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2B74F19B" w:rsidR="00574C23" w:rsidRDefault="00947F56">
            <w:pPr>
              <w:spacing w:line="360" w:lineRule="auto"/>
              <w:rPr>
                <w:rFonts w:asciiTheme="minorEastAsia" w:hAnsiTheme="minorEastAsia"/>
                <w:szCs w:val="21"/>
              </w:rPr>
            </w:pPr>
            <w:r>
              <w:rPr>
                <w:rFonts w:asciiTheme="minorEastAsia" w:hAnsiTheme="minorEastAsia" w:hint="eastAsia"/>
                <w:szCs w:val="21"/>
              </w:rPr>
              <w:t>[</w:t>
            </w:r>
            <w:r w:rsidR="00AF669C" w:rsidRPr="00AF669C">
              <w:rPr>
                <w:rFonts w:asciiTheme="minorEastAsia" w:hAnsiTheme="minorEastAsia" w:hint="eastAsia"/>
                <w:szCs w:val="21"/>
              </w:rPr>
              <w:t>√</w:t>
            </w:r>
            <w:r>
              <w:rPr>
                <w:rFonts w:asciiTheme="minorEastAsia" w:hAnsiTheme="minorEastAsia" w:hint="eastAsia"/>
                <w:szCs w:val="21"/>
              </w:rPr>
              <w:t>]正</w:t>
            </w:r>
            <w:r>
              <w:rPr>
                <w:rFonts w:asciiTheme="minorEastAsia" w:hAnsiTheme="minorEastAsia"/>
                <w:szCs w:val="21"/>
              </w:rPr>
              <w:t>式发布</w:t>
            </w:r>
          </w:p>
          <w:p w14:paraId="3FB35FB8" w14:textId="1420B4C9" w:rsidR="00574C23" w:rsidRDefault="00947F56">
            <w:pPr>
              <w:spacing w:line="360" w:lineRule="auto"/>
              <w:rPr>
                <w:rFonts w:asciiTheme="minorEastAsia" w:hAnsiTheme="minorEastAsia"/>
                <w:szCs w:val="21"/>
              </w:rPr>
            </w:pPr>
            <w:r>
              <w:rPr>
                <w:rFonts w:asciiTheme="minorEastAsia" w:hAnsiTheme="minorEastAsia" w:hint="eastAsia"/>
                <w:szCs w:val="21"/>
              </w:rPr>
              <w:t>[</w:t>
            </w:r>
            <w:r w:rsidR="00AF669C">
              <w:rPr>
                <w:rFonts w:asciiTheme="minorEastAsia" w:hAnsiTheme="minorEastAsia"/>
                <w:szCs w:val="21"/>
              </w:rPr>
              <w:t xml:space="preserve">  </w:t>
            </w: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26EBD2EF"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3F79DA">
              <w:rPr>
                <w:rFonts w:asciiTheme="minorEastAsia" w:hAnsiTheme="minorEastAsia" w:hint="eastAsia"/>
                <w:szCs w:val="21"/>
              </w:rPr>
              <w:t>9</w:t>
            </w:r>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252B08C4"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w:t>
            </w:r>
            <w:r w:rsidR="00AF669C">
              <w:rPr>
                <w:rFonts w:asciiTheme="minorEastAsia" w:hAnsiTheme="minorEastAsia" w:hint="eastAsia"/>
                <w:szCs w:val="21"/>
              </w:rPr>
              <w:t>12-</w:t>
            </w:r>
            <w:r w:rsidR="003F79DA">
              <w:rPr>
                <w:rFonts w:asciiTheme="minorEastAsia" w:hAnsiTheme="minorEastAsia" w:hint="eastAsia"/>
                <w:szCs w:val="21"/>
              </w:rPr>
              <w:t>6</w:t>
            </w:r>
          </w:p>
        </w:tc>
      </w:tr>
    </w:tbl>
    <w:p w14:paraId="020A0E58" w14:textId="77777777" w:rsidR="00574C23" w:rsidRDefault="00947F56">
      <w:pPr>
        <w:pStyle w:val="af"/>
        <w:spacing w:line="360" w:lineRule="auto"/>
      </w:pPr>
      <w:bookmarkStart w:id="0" w:name="_Toc531879144"/>
      <w:r>
        <w:rPr>
          <w:rFonts w:hint="eastAsia"/>
        </w:rPr>
        <w:lastRenderedPageBreak/>
        <w:t>历史版本</w:t>
      </w:r>
      <w:bookmarkEnd w:id="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693"/>
        <w:gridCol w:w="1384"/>
        <w:tblGridChange w:id="2">
          <w:tblGrid>
            <w:gridCol w:w="1129"/>
            <w:gridCol w:w="1247"/>
            <w:gridCol w:w="454"/>
            <w:gridCol w:w="1389"/>
            <w:gridCol w:w="454"/>
            <w:gridCol w:w="1964"/>
            <w:gridCol w:w="275"/>
            <w:gridCol w:w="1384"/>
          </w:tblGrid>
        </w:tblGridChange>
      </w:tblGrid>
      <w:tr w:rsidR="00574C23" w14:paraId="00260FC9" w14:textId="77777777" w:rsidTr="00751E38">
        <w:tc>
          <w:tcPr>
            <w:tcW w:w="1129" w:type="dxa"/>
            <w:tcPrChange w:id="3"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4"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5"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693" w:type="dxa"/>
            <w:tcPrChange w:id="6"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384" w:type="dxa"/>
            <w:tcPrChange w:id="7"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751E38">
        <w:tc>
          <w:tcPr>
            <w:tcW w:w="1129" w:type="dxa"/>
            <w:tcPrChange w:id="8"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9"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0"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11"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384" w:type="dxa"/>
            <w:tcPrChange w:id="12"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751E38">
        <w:tc>
          <w:tcPr>
            <w:tcW w:w="1129" w:type="dxa"/>
            <w:tcPrChange w:id="13"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4"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5"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16"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384" w:type="dxa"/>
            <w:tcPrChange w:id="17"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751E38">
        <w:tc>
          <w:tcPr>
            <w:tcW w:w="1129" w:type="dxa"/>
            <w:tcPrChange w:id="18"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19"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0"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21"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384" w:type="dxa"/>
            <w:tcPrChange w:id="22"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751E38">
        <w:tc>
          <w:tcPr>
            <w:tcW w:w="1129" w:type="dxa"/>
            <w:tcPrChange w:id="23"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4"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5"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26"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384" w:type="dxa"/>
            <w:tcPrChange w:id="27"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751E38">
        <w:tc>
          <w:tcPr>
            <w:tcW w:w="1129" w:type="dxa"/>
            <w:tcPrChange w:id="28"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29"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0"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31"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384" w:type="dxa"/>
            <w:tcPrChange w:id="32"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w:t>
            </w:r>
            <w:proofErr w:type="gramStart"/>
            <w:r>
              <w:rPr>
                <w:rFonts w:asciiTheme="minorEastAsia" w:hAnsiTheme="minorEastAsia"/>
                <w:szCs w:val="21"/>
              </w:rPr>
              <w:t>甘特图</w:t>
            </w:r>
            <w:proofErr w:type="gramEnd"/>
            <w:r>
              <w:rPr>
                <w:rFonts w:asciiTheme="minorEastAsia" w:hAnsiTheme="minorEastAsia"/>
                <w:szCs w:val="21"/>
              </w:rPr>
              <w:t>更新</w:t>
            </w:r>
          </w:p>
        </w:tc>
      </w:tr>
      <w:tr w:rsidR="00574C23" w14:paraId="628BE60E" w14:textId="77777777" w:rsidTr="00751E38">
        <w:tc>
          <w:tcPr>
            <w:tcW w:w="1129" w:type="dxa"/>
            <w:tcPrChange w:id="33"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4" w:author="Administrator" w:date="2018-11-04T20:01:00Z">
              <w:r>
                <w:rPr>
                  <w:rFonts w:asciiTheme="minorEastAsia" w:hAnsiTheme="minorEastAsia" w:hint="eastAsia"/>
                  <w:szCs w:val="21"/>
                </w:rPr>
                <w:t>0.2.1</w:t>
              </w:r>
            </w:ins>
          </w:p>
        </w:tc>
        <w:tc>
          <w:tcPr>
            <w:tcW w:w="1247" w:type="dxa"/>
            <w:tcPrChange w:id="35"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6" w:author="Administrator" w:date="2018-11-04T20:02:00Z">
              <w:r>
                <w:rPr>
                  <w:rFonts w:asciiTheme="minorEastAsia" w:hAnsiTheme="minorEastAsia" w:hint="eastAsia"/>
                  <w:szCs w:val="21"/>
                </w:rPr>
                <w:t>沈启航</w:t>
              </w:r>
            </w:ins>
          </w:p>
        </w:tc>
        <w:tc>
          <w:tcPr>
            <w:tcW w:w="1843" w:type="dxa"/>
            <w:tcPrChange w:id="37"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693" w:type="dxa"/>
            <w:tcPrChange w:id="38"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39"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384" w:type="dxa"/>
            <w:tcPrChange w:id="40"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1" w:author="Administrator" w:date="2018-11-04T20:02:00Z">
              <w:r>
                <w:rPr>
                  <w:rFonts w:asciiTheme="minorEastAsia" w:hAnsiTheme="minorEastAsia" w:hint="eastAsia"/>
                  <w:szCs w:val="21"/>
                </w:rPr>
                <w:t>修改</w:t>
              </w:r>
              <w:r>
                <w:rPr>
                  <w:rFonts w:asciiTheme="minorEastAsia" w:hAnsiTheme="minorEastAsia"/>
                  <w:szCs w:val="21"/>
                </w:rPr>
                <w:t>风险</w:t>
              </w:r>
            </w:ins>
            <w:ins w:id="42" w:author="Administrator" w:date="2018-11-04T20:03:00Z">
              <w:r>
                <w:rPr>
                  <w:rFonts w:asciiTheme="minorEastAsia" w:hAnsiTheme="minorEastAsia"/>
                  <w:szCs w:val="21"/>
                </w:rPr>
                <w:t>管理</w:t>
              </w:r>
            </w:ins>
          </w:p>
        </w:tc>
      </w:tr>
      <w:tr w:rsidR="00574C23" w14:paraId="0C93BFEA" w14:textId="77777777" w:rsidTr="00751E38">
        <w:tc>
          <w:tcPr>
            <w:tcW w:w="1129" w:type="dxa"/>
            <w:tcPrChange w:id="43"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4"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5"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693" w:type="dxa"/>
            <w:tcPrChange w:id="46"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384" w:type="dxa"/>
            <w:tcPrChange w:id="47"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751E38">
        <w:tc>
          <w:tcPr>
            <w:tcW w:w="1129" w:type="dxa"/>
          </w:tcPr>
          <w:p w14:paraId="32AB7F56" w14:textId="3511B8C0"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1</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693"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384"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751E38">
        <w:tc>
          <w:tcPr>
            <w:tcW w:w="1129" w:type="dxa"/>
          </w:tcPr>
          <w:p w14:paraId="4A4764AE" w14:textId="2E80EED2" w:rsidR="00CA61BB" w:rsidRDefault="00CA61BB">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2</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693"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384"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w:t>
            </w:r>
            <w:r>
              <w:rPr>
                <w:rFonts w:asciiTheme="minorEastAsia" w:hAnsiTheme="minorEastAsia" w:hint="eastAsia"/>
                <w:szCs w:val="21"/>
              </w:rPr>
              <w:lastRenderedPageBreak/>
              <w:t>理计划、过程管理计划</w:t>
            </w:r>
          </w:p>
        </w:tc>
      </w:tr>
      <w:tr w:rsidR="00751E38" w14:paraId="24BFA6D4" w14:textId="77777777" w:rsidTr="00751E38">
        <w:tc>
          <w:tcPr>
            <w:tcW w:w="1129" w:type="dxa"/>
          </w:tcPr>
          <w:p w14:paraId="7F3B741C" w14:textId="53A46785" w:rsidR="00751E38" w:rsidRDefault="00751E38">
            <w:pPr>
              <w:spacing w:line="360" w:lineRule="auto"/>
              <w:rPr>
                <w:rFonts w:asciiTheme="minorEastAsia" w:hAnsiTheme="minorEastAsia"/>
                <w:szCs w:val="21"/>
              </w:rPr>
            </w:pPr>
            <w:r>
              <w:rPr>
                <w:rFonts w:asciiTheme="minorEastAsia" w:hAnsiTheme="minorEastAsia" w:hint="eastAsia"/>
                <w:szCs w:val="21"/>
              </w:rPr>
              <w:lastRenderedPageBreak/>
              <w:t>0.3.</w:t>
            </w:r>
            <w:r w:rsidR="00BE10F3">
              <w:rPr>
                <w:rFonts w:asciiTheme="minorEastAsia" w:hAnsiTheme="minorEastAsia" w:hint="eastAsia"/>
                <w:szCs w:val="21"/>
              </w:rPr>
              <w:t>3</w:t>
            </w:r>
          </w:p>
        </w:tc>
        <w:tc>
          <w:tcPr>
            <w:tcW w:w="1247" w:type="dxa"/>
          </w:tcPr>
          <w:p w14:paraId="26E26417" w14:textId="7AB51F12" w:rsidR="00751E38" w:rsidRPr="00CA61BB" w:rsidRDefault="00751E38">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626866B" w14:textId="67E9FD27" w:rsidR="00751E38" w:rsidRDefault="00751E38">
            <w:pPr>
              <w:spacing w:line="360" w:lineRule="auto"/>
              <w:rPr>
                <w:rFonts w:asciiTheme="minorEastAsia" w:hAnsiTheme="minorEastAsia"/>
                <w:szCs w:val="21"/>
              </w:rPr>
            </w:pPr>
            <w:r>
              <w:rPr>
                <w:rFonts w:asciiTheme="minorEastAsia" w:hAnsiTheme="minorEastAsia" w:hint="eastAsia"/>
                <w:szCs w:val="21"/>
              </w:rPr>
              <w:t>杨以恒</w:t>
            </w:r>
          </w:p>
        </w:tc>
        <w:tc>
          <w:tcPr>
            <w:tcW w:w="2693" w:type="dxa"/>
          </w:tcPr>
          <w:p w14:paraId="1EFF9C54" w14:textId="54E65248" w:rsidR="00751E38" w:rsidRPr="00CA61BB" w:rsidRDefault="00751E38">
            <w:pPr>
              <w:spacing w:line="360" w:lineRule="auto"/>
              <w:rPr>
                <w:rFonts w:asciiTheme="minorEastAsia" w:hAnsiTheme="minorEastAsia"/>
                <w:szCs w:val="21"/>
              </w:rPr>
            </w:pPr>
            <w:r>
              <w:rPr>
                <w:rFonts w:asciiTheme="minorEastAsia" w:hAnsiTheme="minorEastAsia" w:hint="eastAsia"/>
                <w:szCs w:val="21"/>
              </w:rPr>
              <w:t>2018/11/17-2018/11/18</w:t>
            </w:r>
          </w:p>
        </w:tc>
        <w:tc>
          <w:tcPr>
            <w:tcW w:w="1384" w:type="dxa"/>
          </w:tcPr>
          <w:p w14:paraId="4F1CF3BE" w14:textId="06F4F685" w:rsidR="00751E38" w:rsidRDefault="00751E38">
            <w:pPr>
              <w:spacing w:line="360" w:lineRule="auto"/>
              <w:rPr>
                <w:rFonts w:asciiTheme="minorEastAsia" w:hAnsiTheme="minorEastAsia"/>
                <w:szCs w:val="21"/>
              </w:rPr>
            </w:pPr>
            <w:r>
              <w:rPr>
                <w:rFonts w:asciiTheme="minorEastAsia" w:hAnsiTheme="minorEastAsia" w:hint="eastAsia"/>
                <w:szCs w:val="21"/>
              </w:rPr>
              <w:t>增加人力资源部分角色，增加配置管理部分的具体实施流程</w:t>
            </w:r>
          </w:p>
        </w:tc>
      </w:tr>
      <w:tr w:rsidR="00BA26B5" w14:paraId="07F3FE42" w14:textId="77777777" w:rsidTr="00751E38">
        <w:tc>
          <w:tcPr>
            <w:tcW w:w="1129" w:type="dxa"/>
          </w:tcPr>
          <w:p w14:paraId="6D1212E3" w14:textId="3BF5F2BC" w:rsidR="00BA26B5" w:rsidRDefault="00BA26B5">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4</w:t>
            </w:r>
          </w:p>
        </w:tc>
        <w:tc>
          <w:tcPr>
            <w:tcW w:w="1247" w:type="dxa"/>
          </w:tcPr>
          <w:p w14:paraId="696B8141" w14:textId="51263911" w:rsidR="00BA26B5" w:rsidRDefault="00BA26B5">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C4A7EF1" w14:textId="023C09F8" w:rsidR="00BA26B5" w:rsidRDefault="00BA26B5">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30F4C5B5" w14:textId="1F161587" w:rsidR="00BA26B5" w:rsidRDefault="00BA26B5">
            <w:pPr>
              <w:spacing w:line="360" w:lineRule="auto"/>
              <w:rPr>
                <w:rFonts w:asciiTheme="minorEastAsia" w:hAnsiTheme="minorEastAsia"/>
                <w:szCs w:val="21"/>
              </w:rPr>
            </w:pPr>
            <w:r w:rsidRPr="00BA26B5">
              <w:rPr>
                <w:rFonts w:asciiTheme="minorEastAsia" w:hAnsiTheme="minorEastAsia"/>
                <w:szCs w:val="21"/>
              </w:rPr>
              <w:t>2018/11/1</w:t>
            </w:r>
            <w:r>
              <w:rPr>
                <w:rFonts w:asciiTheme="minorEastAsia" w:hAnsiTheme="minorEastAsia" w:hint="eastAsia"/>
                <w:szCs w:val="21"/>
              </w:rPr>
              <w:t>8</w:t>
            </w:r>
            <w:r w:rsidRPr="00BA26B5">
              <w:rPr>
                <w:rFonts w:asciiTheme="minorEastAsia" w:hAnsiTheme="minorEastAsia"/>
                <w:szCs w:val="21"/>
              </w:rPr>
              <w:t>-2018/11/18</w:t>
            </w:r>
          </w:p>
        </w:tc>
        <w:tc>
          <w:tcPr>
            <w:tcW w:w="1384" w:type="dxa"/>
          </w:tcPr>
          <w:p w14:paraId="395188A5" w14:textId="52170EC9" w:rsidR="00BA26B5" w:rsidRDefault="00BA26B5">
            <w:pPr>
              <w:spacing w:line="360" w:lineRule="auto"/>
              <w:rPr>
                <w:rFonts w:asciiTheme="minorEastAsia" w:hAnsiTheme="minorEastAsia"/>
                <w:szCs w:val="21"/>
              </w:rPr>
            </w:pPr>
            <w:r>
              <w:rPr>
                <w:rFonts w:asciiTheme="minorEastAsia" w:hAnsiTheme="minorEastAsia" w:hint="eastAsia"/>
                <w:szCs w:val="21"/>
              </w:rPr>
              <w:t>修改进度管理</w:t>
            </w:r>
            <w:proofErr w:type="gramStart"/>
            <w:r>
              <w:rPr>
                <w:rFonts w:asciiTheme="minorEastAsia" w:hAnsiTheme="minorEastAsia" w:hint="eastAsia"/>
                <w:szCs w:val="21"/>
              </w:rPr>
              <w:t>子计划</w:t>
            </w:r>
            <w:proofErr w:type="gramEnd"/>
          </w:p>
        </w:tc>
      </w:tr>
      <w:tr w:rsidR="00BE10F3" w14:paraId="2815B240" w14:textId="77777777" w:rsidTr="00751E38">
        <w:tc>
          <w:tcPr>
            <w:tcW w:w="1129" w:type="dxa"/>
          </w:tcPr>
          <w:p w14:paraId="08080D18" w14:textId="21E3E23A" w:rsidR="00BE10F3" w:rsidRDefault="00BE10F3">
            <w:pPr>
              <w:spacing w:line="360" w:lineRule="auto"/>
              <w:rPr>
                <w:rFonts w:asciiTheme="minorEastAsia" w:hAnsiTheme="minorEastAsia"/>
                <w:szCs w:val="21"/>
              </w:rPr>
            </w:pPr>
            <w:r>
              <w:rPr>
                <w:rFonts w:asciiTheme="minorEastAsia" w:hAnsiTheme="minorEastAsia" w:hint="eastAsia"/>
                <w:szCs w:val="21"/>
              </w:rPr>
              <w:t>0.3.5</w:t>
            </w:r>
          </w:p>
        </w:tc>
        <w:tc>
          <w:tcPr>
            <w:tcW w:w="1247" w:type="dxa"/>
          </w:tcPr>
          <w:p w14:paraId="37EAFDA1" w14:textId="31901FD1" w:rsidR="00BE10F3" w:rsidRDefault="00BE10F3">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D10CDE6" w14:textId="1B7812FB" w:rsidR="00BE10F3" w:rsidRDefault="00BE10F3">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18B7C42D" w14:textId="19920AE5" w:rsidR="00BE10F3" w:rsidRPr="00BA26B5" w:rsidRDefault="00BE10F3">
            <w:pPr>
              <w:spacing w:line="360" w:lineRule="auto"/>
              <w:rPr>
                <w:rFonts w:asciiTheme="minorEastAsia" w:hAnsiTheme="minorEastAsia"/>
                <w:szCs w:val="21"/>
              </w:rPr>
            </w:pPr>
            <w:r>
              <w:rPr>
                <w:rFonts w:asciiTheme="minorEastAsia" w:hAnsiTheme="minorEastAsia" w:hint="eastAsia"/>
                <w:szCs w:val="21"/>
              </w:rPr>
              <w:t>2018/11/25-2018/11/25</w:t>
            </w:r>
          </w:p>
        </w:tc>
        <w:tc>
          <w:tcPr>
            <w:tcW w:w="1384" w:type="dxa"/>
          </w:tcPr>
          <w:p w14:paraId="5CEDC119" w14:textId="7D7BD627" w:rsidR="00BE10F3" w:rsidRDefault="00BE10F3">
            <w:pPr>
              <w:spacing w:line="360" w:lineRule="auto"/>
              <w:rPr>
                <w:rFonts w:asciiTheme="minorEastAsia" w:hAnsiTheme="minorEastAsia"/>
                <w:szCs w:val="21"/>
              </w:rPr>
            </w:pPr>
            <w:r>
              <w:rPr>
                <w:rFonts w:asciiTheme="minorEastAsia" w:hAnsiTheme="minorEastAsia" w:hint="eastAsia"/>
                <w:szCs w:val="21"/>
              </w:rPr>
              <w:t>风险管理</w:t>
            </w:r>
            <w:proofErr w:type="gramStart"/>
            <w:r>
              <w:rPr>
                <w:rFonts w:asciiTheme="minorEastAsia" w:hAnsiTheme="minorEastAsia" w:hint="eastAsia"/>
                <w:szCs w:val="21"/>
              </w:rPr>
              <w:t>子计划</w:t>
            </w:r>
            <w:proofErr w:type="gramEnd"/>
            <w:r>
              <w:rPr>
                <w:rFonts w:asciiTheme="minorEastAsia" w:hAnsiTheme="minorEastAsia" w:hint="eastAsia"/>
                <w:szCs w:val="21"/>
              </w:rPr>
              <w:t>增加风险</w:t>
            </w:r>
          </w:p>
        </w:tc>
      </w:tr>
      <w:tr w:rsidR="00492306" w14:paraId="393ECFCE" w14:textId="77777777" w:rsidTr="00751E38">
        <w:tc>
          <w:tcPr>
            <w:tcW w:w="1129" w:type="dxa"/>
          </w:tcPr>
          <w:p w14:paraId="34746BF6" w14:textId="5DE1E6F5" w:rsidR="00492306" w:rsidRDefault="0049230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.3.6 </w:t>
            </w:r>
          </w:p>
        </w:tc>
        <w:tc>
          <w:tcPr>
            <w:tcW w:w="1247" w:type="dxa"/>
          </w:tcPr>
          <w:p w14:paraId="715E8CD7" w14:textId="318A85B3" w:rsidR="00492306" w:rsidRDefault="0049230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34DFC98" w14:textId="2B4C9A60" w:rsidR="00492306" w:rsidRDefault="00492306">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71E0256A" w14:textId="0F6E1F53" w:rsidR="00492306" w:rsidRDefault="00492306">
            <w:pPr>
              <w:spacing w:line="360" w:lineRule="auto"/>
              <w:rPr>
                <w:rFonts w:asciiTheme="minorEastAsia" w:hAnsiTheme="minorEastAsia"/>
                <w:szCs w:val="21"/>
              </w:rPr>
            </w:pPr>
            <w:r w:rsidRPr="00492306">
              <w:rPr>
                <w:rFonts w:asciiTheme="minorEastAsia" w:hAnsiTheme="minorEastAsia"/>
                <w:szCs w:val="21"/>
              </w:rPr>
              <w:t>2018/11/25-2018/11/25</w:t>
            </w:r>
          </w:p>
        </w:tc>
        <w:tc>
          <w:tcPr>
            <w:tcW w:w="1384" w:type="dxa"/>
          </w:tcPr>
          <w:p w14:paraId="3F083750" w14:textId="6A7084FD" w:rsidR="00492306" w:rsidRDefault="00492306">
            <w:pPr>
              <w:spacing w:line="360" w:lineRule="auto"/>
              <w:rPr>
                <w:rFonts w:asciiTheme="minorEastAsia" w:hAnsiTheme="minorEastAsia"/>
                <w:szCs w:val="21"/>
              </w:rPr>
            </w:pPr>
            <w:r>
              <w:rPr>
                <w:rFonts w:asciiTheme="minorEastAsia" w:hAnsiTheme="minorEastAsia" w:hint="eastAsia"/>
                <w:szCs w:val="21"/>
              </w:rPr>
              <w:t>增加配置人员账号、修改了</w:t>
            </w:r>
            <w:proofErr w:type="gramStart"/>
            <w:r>
              <w:rPr>
                <w:rFonts w:asciiTheme="minorEastAsia" w:hAnsiTheme="minorEastAsia" w:hint="eastAsia"/>
                <w:szCs w:val="21"/>
              </w:rPr>
              <w:t>甘特图</w:t>
            </w:r>
            <w:proofErr w:type="gramEnd"/>
          </w:p>
        </w:tc>
      </w:tr>
      <w:tr w:rsidR="00EB51AB" w14:paraId="4270132D" w14:textId="77777777" w:rsidTr="00751E38">
        <w:tc>
          <w:tcPr>
            <w:tcW w:w="1129" w:type="dxa"/>
          </w:tcPr>
          <w:p w14:paraId="62DEE38D" w14:textId="493B6BAC" w:rsidR="00EB51AB" w:rsidRDefault="00EB51AB">
            <w:pPr>
              <w:spacing w:line="360" w:lineRule="auto"/>
              <w:rPr>
                <w:rFonts w:asciiTheme="minorEastAsia" w:hAnsiTheme="minorEastAsia"/>
                <w:szCs w:val="21"/>
              </w:rPr>
            </w:pPr>
            <w:r>
              <w:rPr>
                <w:rFonts w:asciiTheme="minorEastAsia" w:hAnsiTheme="minorEastAsia" w:hint="eastAsia"/>
                <w:szCs w:val="21"/>
              </w:rPr>
              <w:t>0.3.7</w:t>
            </w:r>
          </w:p>
        </w:tc>
        <w:tc>
          <w:tcPr>
            <w:tcW w:w="1247" w:type="dxa"/>
          </w:tcPr>
          <w:p w14:paraId="1BCC7BE1" w14:textId="1B3B8D7F" w:rsidR="00EB51AB" w:rsidRDefault="00EB51A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0EB9308C" w14:textId="77777777" w:rsidR="00EB51AB" w:rsidRDefault="00EB51AB">
            <w:pPr>
              <w:spacing w:line="360" w:lineRule="auto"/>
              <w:rPr>
                <w:rFonts w:asciiTheme="minorEastAsia" w:hAnsiTheme="minorEastAsia"/>
                <w:szCs w:val="21"/>
              </w:rPr>
            </w:pPr>
          </w:p>
        </w:tc>
        <w:tc>
          <w:tcPr>
            <w:tcW w:w="2693" w:type="dxa"/>
          </w:tcPr>
          <w:p w14:paraId="71881B1C" w14:textId="6A10E455" w:rsidR="00EB51AB" w:rsidRPr="00492306" w:rsidRDefault="00EB51AB">
            <w:pPr>
              <w:spacing w:line="360" w:lineRule="auto"/>
              <w:rPr>
                <w:rFonts w:asciiTheme="minorEastAsia" w:hAnsiTheme="minorEastAsia"/>
                <w:szCs w:val="21"/>
              </w:rPr>
            </w:pPr>
            <w:r w:rsidRPr="00EB51AB">
              <w:rPr>
                <w:rFonts w:asciiTheme="minorEastAsia" w:hAnsiTheme="minorEastAsia"/>
                <w:szCs w:val="21"/>
              </w:rPr>
              <w:t>2018/11/2</w:t>
            </w:r>
            <w:r>
              <w:rPr>
                <w:rFonts w:asciiTheme="minorEastAsia" w:hAnsiTheme="minorEastAsia" w:hint="eastAsia"/>
                <w:szCs w:val="21"/>
              </w:rPr>
              <w:t>8</w:t>
            </w:r>
            <w:r w:rsidRPr="00EB51AB">
              <w:rPr>
                <w:rFonts w:asciiTheme="minorEastAsia" w:hAnsiTheme="minorEastAsia"/>
                <w:szCs w:val="21"/>
              </w:rPr>
              <w:t>-2018/11/2</w:t>
            </w:r>
            <w:r>
              <w:rPr>
                <w:rFonts w:asciiTheme="minorEastAsia" w:hAnsiTheme="minorEastAsia" w:hint="eastAsia"/>
                <w:szCs w:val="21"/>
              </w:rPr>
              <w:t>8</w:t>
            </w:r>
          </w:p>
        </w:tc>
        <w:tc>
          <w:tcPr>
            <w:tcW w:w="1384" w:type="dxa"/>
          </w:tcPr>
          <w:p w14:paraId="0D85007A" w14:textId="6F27ADB6" w:rsidR="00EB51AB" w:rsidRDefault="00EB51AB">
            <w:pPr>
              <w:spacing w:line="360" w:lineRule="auto"/>
              <w:rPr>
                <w:rFonts w:asciiTheme="minorEastAsia" w:hAnsiTheme="minorEastAsia"/>
                <w:szCs w:val="21"/>
              </w:rPr>
            </w:pPr>
            <w:r>
              <w:rPr>
                <w:rFonts w:asciiTheme="minorEastAsia" w:hAnsiTheme="minorEastAsia" w:hint="eastAsia"/>
                <w:szCs w:val="21"/>
              </w:rPr>
              <w:t>增加了</w:t>
            </w:r>
            <w:r>
              <w:rPr>
                <w:rFonts w:asciiTheme="minorEastAsia" w:hAnsiTheme="minorEastAsia"/>
                <w:szCs w:val="21"/>
              </w:rPr>
              <w:t>Git</w:t>
            </w:r>
            <w:r>
              <w:rPr>
                <w:rFonts w:asciiTheme="minorEastAsia" w:hAnsiTheme="minorEastAsia" w:hint="eastAsia"/>
                <w:szCs w:val="21"/>
              </w:rPr>
              <w:t>使用场景</w:t>
            </w:r>
          </w:p>
        </w:tc>
      </w:tr>
      <w:tr w:rsidR="00AF669C" w14:paraId="5A2D1A47" w14:textId="77777777" w:rsidTr="00751E38">
        <w:tc>
          <w:tcPr>
            <w:tcW w:w="1129" w:type="dxa"/>
          </w:tcPr>
          <w:p w14:paraId="27F00F6E" w14:textId="3FB28B6F" w:rsidR="00AF669C" w:rsidRPr="00AF669C" w:rsidRDefault="00AF669C">
            <w:pPr>
              <w:spacing w:line="360" w:lineRule="auto"/>
              <w:rPr>
                <w:rFonts w:asciiTheme="minorEastAsia" w:hAnsiTheme="minorEastAsia"/>
                <w:szCs w:val="21"/>
              </w:rPr>
            </w:pPr>
            <w:r>
              <w:rPr>
                <w:rFonts w:asciiTheme="minorEastAsia" w:hAnsiTheme="minorEastAsia" w:hint="eastAsia"/>
                <w:szCs w:val="21"/>
              </w:rPr>
              <w:t>0.3.8</w:t>
            </w:r>
          </w:p>
        </w:tc>
        <w:tc>
          <w:tcPr>
            <w:tcW w:w="1247" w:type="dxa"/>
          </w:tcPr>
          <w:p w14:paraId="3F8CC2F5" w14:textId="755E8425" w:rsidR="00AF669C" w:rsidRDefault="00AF669C">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161FFC3C" w14:textId="77777777" w:rsidR="00AF669C" w:rsidRDefault="00AF669C">
            <w:pPr>
              <w:spacing w:line="360" w:lineRule="auto"/>
              <w:rPr>
                <w:rFonts w:asciiTheme="minorEastAsia" w:hAnsiTheme="minorEastAsia"/>
                <w:szCs w:val="21"/>
              </w:rPr>
            </w:pPr>
          </w:p>
        </w:tc>
        <w:tc>
          <w:tcPr>
            <w:tcW w:w="2693" w:type="dxa"/>
          </w:tcPr>
          <w:p w14:paraId="641C4B5B" w14:textId="752D3AD6" w:rsidR="00AF669C" w:rsidRPr="00EB51AB" w:rsidRDefault="00AF669C">
            <w:pPr>
              <w:spacing w:line="360" w:lineRule="auto"/>
              <w:rPr>
                <w:rFonts w:asciiTheme="minorEastAsia" w:hAnsiTheme="minorEastAsia"/>
                <w:szCs w:val="21"/>
              </w:rPr>
            </w:pPr>
            <w:r>
              <w:rPr>
                <w:rFonts w:asciiTheme="minorEastAsia" w:hAnsiTheme="minorEastAsia" w:hint="eastAsia"/>
                <w:szCs w:val="21"/>
              </w:rPr>
              <w:t>2018/12/2-2018/12/2</w:t>
            </w:r>
          </w:p>
        </w:tc>
        <w:tc>
          <w:tcPr>
            <w:tcW w:w="1384" w:type="dxa"/>
          </w:tcPr>
          <w:p w14:paraId="2C83DFCA" w14:textId="398A522A" w:rsidR="00AF669C" w:rsidRDefault="00E81318">
            <w:pPr>
              <w:spacing w:line="360" w:lineRule="auto"/>
              <w:rPr>
                <w:rFonts w:asciiTheme="minorEastAsia" w:hAnsiTheme="minorEastAsia"/>
                <w:szCs w:val="21"/>
              </w:rPr>
            </w:pPr>
            <w:r>
              <w:rPr>
                <w:rFonts w:asciiTheme="minorEastAsia" w:hAnsiTheme="minorEastAsia" w:hint="eastAsia"/>
                <w:szCs w:val="21"/>
              </w:rPr>
              <w:t>修改了配置管理，人力资源部分删除文档编写员，修改了W</w:t>
            </w:r>
            <w:r>
              <w:rPr>
                <w:rFonts w:asciiTheme="minorEastAsia" w:hAnsiTheme="minorEastAsia"/>
                <w:szCs w:val="21"/>
              </w:rPr>
              <w:t>BS</w:t>
            </w:r>
            <w:r>
              <w:rPr>
                <w:rFonts w:asciiTheme="minorEastAsia" w:hAnsiTheme="minorEastAsia" w:hint="eastAsia"/>
                <w:szCs w:val="21"/>
              </w:rPr>
              <w:t>图</w:t>
            </w:r>
          </w:p>
        </w:tc>
      </w:tr>
      <w:tr w:rsidR="003F79DA" w14:paraId="5E383FF6" w14:textId="77777777" w:rsidTr="00751E38">
        <w:tc>
          <w:tcPr>
            <w:tcW w:w="1129" w:type="dxa"/>
          </w:tcPr>
          <w:p w14:paraId="3EFD384D" w14:textId="7EB3422A" w:rsidR="003F79DA" w:rsidRDefault="003F79DA">
            <w:pPr>
              <w:spacing w:line="360" w:lineRule="auto"/>
              <w:rPr>
                <w:rFonts w:asciiTheme="minorEastAsia" w:hAnsiTheme="minorEastAsia"/>
                <w:szCs w:val="21"/>
              </w:rPr>
            </w:pPr>
            <w:r>
              <w:rPr>
                <w:rFonts w:asciiTheme="minorEastAsia" w:hAnsiTheme="minorEastAsia" w:hint="eastAsia"/>
                <w:szCs w:val="21"/>
              </w:rPr>
              <w:t>0.3.9</w:t>
            </w:r>
          </w:p>
        </w:tc>
        <w:tc>
          <w:tcPr>
            <w:tcW w:w="1247" w:type="dxa"/>
          </w:tcPr>
          <w:p w14:paraId="1365C7A7" w14:textId="74541E95" w:rsidR="003F79DA" w:rsidRDefault="003F79DA">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2A917CD" w14:textId="02152EA2" w:rsidR="003F79DA" w:rsidRDefault="000679F6">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6C02EDE9" w14:textId="29DC685F" w:rsidR="003F79DA" w:rsidRDefault="003F79DA">
            <w:pPr>
              <w:spacing w:line="360" w:lineRule="auto"/>
              <w:rPr>
                <w:rFonts w:asciiTheme="minorEastAsia" w:hAnsiTheme="minorEastAsia"/>
                <w:szCs w:val="21"/>
              </w:rPr>
            </w:pPr>
            <w:r w:rsidRPr="003F79DA">
              <w:rPr>
                <w:rFonts w:asciiTheme="minorEastAsia" w:hAnsiTheme="minorEastAsia"/>
                <w:szCs w:val="21"/>
              </w:rPr>
              <w:t>2018/12/</w:t>
            </w:r>
            <w:r>
              <w:rPr>
                <w:rFonts w:asciiTheme="minorEastAsia" w:hAnsiTheme="minorEastAsia" w:hint="eastAsia"/>
                <w:szCs w:val="21"/>
              </w:rPr>
              <w:t>6</w:t>
            </w:r>
            <w:r w:rsidRPr="003F79DA">
              <w:rPr>
                <w:rFonts w:asciiTheme="minorEastAsia" w:hAnsiTheme="minorEastAsia"/>
                <w:szCs w:val="21"/>
              </w:rPr>
              <w:t>-2018/12/</w:t>
            </w:r>
            <w:r>
              <w:rPr>
                <w:rFonts w:asciiTheme="minorEastAsia" w:hAnsiTheme="minorEastAsia" w:hint="eastAsia"/>
                <w:szCs w:val="21"/>
              </w:rPr>
              <w:t>6</w:t>
            </w:r>
          </w:p>
        </w:tc>
        <w:tc>
          <w:tcPr>
            <w:tcW w:w="1384" w:type="dxa"/>
          </w:tcPr>
          <w:p w14:paraId="476DE6B3" w14:textId="17120D33" w:rsidR="003F79DA" w:rsidRDefault="00B52906">
            <w:pPr>
              <w:spacing w:line="360" w:lineRule="auto"/>
              <w:rPr>
                <w:rFonts w:asciiTheme="minorEastAsia" w:hAnsiTheme="minorEastAsia"/>
                <w:szCs w:val="21"/>
              </w:rPr>
            </w:pPr>
            <w:r>
              <w:rPr>
                <w:rFonts w:asciiTheme="minorEastAsia" w:hAnsiTheme="minorEastAsia" w:hint="eastAsia"/>
                <w:szCs w:val="21"/>
              </w:rPr>
              <w:t>修改了沟通计划、修改里程碑</w:t>
            </w:r>
            <w:r w:rsidR="00D544AB">
              <w:rPr>
                <w:rFonts w:asciiTheme="minorEastAsia" w:hAnsiTheme="minorEastAsia" w:hint="eastAsia"/>
                <w:szCs w:val="21"/>
              </w:rPr>
              <w:t>、修改W</w:t>
            </w:r>
            <w:r w:rsidR="00D544AB">
              <w:rPr>
                <w:rFonts w:asciiTheme="minorEastAsia" w:hAnsiTheme="minorEastAsia"/>
                <w:szCs w:val="21"/>
              </w:rPr>
              <w:t>BS</w:t>
            </w:r>
            <w:r w:rsidR="00D544AB">
              <w:rPr>
                <w:rFonts w:asciiTheme="minorEastAsia" w:hAnsiTheme="minorEastAsia" w:hint="eastAsia"/>
                <w:szCs w:val="21"/>
              </w:rPr>
              <w:t>图</w:t>
            </w:r>
            <w:r w:rsidR="000679F6">
              <w:rPr>
                <w:rFonts w:asciiTheme="minorEastAsia" w:hAnsiTheme="minorEastAsia" w:hint="eastAsia"/>
                <w:szCs w:val="21"/>
              </w:rPr>
              <w:t>、修改质量管理计划</w:t>
            </w:r>
          </w:p>
        </w:tc>
      </w:tr>
    </w:tbl>
    <w:p w14:paraId="7E015931" w14:textId="4E28798B" w:rsidR="00751E38" w:rsidRDefault="00947F56" w:rsidP="00D544AB">
      <w:pPr>
        <w:spacing w:line="360" w:lineRule="auto"/>
      </w:pPr>
      <w:r>
        <w:rPr>
          <w:rFonts w:hint="eastAsia"/>
        </w:rPr>
        <w:lastRenderedPageBreak/>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6C26E485" w14:textId="77777777" w:rsidR="00751E38" w:rsidRDefault="00751E38">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5EE5BE04" w14:textId="0ABE86CD" w:rsidR="000679F6"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1879144" w:history="1">
            <w:r w:rsidR="000679F6" w:rsidRPr="006D40F6">
              <w:rPr>
                <w:rStyle w:val="af1"/>
                <w:noProof/>
              </w:rPr>
              <w:t>历史版本</w:t>
            </w:r>
            <w:r w:rsidR="000679F6">
              <w:rPr>
                <w:noProof/>
                <w:webHidden/>
              </w:rPr>
              <w:tab/>
            </w:r>
            <w:r w:rsidR="000679F6">
              <w:rPr>
                <w:noProof/>
                <w:webHidden/>
              </w:rPr>
              <w:fldChar w:fldCharType="begin"/>
            </w:r>
            <w:r w:rsidR="000679F6">
              <w:rPr>
                <w:noProof/>
                <w:webHidden/>
              </w:rPr>
              <w:instrText xml:space="preserve"> PAGEREF _Toc531879144 \h </w:instrText>
            </w:r>
            <w:r w:rsidR="000679F6">
              <w:rPr>
                <w:noProof/>
                <w:webHidden/>
              </w:rPr>
            </w:r>
            <w:r w:rsidR="000679F6">
              <w:rPr>
                <w:noProof/>
                <w:webHidden/>
              </w:rPr>
              <w:fldChar w:fldCharType="separate"/>
            </w:r>
            <w:r w:rsidR="000679F6">
              <w:rPr>
                <w:noProof/>
                <w:webHidden/>
              </w:rPr>
              <w:t>2</w:t>
            </w:r>
            <w:r w:rsidR="000679F6">
              <w:rPr>
                <w:noProof/>
                <w:webHidden/>
              </w:rPr>
              <w:fldChar w:fldCharType="end"/>
            </w:r>
          </w:hyperlink>
        </w:p>
        <w:p w14:paraId="2EB77FF7" w14:textId="24A9CDF4" w:rsidR="000679F6" w:rsidRDefault="004934F2">
          <w:pPr>
            <w:pStyle w:val="TOC1"/>
            <w:tabs>
              <w:tab w:val="right" w:leader="dot" w:pos="8296"/>
            </w:tabs>
            <w:rPr>
              <w:noProof/>
            </w:rPr>
          </w:pPr>
          <w:hyperlink w:anchor="_Toc531879145" w:history="1">
            <w:r w:rsidR="000679F6" w:rsidRPr="006D40F6">
              <w:rPr>
                <w:rStyle w:val="af1"/>
                <w:rFonts w:asciiTheme="majorEastAsia" w:hAnsiTheme="majorEastAsia" w:cstheme="majorHAnsi"/>
                <w:noProof/>
              </w:rPr>
              <w:t>1</w:t>
            </w:r>
            <w:r w:rsidR="000679F6" w:rsidRPr="006D40F6">
              <w:rPr>
                <w:rStyle w:val="af1"/>
                <w:rFonts w:asciiTheme="majorEastAsia" w:hAnsiTheme="majorEastAsia"/>
                <w:noProof/>
              </w:rPr>
              <w:t xml:space="preserve"> 引言</w:t>
            </w:r>
            <w:r w:rsidR="000679F6">
              <w:rPr>
                <w:noProof/>
                <w:webHidden/>
              </w:rPr>
              <w:tab/>
            </w:r>
            <w:r w:rsidR="000679F6">
              <w:rPr>
                <w:noProof/>
                <w:webHidden/>
              </w:rPr>
              <w:fldChar w:fldCharType="begin"/>
            </w:r>
            <w:r w:rsidR="000679F6">
              <w:rPr>
                <w:noProof/>
                <w:webHidden/>
              </w:rPr>
              <w:instrText xml:space="preserve"> PAGEREF _Toc531879145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50B4E3DF" w14:textId="7FA6206A" w:rsidR="000679F6" w:rsidRDefault="004934F2">
          <w:pPr>
            <w:pStyle w:val="TOC2"/>
            <w:tabs>
              <w:tab w:val="right" w:leader="dot" w:pos="8296"/>
            </w:tabs>
            <w:rPr>
              <w:rFonts w:cstheme="minorBidi"/>
              <w:noProof/>
              <w:kern w:val="2"/>
              <w:sz w:val="21"/>
            </w:rPr>
          </w:pPr>
          <w:hyperlink w:anchor="_Toc531879146" w:history="1">
            <w:r w:rsidR="000679F6" w:rsidRPr="006D40F6">
              <w:rPr>
                <w:rStyle w:val="af1"/>
                <w:noProof/>
              </w:rPr>
              <w:t xml:space="preserve">1.1 </w:t>
            </w:r>
            <w:r w:rsidR="000679F6" w:rsidRPr="006D40F6">
              <w:rPr>
                <w:rStyle w:val="af1"/>
                <w:noProof/>
              </w:rPr>
              <w:t>编写目的</w:t>
            </w:r>
            <w:r w:rsidR="000679F6">
              <w:rPr>
                <w:noProof/>
                <w:webHidden/>
              </w:rPr>
              <w:tab/>
            </w:r>
            <w:r w:rsidR="000679F6">
              <w:rPr>
                <w:noProof/>
                <w:webHidden/>
              </w:rPr>
              <w:fldChar w:fldCharType="begin"/>
            </w:r>
            <w:r w:rsidR="000679F6">
              <w:rPr>
                <w:noProof/>
                <w:webHidden/>
              </w:rPr>
              <w:instrText xml:space="preserve"> PAGEREF _Toc531879146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4696C43E" w14:textId="0F483143" w:rsidR="000679F6" w:rsidRDefault="004934F2">
          <w:pPr>
            <w:pStyle w:val="TOC2"/>
            <w:tabs>
              <w:tab w:val="right" w:leader="dot" w:pos="8296"/>
            </w:tabs>
            <w:rPr>
              <w:rFonts w:cstheme="minorBidi"/>
              <w:noProof/>
              <w:kern w:val="2"/>
              <w:sz w:val="21"/>
            </w:rPr>
          </w:pPr>
          <w:hyperlink w:anchor="_Toc531879147" w:history="1">
            <w:r w:rsidR="000679F6" w:rsidRPr="006D40F6">
              <w:rPr>
                <w:rStyle w:val="af1"/>
                <w:noProof/>
              </w:rPr>
              <w:t xml:space="preserve">1.2 </w:t>
            </w:r>
            <w:r w:rsidR="000679F6" w:rsidRPr="006D40F6">
              <w:rPr>
                <w:rStyle w:val="af1"/>
                <w:noProof/>
              </w:rPr>
              <w:t>项目背景</w:t>
            </w:r>
            <w:r w:rsidR="000679F6">
              <w:rPr>
                <w:noProof/>
                <w:webHidden/>
              </w:rPr>
              <w:tab/>
            </w:r>
            <w:r w:rsidR="000679F6">
              <w:rPr>
                <w:noProof/>
                <w:webHidden/>
              </w:rPr>
              <w:fldChar w:fldCharType="begin"/>
            </w:r>
            <w:r w:rsidR="000679F6">
              <w:rPr>
                <w:noProof/>
                <w:webHidden/>
              </w:rPr>
              <w:instrText xml:space="preserve"> PAGEREF _Toc531879147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20F35D63" w14:textId="2D190FD3" w:rsidR="000679F6" w:rsidRDefault="004934F2">
          <w:pPr>
            <w:pStyle w:val="TOC3"/>
            <w:tabs>
              <w:tab w:val="right" w:leader="dot" w:pos="8296"/>
            </w:tabs>
            <w:rPr>
              <w:rFonts w:cstheme="minorBidi"/>
              <w:noProof/>
              <w:kern w:val="2"/>
              <w:sz w:val="21"/>
            </w:rPr>
          </w:pPr>
          <w:hyperlink w:anchor="_Toc531879148" w:history="1">
            <w:r w:rsidR="000679F6" w:rsidRPr="006D40F6">
              <w:rPr>
                <w:rStyle w:val="af1"/>
                <w:noProof/>
              </w:rPr>
              <w:t xml:space="preserve">1.2.1 </w:t>
            </w:r>
            <w:r w:rsidR="000679F6" w:rsidRPr="006D40F6">
              <w:rPr>
                <w:rStyle w:val="af1"/>
                <w:noProof/>
              </w:rPr>
              <w:t>软件系统名称</w:t>
            </w:r>
            <w:r w:rsidR="000679F6">
              <w:rPr>
                <w:noProof/>
                <w:webHidden/>
              </w:rPr>
              <w:tab/>
            </w:r>
            <w:r w:rsidR="000679F6">
              <w:rPr>
                <w:noProof/>
                <w:webHidden/>
              </w:rPr>
              <w:fldChar w:fldCharType="begin"/>
            </w:r>
            <w:r w:rsidR="000679F6">
              <w:rPr>
                <w:noProof/>
                <w:webHidden/>
              </w:rPr>
              <w:instrText xml:space="preserve"> PAGEREF _Toc531879148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335250CB" w14:textId="3BD6C0B2" w:rsidR="000679F6" w:rsidRDefault="004934F2">
          <w:pPr>
            <w:pStyle w:val="TOC3"/>
            <w:tabs>
              <w:tab w:val="right" w:leader="dot" w:pos="8296"/>
            </w:tabs>
            <w:rPr>
              <w:rFonts w:cstheme="minorBidi"/>
              <w:noProof/>
              <w:kern w:val="2"/>
              <w:sz w:val="21"/>
            </w:rPr>
          </w:pPr>
          <w:hyperlink w:anchor="_Toc531879149" w:history="1">
            <w:r w:rsidR="000679F6" w:rsidRPr="006D40F6">
              <w:rPr>
                <w:rStyle w:val="af1"/>
                <w:noProof/>
              </w:rPr>
              <w:t xml:space="preserve">1.2.2 </w:t>
            </w:r>
            <w:r w:rsidR="000679F6" w:rsidRPr="006D40F6">
              <w:rPr>
                <w:rStyle w:val="af1"/>
                <w:noProof/>
              </w:rPr>
              <w:t>项目客户</w:t>
            </w:r>
            <w:r w:rsidR="000679F6">
              <w:rPr>
                <w:noProof/>
                <w:webHidden/>
              </w:rPr>
              <w:tab/>
            </w:r>
            <w:r w:rsidR="000679F6">
              <w:rPr>
                <w:noProof/>
                <w:webHidden/>
              </w:rPr>
              <w:fldChar w:fldCharType="begin"/>
            </w:r>
            <w:r w:rsidR="000679F6">
              <w:rPr>
                <w:noProof/>
                <w:webHidden/>
              </w:rPr>
              <w:instrText xml:space="preserve"> PAGEREF _Toc531879149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77F24D91" w14:textId="6301E0B0" w:rsidR="000679F6" w:rsidRDefault="004934F2">
          <w:pPr>
            <w:pStyle w:val="TOC3"/>
            <w:tabs>
              <w:tab w:val="right" w:leader="dot" w:pos="8296"/>
            </w:tabs>
            <w:rPr>
              <w:rFonts w:cstheme="minorBidi"/>
              <w:noProof/>
              <w:kern w:val="2"/>
              <w:sz w:val="21"/>
            </w:rPr>
          </w:pPr>
          <w:hyperlink w:anchor="_Toc531879150" w:history="1">
            <w:r w:rsidR="000679F6" w:rsidRPr="006D40F6">
              <w:rPr>
                <w:rStyle w:val="af1"/>
                <w:noProof/>
              </w:rPr>
              <w:t xml:space="preserve">1.2.3 </w:t>
            </w:r>
            <w:r w:rsidR="000679F6" w:rsidRPr="006D40F6">
              <w:rPr>
                <w:rStyle w:val="af1"/>
                <w:noProof/>
              </w:rPr>
              <w:t>开发团队</w:t>
            </w:r>
            <w:r w:rsidR="000679F6">
              <w:rPr>
                <w:noProof/>
                <w:webHidden/>
              </w:rPr>
              <w:tab/>
            </w:r>
            <w:r w:rsidR="000679F6">
              <w:rPr>
                <w:noProof/>
                <w:webHidden/>
              </w:rPr>
              <w:fldChar w:fldCharType="begin"/>
            </w:r>
            <w:r w:rsidR="000679F6">
              <w:rPr>
                <w:noProof/>
                <w:webHidden/>
              </w:rPr>
              <w:instrText xml:space="preserve"> PAGEREF _Toc531879150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25969B01" w14:textId="389ECC7C" w:rsidR="000679F6" w:rsidRDefault="004934F2">
          <w:pPr>
            <w:pStyle w:val="TOC3"/>
            <w:tabs>
              <w:tab w:val="right" w:leader="dot" w:pos="8296"/>
            </w:tabs>
            <w:rPr>
              <w:rFonts w:cstheme="minorBidi"/>
              <w:noProof/>
              <w:kern w:val="2"/>
              <w:sz w:val="21"/>
            </w:rPr>
          </w:pPr>
          <w:hyperlink w:anchor="_Toc531879151" w:history="1">
            <w:r w:rsidR="000679F6" w:rsidRPr="006D40F6">
              <w:rPr>
                <w:rStyle w:val="af1"/>
                <w:noProof/>
              </w:rPr>
              <w:t xml:space="preserve">1.2.4 </w:t>
            </w:r>
            <w:r w:rsidR="000679F6" w:rsidRPr="006D40F6">
              <w:rPr>
                <w:rStyle w:val="af1"/>
                <w:noProof/>
              </w:rPr>
              <w:t>项目用户群</w:t>
            </w:r>
            <w:r w:rsidR="000679F6">
              <w:rPr>
                <w:noProof/>
                <w:webHidden/>
              </w:rPr>
              <w:tab/>
            </w:r>
            <w:r w:rsidR="000679F6">
              <w:rPr>
                <w:noProof/>
                <w:webHidden/>
              </w:rPr>
              <w:fldChar w:fldCharType="begin"/>
            </w:r>
            <w:r w:rsidR="000679F6">
              <w:rPr>
                <w:noProof/>
                <w:webHidden/>
              </w:rPr>
              <w:instrText xml:space="preserve"> PAGEREF _Toc531879151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1DC53B6C" w14:textId="27BB94DD" w:rsidR="000679F6" w:rsidRDefault="004934F2">
          <w:pPr>
            <w:pStyle w:val="TOC3"/>
            <w:tabs>
              <w:tab w:val="right" w:leader="dot" w:pos="8296"/>
            </w:tabs>
            <w:rPr>
              <w:rFonts w:cstheme="minorBidi"/>
              <w:noProof/>
              <w:kern w:val="2"/>
              <w:sz w:val="21"/>
            </w:rPr>
          </w:pPr>
          <w:hyperlink w:anchor="_Toc531879152" w:history="1">
            <w:r w:rsidR="000679F6" w:rsidRPr="006D40F6">
              <w:rPr>
                <w:rStyle w:val="af1"/>
                <w:noProof/>
              </w:rPr>
              <w:t>1.2.5</w:t>
            </w:r>
            <w:r w:rsidR="000679F6" w:rsidRPr="006D40F6">
              <w:rPr>
                <w:rStyle w:val="af1"/>
                <w:noProof/>
              </w:rPr>
              <w:t>计算中心</w:t>
            </w:r>
            <w:r w:rsidR="000679F6">
              <w:rPr>
                <w:noProof/>
                <w:webHidden/>
              </w:rPr>
              <w:tab/>
            </w:r>
            <w:r w:rsidR="000679F6">
              <w:rPr>
                <w:noProof/>
                <w:webHidden/>
              </w:rPr>
              <w:fldChar w:fldCharType="begin"/>
            </w:r>
            <w:r w:rsidR="000679F6">
              <w:rPr>
                <w:noProof/>
                <w:webHidden/>
              </w:rPr>
              <w:instrText xml:space="preserve"> PAGEREF _Toc531879152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328571B5" w14:textId="69F0A6EC" w:rsidR="000679F6" w:rsidRDefault="004934F2">
          <w:pPr>
            <w:pStyle w:val="TOC2"/>
            <w:tabs>
              <w:tab w:val="right" w:leader="dot" w:pos="8296"/>
            </w:tabs>
            <w:rPr>
              <w:rFonts w:cstheme="minorBidi"/>
              <w:noProof/>
              <w:kern w:val="2"/>
              <w:sz w:val="21"/>
            </w:rPr>
          </w:pPr>
          <w:hyperlink w:anchor="_Toc531879153" w:history="1">
            <w:r w:rsidR="000679F6" w:rsidRPr="006D40F6">
              <w:rPr>
                <w:rStyle w:val="af1"/>
                <w:noProof/>
              </w:rPr>
              <w:t xml:space="preserve">1.3 </w:t>
            </w:r>
            <w:r w:rsidR="000679F6" w:rsidRPr="006D40F6">
              <w:rPr>
                <w:rStyle w:val="af1"/>
                <w:noProof/>
              </w:rPr>
              <w:t>定义</w:t>
            </w:r>
            <w:r w:rsidR="000679F6">
              <w:rPr>
                <w:noProof/>
                <w:webHidden/>
              </w:rPr>
              <w:tab/>
            </w:r>
            <w:r w:rsidR="000679F6">
              <w:rPr>
                <w:noProof/>
                <w:webHidden/>
              </w:rPr>
              <w:fldChar w:fldCharType="begin"/>
            </w:r>
            <w:r w:rsidR="000679F6">
              <w:rPr>
                <w:noProof/>
                <w:webHidden/>
              </w:rPr>
              <w:instrText xml:space="preserve"> PAGEREF _Toc531879153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4467ED91" w14:textId="6225DBEC" w:rsidR="000679F6" w:rsidRDefault="004934F2">
          <w:pPr>
            <w:pStyle w:val="TOC2"/>
            <w:tabs>
              <w:tab w:val="right" w:leader="dot" w:pos="8296"/>
            </w:tabs>
            <w:rPr>
              <w:rFonts w:cstheme="minorBidi"/>
              <w:noProof/>
              <w:kern w:val="2"/>
              <w:sz w:val="21"/>
            </w:rPr>
          </w:pPr>
          <w:hyperlink w:anchor="_Toc531879154" w:history="1">
            <w:r w:rsidR="000679F6" w:rsidRPr="006D40F6">
              <w:rPr>
                <w:rStyle w:val="af1"/>
                <w:noProof/>
              </w:rPr>
              <w:t xml:space="preserve">1.4 </w:t>
            </w:r>
            <w:r w:rsidR="000679F6" w:rsidRPr="006D40F6">
              <w:rPr>
                <w:rStyle w:val="af1"/>
                <w:noProof/>
              </w:rPr>
              <w:t>参考资料</w:t>
            </w:r>
            <w:r w:rsidR="000679F6">
              <w:rPr>
                <w:noProof/>
                <w:webHidden/>
              </w:rPr>
              <w:tab/>
            </w:r>
            <w:r w:rsidR="000679F6">
              <w:rPr>
                <w:noProof/>
                <w:webHidden/>
              </w:rPr>
              <w:fldChar w:fldCharType="begin"/>
            </w:r>
            <w:r w:rsidR="000679F6">
              <w:rPr>
                <w:noProof/>
                <w:webHidden/>
              </w:rPr>
              <w:instrText xml:space="preserve"> PAGEREF _Toc531879154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6211B215" w14:textId="51E2720B" w:rsidR="000679F6" w:rsidRDefault="004934F2">
          <w:pPr>
            <w:pStyle w:val="TOC1"/>
            <w:tabs>
              <w:tab w:val="right" w:leader="dot" w:pos="8296"/>
            </w:tabs>
            <w:rPr>
              <w:noProof/>
            </w:rPr>
          </w:pPr>
          <w:hyperlink w:anchor="_Toc531879155" w:history="1">
            <w:r w:rsidR="000679F6" w:rsidRPr="006D40F6">
              <w:rPr>
                <w:rStyle w:val="af1"/>
                <w:rFonts w:asciiTheme="majorEastAsia" w:hAnsiTheme="majorEastAsia" w:cstheme="majorHAnsi"/>
                <w:noProof/>
              </w:rPr>
              <w:t>2 项目概述</w:t>
            </w:r>
            <w:r w:rsidR="000679F6">
              <w:rPr>
                <w:noProof/>
                <w:webHidden/>
              </w:rPr>
              <w:tab/>
            </w:r>
            <w:r w:rsidR="000679F6">
              <w:rPr>
                <w:noProof/>
                <w:webHidden/>
              </w:rPr>
              <w:fldChar w:fldCharType="begin"/>
            </w:r>
            <w:r w:rsidR="000679F6">
              <w:rPr>
                <w:noProof/>
                <w:webHidden/>
              </w:rPr>
              <w:instrText xml:space="preserve"> PAGEREF _Toc531879155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5BE9CABC" w14:textId="383A4CAB" w:rsidR="000679F6" w:rsidRDefault="004934F2">
          <w:pPr>
            <w:pStyle w:val="TOC2"/>
            <w:tabs>
              <w:tab w:val="right" w:leader="dot" w:pos="8296"/>
            </w:tabs>
            <w:rPr>
              <w:rFonts w:cstheme="minorBidi"/>
              <w:noProof/>
              <w:kern w:val="2"/>
              <w:sz w:val="21"/>
            </w:rPr>
          </w:pPr>
          <w:hyperlink w:anchor="_Toc531879156" w:history="1">
            <w:r w:rsidR="000679F6" w:rsidRPr="006D40F6">
              <w:rPr>
                <w:rStyle w:val="af1"/>
                <w:noProof/>
              </w:rPr>
              <w:t xml:space="preserve">2.1 </w:t>
            </w:r>
            <w:r w:rsidR="000679F6" w:rsidRPr="006D40F6">
              <w:rPr>
                <w:rStyle w:val="af1"/>
                <w:noProof/>
              </w:rPr>
              <w:t>工作内容</w:t>
            </w:r>
            <w:r w:rsidR="000679F6">
              <w:rPr>
                <w:noProof/>
                <w:webHidden/>
              </w:rPr>
              <w:tab/>
            </w:r>
            <w:r w:rsidR="000679F6">
              <w:rPr>
                <w:noProof/>
                <w:webHidden/>
              </w:rPr>
              <w:fldChar w:fldCharType="begin"/>
            </w:r>
            <w:r w:rsidR="000679F6">
              <w:rPr>
                <w:noProof/>
                <w:webHidden/>
              </w:rPr>
              <w:instrText xml:space="preserve"> PAGEREF _Toc531879156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331378D9" w14:textId="394A113A" w:rsidR="000679F6" w:rsidRDefault="004934F2">
          <w:pPr>
            <w:pStyle w:val="TOC2"/>
            <w:tabs>
              <w:tab w:val="right" w:leader="dot" w:pos="8296"/>
            </w:tabs>
            <w:rPr>
              <w:rFonts w:cstheme="minorBidi"/>
              <w:noProof/>
              <w:kern w:val="2"/>
              <w:sz w:val="21"/>
            </w:rPr>
          </w:pPr>
          <w:hyperlink w:anchor="_Toc531879157" w:history="1">
            <w:r w:rsidR="000679F6" w:rsidRPr="006D40F6">
              <w:rPr>
                <w:rStyle w:val="af1"/>
                <w:noProof/>
              </w:rPr>
              <w:t xml:space="preserve">2.2 </w:t>
            </w:r>
            <w:r w:rsidR="000679F6" w:rsidRPr="006D40F6">
              <w:rPr>
                <w:rStyle w:val="af1"/>
                <w:noProof/>
              </w:rPr>
              <w:t>主要参与人员</w:t>
            </w:r>
            <w:r w:rsidR="000679F6">
              <w:rPr>
                <w:noProof/>
                <w:webHidden/>
              </w:rPr>
              <w:tab/>
            </w:r>
            <w:r w:rsidR="000679F6">
              <w:rPr>
                <w:noProof/>
                <w:webHidden/>
              </w:rPr>
              <w:fldChar w:fldCharType="begin"/>
            </w:r>
            <w:r w:rsidR="000679F6">
              <w:rPr>
                <w:noProof/>
                <w:webHidden/>
              </w:rPr>
              <w:instrText xml:space="preserve"> PAGEREF _Toc531879157 \h </w:instrText>
            </w:r>
            <w:r w:rsidR="000679F6">
              <w:rPr>
                <w:noProof/>
                <w:webHidden/>
              </w:rPr>
            </w:r>
            <w:r w:rsidR="000679F6">
              <w:rPr>
                <w:noProof/>
                <w:webHidden/>
              </w:rPr>
              <w:fldChar w:fldCharType="separate"/>
            </w:r>
            <w:r w:rsidR="000679F6">
              <w:rPr>
                <w:noProof/>
                <w:webHidden/>
              </w:rPr>
              <w:t>11</w:t>
            </w:r>
            <w:r w:rsidR="000679F6">
              <w:rPr>
                <w:noProof/>
                <w:webHidden/>
              </w:rPr>
              <w:fldChar w:fldCharType="end"/>
            </w:r>
          </w:hyperlink>
        </w:p>
        <w:p w14:paraId="0D0FDB8D" w14:textId="1422CA09" w:rsidR="000679F6" w:rsidRDefault="004934F2">
          <w:pPr>
            <w:pStyle w:val="TOC2"/>
            <w:tabs>
              <w:tab w:val="right" w:leader="dot" w:pos="8296"/>
            </w:tabs>
            <w:rPr>
              <w:rFonts w:cstheme="minorBidi"/>
              <w:noProof/>
              <w:kern w:val="2"/>
              <w:sz w:val="21"/>
            </w:rPr>
          </w:pPr>
          <w:hyperlink w:anchor="_Toc531879158" w:history="1">
            <w:r w:rsidR="000679F6" w:rsidRPr="006D40F6">
              <w:rPr>
                <w:rStyle w:val="af1"/>
                <w:noProof/>
              </w:rPr>
              <w:t xml:space="preserve">2.3 </w:t>
            </w:r>
            <w:r w:rsidR="000679F6" w:rsidRPr="006D40F6">
              <w:rPr>
                <w:rStyle w:val="af1"/>
                <w:noProof/>
              </w:rPr>
              <w:t>产品</w:t>
            </w:r>
            <w:r w:rsidR="000679F6">
              <w:rPr>
                <w:noProof/>
                <w:webHidden/>
              </w:rPr>
              <w:tab/>
            </w:r>
            <w:r w:rsidR="000679F6">
              <w:rPr>
                <w:noProof/>
                <w:webHidden/>
              </w:rPr>
              <w:fldChar w:fldCharType="begin"/>
            </w:r>
            <w:r w:rsidR="000679F6">
              <w:rPr>
                <w:noProof/>
                <w:webHidden/>
              </w:rPr>
              <w:instrText xml:space="preserve"> PAGEREF _Toc531879158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346664F9" w14:textId="3969C63B" w:rsidR="000679F6" w:rsidRDefault="004934F2">
          <w:pPr>
            <w:pStyle w:val="TOC3"/>
            <w:tabs>
              <w:tab w:val="right" w:leader="dot" w:pos="8296"/>
            </w:tabs>
            <w:rPr>
              <w:rFonts w:cstheme="minorBidi"/>
              <w:noProof/>
              <w:kern w:val="2"/>
              <w:sz w:val="21"/>
            </w:rPr>
          </w:pPr>
          <w:hyperlink w:anchor="_Toc531879159" w:history="1">
            <w:r w:rsidR="000679F6" w:rsidRPr="006D40F6">
              <w:rPr>
                <w:rStyle w:val="af1"/>
                <w:noProof/>
              </w:rPr>
              <w:t>2.3.1</w:t>
            </w:r>
            <w:r w:rsidR="000679F6" w:rsidRPr="006D40F6">
              <w:rPr>
                <w:rStyle w:val="af1"/>
                <w:noProof/>
              </w:rPr>
              <w:t>程序</w:t>
            </w:r>
            <w:r w:rsidR="000679F6">
              <w:rPr>
                <w:noProof/>
                <w:webHidden/>
              </w:rPr>
              <w:tab/>
            </w:r>
            <w:r w:rsidR="000679F6">
              <w:rPr>
                <w:noProof/>
                <w:webHidden/>
              </w:rPr>
              <w:fldChar w:fldCharType="begin"/>
            </w:r>
            <w:r w:rsidR="000679F6">
              <w:rPr>
                <w:noProof/>
                <w:webHidden/>
              </w:rPr>
              <w:instrText xml:space="preserve"> PAGEREF _Toc531879159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573C7980" w14:textId="76377C5C" w:rsidR="000679F6" w:rsidRDefault="004934F2">
          <w:pPr>
            <w:pStyle w:val="TOC3"/>
            <w:tabs>
              <w:tab w:val="right" w:leader="dot" w:pos="8296"/>
            </w:tabs>
            <w:rPr>
              <w:rFonts w:cstheme="minorBidi"/>
              <w:noProof/>
              <w:kern w:val="2"/>
              <w:sz w:val="21"/>
            </w:rPr>
          </w:pPr>
          <w:hyperlink w:anchor="_Toc531879160" w:history="1">
            <w:r w:rsidR="000679F6" w:rsidRPr="006D40F6">
              <w:rPr>
                <w:rStyle w:val="af1"/>
                <w:noProof/>
              </w:rPr>
              <w:t xml:space="preserve">2.3.2 </w:t>
            </w:r>
            <w:r w:rsidR="000679F6" w:rsidRPr="006D40F6">
              <w:rPr>
                <w:rStyle w:val="af1"/>
                <w:noProof/>
              </w:rPr>
              <w:t>文件</w:t>
            </w:r>
            <w:r w:rsidR="000679F6">
              <w:rPr>
                <w:noProof/>
                <w:webHidden/>
              </w:rPr>
              <w:tab/>
            </w:r>
            <w:r w:rsidR="000679F6">
              <w:rPr>
                <w:noProof/>
                <w:webHidden/>
              </w:rPr>
              <w:fldChar w:fldCharType="begin"/>
            </w:r>
            <w:r w:rsidR="000679F6">
              <w:rPr>
                <w:noProof/>
                <w:webHidden/>
              </w:rPr>
              <w:instrText xml:space="preserve"> PAGEREF _Toc531879160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460E038F" w14:textId="6C73614F" w:rsidR="000679F6" w:rsidRDefault="004934F2">
          <w:pPr>
            <w:pStyle w:val="TOC3"/>
            <w:tabs>
              <w:tab w:val="right" w:leader="dot" w:pos="8296"/>
            </w:tabs>
            <w:rPr>
              <w:rFonts w:cstheme="minorBidi"/>
              <w:noProof/>
              <w:kern w:val="2"/>
              <w:sz w:val="21"/>
            </w:rPr>
          </w:pPr>
          <w:hyperlink w:anchor="_Toc531879161" w:history="1">
            <w:r w:rsidR="000679F6" w:rsidRPr="006D40F6">
              <w:rPr>
                <w:rStyle w:val="af1"/>
                <w:noProof/>
              </w:rPr>
              <w:t xml:space="preserve">2.3.3 </w:t>
            </w:r>
            <w:r w:rsidR="000679F6" w:rsidRPr="006D40F6">
              <w:rPr>
                <w:rStyle w:val="af1"/>
                <w:noProof/>
              </w:rPr>
              <w:t>服务</w:t>
            </w:r>
            <w:r w:rsidR="000679F6">
              <w:rPr>
                <w:noProof/>
                <w:webHidden/>
              </w:rPr>
              <w:tab/>
            </w:r>
            <w:r w:rsidR="000679F6">
              <w:rPr>
                <w:noProof/>
                <w:webHidden/>
              </w:rPr>
              <w:fldChar w:fldCharType="begin"/>
            </w:r>
            <w:r w:rsidR="000679F6">
              <w:rPr>
                <w:noProof/>
                <w:webHidden/>
              </w:rPr>
              <w:instrText xml:space="preserve"> PAGEREF _Toc531879161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22AB598C" w14:textId="79BAD5AA" w:rsidR="000679F6" w:rsidRDefault="004934F2">
          <w:pPr>
            <w:pStyle w:val="TOC3"/>
            <w:tabs>
              <w:tab w:val="right" w:leader="dot" w:pos="8296"/>
            </w:tabs>
            <w:rPr>
              <w:rFonts w:cstheme="minorBidi"/>
              <w:noProof/>
              <w:kern w:val="2"/>
              <w:sz w:val="21"/>
            </w:rPr>
          </w:pPr>
          <w:hyperlink w:anchor="_Toc531879162" w:history="1">
            <w:r w:rsidR="000679F6" w:rsidRPr="006D40F6">
              <w:rPr>
                <w:rStyle w:val="af1"/>
                <w:noProof/>
              </w:rPr>
              <w:t>2.3.4</w:t>
            </w:r>
            <w:r w:rsidR="000679F6" w:rsidRPr="006D40F6">
              <w:rPr>
                <w:rStyle w:val="af1"/>
                <w:noProof/>
              </w:rPr>
              <w:t>非移交的产品</w:t>
            </w:r>
            <w:r w:rsidR="000679F6">
              <w:rPr>
                <w:noProof/>
                <w:webHidden/>
              </w:rPr>
              <w:tab/>
            </w:r>
            <w:r w:rsidR="000679F6">
              <w:rPr>
                <w:noProof/>
                <w:webHidden/>
              </w:rPr>
              <w:fldChar w:fldCharType="begin"/>
            </w:r>
            <w:r w:rsidR="000679F6">
              <w:rPr>
                <w:noProof/>
                <w:webHidden/>
              </w:rPr>
              <w:instrText xml:space="preserve"> PAGEREF _Toc531879162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2297061C" w14:textId="49429960" w:rsidR="000679F6" w:rsidRDefault="004934F2">
          <w:pPr>
            <w:pStyle w:val="TOC2"/>
            <w:tabs>
              <w:tab w:val="right" w:leader="dot" w:pos="8296"/>
            </w:tabs>
            <w:rPr>
              <w:rFonts w:cstheme="minorBidi"/>
              <w:noProof/>
              <w:kern w:val="2"/>
              <w:sz w:val="21"/>
            </w:rPr>
          </w:pPr>
          <w:hyperlink w:anchor="_Toc531879163" w:history="1">
            <w:r w:rsidR="000679F6" w:rsidRPr="006D40F6">
              <w:rPr>
                <w:rStyle w:val="af1"/>
                <w:noProof/>
              </w:rPr>
              <w:t xml:space="preserve">2.4 </w:t>
            </w:r>
            <w:r w:rsidR="000679F6" w:rsidRPr="006D40F6">
              <w:rPr>
                <w:rStyle w:val="af1"/>
                <w:noProof/>
              </w:rPr>
              <w:t>验收标准</w:t>
            </w:r>
            <w:r w:rsidR="000679F6">
              <w:rPr>
                <w:noProof/>
                <w:webHidden/>
              </w:rPr>
              <w:tab/>
            </w:r>
            <w:r w:rsidR="000679F6">
              <w:rPr>
                <w:noProof/>
                <w:webHidden/>
              </w:rPr>
              <w:fldChar w:fldCharType="begin"/>
            </w:r>
            <w:r w:rsidR="000679F6">
              <w:rPr>
                <w:noProof/>
                <w:webHidden/>
              </w:rPr>
              <w:instrText xml:space="preserve"> PAGEREF _Toc531879163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16D22722" w14:textId="3CE811A9" w:rsidR="000679F6" w:rsidRDefault="004934F2">
          <w:pPr>
            <w:pStyle w:val="TOC2"/>
            <w:tabs>
              <w:tab w:val="right" w:leader="dot" w:pos="8296"/>
            </w:tabs>
            <w:rPr>
              <w:rFonts w:cstheme="minorBidi"/>
              <w:noProof/>
              <w:kern w:val="2"/>
              <w:sz w:val="21"/>
            </w:rPr>
          </w:pPr>
          <w:hyperlink w:anchor="_Toc531879164" w:history="1">
            <w:r w:rsidR="000679F6" w:rsidRPr="006D40F6">
              <w:rPr>
                <w:rStyle w:val="af1"/>
                <w:noProof/>
              </w:rPr>
              <w:t>2.5</w:t>
            </w:r>
            <w:r w:rsidR="000679F6" w:rsidRPr="006D40F6">
              <w:rPr>
                <w:rStyle w:val="af1"/>
                <w:noProof/>
              </w:rPr>
              <w:t>完成项目的最迟期限</w:t>
            </w:r>
            <w:r w:rsidR="000679F6">
              <w:rPr>
                <w:noProof/>
                <w:webHidden/>
              </w:rPr>
              <w:tab/>
            </w:r>
            <w:r w:rsidR="000679F6">
              <w:rPr>
                <w:noProof/>
                <w:webHidden/>
              </w:rPr>
              <w:fldChar w:fldCharType="begin"/>
            </w:r>
            <w:r w:rsidR="000679F6">
              <w:rPr>
                <w:noProof/>
                <w:webHidden/>
              </w:rPr>
              <w:instrText xml:space="preserve"> PAGEREF _Toc531879164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1733F75B" w14:textId="3E85802A" w:rsidR="000679F6" w:rsidRDefault="004934F2">
          <w:pPr>
            <w:pStyle w:val="TOC2"/>
            <w:tabs>
              <w:tab w:val="right" w:leader="dot" w:pos="8296"/>
            </w:tabs>
            <w:rPr>
              <w:rFonts w:cstheme="minorBidi"/>
              <w:noProof/>
              <w:kern w:val="2"/>
              <w:sz w:val="21"/>
            </w:rPr>
          </w:pPr>
          <w:hyperlink w:anchor="_Toc531879165" w:history="1">
            <w:r w:rsidR="000679F6" w:rsidRPr="006D40F6">
              <w:rPr>
                <w:rStyle w:val="af1"/>
                <w:noProof/>
              </w:rPr>
              <w:t>2.6</w:t>
            </w:r>
            <w:r w:rsidR="000679F6" w:rsidRPr="006D40F6">
              <w:rPr>
                <w:rStyle w:val="af1"/>
                <w:noProof/>
              </w:rPr>
              <w:t>本计划的批准者和批准日期</w:t>
            </w:r>
            <w:r w:rsidR="000679F6">
              <w:rPr>
                <w:noProof/>
                <w:webHidden/>
              </w:rPr>
              <w:tab/>
            </w:r>
            <w:r w:rsidR="000679F6">
              <w:rPr>
                <w:noProof/>
                <w:webHidden/>
              </w:rPr>
              <w:fldChar w:fldCharType="begin"/>
            </w:r>
            <w:r w:rsidR="000679F6">
              <w:rPr>
                <w:noProof/>
                <w:webHidden/>
              </w:rPr>
              <w:instrText xml:space="preserve"> PAGEREF _Toc531879165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3FA513C8" w14:textId="66ADDA5B" w:rsidR="000679F6" w:rsidRDefault="004934F2">
          <w:pPr>
            <w:pStyle w:val="TOC1"/>
            <w:tabs>
              <w:tab w:val="right" w:leader="dot" w:pos="8296"/>
            </w:tabs>
            <w:rPr>
              <w:noProof/>
            </w:rPr>
          </w:pPr>
          <w:hyperlink w:anchor="_Toc531879166" w:history="1">
            <w:r w:rsidR="000679F6" w:rsidRPr="006D40F6">
              <w:rPr>
                <w:rStyle w:val="af1"/>
                <w:rFonts w:asciiTheme="majorEastAsia" w:hAnsiTheme="majorEastAsia" w:cstheme="majorHAnsi"/>
                <w:noProof/>
              </w:rPr>
              <w:t>3</w:t>
            </w:r>
            <w:r w:rsidR="000679F6" w:rsidRPr="006D40F6">
              <w:rPr>
                <w:rStyle w:val="af1"/>
                <w:rFonts w:asciiTheme="majorEastAsia" w:hAnsiTheme="majorEastAsia"/>
                <w:noProof/>
              </w:rPr>
              <w:t xml:space="preserve"> 实施计划</w:t>
            </w:r>
            <w:r w:rsidR="000679F6">
              <w:rPr>
                <w:noProof/>
                <w:webHidden/>
              </w:rPr>
              <w:tab/>
            </w:r>
            <w:r w:rsidR="000679F6">
              <w:rPr>
                <w:noProof/>
                <w:webHidden/>
              </w:rPr>
              <w:fldChar w:fldCharType="begin"/>
            </w:r>
            <w:r w:rsidR="000679F6">
              <w:rPr>
                <w:noProof/>
                <w:webHidden/>
              </w:rPr>
              <w:instrText xml:space="preserve"> PAGEREF _Toc531879166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3AF4C290" w14:textId="65D3838B" w:rsidR="000679F6" w:rsidRDefault="004934F2">
          <w:pPr>
            <w:pStyle w:val="TOC2"/>
            <w:tabs>
              <w:tab w:val="right" w:leader="dot" w:pos="8296"/>
            </w:tabs>
            <w:rPr>
              <w:rFonts w:cstheme="minorBidi"/>
              <w:noProof/>
              <w:kern w:val="2"/>
              <w:sz w:val="21"/>
            </w:rPr>
          </w:pPr>
          <w:hyperlink w:anchor="_Toc531879167" w:history="1">
            <w:r w:rsidR="000679F6" w:rsidRPr="006D40F6">
              <w:rPr>
                <w:rStyle w:val="af1"/>
                <w:noProof/>
              </w:rPr>
              <w:t xml:space="preserve">3.1 </w:t>
            </w:r>
            <w:r w:rsidR="000679F6" w:rsidRPr="006D40F6">
              <w:rPr>
                <w:rStyle w:val="af1"/>
                <w:noProof/>
              </w:rPr>
              <w:t>工作任务分解与人员分工</w:t>
            </w:r>
            <w:r w:rsidR="000679F6">
              <w:rPr>
                <w:noProof/>
                <w:webHidden/>
              </w:rPr>
              <w:tab/>
            </w:r>
            <w:r w:rsidR="000679F6">
              <w:rPr>
                <w:noProof/>
                <w:webHidden/>
              </w:rPr>
              <w:fldChar w:fldCharType="begin"/>
            </w:r>
            <w:r w:rsidR="000679F6">
              <w:rPr>
                <w:noProof/>
                <w:webHidden/>
              </w:rPr>
              <w:instrText xml:space="preserve"> PAGEREF _Toc531879167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5AD8DF29" w14:textId="7CF964EF" w:rsidR="000679F6" w:rsidRDefault="004934F2">
          <w:pPr>
            <w:pStyle w:val="TOC2"/>
            <w:tabs>
              <w:tab w:val="right" w:leader="dot" w:pos="8296"/>
            </w:tabs>
            <w:rPr>
              <w:rFonts w:cstheme="minorBidi"/>
              <w:noProof/>
              <w:kern w:val="2"/>
              <w:sz w:val="21"/>
            </w:rPr>
          </w:pPr>
          <w:hyperlink w:anchor="_Toc531879168" w:history="1">
            <w:r w:rsidR="000679F6" w:rsidRPr="006D40F6">
              <w:rPr>
                <w:rStyle w:val="af1"/>
                <w:noProof/>
              </w:rPr>
              <w:t xml:space="preserve">3.2 </w:t>
            </w:r>
            <w:r w:rsidR="000679F6" w:rsidRPr="006D40F6">
              <w:rPr>
                <w:rStyle w:val="af1"/>
                <w:noProof/>
              </w:rPr>
              <w:t>接口人员</w:t>
            </w:r>
            <w:r w:rsidR="000679F6">
              <w:rPr>
                <w:noProof/>
                <w:webHidden/>
              </w:rPr>
              <w:tab/>
            </w:r>
            <w:r w:rsidR="000679F6">
              <w:rPr>
                <w:noProof/>
                <w:webHidden/>
              </w:rPr>
              <w:fldChar w:fldCharType="begin"/>
            </w:r>
            <w:r w:rsidR="000679F6">
              <w:rPr>
                <w:noProof/>
                <w:webHidden/>
              </w:rPr>
              <w:instrText xml:space="preserve"> PAGEREF _Toc531879168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4CF6015C" w14:textId="5138EE5B" w:rsidR="000679F6" w:rsidRDefault="004934F2">
          <w:pPr>
            <w:pStyle w:val="TOC2"/>
            <w:tabs>
              <w:tab w:val="right" w:leader="dot" w:pos="8296"/>
            </w:tabs>
            <w:rPr>
              <w:rFonts w:cstheme="minorBidi"/>
              <w:noProof/>
              <w:kern w:val="2"/>
              <w:sz w:val="21"/>
            </w:rPr>
          </w:pPr>
          <w:hyperlink w:anchor="_Toc531879169" w:history="1">
            <w:r w:rsidR="000679F6" w:rsidRPr="006D40F6">
              <w:rPr>
                <w:rStyle w:val="af1"/>
                <w:noProof/>
              </w:rPr>
              <w:t xml:space="preserve">3.3 </w:t>
            </w:r>
            <w:r w:rsidR="000679F6" w:rsidRPr="006D40F6">
              <w:rPr>
                <w:rStyle w:val="af1"/>
                <w:noProof/>
              </w:rPr>
              <w:t>进度</w:t>
            </w:r>
            <w:r w:rsidR="000679F6">
              <w:rPr>
                <w:noProof/>
                <w:webHidden/>
              </w:rPr>
              <w:tab/>
            </w:r>
            <w:r w:rsidR="000679F6">
              <w:rPr>
                <w:noProof/>
                <w:webHidden/>
              </w:rPr>
              <w:fldChar w:fldCharType="begin"/>
            </w:r>
            <w:r w:rsidR="000679F6">
              <w:rPr>
                <w:noProof/>
                <w:webHidden/>
              </w:rPr>
              <w:instrText xml:space="preserve"> PAGEREF _Toc531879169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149EFB9E" w14:textId="234F3FE3" w:rsidR="000679F6" w:rsidRDefault="004934F2">
          <w:pPr>
            <w:pStyle w:val="TOC2"/>
            <w:tabs>
              <w:tab w:val="right" w:leader="dot" w:pos="8296"/>
            </w:tabs>
            <w:rPr>
              <w:rFonts w:cstheme="minorBidi"/>
              <w:noProof/>
              <w:kern w:val="2"/>
              <w:sz w:val="21"/>
            </w:rPr>
          </w:pPr>
          <w:hyperlink w:anchor="_Toc531879170" w:history="1">
            <w:r w:rsidR="000679F6" w:rsidRPr="006D40F6">
              <w:rPr>
                <w:rStyle w:val="af1"/>
                <w:noProof/>
              </w:rPr>
              <w:t xml:space="preserve">3.4 </w:t>
            </w:r>
            <w:r w:rsidR="000679F6" w:rsidRPr="006D40F6">
              <w:rPr>
                <w:rStyle w:val="af1"/>
                <w:noProof/>
              </w:rPr>
              <w:t>预算</w:t>
            </w:r>
            <w:r w:rsidR="000679F6">
              <w:rPr>
                <w:noProof/>
                <w:webHidden/>
              </w:rPr>
              <w:tab/>
            </w:r>
            <w:r w:rsidR="000679F6">
              <w:rPr>
                <w:noProof/>
                <w:webHidden/>
              </w:rPr>
              <w:fldChar w:fldCharType="begin"/>
            </w:r>
            <w:r w:rsidR="000679F6">
              <w:rPr>
                <w:noProof/>
                <w:webHidden/>
              </w:rPr>
              <w:instrText xml:space="preserve"> PAGEREF _Toc531879170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3227A408" w14:textId="09865C7E" w:rsidR="000679F6" w:rsidRDefault="004934F2">
          <w:pPr>
            <w:pStyle w:val="TOC2"/>
            <w:tabs>
              <w:tab w:val="right" w:leader="dot" w:pos="8296"/>
            </w:tabs>
            <w:rPr>
              <w:rFonts w:cstheme="minorBidi"/>
              <w:noProof/>
              <w:kern w:val="2"/>
              <w:sz w:val="21"/>
            </w:rPr>
          </w:pPr>
          <w:hyperlink w:anchor="_Toc531879171" w:history="1">
            <w:r w:rsidR="000679F6" w:rsidRPr="006D40F6">
              <w:rPr>
                <w:rStyle w:val="af1"/>
                <w:noProof/>
              </w:rPr>
              <w:t xml:space="preserve">3.5 </w:t>
            </w:r>
            <w:r w:rsidR="000679F6" w:rsidRPr="006D40F6">
              <w:rPr>
                <w:rStyle w:val="af1"/>
                <w:noProof/>
              </w:rPr>
              <w:t>关键问题</w:t>
            </w:r>
            <w:r w:rsidR="000679F6">
              <w:rPr>
                <w:noProof/>
                <w:webHidden/>
              </w:rPr>
              <w:tab/>
            </w:r>
            <w:r w:rsidR="000679F6">
              <w:rPr>
                <w:noProof/>
                <w:webHidden/>
              </w:rPr>
              <w:fldChar w:fldCharType="begin"/>
            </w:r>
            <w:r w:rsidR="000679F6">
              <w:rPr>
                <w:noProof/>
                <w:webHidden/>
              </w:rPr>
              <w:instrText xml:space="preserve"> PAGEREF _Toc531879171 \h </w:instrText>
            </w:r>
            <w:r w:rsidR="000679F6">
              <w:rPr>
                <w:noProof/>
                <w:webHidden/>
              </w:rPr>
            </w:r>
            <w:r w:rsidR="000679F6">
              <w:rPr>
                <w:noProof/>
                <w:webHidden/>
              </w:rPr>
              <w:fldChar w:fldCharType="separate"/>
            </w:r>
            <w:r w:rsidR="000679F6">
              <w:rPr>
                <w:noProof/>
                <w:webHidden/>
              </w:rPr>
              <w:t>17</w:t>
            </w:r>
            <w:r w:rsidR="000679F6">
              <w:rPr>
                <w:noProof/>
                <w:webHidden/>
              </w:rPr>
              <w:fldChar w:fldCharType="end"/>
            </w:r>
          </w:hyperlink>
        </w:p>
        <w:p w14:paraId="35CC9342" w14:textId="350DCD8D" w:rsidR="000679F6" w:rsidRDefault="004934F2">
          <w:pPr>
            <w:pStyle w:val="TOC1"/>
            <w:tabs>
              <w:tab w:val="right" w:leader="dot" w:pos="8296"/>
            </w:tabs>
            <w:rPr>
              <w:noProof/>
            </w:rPr>
          </w:pPr>
          <w:hyperlink w:anchor="_Toc531879172" w:history="1">
            <w:r w:rsidR="000679F6" w:rsidRPr="006D40F6">
              <w:rPr>
                <w:rStyle w:val="af1"/>
                <w:rFonts w:asciiTheme="majorEastAsia" w:hAnsiTheme="majorEastAsia"/>
                <w:noProof/>
              </w:rPr>
              <w:t>4 支持条件</w:t>
            </w:r>
            <w:r w:rsidR="000679F6">
              <w:rPr>
                <w:noProof/>
                <w:webHidden/>
              </w:rPr>
              <w:tab/>
            </w:r>
            <w:r w:rsidR="000679F6">
              <w:rPr>
                <w:noProof/>
                <w:webHidden/>
              </w:rPr>
              <w:fldChar w:fldCharType="begin"/>
            </w:r>
            <w:r w:rsidR="000679F6">
              <w:rPr>
                <w:noProof/>
                <w:webHidden/>
              </w:rPr>
              <w:instrText xml:space="preserve"> PAGEREF _Toc531879172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043A2857" w14:textId="2C504F4F" w:rsidR="000679F6" w:rsidRDefault="004934F2">
          <w:pPr>
            <w:pStyle w:val="TOC2"/>
            <w:tabs>
              <w:tab w:val="right" w:leader="dot" w:pos="8296"/>
            </w:tabs>
            <w:rPr>
              <w:rFonts w:cstheme="minorBidi"/>
              <w:noProof/>
              <w:kern w:val="2"/>
              <w:sz w:val="21"/>
            </w:rPr>
          </w:pPr>
          <w:hyperlink w:anchor="_Toc531879173" w:history="1">
            <w:r w:rsidR="000679F6" w:rsidRPr="006D40F6">
              <w:rPr>
                <w:rStyle w:val="af1"/>
                <w:noProof/>
              </w:rPr>
              <w:t xml:space="preserve">4.1 </w:t>
            </w:r>
            <w:r w:rsidR="000679F6" w:rsidRPr="006D40F6">
              <w:rPr>
                <w:rStyle w:val="af1"/>
                <w:noProof/>
              </w:rPr>
              <w:t>计算机系统支持</w:t>
            </w:r>
            <w:r w:rsidR="000679F6">
              <w:rPr>
                <w:noProof/>
                <w:webHidden/>
              </w:rPr>
              <w:tab/>
            </w:r>
            <w:r w:rsidR="000679F6">
              <w:rPr>
                <w:noProof/>
                <w:webHidden/>
              </w:rPr>
              <w:fldChar w:fldCharType="begin"/>
            </w:r>
            <w:r w:rsidR="000679F6">
              <w:rPr>
                <w:noProof/>
                <w:webHidden/>
              </w:rPr>
              <w:instrText xml:space="preserve"> PAGEREF _Toc531879173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462A5185" w14:textId="410FB56B" w:rsidR="000679F6" w:rsidRDefault="004934F2">
          <w:pPr>
            <w:pStyle w:val="TOC2"/>
            <w:tabs>
              <w:tab w:val="right" w:leader="dot" w:pos="8296"/>
            </w:tabs>
            <w:rPr>
              <w:rFonts w:cstheme="minorBidi"/>
              <w:noProof/>
              <w:kern w:val="2"/>
              <w:sz w:val="21"/>
            </w:rPr>
          </w:pPr>
          <w:hyperlink w:anchor="_Toc531879174" w:history="1">
            <w:r w:rsidR="000679F6" w:rsidRPr="006D40F6">
              <w:rPr>
                <w:rStyle w:val="af1"/>
                <w:noProof/>
              </w:rPr>
              <w:t xml:space="preserve">4.2 </w:t>
            </w:r>
            <w:r w:rsidR="000679F6" w:rsidRPr="006D40F6">
              <w:rPr>
                <w:rStyle w:val="af1"/>
                <w:noProof/>
              </w:rPr>
              <w:t>需由用户承担的工作</w:t>
            </w:r>
            <w:r w:rsidR="000679F6">
              <w:rPr>
                <w:noProof/>
                <w:webHidden/>
              </w:rPr>
              <w:tab/>
            </w:r>
            <w:r w:rsidR="000679F6">
              <w:rPr>
                <w:noProof/>
                <w:webHidden/>
              </w:rPr>
              <w:fldChar w:fldCharType="begin"/>
            </w:r>
            <w:r w:rsidR="000679F6">
              <w:rPr>
                <w:noProof/>
                <w:webHidden/>
              </w:rPr>
              <w:instrText xml:space="preserve"> PAGEREF _Toc531879174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608632D5" w14:textId="40B1CE5B" w:rsidR="000679F6" w:rsidRDefault="004934F2">
          <w:pPr>
            <w:pStyle w:val="TOC2"/>
            <w:tabs>
              <w:tab w:val="right" w:leader="dot" w:pos="8296"/>
            </w:tabs>
            <w:rPr>
              <w:rFonts w:cstheme="minorBidi"/>
              <w:noProof/>
              <w:kern w:val="2"/>
              <w:sz w:val="21"/>
            </w:rPr>
          </w:pPr>
          <w:hyperlink w:anchor="_Toc531879175" w:history="1">
            <w:r w:rsidR="000679F6" w:rsidRPr="006D40F6">
              <w:rPr>
                <w:rStyle w:val="af1"/>
                <w:noProof/>
              </w:rPr>
              <w:t xml:space="preserve">4.3 </w:t>
            </w:r>
            <w:r w:rsidR="000679F6" w:rsidRPr="006D40F6">
              <w:rPr>
                <w:rStyle w:val="af1"/>
                <w:noProof/>
              </w:rPr>
              <w:t>外界提供条件</w:t>
            </w:r>
            <w:r w:rsidR="000679F6">
              <w:rPr>
                <w:noProof/>
                <w:webHidden/>
              </w:rPr>
              <w:tab/>
            </w:r>
            <w:r w:rsidR="000679F6">
              <w:rPr>
                <w:noProof/>
                <w:webHidden/>
              </w:rPr>
              <w:fldChar w:fldCharType="begin"/>
            </w:r>
            <w:r w:rsidR="000679F6">
              <w:rPr>
                <w:noProof/>
                <w:webHidden/>
              </w:rPr>
              <w:instrText xml:space="preserve"> PAGEREF _Toc531879175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1758F537" w14:textId="67EC3CC8" w:rsidR="000679F6" w:rsidRDefault="004934F2">
          <w:pPr>
            <w:pStyle w:val="TOC1"/>
            <w:tabs>
              <w:tab w:val="right" w:leader="dot" w:pos="8296"/>
            </w:tabs>
            <w:rPr>
              <w:noProof/>
            </w:rPr>
          </w:pPr>
          <w:hyperlink w:anchor="_Toc531879176" w:history="1">
            <w:r w:rsidR="000679F6" w:rsidRPr="006D40F6">
              <w:rPr>
                <w:rStyle w:val="af1"/>
                <w:noProof/>
              </w:rPr>
              <w:t xml:space="preserve">5 </w:t>
            </w:r>
            <w:r w:rsidR="000679F6" w:rsidRPr="006D40F6">
              <w:rPr>
                <w:rStyle w:val="af1"/>
                <w:noProof/>
              </w:rPr>
              <w:t>质量管理计划</w:t>
            </w:r>
            <w:r w:rsidR="000679F6">
              <w:rPr>
                <w:noProof/>
                <w:webHidden/>
              </w:rPr>
              <w:tab/>
            </w:r>
            <w:r w:rsidR="000679F6">
              <w:rPr>
                <w:noProof/>
                <w:webHidden/>
              </w:rPr>
              <w:fldChar w:fldCharType="begin"/>
            </w:r>
            <w:r w:rsidR="000679F6">
              <w:rPr>
                <w:noProof/>
                <w:webHidden/>
              </w:rPr>
              <w:instrText xml:space="preserve"> PAGEREF _Toc531879176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4AC3FEAB" w14:textId="654ABB1D" w:rsidR="000679F6" w:rsidRDefault="004934F2">
          <w:pPr>
            <w:pStyle w:val="TOC2"/>
            <w:tabs>
              <w:tab w:val="right" w:leader="dot" w:pos="8296"/>
            </w:tabs>
            <w:rPr>
              <w:rFonts w:cstheme="minorBidi"/>
              <w:noProof/>
              <w:kern w:val="2"/>
              <w:sz w:val="21"/>
            </w:rPr>
          </w:pPr>
          <w:hyperlink w:anchor="_Toc531879177" w:history="1">
            <w:r w:rsidR="000679F6" w:rsidRPr="006D40F6">
              <w:rPr>
                <w:rStyle w:val="af1"/>
                <w:noProof/>
              </w:rPr>
              <w:t xml:space="preserve">5.1 </w:t>
            </w:r>
            <w:r w:rsidR="000679F6" w:rsidRPr="006D40F6">
              <w:rPr>
                <w:rStyle w:val="af1"/>
                <w:noProof/>
              </w:rPr>
              <w:t>项目采用的质量标准</w:t>
            </w:r>
            <w:r w:rsidR="000679F6">
              <w:rPr>
                <w:noProof/>
                <w:webHidden/>
              </w:rPr>
              <w:tab/>
            </w:r>
            <w:r w:rsidR="000679F6">
              <w:rPr>
                <w:noProof/>
                <w:webHidden/>
              </w:rPr>
              <w:fldChar w:fldCharType="begin"/>
            </w:r>
            <w:r w:rsidR="000679F6">
              <w:rPr>
                <w:noProof/>
                <w:webHidden/>
              </w:rPr>
              <w:instrText xml:space="preserve"> PAGEREF _Toc531879177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5C0DCF18" w14:textId="216D079E" w:rsidR="000679F6" w:rsidRDefault="004934F2">
          <w:pPr>
            <w:pStyle w:val="TOC3"/>
            <w:tabs>
              <w:tab w:val="right" w:leader="dot" w:pos="8296"/>
            </w:tabs>
            <w:rPr>
              <w:rFonts w:cstheme="minorBidi"/>
              <w:noProof/>
              <w:kern w:val="2"/>
              <w:sz w:val="21"/>
            </w:rPr>
          </w:pPr>
          <w:hyperlink w:anchor="_Toc531879178" w:history="1">
            <w:r w:rsidR="000679F6" w:rsidRPr="006D40F6">
              <w:rPr>
                <w:rStyle w:val="af1"/>
                <w:noProof/>
              </w:rPr>
              <w:t xml:space="preserve">5.1.1 </w:t>
            </w:r>
            <w:r w:rsidR="000679F6" w:rsidRPr="006D40F6">
              <w:rPr>
                <w:rStyle w:val="af1"/>
                <w:noProof/>
              </w:rPr>
              <w:t>文档模板</w:t>
            </w:r>
            <w:r w:rsidR="000679F6">
              <w:rPr>
                <w:noProof/>
                <w:webHidden/>
              </w:rPr>
              <w:tab/>
            </w:r>
            <w:r w:rsidR="000679F6">
              <w:rPr>
                <w:noProof/>
                <w:webHidden/>
              </w:rPr>
              <w:fldChar w:fldCharType="begin"/>
            </w:r>
            <w:r w:rsidR="000679F6">
              <w:rPr>
                <w:noProof/>
                <w:webHidden/>
              </w:rPr>
              <w:instrText xml:space="preserve"> PAGEREF _Toc531879178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18CEB7EB" w14:textId="000B16B2" w:rsidR="000679F6" w:rsidRDefault="004934F2">
          <w:pPr>
            <w:pStyle w:val="TOC3"/>
            <w:tabs>
              <w:tab w:val="right" w:leader="dot" w:pos="8296"/>
            </w:tabs>
            <w:rPr>
              <w:rFonts w:cstheme="minorBidi"/>
              <w:noProof/>
              <w:kern w:val="2"/>
              <w:sz w:val="21"/>
            </w:rPr>
          </w:pPr>
          <w:hyperlink w:anchor="_Toc531879179" w:history="1">
            <w:r w:rsidR="000679F6" w:rsidRPr="006D40F6">
              <w:rPr>
                <w:rStyle w:val="af1"/>
                <w:noProof/>
              </w:rPr>
              <w:t xml:space="preserve">5.1.2 </w:t>
            </w:r>
            <w:r w:rsidR="000679F6" w:rsidRPr="006D40F6">
              <w:rPr>
                <w:rStyle w:val="af1"/>
                <w:noProof/>
              </w:rPr>
              <w:t>组内协定标准</w:t>
            </w:r>
            <w:r w:rsidR="000679F6">
              <w:rPr>
                <w:noProof/>
                <w:webHidden/>
              </w:rPr>
              <w:tab/>
            </w:r>
            <w:r w:rsidR="000679F6">
              <w:rPr>
                <w:noProof/>
                <w:webHidden/>
              </w:rPr>
              <w:fldChar w:fldCharType="begin"/>
            </w:r>
            <w:r w:rsidR="000679F6">
              <w:rPr>
                <w:noProof/>
                <w:webHidden/>
              </w:rPr>
              <w:instrText xml:space="preserve"> PAGEREF _Toc531879179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4D7270F0" w14:textId="2A1BE782" w:rsidR="000679F6" w:rsidRDefault="004934F2">
          <w:pPr>
            <w:pStyle w:val="TOC3"/>
            <w:tabs>
              <w:tab w:val="right" w:leader="dot" w:pos="8296"/>
            </w:tabs>
            <w:rPr>
              <w:rFonts w:cstheme="minorBidi"/>
              <w:noProof/>
              <w:kern w:val="2"/>
              <w:sz w:val="21"/>
            </w:rPr>
          </w:pPr>
          <w:hyperlink w:anchor="_Toc531879180" w:history="1">
            <w:r w:rsidR="000679F6" w:rsidRPr="006D40F6">
              <w:rPr>
                <w:rStyle w:val="af1"/>
                <w:noProof/>
              </w:rPr>
              <w:t xml:space="preserve">5.1.3 </w:t>
            </w:r>
            <w:r w:rsidR="000679F6" w:rsidRPr="006D40F6">
              <w:rPr>
                <w:rStyle w:val="af1"/>
                <w:noProof/>
              </w:rPr>
              <w:t>质量目标</w:t>
            </w:r>
            <w:r w:rsidR="000679F6">
              <w:rPr>
                <w:noProof/>
                <w:webHidden/>
              </w:rPr>
              <w:tab/>
            </w:r>
            <w:r w:rsidR="000679F6">
              <w:rPr>
                <w:noProof/>
                <w:webHidden/>
              </w:rPr>
              <w:fldChar w:fldCharType="begin"/>
            </w:r>
            <w:r w:rsidR="000679F6">
              <w:rPr>
                <w:noProof/>
                <w:webHidden/>
              </w:rPr>
              <w:instrText xml:space="preserve"> PAGEREF _Toc531879180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A63745D" w14:textId="02F6E3EB" w:rsidR="000679F6" w:rsidRDefault="004934F2">
          <w:pPr>
            <w:pStyle w:val="TOC2"/>
            <w:tabs>
              <w:tab w:val="right" w:leader="dot" w:pos="8296"/>
            </w:tabs>
            <w:rPr>
              <w:rFonts w:cstheme="minorBidi"/>
              <w:noProof/>
              <w:kern w:val="2"/>
              <w:sz w:val="21"/>
            </w:rPr>
          </w:pPr>
          <w:hyperlink w:anchor="_Toc531879181" w:history="1">
            <w:r w:rsidR="000679F6" w:rsidRPr="006D40F6">
              <w:rPr>
                <w:rStyle w:val="af1"/>
                <w:noProof/>
              </w:rPr>
              <w:t xml:space="preserve">5.2 </w:t>
            </w:r>
            <w:r w:rsidR="000679F6" w:rsidRPr="006D40F6">
              <w:rPr>
                <w:rStyle w:val="af1"/>
                <w:noProof/>
              </w:rPr>
              <w:t>管理质量</w:t>
            </w:r>
            <w:r w:rsidR="000679F6">
              <w:rPr>
                <w:noProof/>
                <w:webHidden/>
              </w:rPr>
              <w:tab/>
            </w:r>
            <w:r w:rsidR="000679F6">
              <w:rPr>
                <w:noProof/>
                <w:webHidden/>
              </w:rPr>
              <w:fldChar w:fldCharType="begin"/>
            </w:r>
            <w:r w:rsidR="000679F6">
              <w:rPr>
                <w:noProof/>
                <w:webHidden/>
              </w:rPr>
              <w:instrText xml:space="preserve"> PAGEREF _Toc531879181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1473F113" w14:textId="3742EE35" w:rsidR="000679F6" w:rsidRDefault="004934F2">
          <w:pPr>
            <w:pStyle w:val="TOC3"/>
            <w:tabs>
              <w:tab w:val="right" w:leader="dot" w:pos="8296"/>
            </w:tabs>
            <w:rPr>
              <w:rFonts w:cstheme="minorBidi"/>
              <w:noProof/>
              <w:kern w:val="2"/>
              <w:sz w:val="21"/>
            </w:rPr>
          </w:pPr>
          <w:hyperlink w:anchor="_Toc531879182" w:history="1">
            <w:r w:rsidR="000679F6" w:rsidRPr="006D40F6">
              <w:rPr>
                <w:rStyle w:val="af1"/>
                <w:noProof/>
              </w:rPr>
              <w:t xml:space="preserve">5.2.1 </w:t>
            </w:r>
            <w:r w:rsidR="000679F6" w:rsidRPr="006D40F6">
              <w:rPr>
                <w:rStyle w:val="af1"/>
                <w:noProof/>
              </w:rPr>
              <w:t>质量保证小组</w:t>
            </w:r>
            <w:r w:rsidR="000679F6">
              <w:rPr>
                <w:noProof/>
                <w:webHidden/>
              </w:rPr>
              <w:tab/>
            </w:r>
            <w:r w:rsidR="000679F6">
              <w:rPr>
                <w:noProof/>
                <w:webHidden/>
              </w:rPr>
              <w:fldChar w:fldCharType="begin"/>
            </w:r>
            <w:r w:rsidR="000679F6">
              <w:rPr>
                <w:noProof/>
                <w:webHidden/>
              </w:rPr>
              <w:instrText xml:space="preserve"> PAGEREF _Toc531879182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EF41ED9" w14:textId="369D47AA" w:rsidR="000679F6" w:rsidRDefault="004934F2">
          <w:pPr>
            <w:pStyle w:val="TOC3"/>
            <w:tabs>
              <w:tab w:val="right" w:leader="dot" w:pos="8296"/>
            </w:tabs>
            <w:rPr>
              <w:rFonts w:cstheme="minorBidi"/>
              <w:noProof/>
              <w:kern w:val="2"/>
              <w:sz w:val="21"/>
            </w:rPr>
          </w:pPr>
          <w:hyperlink w:anchor="_Toc531879183" w:history="1">
            <w:r w:rsidR="000679F6" w:rsidRPr="006D40F6">
              <w:rPr>
                <w:rStyle w:val="af1"/>
                <w:noProof/>
              </w:rPr>
              <w:t xml:space="preserve">5.2.2 </w:t>
            </w:r>
            <w:r w:rsidR="000679F6" w:rsidRPr="006D40F6">
              <w:rPr>
                <w:rStyle w:val="af1"/>
                <w:noProof/>
              </w:rPr>
              <w:t>质量管理工具</w:t>
            </w:r>
            <w:r w:rsidR="000679F6">
              <w:rPr>
                <w:noProof/>
                <w:webHidden/>
              </w:rPr>
              <w:tab/>
            </w:r>
            <w:r w:rsidR="000679F6">
              <w:rPr>
                <w:noProof/>
                <w:webHidden/>
              </w:rPr>
              <w:fldChar w:fldCharType="begin"/>
            </w:r>
            <w:r w:rsidR="000679F6">
              <w:rPr>
                <w:noProof/>
                <w:webHidden/>
              </w:rPr>
              <w:instrText xml:space="preserve"> PAGEREF _Toc531879183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6504678" w14:textId="05FE11F1" w:rsidR="000679F6" w:rsidRDefault="004934F2">
          <w:pPr>
            <w:pStyle w:val="TOC3"/>
            <w:tabs>
              <w:tab w:val="right" w:leader="dot" w:pos="8296"/>
            </w:tabs>
            <w:rPr>
              <w:rFonts w:cstheme="minorBidi"/>
              <w:noProof/>
              <w:kern w:val="2"/>
              <w:sz w:val="21"/>
            </w:rPr>
          </w:pPr>
          <w:hyperlink w:anchor="_Toc531879184" w:history="1">
            <w:r w:rsidR="000679F6" w:rsidRPr="006D40F6">
              <w:rPr>
                <w:rStyle w:val="af1"/>
                <w:noProof/>
              </w:rPr>
              <w:t xml:space="preserve">5.2.3 </w:t>
            </w:r>
            <w:r w:rsidR="000679F6" w:rsidRPr="006D40F6">
              <w:rPr>
                <w:rStyle w:val="af1"/>
                <w:noProof/>
              </w:rPr>
              <w:t>质量测试</w:t>
            </w:r>
            <w:r w:rsidR="000679F6">
              <w:rPr>
                <w:noProof/>
                <w:webHidden/>
              </w:rPr>
              <w:tab/>
            </w:r>
            <w:r w:rsidR="000679F6">
              <w:rPr>
                <w:noProof/>
                <w:webHidden/>
              </w:rPr>
              <w:fldChar w:fldCharType="begin"/>
            </w:r>
            <w:r w:rsidR="000679F6">
              <w:rPr>
                <w:noProof/>
                <w:webHidden/>
              </w:rPr>
              <w:instrText xml:space="preserve"> PAGEREF _Toc531879184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40AC490D" w14:textId="08BDD8EA" w:rsidR="000679F6" w:rsidRDefault="004934F2">
          <w:pPr>
            <w:pStyle w:val="TOC2"/>
            <w:tabs>
              <w:tab w:val="right" w:leader="dot" w:pos="8296"/>
            </w:tabs>
            <w:rPr>
              <w:rFonts w:cstheme="minorBidi"/>
              <w:noProof/>
              <w:kern w:val="2"/>
              <w:sz w:val="21"/>
            </w:rPr>
          </w:pPr>
          <w:hyperlink w:anchor="_Toc531879185" w:history="1">
            <w:r w:rsidR="000679F6" w:rsidRPr="006D40F6">
              <w:rPr>
                <w:rStyle w:val="af1"/>
                <w:noProof/>
              </w:rPr>
              <w:t xml:space="preserve">5.3 </w:t>
            </w:r>
            <w:r w:rsidR="000679F6" w:rsidRPr="006D40F6">
              <w:rPr>
                <w:rStyle w:val="af1"/>
                <w:noProof/>
              </w:rPr>
              <w:t>控制质量</w:t>
            </w:r>
            <w:r w:rsidR="000679F6">
              <w:rPr>
                <w:noProof/>
                <w:webHidden/>
              </w:rPr>
              <w:tab/>
            </w:r>
            <w:r w:rsidR="000679F6">
              <w:rPr>
                <w:noProof/>
                <w:webHidden/>
              </w:rPr>
              <w:fldChar w:fldCharType="begin"/>
            </w:r>
            <w:r w:rsidR="000679F6">
              <w:rPr>
                <w:noProof/>
                <w:webHidden/>
              </w:rPr>
              <w:instrText xml:space="preserve"> PAGEREF _Toc531879185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2C7B614C" w14:textId="484B7BF4" w:rsidR="000679F6" w:rsidRDefault="004934F2">
          <w:pPr>
            <w:pStyle w:val="TOC3"/>
            <w:tabs>
              <w:tab w:val="right" w:leader="dot" w:pos="8296"/>
            </w:tabs>
            <w:rPr>
              <w:rFonts w:cstheme="minorBidi"/>
              <w:noProof/>
              <w:kern w:val="2"/>
              <w:sz w:val="21"/>
            </w:rPr>
          </w:pPr>
          <w:hyperlink w:anchor="_Toc531879186" w:history="1">
            <w:r w:rsidR="000679F6" w:rsidRPr="006D40F6">
              <w:rPr>
                <w:rStyle w:val="af1"/>
                <w:noProof/>
              </w:rPr>
              <w:t xml:space="preserve">5.3.1 </w:t>
            </w:r>
            <w:r w:rsidR="000679F6" w:rsidRPr="006D40F6">
              <w:rPr>
                <w:rStyle w:val="af1"/>
                <w:noProof/>
              </w:rPr>
              <w:t>需要质量审查的项目可交付成果和过程</w:t>
            </w:r>
            <w:r w:rsidR="000679F6">
              <w:rPr>
                <w:noProof/>
                <w:webHidden/>
              </w:rPr>
              <w:tab/>
            </w:r>
            <w:r w:rsidR="000679F6">
              <w:rPr>
                <w:noProof/>
                <w:webHidden/>
              </w:rPr>
              <w:fldChar w:fldCharType="begin"/>
            </w:r>
            <w:r w:rsidR="000679F6">
              <w:rPr>
                <w:noProof/>
                <w:webHidden/>
              </w:rPr>
              <w:instrText xml:space="preserve"> PAGEREF _Toc531879186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145077D4" w14:textId="5538C128" w:rsidR="000679F6" w:rsidRDefault="004934F2">
          <w:pPr>
            <w:pStyle w:val="TOC3"/>
            <w:tabs>
              <w:tab w:val="right" w:leader="dot" w:pos="8296"/>
            </w:tabs>
            <w:rPr>
              <w:rFonts w:cstheme="minorBidi"/>
              <w:noProof/>
              <w:kern w:val="2"/>
              <w:sz w:val="21"/>
            </w:rPr>
          </w:pPr>
          <w:hyperlink w:anchor="_Toc531879187" w:history="1">
            <w:r w:rsidR="000679F6" w:rsidRPr="006D40F6">
              <w:rPr>
                <w:rStyle w:val="af1"/>
                <w:noProof/>
              </w:rPr>
              <w:t xml:space="preserve">5.3.2 </w:t>
            </w:r>
            <w:r w:rsidR="000679F6" w:rsidRPr="006D40F6">
              <w:rPr>
                <w:rStyle w:val="af1"/>
                <w:noProof/>
              </w:rPr>
              <w:t>问题报告和纠正措施</w:t>
            </w:r>
            <w:r w:rsidR="000679F6">
              <w:rPr>
                <w:noProof/>
                <w:webHidden/>
              </w:rPr>
              <w:tab/>
            </w:r>
            <w:r w:rsidR="000679F6">
              <w:rPr>
                <w:noProof/>
                <w:webHidden/>
              </w:rPr>
              <w:fldChar w:fldCharType="begin"/>
            </w:r>
            <w:r w:rsidR="000679F6">
              <w:rPr>
                <w:noProof/>
                <w:webHidden/>
              </w:rPr>
              <w:instrText xml:space="preserve"> PAGEREF _Toc531879187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6E11C3F9" w14:textId="55A8FB1C" w:rsidR="000679F6" w:rsidRDefault="004934F2">
          <w:pPr>
            <w:pStyle w:val="TOC1"/>
            <w:tabs>
              <w:tab w:val="right" w:leader="dot" w:pos="8296"/>
            </w:tabs>
            <w:rPr>
              <w:noProof/>
            </w:rPr>
          </w:pPr>
          <w:hyperlink w:anchor="_Toc531879188" w:history="1">
            <w:r w:rsidR="000679F6" w:rsidRPr="006D40F6">
              <w:rPr>
                <w:rStyle w:val="af1"/>
                <w:noProof/>
              </w:rPr>
              <w:t xml:space="preserve">6 </w:t>
            </w:r>
            <w:r w:rsidR="000679F6" w:rsidRPr="006D40F6">
              <w:rPr>
                <w:rStyle w:val="af1"/>
                <w:noProof/>
              </w:rPr>
              <w:t>人力资源管理计划</w:t>
            </w:r>
            <w:r w:rsidR="000679F6">
              <w:rPr>
                <w:noProof/>
                <w:webHidden/>
              </w:rPr>
              <w:tab/>
            </w:r>
            <w:r w:rsidR="000679F6">
              <w:rPr>
                <w:noProof/>
                <w:webHidden/>
              </w:rPr>
              <w:fldChar w:fldCharType="begin"/>
            </w:r>
            <w:r w:rsidR="000679F6">
              <w:rPr>
                <w:noProof/>
                <w:webHidden/>
              </w:rPr>
              <w:instrText xml:space="preserve"> PAGEREF _Toc531879188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3A981DFF" w14:textId="45F88147" w:rsidR="000679F6" w:rsidRDefault="004934F2">
          <w:pPr>
            <w:pStyle w:val="TOC2"/>
            <w:tabs>
              <w:tab w:val="right" w:leader="dot" w:pos="8296"/>
            </w:tabs>
            <w:rPr>
              <w:rFonts w:cstheme="minorBidi"/>
              <w:noProof/>
              <w:kern w:val="2"/>
              <w:sz w:val="21"/>
            </w:rPr>
          </w:pPr>
          <w:hyperlink w:anchor="_Toc531879189" w:history="1">
            <w:r w:rsidR="000679F6" w:rsidRPr="006D40F6">
              <w:rPr>
                <w:rStyle w:val="af1"/>
                <w:noProof/>
              </w:rPr>
              <w:t xml:space="preserve">6.1 </w:t>
            </w:r>
            <w:r w:rsidR="000679F6" w:rsidRPr="006D40F6">
              <w:rPr>
                <w:rStyle w:val="af1"/>
                <w:noProof/>
              </w:rPr>
              <w:t>角色和职责</w:t>
            </w:r>
            <w:r w:rsidR="000679F6">
              <w:rPr>
                <w:noProof/>
                <w:webHidden/>
              </w:rPr>
              <w:tab/>
            </w:r>
            <w:r w:rsidR="000679F6">
              <w:rPr>
                <w:noProof/>
                <w:webHidden/>
              </w:rPr>
              <w:fldChar w:fldCharType="begin"/>
            </w:r>
            <w:r w:rsidR="000679F6">
              <w:rPr>
                <w:noProof/>
                <w:webHidden/>
              </w:rPr>
              <w:instrText xml:space="preserve"> PAGEREF _Toc531879189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78C380E5" w14:textId="3CE6E0E7" w:rsidR="000679F6" w:rsidRDefault="004934F2">
          <w:pPr>
            <w:pStyle w:val="TOC3"/>
            <w:tabs>
              <w:tab w:val="right" w:leader="dot" w:pos="8296"/>
            </w:tabs>
            <w:rPr>
              <w:rFonts w:cstheme="minorBidi"/>
              <w:noProof/>
              <w:kern w:val="2"/>
              <w:sz w:val="21"/>
            </w:rPr>
          </w:pPr>
          <w:hyperlink w:anchor="_Toc531879190" w:history="1">
            <w:r w:rsidR="000679F6" w:rsidRPr="006D40F6">
              <w:rPr>
                <w:rStyle w:val="af1"/>
                <w:noProof/>
              </w:rPr>
              <w:t xml:space="preserve">6.1.1 </w:t>
            </w:r>
            <w:r w:rsidR="000679F6" w:rsidRPr="006D40F6">
              <w:rPr>
                <w:rStyle w:val="af1"/>
                <w:noProof/>
              </w:rPr>
              <w:t>项目经理</w:t>
            </w:r>
            <w:r w:rsidR="000679F6">
              <w:rPr>
                <w:noProof/>
                <w:webHidden/>
              </w:rPr>
              <w:tab/>
            </w:r>
            <w:r w:rsidR="000679F6">
              <w:rPr>
                <w:noProof/>
                <w:webHidden/>
              </w:rPr>
              <w:fldChar w:fldCharType="begin"/>
            </w:r>
            <w:r w:rsidR="000679F6">
              <w:rPr>
                <w:noProof/>
                <w:webHidden/>
              </w:rPr>
              <w:instrText xml:space="preserve"> PAGEREF _Toc531879190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7F34D968" w14:textId="1F2A28B0" w:rsidR="000679F6" w:rsidRDefault="004934F2">
          <w:pPr>
            <w:pStyle w:val="TOC3"/>
            <w:tabs>
              <w:tab w:val="right" w:leader="dot" w:pos="8296"/>
            </w:tabs>
            <w:rPr>
              <w:rFonts w:cstheme="minorBidi"/>
              <w:noProof/>
              <w:kern w:val="2"/>
              <w:sz w:val="21"/>
            </w:rPr>
          </w:pPr>
          <w:hyperlink w:anchor="_Toc531879191" w:history="1">
            <w:r w:rsidR="000679F6" w:rsidRPr="006D40F6">
              <w:rPr>
                <w:rStyle w:val="af1"/>
                <w:noProof/>
              </w:rPr>
              <w:t xml:space="preserve">6.1.2 </w:t>
            </w:r>
            <w:r w:rsidR="000679F6" w:rsidRPr="006D40F6">
              <w:rPr>
                <w:rStyle w:val="af1"/>
                <w:noProof/>
              </w:rPr>
              <w:t>任务审核员</w:t>
            </w:r>
            <w:r w:rsidR="000679F6">
              <w:rPr>
                <w:noProof/>
                <w:webHidden/>
              </w:rPr>
              <w:tab/>
            </w:r>
            <w:r w:rsidR="000679F6">
              <w:rPr>
                <w:noProof/>
                <w:webHidden/>
              </w:rPr>
              <w:fldChar w:fldCharType="begin"/>
            </w:r>
            <w:r w:rsidR="000679F6">
              <w:rPr>
                <w:noProof/>
                <w:webHidden/>
              </w:rPr>
              <w:instrText xml:space="preserve"> PAGEREF _Toc531879191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298573AD" w14:textId="58DBD6BB" w:rsidR="000679F6" w:rsidRDefault="004934F2">
          <w:pPr>
            <w:pStyle w:val="TOC3"/>
            <w:tabs>
              <w:tab w:val="right" w:leader="dot" w:pos="8296"/>
            </w:tabs>
            <w:rPr>
              <w:rFonts w:cstheme="minorBidi"/>
              <w:noProof/>
              <w:kern w:val="2"/>
              <w:sz w:val="21"/>
            </w:rPr>
          </w:pPr>
          <w:hyperlink w:anchor="_Toc531879192" w:history="1">
            <w:r w:rsidR="000679F6" w:rsidRPr="006D40F6">
              <w:rPr>
                <w:rStyle w:val="af1"/>
                <w:noProof/>
              </w:rPr>
              <w:t xml:space="preserve">6.1.3 </w:t>
            </w:r>
            <w:r w:rsidR="000679F6" w:rsidRPr="006D40F6">
              <w:rPr>
                <w:rStyle w:val="af1"/>
                <w:noProof/>
              </w:rPr>
              <w:t>文档整合员</w:t>
            </w:r>
            <w:r w:rsidR="000679F6">
              <w:rPr>
                <w:noProof/>
                <w:webHidden/>
              </w:rPr>
              <w:tab/>
            </w:r>
            <w:r w:rsidR="000679F6">
              <w:rPr>
                <w:noProof/>
                <w:webHidden/>
              </w:rPr>
              <w:fldChar w:fldCharType="begin"/>
            </w:r>
            <w:r w:rsidR="000679F6">
              <w:rPr>
                <w:noProof/>
                <w:webHidden/>
              </w:rPr>
              <w:instrText xml:space="preserve"> PAGEREF _Toc531879192 \h </w:instrText>
            </w:r>
            <w:r w:rsidR="000679F6">
              <w:rPr>
                <w:noProof/>
                <w:webHidden/>
              </w:rPr>
            </w:r>
            <w:r w:rsidR="000679F6">
              <w:rPr>
                <w:noProof/>
                <w:webHidden/>
              </w:rPr>
              <w:fldChar w:fldCharType="separate"/>
            </w:r>
            <w:r w:rsidR="000679F6">
              <w:rPr>
                <w:noProof/>
                <w:webHidden/>
              </w:rPr>
              <w:t>22</w:t>
            </w:r>
            <w:r w:rsidR="000679F6">
              <w:rPr>
                <w:noProof/>
                <w:webHidden/>
              </w:rPr>
              <w:fldChar w:fldCharType="end"/>
            </w:r>
          </w:hyperlink>
        </w:p>
        <w:p w14:paraId="7FB3884A" w14:textId="5538CB56" w:rsidR="000679F6" w:rsidRDefault="004934F2">
          <w:pPr>
            <w:pStyle w:val="TOC3"/>
            <w:tabs>
              <w:tab w:val="right" w:leader="dot" w:pos="8296"/>
            </w:tabs>
            <w:rPr>
              <w:rFonts w:cstheme="minorBidi"/>
              <w:noProof/>
              <w:kern w:val="2"/>
              <w:sz w:val="21"/>
            </w:rPr>
          </w:pPr>
          <w:hyperlink w:anchor="_Toc531879193" w:history="1">
            <w:r w:rsidR="000679F6" w:rsidRPr="006D40F6">
              <w:rPr>
                <w:rStyle w:val="af1"/>
                <w:noProof/>
              </w:rPr>
              <w:t>6.1.4 PPT</w:t>
            </w:r>
            <w:r w:rsidR="000679F6" w:rsidRPr="006D40F6">
              <w:rPr>
                <w:rStyle w:val="af1"/>
                <w:noProof/>
              </w:rPr>
              <w:t>编写员</w:t>
            </w:r>
            <w:r w:rsidR="000679F6">
              <w:rPr>
                <w:noProof/>
                <w:webHidden/>
              </w:rPr>
              <w:tab/>
            </w:r>
            <w:r w:rsidR="000679F6">
              <w:rPr>
                <w:noProof/>
                <w:webHidden/>
              </w:rPr>
              <w:fldChar w:fldCharType="begin"/>
            </w:r>
            <w:r w:rsidR="000679F6">
              <w:rPr>
                <w:noProof/>
                <w:webHidden/>
              </w:rPr>
              <w:instrText xml:space="preserve"> PAGEREF _Toc531879193 \h </w:instrText>
            </w:r>
            <w:r w:rsidR="000679F6">
              <w:rPr>
                <w:noProof/>
                <w:webHidden/>
              </w:rPr>
            </w:r>
            <w:r w:rsidR="000679F6">
              <w:rPr>
                <w:noProof/>
                <w:webHidden/>
              </w:rPr>
              <w:fldChar w:fldCharType="separate"/>
            </w:r>
            <w:r w:rsidR="000679F6">
              <w:rPr>
                <w:noProof/>
                <w:webHidden/>
              </w:rPr>
              <w:t>22</w:t>
            </w:r>
            <w:r w:rsidR="000679F6">
              <w:rPr>
                <w:noProof/>
                <w:webHidden/>
              </w:rPr>
              <w:fldChar w:fldCharType="end"/>
            </w:r>
          </w:hyperlink>
        </w:p>
        <w:p w14:paraId="258073EC" w14:textId="1F7C9542" w:rsidR="000679F6" w:rsidRDefault="004934F2">
          <w:pPr>
            <w:pStyle w:val="TOC3"/>
            <w:tabs>
              <w:tab w:val="right" w:leader="dot" w:pos="8296"/>
            </w:tabs>
            <w:rPr>
              <w:rFonts w:cstheme="minorBidi"/>
              <w:noProof/>
              <w:kern w:val="2"/>
              <w:sz w:val="21"/>
            </w:rPr>
          </w:pPr>
          <w:hyperlink w:anchor="_Toc531879194" w:history="1">
            <w:r w:rsidR="000679F6" w:rsidRPr="006D40F6">
              <w:rPr>
                <w:rStyle w:val="af1"/>
                <w:noProof/>
              </w:rPr>
              <w:t xml:space="preserve">6.1.5 </w:t>
            </w:r>
            <w:r w:rsidR="000679F6" w:rsidRPr="006D40F6">
              <w:rPr>
                <w:rStyle w:val="af1"/>
                <w:noProof/>
              </w:rPr>
              <w:t>会议记录员</w:t>
            </w:r>
            <w:r w:rsidR="000679F6">
              <w:rPr>
                <w:noProof/>
                <w:webHidden/>
              </w:rPr>
              <w:tab/>
            </w:r>
            <w:r w:rsidR="000679F6">
              <w:rPr>
                <w:noProof/>
                <w:webHidden/>
              </w:rPr>
              <w:fldChar w:fldCharType="begin"/>
            </w:r>
            <w:r w:rsidR="000679F6">
              <w:rPr>
                <w:noProof/>
                <w:webHidden/>
              </w:rPr>
              <w:instrText xml:space="preserve"> PAGEREF _Toc531879194 \h </w:instrText>
            </w:r>
            <w:r w:rsidR="000679F6">
              <w:rPr>
                <w:noProof/>
                <w:webHidden/>
              </w:rPr>
            </w:r>
            <w:r w:rsidR="000679F6">
              <w:rPr>
                <w:noProof/>
                <w:webHidden/>
              </w:rPr>
              <w:fldChar w:fldCharType="separate"/>
            </w:r>
            <w:r w:rsidR="000679F6">
              <w:rPr>
                <w:noProof/>
                <w:webHidden/>
              </w:rPr>
              <w:t>23</w:t>
            </w:r>
            <w:r w:rsidR="000679F6">
              <w:rPr>
                <w:noProof/>
                <w:webHidden/>
              </w:rPr>
              <w:fldChar w:fldCharType="end"/>
            </w:r>
          </w:hyperlink>
        </w:p>
        <w:p w14:paraId="4BEBF415" w14:textId="25D35C8F" w:rsidR="000679F6" w:rsidRDefault="004934F2">
          <w:pPr>
            <w:pStyle w:val="TOC3"/>
            <w:tabs>
              <w:tab w:val="right" w:leader="dot" w:pos="8296"/>
            </w:tabs>
            <w:rPr>
              <w:rFonts w:cstheme="minorBidi"/>
              <w:noProof/>
              <w:kern w:val="2"/>
              <w:sz w:val="21"/>
            </w:rPr>
          </w:pPr>
          <w:hyperlink w:anchor="_Toc531879195" w:history="1">
            <w:r w:rsidR="000679F6" w:rsidRPr="006D40F6">
              <w:rPr>
                <w:rStyle w:val="af1"/>
                <w:noProof/>
              </w:rPr>
              <w:t xml:space="preserve">6.1.6 </w:t>
            </w:r>
            <w:r w:rsidR="000679F6" w:rsidRPr="006D40F6">
              <w:rPr>
                <w:rStyle w:val="af1"/>
                <w:noProof/>
              </w:rPr>
              <w:t>设备及配置管理员</w:t>
            </w:r>
            <w:r w:rsidR="000679F6">
              <w:rPr>
                <w:noProof/>
                <w:webHidden/>
              </w:rPr>
              <w:tab/>
            </w:r>
            <w:r w:rsidR="000679F6">
              <w:rPr>
                <w:noProof/>
                <w:webHidden/>
              </w:rPr>
              <w:fldChar w:fldCharType="begin"/>
            </w:r>
            <w:r w:rsidR="000679F6">
              <w:rPr>
                <w:noProof/>
                <w:webHidden/>
              </w:rPr>
              <w:instrText xml:space="preserve"> PAGEREF _Toc531879195 \h </w:instrText>
            </w:r>
            <w:r w:rsidR="000679F6">
              <w:rPr>
                <w:noProof/>
                <w:webHidden/>
              </w:rPr>
            </w:r>
            <w:r w:rsidR="000679F6">
              <w:rPr>
                <w:noProof/>
                <w:webHidden/>
              </w:rPr>
              <w:fldChar w:fldCharType="separate"/>
            </w:r>
            <w:r w:rsidR="000679F6">
              <w:rPr>
                <w:noProof/>
                <w:webHidden/>
              </w:rPr>
              <w:t>23</w:t>
            </w:r>
            <w:r w:rsidR="000679F6">
              <w:rPr>
                <w:noProof/>
                <w:webHidden/>
              </w:rPr>
              <w:fldChar w:fldCharType="end"/>
            </w:r>
          </w:hyperlink>
        </w:p>
        <w:p w14:paraId="35FFB12E" w14:textId="2F4F26D0" w:rsidR="000679F6" w:rsidRDefault="004934F2">
          <w:pPr>
            <w:pStyle w:val="TOC3"/>
            <w:tabs>
              <w:tab w:val="right" w:leader="dot" w:pos="8296"/>
            </w:tabs>
            <w:rPr>
              <w:rFonts w:cstheme="minorBidi"/>
              <w:noProof/>
              <w:kern w:val="2"/>
              <w:sz w:val="21"/>
            </w:rPr>
          </w:pPr>
          <w:hyperlink w:anchor="_Toc531879196" w:history="1">
            <w:r w:rsidR="000679F6" w:rsidRPr="006D40F6">
              <w:rPr>
                <w:rStyle w:val="af1"/>
                <w:noProof/>
              </w:rPr>
              <w:t xml:space="preserve">6.1.7 </w:t>
            </w:r>
            <w:r w:rsidR="000679F6" w:rsidRPr="006D40F6">
              <w:rPr>
                <w:rStyle w:val="af1"/>
                <w:noProof/>
              </w:rPr>
              <w:t>原型设计员</w:t>
            </w:r>
            <w:r w:rsidR="000679F6">
              <w:rPr>
                <w:noProof/>
                <w:webHidden/>
              </w:rPr>
              <w:tab/>
            </w:r>
            <w:r w:rsidR="000679F6">
              <w:rPr>
                <w:noProof/>
                <w:webHidden/>
              </w:rPr>
              <w:fldChar w:fldCharType="begin"/>
            </w:r>
            <w:r w:rsidR="000679F6">
              <w:rPr>
                <w:noProof/>
                <w:webHidden/>
              </w:rPr>
              <w:instrText xml:space="preserve"> PAGEREF _Toc531879196 \h </w:instrText>
            </w:r>
            <w:r w:rsidR="000679F6">
              <w:rPr>
                <w:noProof/>
                <w:webHidden/>
              </w:rPr>
            </w:r>
            <w:r w:rsidR="000679F6">
              <w:rPr>
                <w:noProof/>
                <w:webHidden/>
              </w:rPr>
              <w:fldChar w:fldCharType="separate"/>
            </w:r>
            <w:r w:rsidR="000679F6">
              <w:rPr>
                <w:noProof/>
                <w:webHidden/>
              </w:rPr>
              <w:t>24</w:t>
            </w:r>
            <w:r w:rsidR="000679F6">
              <w:rPr>
                <w:noProof/>
                <w:webHidden/>
              </w:rPr>
              <w:fldChar w:fldCharType="end"/>
            </w:r>
          </w:hyperlink>
        </w:p>
        <w:p w14:paraId="2D3D0C9A" w14:textId="77B351D7" w:rsidR="000679F6" w:rsidRDefault="004934F2">
          <w:pPr>
            <w:pStyle w:val="TOC3"/>
            <w:tabs>
              <w:tab w:val="right" w:leader="dot" w:pos="8296"/>
            </w:tabs>
            <w:rPr>
              <w:rFonts w:cstheme="minorBidi"/>
              <w:noProof/>
              <w:kern w:val="2"/>
              <w:sz w:val="21"/>
            </w:rPr>
          </w:pPr>
          <w:hyperlink w:anchor="_Toc531879197" w:history="1">
            <w:r w:rsidR="000679F6" w:rsidRPr="006D40F6">
              <w:rPr>
                <w:rStyle w:val="af1"/>
                <w:noProof/>
              </w:rPr>
              <w:t xml:space="preserve">6.1.8 </w:t>
            </w:r>
            <w:r w:rsidR="000679F6" w:rsidRPr="006D40F6">
              <w:rPr>
                <w:rStyle w:val="af1"/>
                <w:noProof/>
              </w:rPr>
              <w:t>用户访谈员</w:t>
            </w:r>
            <w:r w:rsidR="000679F6">
              <w:rPr>
                <w:noProof/>
                <w:webHidden/>
              </w:rPr>
              <w:tab/>
            </w:r>
            <w:r w:rsidR="000679F6">
              <w:rPr>
                <w:noProof/>
                <w:webHidden/>
              </w:rPr>
              <w:fldChar w:fldCharType="begin"/>
            </w:r>
            <w:r w:rsidR="000679F6">
              <w:rPr>
                <w:noProof/>
                <w:webHidden/>
              </w:rPr>
              <w:instrText xml:space="preserve"> PAGEREF _Toc531879197 \h </w:instrText>
            </w:r>
            <w:r w:rsidR="000679F6">
              <w:rPr>
                <w:noProof/>
                <w:webHidden/>
              </w:rPr>
            </w:r>
            <w:r w:rsidR="000679F6">
              <w:rPr>
                <w:noProof/>
                <w:webHidden/>
              </w:rPr>
              <w:fldChar w:fldCharType="separate"/>
            </w:r>
            <w:r w:rsidR="000679F6">
              <w:rPr>
                <w:noProof/>
                <w:webHidden/>
              </w:rPr>
              <w:t>24</w:t>
            </w:r>
            <w:r w:rsidR="000679F6">
              <w:rPr>
                <w:noProof/>
                <w:webHidden/>
              </w:rPr>
              <w:fldChar w:fldCharType="end"/>
            </w:r>
          </w:hyperlink>
        </w:p>
        <w:p w14:paraId="1A193016" w14:textId="49F1953E" w:rsidR="000679F6" w:rsidRDefault="004934F2">
          <w:pPr>
            <w:pStyle w:val="TOC3"/>
            <w:tabs>
              <w:tab w:val="right" w:leader="dot" w:pos="8296"/>
            </w:tabs>
            <w:rPr>
              <w:rFonts w:cstheme="minorBidi"/>
              <w:noProof/>
              <w:kern w:val="2"/>
              <w:sz w:val="21"/>
            </w:rPr>
          </w:pPr>
          <w:hyperlink w:anchor="_Toc531879198" w:history="1">
            <w:r w:rsidR="000679F6" w:rsidRPr="006D40F6">
              <w:rPr>
                <w:rStyle w:val="af1"/>
                <w:noProof/>
              </w:rPr>
              <w:t xml:space="preserve">6.1.9 </w:t>
            </w:r>
            <w:r w:rsidR="000679F6" w:rsidRPr="006D40F6">
              <w:rPr>
                <w:rStyle w:val="af1"/>
                <w:noProof/>
              </w:rPr>
              <w:t>工作计划管理员</w:t>
            </w:r>
            <w:r w:rsidR="000679F6">
              <w:rPr>
                <w:noProof/>
                <w:webHidden/>
              </w:rPr>
              <w:tab/>
            </w:r>
            <w:r w:rsidR="000679F6">
              <w:rPr>
                <w:noProof/>
                <w:webHidden/>
              </w:rPr>
              <w:fldChar w:fldCharType="begin"/>
            </w:r>
            <w:r w:rsidR="000679F6">
              <w:rPr>
                <w:noProof/>
                <w:webHidden/>
              </w:rPr>
              <w:instrText xml:space="preserve"> PAGEREF _Toc531879198 \h </w:instrText>
            </w:r>
            <w:r w:rsidR="000679F6">
              <w:rPr>
                <w:noProof/>
                <w:webHidden/>
              </w:rPr>
            </w:r>
            <w:r w:rsidR="000679F6">
              <w:rPr>
                <w:noProof/>
                <w:webHidden/>
              </w:rPr>
              <w:fldChar w:fldCharType="separate"/>
            </w:r>
            <w:r w:rsidR="000679F6">
              <w:rPr>
                <w:noProof/>
                <w:webHidden/>
              </w:rPr>
              <w:t>25</w:t>
            </w:r>
            <w:r w:rsidR="000679F6">
              <w:rPr>
                <w:noProof/>
                <w:webHidden/>
              </w:rPr>
              <w:fldChar w:fldCharType="end"/>
            </w:r>
          </w:hyperlink>
        </w:p>
        <w:p w14:paraId="5356820D" w14:textId="46B06397" w:rsidR="000679F6" w:rsidRDefault="004934F2">
          <w:pPr>
            <w:pStyle w:val="TOC3"/>
            <w:tabs>
              <w:tab w:val="right" w:leader="dot" w:pos="8296"/>
            </w:tabs>
            <w:rPr>
              <w:rFonts w:cstheme="minorBidi"/>
              <w:noProof/>
              <w:kern w:val="2"/>
              <w:sz w:val="21"/>
            </w:rPr>
          </w:pPr>
          <w:hyperlink w:anchor="_Toc531879199" w:history="1">
            <w:r w:rsidR="000679F6" w:rsidRPr="006D40F6">
              <w:rPr>
                <w:rStyle w:val="af1"/>
                <w:noProof/>
              </w:rPr>
              <w:t xml:space="preserve">6.1.10 </w:t>
            </w:r>
            <w:r w:rsidR="000679F6" w:rsidRPr="006D40F6">
              <w:rPr>
                <w:rStyle w:val="af1"/>
                <w:noProof/>
              </w:rPr>
              <w:t>后勤辅助员</w:t>
            </w:r>
            <w:r w:rsidR="000679F6">
              <w:rPr>
                <w:noProof/>
                <w:webHidden/>
              </w:rPr>
              <w:tab/>
            </w:r>
            <w:r w:rsidR="000679F6">
              <w:rPr>
                <w:noProof/>
                <w:webHidden/>
              </w:rPr>
              <w:fldChar w:fldCharType="begin"/>
            </w:r>
            <w:r w:rsidR="000679F6">
              <w:rPr>
                <w:noProof/>
                <w:webHidden/>
              </w:rPr>
              <w:instrText xml:space="preserve"> PAGEREF _Toc531879199 \h </w:instrText>
            </w:r>
            <w:r w:rsidR="000679F6">
              <w:rPr>
                <w:noProof/>
                <w:webHidden/>
              </w:rPr>
            </w:r>
            <w:r w:rsidR="000679F6">
              <w:rPr>
                <w:noProof/>
                <w:webHidden/>
              </w:rPr>
              <w:fldChar w:fldCharType="separate"/>
            </w:r>
            <w:r w:rsidR="000679F6">
              <w:rPr>
                <w:noProof/>
                <w:webHidden/>
              </w:rPr>
              <w:t>25</w:t>
            </w:r>
            <w:r w:rsidR="000679F6">
              <w:rPr>
                <w:noProof/>
                <w:webHidden/>
              </w:rPr>
              <w:fldChar w:fldCharType="end"/>
            </w:r>
          </w:hyperlink>
        </w:p>
        <w:p w14:paraId="38C80032" w14:textId="35273032" w:rsidR="000679F6" w:rsidRDefault="004934F2">
          <w:pPr>
            <w:pStyle w:val="TOC3"/>
            <w:tabs>
              <w:tab w:val="right" w:leader="dot" w:pos="8296"/>
            </w:tabs>
            <w:rPr>
              <w:rFonts w:cstheme="minorBidi"/>
              <w:noProof/>
              <w:kern w:val="2"/>
              <w:sz w:val="21"/>
            </w:rPr>
          </w:pPr>
          <w:hyperlink w:anchor="_Toc531879200" w:history="1">
            <w:r w:rsidR="000679F6" w:rsidRPr="006D40F6">
              <w:rPr>
                <w:rStyle w:val="af1"/>
                <w:noProof/>
              </w:rPr>
              <w:t xml:space="preserve">6.1.11 </w:t>
            </w:r>
            <w:r w:rsidR="000679F6" w:rsidRPr="006D40F6">
              <w:rPr>
                <w:rStyle w:val="af1"/>
                <w:noProof/>
              </w:rPr>
              <w:t>财务管理员</w:t>
            </w:r>
            <w:r w:rsidR="000679F6">
              <w:rPr>
                <w:noProof/>
                <w:webHidden/>
              </w:rPr>
              <w:tab/>
            </w:r>
            <w:r w:rsidR="000679F6">
              <w:rPr>
                <w:noProof/>
                <w:webHidden/>
              </w:rPr>
              <w:fldChar w:fldCharType="begin"/>
            </w:r>
            <w:r w:rsidR="000679F6">
              <w:rPr>
                <w:noProof/>
                <w:webHidden/>
              </w:rPr>
              <w:instrText xml:space="preserve"> PAGEREF _Toc531879200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6BBC3EFA" w14:textId="0E8F4732" w:rsidR="000679F6" w:rsidRDefault="004934F2">
          <w:pPr>
            <w:pStyle w:val="TOC3"/>
            <w:tabs>
              <w:tab w:val="right" w:leader="dot" w:pos="8296"/>
            </w:tabs>
            <w:rPr>
              <w:rFonts w:cstheme="minorBidi"/>
              <w:noProof/>
              <w:kern w:val="2"/>
              <w:sz w:val="21"/>
            </w:rPr>
          </w:pPr>
          <w:hyperlink w:anchor="_Toc531879201" w:history="1">
            <w:r w:rsidR="000679F6" w:rsidRPr="006D40F6">
              <w:rPr>
                <w:rStyle w:val="af1"/>
                <w:noProof/>
              </w:rPr>
              <w:t>6.1.12</w:t>
            </w:r>
            <w:r w:rsidR="000679F6" w:rsidRPr="006D40F6">
              <w:rPr>
                <w:rStyle w:val="af1"/>
                <w:noProof/>
              </w:rPr>
              <w:t>采购管理员</w:t>
            </w:r>
            <w:r w:rsidR="000679F6">
              <w:rPr>
                <w:noProof/>
                <w:webHidden/>
              </w:rPr>
              <w:tab/>
            </w:r>
            <w:r w:rsidR="000679F6">
              <w:rPr>
                <w:noProof/>
                <w:webHidden/>
              </w:rPr>
              <w:fldChar w:fldCharType="begin"/>
            </w:r>
            <w:r w:rsidR="000679F6">
              <w:rPr>
                <w:noProof/>
                <w:webHidden/>
              </w:rPr>
              <w:instrText xml:space="preserve"> PAGEREF _Toc531879201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2FC8DB3B" w14:textId="5E19F704" w:rsidR="000679F6" w:rsidRDefault="004934F2">
          <w:pPr>
            <w:pStyle w:val="TOC3"/>
            <w:tabs>
              <w:tab w:val="right" w:leader="dot" w:pos="8296"/>
            </w:tabs>
            <w:rPr>
              <w:rFonts w:cstheme="minorBidi"/>
              <w:noProof/>
              <w:kern w:val="2"/>
              <w:sz w:val="21"/>
            </w:rPr>
          </w:pPr>
          <w:hyperlink w:anchor="_Toc531879202" w:history="1">
            <w:r w:rsidR="000679F6" w:rsidRPr="006D40F6">
              <w:rPr>
                <w:rStyle w:val="af1"/>
                <w:noProof/>
              </w:rPr>
              <w:t xml:space="preserve">6.1.13 </w:t>
            </w:r>
            <w:r w:rsidR="000679F6" w:rsidRPr="006D40F6">
              <w:rPr>
                <w:rStyle w:val="af1"/>
                <w:noProof/>
              </w:rPr>
              <w:t>质量保障员</w:t>
            </w:r>
            <w:r w:rsidR="000679F6">
              <w:rPr>
                <w:noProof/>
                <w:webHidden/>
              </w:rPr>
              <w:tab/>
            </w:r>
            <w:r w:rsidR="000679F6">
              <w:rPr>
                <w:noProof/>
                <w:webHidden/>
              </w:rPr>
              <w:fldChar w:fldCharType="begin"/>
            </w:r>
            <w:r w:rsidR="000679F6">
              <w:rPr>
                <w:noProof/>
                <w:webHidden/>
              </w:rPr>
              <w:instrText xml:space="preserve"> PAGEREF _Toc531879202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478F3B2D" w14:textId="46850383" w:rsidR="000679F6" w:rsidRDefault="004934F2">
          <w:pPr>
            <w:pStyle w:val="TOC2"/>
            <w:tabs>
              <w:tab w:val="right" w:leader="dot" w:pos="8296"/>
            </w:tabs>
            <w:rPr>
              <w:rFonts w:cstheme="minorBidi"/>
              <w:noProof/>
              <w:kern w:val="2"/>
              <w:sz w:val="21"/>
            </w:rPr>
          </w:pPr>
          <w:hyperlink w:anchor="_Toc531879203" w:history="1">
            <w:r w:rsidR="000679F6" w:rsidRPr="006D40F6">
              <w:rPr>
                <w:rStyle w:val="af1"/>
                <w:noProof/>
              </w:rPr>
              <w:t>6.2</w:t>
            </w:r>
            <w:r w:rsidR="000679F6" w:rsidRPr="006D40F6">
              <w:rPr>
                <w:rStyle w:val="af1"/>
                <w:noProof/>
              </w:rPr>
              <w:t>项目组织结构（</w:t>
            </w:r>
            <w:r w:rsidR="000679F6" w:rsidRPr="006D40F6">
              <w:rPr>
                <w:rStyle w:val="af1"/>
                <w:noProof/>
              </w:rPr>
              <w:t>OBS</w:t>
            </w:r>
            <w:r w:rsidR="000679F6" w:rsidRPr="006D40F6">
              <w:rPr>
                <w:rStyle w:val="af1"/>
                <w:noProof/>
              </w:rPr>
              <w:t>）</w:t>
            </w:r>
            <w:r w:rsidR="000679F6">
              <w:rPr>
                <w:noProof/>
                <w:webHidden/>
              </w:rPr>
              <w:tab/>
            </w:r>
            <w:r w:rsidR="000679F6">
              <w:rPr>
                <w:noProof/>
                <w:webHidden/>
              </w:rPr>
              <w:fldChar w:fldCharType="begin"/>
            </w:r>
            <w:r w:rsidR="000679F6">
              <w:rPr>
                <w:noProof/>
                <w:webHidden/>
              </w:rPr>
              <w:instrText xml:space="preserve"> PAGEREF _Toc531879203 \h </w:instrText>
            </w:r>
            <w:r w:rsidR="000679F6">
              <w:rPr>
                <w:noProof/>
                <w:webHidden/>
              </w:rPr>
            </w:r>
            <w:r w:rsidR="000679F6">
              <w:rPr>
                <w:noProof/>
                <w:webHidden/>
              </w:rPr>
              <w:fldChar w:fldCharType="separate"/>
            </w:r>
            <w:r w:rsidR="000679F6">
              <w:rPr>
                <w:noProof/>
                <w:webHidden/>
              </w:rPr>
              <w:t>27</w:t>
            </w:r>
            <w:r w:rsidR="000679F6">
              <w:rPr>
                <w:noProof/>
                <w:webHidden/>
              </w:rPr>
              <w:fldChar w:fldCharType="end"/>
            </w:r>
          </w:hyperlink>
        </w:p>
        <w:p w14:paraId="5CDE17E5" w14:textId="7635B682" w:rsidR="000679F6" w:rsidRDefault="004934F2">
          <w:pPr>
            <w:pStyle w:val="TOC2"/>
            <w:tabs>
              <w:tab w:val="right" w:leader="dot" w:pos="8296"/>
            </w:tabs>
            <w:rPr>
              <w:rFonts w:cstheme="minorBidi"/>
              <w:noProof/>
              <w:kern w:val="2"/>
              <w:sz w:val="21"/>
            </w:rPr>
          </w:pPr>
          <w:hyperlink w:anchor="_Toc531879204" w:history="1">
            <w:r w:rsidR="000679F6" w:rsidRPr="006D40F6">
              <w:rPr>
                <w:rStyle w:val="af1"/>
                <w:noProof/>
              </w:rPr>
              <w:t xml:space="preserve">6.3 </w:t>
            </w:r>
            <w:r w:rsidR="000679F6" w:rsidRPr="006D40F6">
              <w:rPr>
                <w:rStyle w:val="af1"/>
                <w:noProof/>
              </w:rPr>
              <w:t>人员配备管理计划</w:t>
            </w:r>
            <w:r w:rsidR="000679F6">
              <w:rPr>
                <w:noProof/>
                <w:webHidden/>
              </w:rPr>
              <w:tab/>
            </w:r>
            <w:r w:rsidR="000679F6">
              <w:rPr>
                <w:noProof/>
                <w:webHidden/>
              </w:rPr>
              <w:fldChar w:fldCharType="begin"/>
            </w:r>
            <w:r w:rsidR="000679F6">
              <w:rPr>
                <w:noProof/>
                <w:webHidden/>
              </w:rPr>
              <w:instrText xml:space="preserve"> PAGEREF _Toc531879204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4F479145" w14:textId="43372E70" w:rsidR="000679F6" w:rsidRDefault="004934F2">
          <w:pPr>
            <w:pStyle w:val="TOC3"/>
            <w:tabs>
              <w:tab w:val="right" w:leader="dot" w:pos="8296"/>
            </w:tabs>
            <w:rPr>
              <w:rFonts w:cstheme="minorBidi"/>
              <w:noProof/>
              <w:kern w:val="2"/>
              <w:sz w:val="21"/>
            </w:rPr>
          </w:pPr>
          <w:hyperlink w:anchor="_Toc531879205" w:history="1">
            <w:r w:rsidR="000679F6" w:rsidRPr="006D40F6">
              <w:rPr>
                <w:rStyle w:val="af1"/>
                <w:noProof/>
              </w:rPr>
              <w:t xml:space="preserve">6.3.1 </w:t>
            </w:r>
            <w:r w:rsidR="000679F6" w:rsidRPr="006D40F6">
              <w:rPr>
                <w:rStyle w:val="af1"/>
                <w:noProof/>
              </w:rPr>
              <w:t>人员招募</w:t>
            </w:r>
            <w:r w:rsidR="000679F6">
              <w:rPr>
                <w:noProof/>
                <w:webHidden/>
              </w:rPr>
              <w:tab/>
            </w:r>
            <w:r w:rsidR="000679F6">
              <w:rPr>
                <w:noProof/>
                <w:webHidden/>
              </w:rPr>
              <w:fldChar w:fldCharType="begin"/>
            </w:r>
            <w:r w:rsidR="000679F6">
              <w:rPr>
                <w:noProof/>
                <w:webHidden/>
              </w:rPr>
              <w:instrText xml:space="preserve"> PAGEREF _Toc531879205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079CDF2F" w14:textId="193F5456" w:rsidR="000679F6" w:rsidRDefault="004934F2">
          <w:pPr>
            <w:pStyle w:val="TOC3"/>
            <w:tabs>
              <w:tab w:val="right" w:leader="dot" w:pos="8296"/>
            </w:tabs>
            <w:rPr>
              <w:rFonts w:cstheme="minorBidi"/>
              <w:noProof/>
              <w:kern w:val="2"/>
              <w:sz w:val="21"/>
            </w:rPr>
          </w:pPr>
          <w:hyperlink w:anchor="_Toc531879206" w:history="1">
            <w:r w:rsidR="000679F6" w:rsidRPr="006D40F6">
              <w:rPr>
                <w:rStyle w:val="af1"/>
                <w:noProof/>
              </w:rPr>
              <w:t xml:space="preserve">6.3.2 </w:t>
            </w:r>
            <w:r w:rsidR="000679F6" w:rsidRPr="006D40F6">
              <w:rPr>
                <w:rStyle w:val="af1"/>
                <w:noProof/>
              </w:rPr>
              <w:t>人员技能</w:t>
            </w:r>
            <w:r w:rsidR="000679F6">
              <w:rPr>
                <w:noProof/>
                <w:webHidden/>
              </w:rPr>
              <w:tab/>
            </w:r>
            <w:r w:rsidR="000679F6">
              <w:rPr>
                <w:noProof/>
                <w:webHidden/>
              </w:rPr>
              <w:fldChar w:fldCharType="begin"/>
            </w:r>
            <w:r w:rsidR="000679F6">
              <w:rPr>
                <w:noProof/>
                <w:webHidden/>
              </w:rPr>
              <w:instrText xml:space="preserve"> PAGEREF _Toc531879206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282ABCC2" w14:textId="739F3368" w:rsidR="000679F6" w:rsidRDefault="004934F2">
          <w:pPr>
            <w:pStyle w:val="TOC3"/>
            <w:tabs>
              <w:tab w:val="right" w:leader="dot" w:pos="8296"/>
            </w:tabs>
            <w:rPr>
              <w:rFonts w:cstheme="minorBidi"/>
              <w:noProof/>
              <w:kern w:val="2"/>
              <w:sz w:val="21"/>
            </w:rPr>
          </w:pPr>
          <w:hyperlink w:anchor="_Toc531879207" w:history="1">
            <w:r w:rsidR="000679F6" w:rsidRPr="006D40F6">
              <w:rPr>
                <w:rStyle w:val="af1"/>
                <w:noProof/>
              </w:rPr>
              <w:t xml:space="preserve">6.3.3 </w:t>
            </w:r>
            <w:r w:rsidR="000679F6" w:rsidRPr="006D40F6">
              <w:rPr>
                <w:rStyle w:val="af1"/>
                <w:noProof/>
              </w:rPr>
              <w:t>培训需要</w:t>
            </w:r>
            <w:r w:rsidR="000679F6">
              <w:rPr>
                <w:noProof/>
                <w:webHidden/>
              </w:rPr>
              <w:tab/>
            </w:r>
            <w:r w:rsidR="000679F6">
              <w:rPr>
                <w:noProof/>
                <w:webHidden/>
              </w:rPr>
              <w:fldChar w:fldCharType="begin"/>
            </w:r>
            <w:r w:rsidR="000679F6">
              <w:rPr>
                <w:noProof/>
                <w:webHidden/>
              </w:rPr>
              <w:instrText xml:space="preserve"> PAGEREF _Toc531879207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0A98182D" w14:textId="1FECB772" w:rsidR="000679F6" w:rsidRDefault="004934F2">
          <w:pPr>
            <w:pStyle w:val="TOC3"/>
            <w:tabs>
              <w:tab w:val="right" w:leader="dot" w:pos="8296"/>
            </w:tabs>
            <w:rPr>
              <w:rFonts w:cstheme="minorBidi"/>
              <w:noProof/>
              <w:kern w:val="2"/>
              <w:sz w:val="21"/>
            </w:rPr>
          </w:pPr>
          <w:hyperlink w:anchor="_Toc531879208" w:history="1">
            <w:r w:rsidR="000679F6" w:rsidRPr="006D40F6">
              <w:rPr>
                <w:rStyle w:val="af1"/>
                <w:noProof/>
              </w:rPr>
              <w:t xml:space="preserve">6.3.4 </w:t>
            </w:r>
            <w:r w:rsidR="000679F6" w:rsidRPr="006D40F6">
              <w:rPr>
                <w:rStyle w:val="af1"/>
                <w:noProof/>
              </w:rPr>
              <w:t>绩效测量标准</w:t>
            </w:r>
            <w:r w:rsidR="000679F6">
              <w:rPr>
                <w:noProof/>
                <w:webHidden/>
              </w:rPr>
              <w:tab/>
            </w:r>
            <w:r w:rsidR="000679F6">
              <w:rPr>
                <w:noProof/>
                <w:webHidden/>
              </w:rPr>
              <w:fldChar w:fldCharType="begin"/>
            </w:r>
            <w:r w:rsidR="000679F6">
              <w:rPr>
                <w:noProof/>
                <w:webHidden/>
              </w:rPr>
              <w:instrText xml:space="preserve"> PAGEREF _Toc531879208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07E42495" w14:textId="060823A7" w:rsidR="000679F6" w:rsidRDefault="004934F2">
          <w:pPr>
            <w:pStyle w:val="TOC3"/>
            <w:tabs>
              <w:tab w:val="right" w:leader="dot" w:pos="8296"/>
            </w:tabs>
            <w:rPr>
              <w:rFonts w:cstheme="minorBidi"/>
              <w:noProof/>
              <w:kern w:val="2"/>
              <w:sz w:val="21"/>
            </w:rPr>
          </w:pPr>
          <w:hyperlink w:anchor="_Toc531879209" w:history="1">
            <w:r w:rsidR="000679F6" w:rsidRPr="006D40F6">
              <w:rPr>
                <w:rStyle w:val="af1"/>
                <w:noProof/>
              </w:rPr>
              <w:t xml:space="preserve">6.3.5 </w:t>
            </w:r>
            <w:r w:rsidR="000679F6" w:rsidRPr="006D40F6">
              <w:rPr>
                <w:rStyle w:val="af1"/>
                <w:noProof/>
              </w:rPr>
              <w:t>合规性</w:t>
            </w:r>
            <w:r w:rsidR="000679F6">
              <w:rPr>
                <w:noProof/>
                <w:webHidden/>
              </w:rPr>
              <w:tab/>
            </w:r>
            <w:r w:rsidR="000679F6">
              <w:rPr>
                <w:noProof/>
                <w:webHidden/>
              </w:rPr>
              <w:fldChar w:fldCharType="begin"/>
            </w:r>
            <w:r w:rsidR="000679F6">
              <w:rPr>
                <w:noProof/>
                <w:webHidden/>
              </w:rPr>
              <w:instrText xml:space="preserve"> PAGEREF _Toc531879209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565C1E60" w14:textId="250ED7C9" w:rsidR="000679F6" w:rsidRDefault="004934F2">
          <w:pPr>
            <w:pStyle w:val="TOC3"/>
            <w:tabs>
              <w:tab w:val="right" w:leader="dot" w:pos="8296"/>
            </w:tabs>
            <w:rPr>
              <w:rFonts w:cstheme="minorBidi"/>
              <w:noProof/>
              <w:kern w:val="2"/>
              <w:sz w:val="21"/>
            </w:rPr>
          </w:pPr>
          <w:hyperlink w:anchor="_Toc531879210" w:history="1">
            <w:r w:rsidR="000679F6" w:rsidRPr="006D40F6">
              <w:rPr>
                <w:rStyle w:val="af1"/>
                <w:noProof/>
              </w:rPr>
              <w:t xml:space="preserve">6.3.6 </w:t>
            </w:r>
            <w:r w:rsidR="000679F6" w:rsidRPr="006D40F6">
              <w:rPr>
                <w:rStyle w:val="af1"/>
                <w:noProof/>
              </w:rPr>
              <w:t>安全</w:t>
            </w:r>
            <w:r w:rsidR="000679F6">
              <w:rPr>
                <w:noProof/>
                <w:webHidden/>
              </w:rPr>
              <w:tab/>
            </w:r>
            <w:r w:rsidR="000679F6">
              <w:rPr>
                <w:noProof/>
                <w:webHidden/>
              </w:rPr>
              <w:fldChar w:fldCharType="begin"/>
            </w:r>
            <w:r w:rsidR="000679F6">
              <w:rPr>
                <w:noProof/>
                <w:webHidden/>
              </w:rPr>
              <w:instrText xml:space="preserve"> PAGEREF _Toc531879210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27063632" w14:textId="49BA9DCB" w:rsidR="000679F6" w:rsidRDefault="004934F2">
          <w:pPr>
            <w:pStyle w:val="TOC1"/>
            <w:tabs>
              <w:tab w:val="right" w:leader="dot" w:pos="8296"/>
            </w:tabs>
            <w:rPr>
              <w:noProof/>
            </w:rPr>
          </w:pPr>
          <w:hyperlink w:anchor="_Toc531879211" w:history="1">
            <w:r w:rsidR="000679F6" w:rsidRPr="006D40F6">
              <w:rPr>
                <w:rStyle w:val="af1"/>
                <w:noProof/>
              </w:rPr>
              <w:t xml:space="preserve">7 </w:t>
            </w:r>
            <w:r w:rsidR="000679F6" w:rsidRPr="006D40F6">
              <w:rPr>
                <w:rStyle w:val="af1"/>
                <w:noProof/>
              </w:rPr>
              <w:t>沟通管理计划</w:t>
            </w:r>
            <w:r w:rsidR="000679F6">
              <w:rPr>
                <w:noProof/>
                <w:webHidden/>
              </w:rPr>
              <w:tab/>
            </w:r>
            <w:r w:rsidR="000679F6">
              <w:rPr>
                <w:noProof/>
                <w:webHidden/>
              </w:rPr>
              <w:fldChar w:fldCharType="begin"/>
            </w:r>
            <w:r w:rsidR="000679F6">
              <w:rPr>
                <w:noProof/>
                <w:webHidden/>
              </w:rPr>
              <w:instrText xml:space="preserve"> PAGEREF _Toc531879211 \h </w:instrText>
            </w:r>
            <w:r w:rsidR="000679F6">
              <w:rPr>
                <w:noProof/>
                <w:webHidden/>
              </w:rPr>
            </w:r>
            <w:r w:rsidR="000679F6">
              <w:rPr>
                <w:noProof/>
                <w:webHidden/>
              </w:rPr>
              <w:fldChar w:fldCharType="separate"/>
            </w:r>
            <w:r w:rsidR="000679F6">
              <w:rPr>
                <w:noProof/>
                <w:webHidden/>
              </w:rPr>
              <w:t>30</w:t>
            </w:r>
            <w:r w:rsidR="000679F6">
              <w:rPr>
                <w:noProof/>
                <w:webHidden/>
              </w:rPr>
              <w:fldChar w:fldCharType="end"/>
            </w:r>
          </w:hyperlink>
        </w:p>
        <w:p w14:paraId="3459F687" w14:textId="4AF7A08D" w:rsidR="000679F6" w:rsidRDefault="004934F2">
          <w:pPr>
            <w:pStyle w:val="TOC2"/>
            <w:tabs>
              <w:tab w:val="right" w:leader="dot" w:pos="8296"/>
            </w:tabs>
            <w:rPr>
              <w:rFonts w:cstheme="minorBidi"/>
              <w:noProof/>
              <w:kern w:val="2"/>
              <w:sz w:val="21"/>
            </w:rPr>
          </w:pPr>
          <w:hyperlink w:anchor="_Toc531879212" w:history="1">
            <w:r w:rsidR="000679F6" w:rsidRPr="006D40F6">
              <w:rPr>
                <w:rStyle w:val="af1"/>
                <w:noProof/>
              </w:rPr>
              <w:t xml:space="preserve">7.1 </w:t>
            </w:r>
            <w:r w:rsidR="000679F6" w:rsidRPr="006D40F6">
              <w:rPr>
                <w:rStyle w:val="af1"/>
                <w:noProof/>
              </w:rPr>
              <w:t>干系人手册</w:t>
            </w:r>
            <w:r w:rsidR="000679F6">
              <w:rPr>
                <w:noProof/>
                <w:webHidden/>
              </w:rPr>
              <w:tab/>
            </w:r>
            <w:r w:rsidR="000679F6">
              <w:rPr>
                <w:noProof/>
                <w:webHidden/>
              </w:rPr>
              <w:fldChar w:fldCharType="begin"/>
            </w:r>
            <w:r w:rsidR="000679F6">
              <w:rPr>
                <w:noProof/>
                <w:webHidden/>
              </w:rPr>
              <w:instrText xml:space="preserve"> PAGEREF _Toc531879212 \h </w:instrText>
            </w:r>
            <w:r w:rsidR="000679F6">
              <w:rPr>
                <w:noProof/>
                <w:webHidden/>
              </w:rPr>
            </w:r>
            <w:r w:rsidR="000679F6">
              <w:rPr>
                <w:noProof/>
                <w:webHidden/>
              </w:rPr>
              <w:fldChar w:fldCharType="separate"/>
            </w:r>
            <w:r w:rsidR="000679F6">
              <w:rPr>
                <w:noProof/>
                <w:webHidden/>
              </w:rPr>
              <w:t>30</w:t>
            </w:r>
            <w:r w:rsidR="000679F6">
              <w:rPr>
                <w:noProof/>
                <w:webHidden/>
              </w:rPr>
              <w:fldChar w:fldCharType="end"/>
            </w:r>
          </w:hyperlink>
        </w:p>
        <w:p w14:paraId="7A537520" w14:textId="53D19932" w:rsidR="000679F6" w:rsidRDefault="004934F2">
          <w:pPr>
            <w:pStyle w:val="TOC2"/>
            <w:tabs>
              <w:tab w:val="right" w:leader="dot" w:pos="8296"/>
            </w:tabs>
            <w:rPr>
              <w:rFonts w:cstheme="minorBidi"/>
              <w:noProof/>
              <w:kern w:val="2"/>
              <w:sz w:val="21"/>
            </w:rPr>
          </w:pPr>
          <w:hyperlink w:anchor="_Toc531879213" w:history="1">
            <w:r w:rsidR="000679F6" w:rsidRPr="006D40F6">
              <w:rPr>
                <w:rStyle w:val="af1"/>
                <w:noProof/>
              </w:rPr>
              <w:t xml:space="preserve">7.2 </w:t>
            </w:r>
            <w:r w:rsidR="000679F6" w:rsidRPr="006D40F6">
              <w:rPr>
                <w:rStyle w:val="af1"/>
                <w:noProof/>
              </w:rPr>
              <w:t>沟通形式</w:t>
            </w:r>
            <w:r w:rsidR="000679F6">
              <w:rPr>
                <w:noProof/>
                <w:webHidden/>
              </w:rPr>
              <w:tab/>
            </w:r>
            <w:r w:rsidR="000679F6">
              <w:rPr>
                <w:noProof/>
                <w:webHidden/>
              </w:rPr>
              <w:fldChar w:fldCharType="begin"/>
            </w:r>
            <w:r w:rsidR="000679F6">
              <w:rPr>
                <w:noProof/>
                <w:webHidden/>
              </w:rPr>
              <w:instrText xml:space="preserve"> PAGEREF _Toc531879213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6EC155E4" w14:textId="399848B2" w:rsidR="000679F6" w:rsidRDefault="004934F2">
          <w:pPr>
            <w:pStyle w:val="TOC3"/>
            <w:tabs>
              <w:tab w:val="right" w:leader="dot" w:pos="8296"/>
            </w:tabs>
            <w:rPr>
              <w:rFonts w:cstheme="minorBidi"/>
              <w:noProof/>
              <w:kern w:val="2"/>
              <w:sz w:val="21"/>
            </w:rPr>
          </w:pPr>
          <w:hyperlink w:anchor="_Toc531879214" w:history="1">
            <w:r w:rsidR="000679F6" w:rsidRPr="006D40F6">
              <w:rPr>
                <w:rStyle w:val="af1"/>
                <w:noProof/>
              </w:rPr>
              <w:t xml:space="preserve">7.2.1 </w:t>
            </w:r>
            <w:r w:rsidR="000679F6" w:rsidRPr="006D40F6">
              <w:rPr>
                <w:rStyle w:val="af1"/>
                <w:noProof/>
              </w:rPr>
              <w:t>正式沟通</w:t>
            </w:r>
            <w:r w:rsidR="000679F6">
              <w:rPr>
                <w:noProof/>
                <w:webHidden/>
              </w:rPr>
              <w:tab/>
            </w:r>
            <w:r w:rsidR="000679F6">
              <w:rPr>
                <w:noProof/>
                <w:webHidden/>
              </w:rPr>
              <w:fldChar w:fldCharType="begin"/>
            </w:r>
            <w:r w:rsidR="000679F6">
              <w:rPr>
                <w:noProof/>
                <w:webHidden/>
              </w:rPr>
              <w:instrText xml:space="preserve"> PAGEREF _Toc531879214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0A09030B" w14:textId="7B2F5EC0" w:rsidR="000679F6" w:rsidRDefault="004934F2">
          <w:pPr>
            <w:pStyle w:val="TOC3"/>
            <w:tabs>
              <w:tab w:val="right" w:leader="dot" w:pos="8296"/>
            </w:tabs>
            <w:rPr>
              <w:rFonts w:cstheme="minorBidi"/>
              <w:noProof/>
              <w:kern w:val="2"/>
              <w:sz w:val="21"/>
            </w:rPr>
          </w:pPr>
          <w:hyperlink w:anchor="_Toc531879215" w:history="1">
            <w:r w:rsidR="000679F6" w:rsidRPr="006D40F6">
              <w:rPr>
                <w:rStyle w:val="af1"/>
                <w:noProof/>
              </w:rPr>
              <w:t xml:space="preserve">7.2.2 </w:t>
            </w:r>
            <w:r w:rsidR="000679F6" w:rsidRPr="006D40F6">
              <w:rPr>
                <w:rStyle w:val="af1"/>
                <w:noProof/>
              </w:rPr>
              <w:t>非正式沟通</w:t>
            </w:r>
            <w:r w:rsidR="000679F6">
              <w:rPr>
                <w:noProof/>
                <w:webHidden/>
              </w:rPr>
              <w:tab/>
            </w:r>
            <w:r w:rsidR="000679F6">
              <w:rPr>
                <w:noProof/>
                <w:webHidden/>
              </w:rPr>
              <w:fldChar w:fldCharType="begin"/>
            </w:r>
            <w:r w:rsidR="000679F6">
              <w:rPr>
                <w:noProof/>
                <w:webHidden/>
              </w:rPr>
              <w:instrText xml:space="preserve"> PAGEREF _Toc531879215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16C6702D" w14:textId="17FE048A" w:rsidR="000679F6" w:rsidRDefault="004934F2">
          <w:pPr>
            <w:pStyle w:val="TOC2"/>
            <w:tabs>
              <w:tab w:val="right" w:leader="dot" w:pos="8296"/>
            </w:tabs>
            <w:rPr>
              <w:rFonts w:cstheme="minorBidi"/>
              <w:noProof/>
              <w:kern w:val="2"/>
              <w:sz w:val="21"/>
            </w:rPr>
          </w:pPr>
          <w:hyperlink w:anchor="_Toc531879216" w:history="1">
            <w:r w:rsidR="000679F6" w:rsidRPr="006D40F6">
              <w:rPr>
                <w:rStyle w:val="af1"/>
                <w:noProof/>
              </w:rPr>
              <w:t xml:space="preserve">7.3 </w:t>
            </w:r>
            <w:r w:rsidR="000679F6" w:rsidRPr="006D40F6">
              <w:rPr>
                <w:rStyle w:val="af1"/>
                <w:noProof/>
              </w:rPr>
              <w:t>限制沟通因素</w:t>
            </w:r>
            <w:r w:rsidR="000679F6">
              <w:rPr>
                <w:noProof/>
                <w:webHidden/>
              </w:rPr>
              <w:tab/>
            </w:r>
            <w:r w:rsidR="000679F6">
              <w:rPr>
                <w:noProof/>
                <w:webHidden/>
              </w:rPr>
              <w:fldChar w:fldCharType="begin"/>
            </w:r>
            <w:r w:rsidR="000679F6">
              <w:rPr>
                <w:noProof/>
                <w:webHidden/>
              </w:rPr>
              <w:instrText xml:space="preserve"> PAGEREF _Toc531879216 \h </w:instrText>
            </w:r>
            <w:r w:rsidR="000679F6">
              <w:rPr>
                <w:noProof/>
                <w:webHidden/>
              </w:rPr>
            </w:r>
            <w:r w:rsidR="000679F6">
              <w:rPr>
                <w:noProof/>
                <w:webHidden/>
              </w:rPr>
              <w:fldChar w:fldCharType="separate"/>
            </w:r>
            <w:r w:rsidR="000679F6">
              <w:rPr>
                <w:noProof/>
                <w:webHidden/>
              </w:rPr>
              <w:t>32</w:t>
            </w:r>
            <w:r w:rsidR="000679F6">
              <w:rPr>
                <w:noProof/>
                <w:webHidden/>
              </w:rPr>
              <w:fldChar w:fldCharType="end"/>
            </w:r>
          </w:hyperlink>
        </w:p>
        <w:p w14:paraId="55CA2425" w14:textId="26103255" w:rsidR="000679F6" w:rsidRDefault="004934F2">
          <w:pPr>
            <w:pStyle w:val="TOC2"/>
            <w:tabs>
              <w:tab w:val="right" w:leader="dot" w:pos="8296"/>
            </w:tabs>
            <w:rPr>
              <w:rFonts w:cstheme="minorBidi"/>
              <w:noProof/>
              <w:kern w:val="2"/>
              <w:sz w:val="21"/>
            </w:rPr>
          </w:pPr>
          <w:hyperlink w:anchor="_Toc531879217" w:history="1">
            <w:r w:rsidR="000679F6" w:rsidRPr="006D40F6">
              <w:rPr>
                <w:rStyle w:val="af1"/>
                <w:noProof/>
              </w:rPr>
              <w:t xml:space="preserve">7.4 </w:t>
            </w:r>
            <w:r w:rsidR="000679F6" w:rsidRPr="006D40F6">
              <w:rPr>
                <w:rStyle w:val="af1"/>
                <w:noProof/>
              </w:rPr>
              <w:t>组内沟通时间</w:t>
            </w:r>
            <w:r w:rsidR="000679F6">
              <w:rPr>
                <w:noProof/>
                <w:webHidden/>
              </w:rPr>
              <w:tab/>
            </w:r>
            <w:r w:rsidR="000679F6">
              <w:rPr>
                <w:noProof/>
                <w:webHidden/>
              </w:rPr>
              <w:fldChar w:fldCharType="begin"/>
            </w:r>
            <w:r w:rsidR="000679F6">
              <w:rPr>
                <w:noProof/>
                <w:webHidden/>
              </w:rPr>
              <w:instrText xml:space="preserve"> PAGEREF _Toc531879217 \h </w:instrText>
            </w:r>
            <w:r w:rsidR="000679F6">
              <w:rPr>
                <w:noProof/>
                <w:webHidden/>
              </w:rPr>
            </w:r>
            <w:r w:rsidR="000679F6">
              <w:rPr>
                <w:noProof/>
                <w:webHidden/>
              </w:rPr>
              <w:fldChar w:fldCharType="separate"/>
            </w:r>
            <w:r w:rsidR="000679F6">
              <w:rPr>
                <w:noProof/>
                <w:webHidden/>
              </w:rPr>
              <w:t>32</w:t>
            </w:r>
            <w:r w:rsidR="000679F6">
              <w:rPr>
                <w:noProof/>
                <w:webHidden/>
              </w:rPr>
              <w:fldChar w:fldCharType="end"/>
            </w:r>
          </w:hyperlink>
        </w:p>
        <w:p w14:paraId="46D98951" w14:textId="716B3A81" w:rsidR="000679F6" w:rsidRDefault="004934F2">
          <w:pPr>
            <w:pStyle w:val="TOC1"/>
            <w:tabs>
              <w:tab w:val="right" w:leader="dot" w:pos="8296"/>
            </w:tabs>
            <w:rPr>
              <w:noProof/>
            </w:rPr>
          </w:pPr>
          <w:hyperlink w:anchor="_Toc531879218" w:history="1">
            <w:r w:rsidR="000679F6" w:rsidRPr="006D40F6">
              <w:rPr>
                <w:rStyle w:val="af1"/>
                <w:noProof/>
              </w:rPr>
              <w:t xml:space="preserve">8 </w:t>
            </w:r>
            <w:r w:rsidR="000679F6" w:rsidRPr="006D40F6">
              <w:rPr>
                <w:rStyle w:val="af1"/>
                <w:noProof/>
              </w:rPr>
              <w:t>风险管理计划</w:t>
            </w:r>
            <w:r w:rsidR="000679F6">
              <w:rPr>
                <w:noProof/>
                <w:webHidden/>
              </w:rPr>
              <w:tab/>
            </w:r>
            <w:r w:rsidR="000679F6">
              <w:rPr>
                <w:noProof/>
                <w:webHidden/>
              </w:rPr>
              <w:fldChar w:fldCharType="begin"/>
            </w:r>
            <w:r w:rsidR="000679F6">
              <w:rPr>
                <w:noProof/>
                <w:webHidden/>
              </w:rPr>
              <w:instrText xml:space="preserve"> PAGEREF _Toc531879218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2275B528" w14:textId="466F14FE" w:rsidR="000679F6" w:rsidRDefault="004934F2">
          <w:pPr>
            <w:pStyle w:val="TOC2"/>
            <w:tabs>
              <w:tab w:val="right" w:leader="dot" w:pos="8296"/>
            </w:tabs>
            <w:rPr>
              <w:rFonts w:cstheme="minorBidi"/>
              <w:noProof/>
              <w:kern w:val="2"/>
              <w:sz w:val="21"/>
            </w:rPr>
          </w:pPr>
          <w:hyperlink w:anchor="_Toc531879219" w:history="1">
            <w:r w:rsidR="000679F6" w:rsidRPr="006D40F6">
              <w:rPr>
                <w:rStyle w:val="af1"/>
                <w:noProof/>
              </w:rPr>
              <w:t xml:space="preserve">8.1 </w:t>
            </w:r>
            <w:r w:rsidR="000679F6" w:rsidRPr="006D40F6">
              <w:rPr>
                <w:rStyle w:val="af1"/>
                <w:noProof/>
              </w:rPr>
              <w:t>风险类别定义</w:t>
            </w:r>
            <w:r w:rsidR="000679F6">
              <w:rPr>
                <w:noProof/>
                <w:webHidden/>
              </w:rPr>
              <w:tab/>
            </w:r>
            <w:r w:rsidR="000679F6">
              <w:rPr>
                <w:noProof/>
                <w:webHidden/>
              </w:rPr>
              <w:fldChar w:fldCharType="begin"/>
            </w:r>
            <w:r w:rsidR="000679F6">
              <w:rPr>
                <w:noProof/>
                <w:webHidden/>
              </w:rPr>
              <w:instrText xml:space="preserve"> PAGEREF _Toc531879219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18B37302" w14:textId="6234D534" w:rsidR="000679F6" w:rsidRDefault="004934F2">
          <w:pPr>
            <w:pStyle w:val="TOC2"/>
            <w:tabs>
              <w:tab w:val="right" w:leader="dot" w:pos="8296"/>
            </w:tabs>
            <w:rPr>
              <w:rFonts w:cstheme="minorBidi"/>
              <w:noProof/>
              <w:kern w:val="2"/>
              <w:sz w:val="21"/>
            </w:rPr>
          </w:pPr>
          <w:hyperlink w:anchor="_Toc531879220" w:history="1">
            <w:r w:rsidR="000679F6" w:rsidRPr="006D40F6">
              <w:rPr>
                <w:rStyle w:val="af1"/>
                <w:noProof/>
              </w:rPr>
              <w:t xml:space="preserve">8.2 </w:t>
            </w:r>
            <w:r w:rsidR="000679F6" w:rsidRPr="006D40F6">
              <w:rPr>
                <w:rStyle w:val="af1"/>
                <w:noProof/>
              </w:rPr>
              <w:t>风险概率和影响定义</w:t>
            </w:r>
            <w:r w:rsidR="000679F6">
              <w:rPr>
                <w:noProof/>
                <w:webHidden/>
              </w:rPr>
              <w:tab/>
            </w:r>
            <w:r w:rsidR="000679F6">
              <w:rPr>
                <w:noProof/>
                <w:webHidden/>
              </w:rPr>
              <w:fldChar w:fldCharType="begin"/>
            </w:r>
            <w:r w:rsidR="000679F6">
              <w:rPr>
                <w:noProof/>
                <w:webHidden/>
              </w:rPr>
              <w:instrText xml:space="preserve"> PAGEREF _Toc531879220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374FE566" w14:textId="7E2E5703" w:rsidR="000679F6" w:rsidRDefault="004934F2">
          <w:pPr>
            <w:pStyle w:val="TOC2"/>
            <w:tabs>
              <w:tab w:val="right" w:leader="dot" w:pos="8296"/>
            </w:tabs>
            <w:rPr>
              <w:rFonts w:cstheme="minorBidi"/>
              <w:noProof/>
              <w:kern w:val="2"/>
              <w:sz w:val="21"/>
            </w:rPr>
          </w:pPr>
          <w:hyperlink w:anchor="_Toc531879221" w:history="1">
            <w:r w:rsidR="000679F6" w:rsidRPr="006D40F6">
              <w:rPr>
                <w:rStyle w:val="af1"/>
                <w:noProof/>
              </w:rPr>
              <w:t xml:space="preserve">8.3 </w:t>
            </w:r>
            <w:r w:rsidR="000679F6" w:rsidRPr="006D40F6">
              <w:rPr>
                <w:rStyle w:val="af1"/>
                <w:noProof/>
              </w:rPr>
              <w:t>风险状态定义</w:t>
            </w:r>
            <w:r w:rsidR="000679F6">
              <w:rPr>
                <w:noProof/>
                <w:webHidden/>
              </w:rPr>
              <w:tab/>
            </w:r>
            <w:r w:rsidR="000679F6">
              <w:rPr>
                <w:noProof/>
                <w:webHidden/>
              </w:rPr>
              <w:fldChar w:fldCharType="begin"/>
            </w:r>
            <w:r w:rsidR="000679F6">
              <w:rPr>
                <w:noProof/>
                <w:webHidden/>
              </w:rPr>
              <w:instrText xml:space="preserve"> PAGEREF _Toc531879221 \h </w:instrText>
            </w:r>
            <w:r w:rsidR="000679F6">
              <w:rPr>
                <w:noProof/>
                <w:webHidden/>
              </w:rPr>
            </w:r>
            <w:r w:rsidR="000679F6">
              <w:rPr>
                <w:noProof/>
                <w:webHidden/>
              </w:rPr>
              <w:fldChar w:fldCharType="separate"/>
            </w:r>
            <w:r w:rsidR="000679F6">
              <w:rPr>
                <w:noProof/>
                <w:webHidden/>
              </w:rPr>
              <w:t>34</w:t>
            </w:r>
            <w:r w:rsidR="000679F6">
              <w:rPr>
                <w:noProof/>
                <w:webHidden/>
              </w:rPr>
              <w:fldChar w:fldCharType="end"/>
            </w:r>
          </w:hyperlink>
        </w:p>
        <w:p w14:paraId="0F205373" w14:textId="7D2FCBE3" w:rsidR="000679F6" w:rsidRDefault="004934F2">
          <w:pPr>
            <w:pStyle w:val="TOC2"/>
            <w:tabs>
              <w:tab w:val="right" w:leader="dot" w:pos="8296"/>
            </w:tabs>
            <w:rPr>
              <w:rFonts w:cstheme="minorBidi"/>
              <w:noProof/>
              <w:kern w:val="2"/>
              <w:sz w:val="21"/>
            </w:rPr>
          </w:pPr>
          <w:hyperlink w:anchor="_Toc531879222" w:history="1">
            <w:r w:rsidR="000679F6" w:rsidRPr="006D40F6">
              <w:rPr>
                <w:rStyle w:val="af1"/>
                <w:noProof/>
              </w:rPr>
              <w:t xml:space="preserve">8.4 </w:t>
            </w:r>
            <w:r w:rsidR="000679F6" w:rsidRPr="006D40F6">
              <w:rPr>
                <w:rStyle w:val="af1"/>
                <w:noProof/>
              </w:rPr>
              <w:t>风险评估</w:t>
            </w:r>
            <w:r w:rsidR="000679F6">
              <w:rPr>
                <w:noProof/>
                <w:webHidden/>
              </w:rPr>
              <w:tab/>
            </w:r>
            <w:r w:rsidR="000679F6">
              <w:rPr>
                <w:noProof/>
                <w:webHidden/>
              </w:rPr>
              <w:fldChar w:fldCharType="begin"/>
            </w:r>
            <w:r w:rsidR="000679F6">
              <w:rPr>
                <w:noProof/>
                <w:webHidden/>
              </w:rPr>
              <w:instrText xml:space="preserve"> PAGEREF _Toc531879222 \h </w:instrText>
            </w:r>
            <w:r w:rsidR="000679F6">
              <w:rPr>
                <w:noProof/>
                <w:webHidden/>
              </w:rPr>
            </w:r>
            <w:r w:rsidR="000679F6">
              <w:rPr>
                <w:noProof/>
                <w:webHidden/>
              </w:rPr>
              <w:fldChar w:fldCharType="separate"/>
            </w:r>
            <w:r w:rsidR="000679F6">
              <w:rPr>
                <w:noProof/>
                <w:webHidden/>
              </w:rPr>
              <w:t>35</w:t>
            </w:r>
            <w:r w:rsidR="000679F6">
              <w:rPr>
                <w:noProof/>
                <w:webHidden/>
              </w:rPr>
              <w:fldChar w:fldCharType="end"/>
            </w:r>
          </w:hyperlink>
        </w:p>
        <w:p w14:paraId="662E0AA3" w14:textId="5B381C7C" w:rsidR="000679F6" w:rsidRDefault="004934F2">
          <w:pPr>
            <w:pStyle w:val="TOC2"/>
            <w:tabs>
              <w:tab w:val="right" w:leader="dot" w:pos="8296"/>
            </w:tabs>
            <w:rPr>
              <w:rFonts w:cstheme="minorBidi"/>
              <w:noProof/>
              <w:kern w:val="2"/>
              <w:sz w:val="21"/>
            </w:rPr>
          </w:pPr>
          <w:hyperlink w:anchor="_Toc531879223" w:history="1">
            <w:r w:rsidR="000679F6" w:rsidRPr="006D40F6">
              <w:rPr>
                <w:rStyle w:val="af1"/>
                <w:noProof/>
              </w:rPr>
              <w:t xml:space="preserve">8.5 </w:t>
            </w:r>
            <w:r w:rsidR="000679F6" w:rsidRPr="006D40F6">
              <w:rPr>
                <w:rStyle w:val="af1"/>
                <w:noProof/>
              </w:rPr>
              <w:t>风险控制</w:t>
            </w:r>
            <w:r w:rsidR="000679F6">
              <w:rPr>
                <w:noProof/>
                <w:webHidden/>
              </w:rPr>
              <w:tab/>
            </w:r>
            <w:r w:rsidR="000679F6">
              <w:rPr>
                <w:noProof/>
                <w:webHidden/>
              </w:rPr>
              <w:fldChar w:fldCharType="begin"/>
            </w:r>
            <w:r w:rsidR="000679F6">
              <w:rPr>
                <w:noProof/>
                <w:webHidden/>
              </w:rPr>
              <w:instrText xml:space="preserve"> PAGEREF _Toc531879223 \h </w:instrText>
            </w:r>
            <w:r w:rsidR="000679F6">
              <w:rPr>
                <w:noProof/>
                <w:webHidden/>
              </w:rPr>
            </w:r>
            <w:r w:rsidR="000679F6">
              <w:rPr>
                <w:noProof/>
                <w:webHidden/>
              </w:rPr>
              <w:fldChar w:fldCharType="separate"/>
            </w:r>
            <w:r w:rsidR="000679F6">
              <w:rPr>
                <w:noProof/>
                <w:webHidden/>
              </w:rPr>
              <w:t>36</w:t>
            </w:r>
            <w:r w:rsidR="000679F6">
              <w:rPr>
                <w:noProof/>
                <w:webHidden/>
              </w:rPr>
              <w:fldChar w:fldCharType="end"/>
            </w:r>
          </w:hyperlink>
        </w:p>
        <w:p w14:paraId="0F5B0155" w14:textId="0A480EE0" w:rsidR="000679F6" w:rsidRDefault="004934F2">
          <w:pPr>
            <w:pStyle w:val="TOC1"/>
            <w:tabs>
              <w:tab w:val="right" w:leader="dot" w:pos="8296"/>
            </w:tabs>
            <w:rPr>
              <w:noProof/>
            </w:rPr>
          </w:pPr>
          <w:hyperlink w:anchor="_Toc531879224" w:history="1">
            <w:r w:rsidR="000679F6" w:rsidRPr="006D40F6">
              <w:rPr>
                <w:rStyle w:val="af1"/>
                <w:noProof/>
              </w:rPr>
              <w:t xml:space="preserve">9 </w:t>
            </w:r>
            <w:r w:rsidR="000679F6" w:rsidRPr="006D40F6">
              <w:rPr>
                <w:rStyle w:val="af1"/>
                <w:noProof/>
              </w:rPr>
              <w:t>范围管理计划</w:t>
            </w:r>
            <w:r w:rsidR="000679F6">
              <w:rPr>
                <w:noProof/>
                <w:webHidden/>
              </w:rPr>
              <w:tab/>
            </w:r>
            <w:r w:rsidR="000679F6">
              <w:rPr>
                <w:noProof/>
                <w:webHidden/>
              </w:rPr>
              <w:fldChar w:fldCharType="begin"/>
            </w:r>
            <w:r w:rsidR="000679F6">
              <w:rPr>
                <w:noProof/>
                <w:webHidden/>
              </w:rPr>
              <w:instrText xml:space="preserve"> PAGEREF _Toc531879224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314EE5DB" w14:textId="23D6088A" w:rsidR="000679F6" w:rsidRDefault="004934F2">
          <w:pPr>
            <w:pStyle w:val="TOC2"/>
            <w:tabs>
              <w:tab w:val="right" w:leader="dot" w:pos="8296"/>
            </w:tabs>
            <w:rPr>
              <w:rFonts w:cstheme="minorBidi"/>
              <w:noProof/>
              <w:kern w:val="2"/>
              <w:sz w:val="21"/>
            </w:rPr>
          </w:pPr>
          <w:hyperlink w:anchor="_Toc531879225" w:history="1">
            <w:r w:rsidR="000679F6" w:rsidRPr="006D40F6">
              <w:rPr>
                <w:rStyle w:val="af1"/>
                <w:noProof/>
              </w:rPr>
              <w:t xml:space="preserve">9.1 </w:t>
            </w:r>
            <w:r w:rsidR="000679F6" w:rsidRPr="006D40F6">
              <w:rPr>
                <w:rStyle w:val="af1"/>
                <w:noProof/>
              </w:rPr>
              <w:t>收集需求</w:t>
            </w:r>
            <w:r w:rsidR="000679F6">
              <w:rPr>
                <w:noProof/>
                <w:webHidden/>
              </w:rPr>
              <w:tab/>
            </w:r>
            <w:r w:rsidR="000679F6">
              <w:rPr>
                <w:noProof/>
                <w:webHidden/>
              </w:rPr>
              <w:fldChar w:fldCharType="begin"/>
            </w:r>
            <w:r w:rsidR="000679F6">
              <w:rPr>
                <w:noProof/>
                <w:webHidden/>
              </w:rPr>
              <w:instrText xml:space="preserve"> PAGEREF _Toc531879225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3AD4E371" w14:textId="46579180" w:rsidR="000679F6" w:rsidRDefault="004934F2">
          <w:pPr>
            <w:pStyle w:val="TOC2"/>
            <w:tabs>
              <w:tab w:val="right" w:leader="dot" w:pos="8296"/>
            </w:tabs>
            <w:rPr>
              <w:rFonts w:cstheme="minorBidi"/>
              <w:noProof/>
              <w:kern w:val="2"/>
              <w:sz w:val="21"/>
            </w:rPr>
          </w:pPr>
          <w:hyperlink w:anchor="_Toc531879226" w:history="1">
            <w:r w:rsidR="000679F6" w:rsidRPr="006D40F6">
              <w:rPr>
                <w:rStyle w:val="af1"/>
                <w:noProof/>
              </w:rPr>
              <w:t xml:space="preserve">9.2 </w:t>
            </w:r>
            <w:r w:rsidR="000679F6" w:rsidRPr="006D40F6">
              <w:rPr>
                <w:rStyle w:val="af1"/>
                <w:noProof/>
              </w:rPr>
              <w:t>定义范围</w:t>
            </w:r>
            <w:r w:rsidR="000679F6">
              <w:rPr>
                <w:noProof/>
                <w:webHidden/>
              </w:rPr>
              <w:tab/>
            </w:r>
            <w:r w:rsidR="000679F6">
              <w:rPr>
                <w:noProof/>
                <w:webHidden/>
              </w:rPr>
              <w:fldChar w:fldCharType="begin"/>
            </w:r>
            <w:r w:rsidR="000679F6">
              <w:rPr>
                <w:noProof/>
                <w:webHidden/>
              </w:rPr>
              <w:instrText xml:space="preserve"> PAGEREF _Toc531879226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14263A93" w14:textId="07A10591" w:rsidR="000679F6" w:rsidRDefault="004934F2">
          <w:pPr>
            <w:pStyle w:val="TOC2"/>
            <w:tabs>
              <w:tab w:val="right" w:leader="dot" w:pos="8296"/>
            </w:tabs>
            <w:rPr>
              <w:rFonts w:cstheme="minorBidi"/>
              <w:noProof/>
              <w:kern w:val="2"/>
              <w:sz w:val="21"/>
            </w:rPr>
          </w:pPr>
          <w:hyperlink w:anchor="_Toc531879227" w:history="1">
            <w:r w:rsidR="000679F6" w:rsidRPr="006D40F6">
              <w:rPr>
                <w:rStyle w:val="af1"/>
                <w:noProof/>
              </w:rPr>
              <w:t xml:space="preserve">9.3 </w:t>
            </w:r>
            <w:r w:rsidR="000679F6" w:rsidRPr="006D40F6">
              <w:rPr>
                <w:rStyle w:val="af1"/>
                <w:noProof/>
              </w:rPr>
              <w:t>变更控制</w:t>
            </w:r>
            <w:r w:rsidR="000679F6">
              <w:rPr>
                <w:noProof/>
                <w:webHidden/>
              </w:rPr>
              <w:tab/>
            </w:r>
            <w:r w:rsidR="000679F6">
              <w:rPr>
                <w:noProof/>
                <w:webHidden/>
              </w:rPr>
              <w:fldChar w:fldCharType="begin"/>
            </w:r>
            <w:r w:rsidR="000679F6">
              <w:rPr>
                <w:noProof/>
                <w:webHidden/>
              </w:rPr>
              <w:instrText xml:space="preserve"> PAGEREF _Toc531879227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19A1C8AF" w14:textId="6B51493E" w:rsidR="000679F6" w:rsidRDefault="004934F2">
          <w:pPr>
            <w:pStyle w:val="TOC3"/>
            <w:tabs>
              <w:tab w:val="right" w:leader="dot" w:pos="8296"/>
            </w:tabs>
            <w:rPr>
              <w:rFonts w:cstheme="minorBidi"/>
              <w:noProof/>
              <w:kern w:val="2"/>
              <w:sz w:val="21"/>
            </w:rPr>
          </w:pPr>
          <w:hyperlink w:anchor="_Toc531879228" w:history="1">
            <w:r w:rsidR="000679F6" w:rsidRPr="006D40F6">
              <w:rPr>
                <w:rStyle w:val="af1"/>
                <w:noProof/>
              </w:rPr>
              <w:t xml:space="preserve">9.3.1 </w:t>
            </w:r>
            <w:r w:rsidR="000679F6" w:rsidRPr="006D40F6">
              <w:rPr>
                <w:rStyle w:val="af1"/>
                <w:noProof/>
              </w:rPr>
              <w:t>控制方法</w:t>
            </w:r>
            <w:r w:rsidR="000679F6">
              <w:rPr>
                <w:noProof/>
                <w:webHidden/>
              </w:rPr>
              <w:tab/>
            </w:r>
            <w:r w:rsidR="000679F6">
              <w:rPr>
                <w:noProof/>
                <w:webHidden/>
              </w:rPr>
              <w:fldChar w:fldCharType="begin"/>
            </w:r>
            <w:r w:rsidR="000679F6">
              <w:rPr>
                <w:noProof/>
                <w:webHidden/>
              </w:rPr>
              <w:instrText xml:space="preserve"> PAGEREF _Toc531879228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6E9CACA6" w14:textId="27257484" w:rsidR="000679F6" w:rsidRDefault="004934F2">
          <w:pPr>
            <w:pStyle w:val="TOC3"/>
            <w:tabs>
              <w:tab w:val="right" w:leader="dot" w:pos="8296"/>
            </w:tabs>
            <w:rPr>
              <w:rFonts w:cstheme="minorBidi"/>
              <w:noProof/>
              <w:kern w:val="2"/>
              <w:sz w:val="21"/>
            </w:rPr>
          </w:pPr>
          <w:hyperlink w:anchor="_Toc531879229" w:history="1">
            <w:r w:rsidR="000679F6" w:rsidRPr="006D40F6">
              <w:rPr>
                <w:rStyle w:val="af1"/>
                <w:noProof/>
              </w:rPr>
              <w:t>9.3.2 CCB</w:t>
            </w:r>
            <w:r w:rsidR="000679F6" w:rsidRPr="006D40F6">
              <w:rPr>
                <w:rStyle w:val="af1"/>
                <w:noProof/>
              </w:rPr>
              <w:t>控制流程</w:t>
            </w:r>
            <w:r w:rsidR="000679F6">
              <w:rPr>
                <w:noProof/>
                <w:webHidden/>
              </w:rPr>
              <w:tab/>
            </w:r>
            <w:r w:rsidR="000679F6">
              <w:rPr>
                <w:noProof/>
                <w:webHidden/>
              </w:rPr>
              <w:fldChar w:fldCharType="begin"/>
            </w:r>
            <w:r w:rsidR="000679F6">
              <w:rPr>
                <w:noProof/>
                <w:webHidden/>
              </w:rPr>
              <w:instrText xml:space="preserve"> PAGEREF _Toc531879229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0B985CA9" w14:textId="0E6A2115" w:rsidR="000679F6" w:rsidRDefault="004934F2">
          <w:pPr>
            <w:pStyle w:val="TOC1"/>
            <w:tabs>
              <w:tab w:val="right" w:leader="dot" w:pos="8296"/>
            </w:tabs>
            <w:rPr>
              <w:noProof/>
            </w:rPr>
          </w:pPr>
          <w:hyperlink w:anchor="_Toc531879230" w:history="1">
            <w:r w:rsidR="000679F6" w:rsidRPr="006D40F6">
              <w:rPr>
                <w:rStyle w:val="af1"/>
                <w:noProof/>
              </w:rPr>
              <w:t xml:space="preserve">10 </w:t>
            </w:r>
            <w:r w:rsidR="000679F6" w:rsidRPr="006D40F6">
              <w:rPr>
                <w:rStyle w:val="af1"/>
                <w:noProof/>
              </w:rPr>
              <w:t>进度管理计划</w:t>
            </w:r>
            <w:r w:rsidR="000679F6">
              <w:rPr>
                <w:noProof/>
                <w:webHidden/>
              </w:rPr>
              <w:tab/>
            </w:r>
            <w:r w:rsidR="000679F6">
              <w:rPr>
                <w:noProof/>
                <w:webHidden/>
              </w:rPr>
              <w:fldChar w:fldCharType="begin"/>
            </w:r>
            <w:r w:rsidR="000679F6">
              <w:rPr>
                <w:noProof/>
                <w:webHidden/>
              </w:rPr>
              <w:instrText xml:space="preserve"> PAGEREF _Toc531879230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6F2778B6" w14:textId="764C6AA4" w:rsidR="000679F6" w:rsidRDefault="004934F2">
          <w:pPr>
            <w:pStyle w:val="TOC2"/>
            <w:tabs>
              <w:tab w:val="right" w:leader="dot" w:pos="8296"/>
            </w:tabs>
            <w:rPr>
              <w:rFonts w:cstheme="minorBidi"/>
              <w:noProof/>
              <w:kern w:val="2"/>
              <w:sz w:val="21"/>
            </w:rPr>
          </w:pPr>
          <w:hyperlink w:anchor="_Toc531879231" w:history="1">
            <w:r w:rsidR="000679F6" w:rsidRPr="006D40F6">
              <w:rPr>
                <w:rStyle w:val="af1"/>
                <w:noProof/>
              </w:rPr>
              <w:t xml:space="preserve">10.1 </w:t>
            </w:r>
            <w:r w:rsidR="000679F6" w:rsidRPr="006D40F6">
              <w:rPr>
                <w:rStyle w:val="af1"/>
                <w:noProof/>
              </w:rPr>
              <w:t>进度管理规范</w:t>
            </w:r>
            <w:r w:rsidR="000679F6">
              <w:rPr>
                <w:noProof/>
                <w:webHidden/>
              </w:rPr>
              <w:tab/>
            </w:r>
            <w:r w:rsidR="000679F6">
              <w:rPr>
                <w:noProof/>
                <w:webHidden/>
              </w:rPr>
              <w:fldChar w:fldCharType="begin"/>
            </w:r>
            <w:r w:rsidR="000679F6">
              <w:rPr>
                <w:noProof/>
                <w:webHidden/>
              </w:rPr>
              <w:instrText xml:space="preserve"> PAGEREF _Toc531879231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584EDC98" w14:textId="5D06BE44" w:rsidR="000679F6" w:rsidRDefault="004934F2">
          <w:pPr>
            <w:pStyle w:val="TOC2"/>
            <w:tabs>
              <w:tab w:val="right" w:leader="dot" w:pos="8296"/>
            </w:tabs>
            <w:rPr>
              <w:rFonts w:cstheme="minorBidi"/>
              <w:noProof/>
              <w:kern w:val="2"/>
              <w:sz w:val="21"/>
            </w:rPr>
          </w:pPr>
          <w:hyperlink w:anchor="_Toc531879232" w:history="1">
            <w:r w:rsidR="000679F6" w:rsidRPr="006D40F6">
              <w:rPr>
                <w:rStyle w:val="af1"/>
                <w:noProof/>
              </w:rPr>
              <w:t xml:space="preserve">10.2 </w:t>
            </w:r>
            <w:r w:rsidR="000679F6" w:rsidRPr="006D40F6">
              <w:rPr>
                <w:rStyle w:val="af1"/>
                <w:noProof/>
              </w:rPr>
              <w:t>进度管理工具</w:t>
            </w:r>
            <w:r w:rsidR="000679F6">
              <w:rPr>
                <w:noProof/>
                <w:webHidden/>
              </w:rPr>
              <w:tab/>
            </w:r>
            <w:r w:rsidR="000679F6">
              <w:rPr>
                <w:noProof/>
                <w:webHidden/>
              </w:rPr>
              <w:fldChar w:fldCharType="begin"/>
            </w:r>
            <w:r w:rsidR="000679F6">
              <w:rPr>
                <w:noProof/>
                <w:webHidden/>
              </w:rPr>
              <w:instrText xml:space="preserve"> PAGEREF _Toc531879232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6471A46F" w14:textId="2051C5A7" w:rsidR="000679F6" w:rsidRDefault="004934F2">
          <w:pPr>
            <w:pStyle w:val="TOC2"/>
            <w:tabs>
              <w:tab w:val="right" w:leader="dot" w:pos="8296"/>
            </w:tabs>
            <w:rPr>
              <w:rFonts w:cstheme="minorBidi"/>
              <w:noProof/>
              <w:kern w:val="2"/>
              <w:sz w:val="21"/>
            </w:rPr>
          </w:pPr>
          <w:hyperlink w:anchor="_Toc531879233" w:history="1">
            <w:r w:rsidR="000679F6" w:rsidRPr="006D40F6">
              <w:rPr>
                <w:rStyle w:val="af1"/>
                <w:noProof/>
              </w:rPr>
              <w:t xml:space="preserve">10.3 </w:t>
            </w:r>
            <w:r w:rsidR="000679F6" w:rsidRPr="006D40F6">
              <w:rPr>
                <w:rStyle w:val="af1"/>
                <w:noProof/>
              </w:rPr>
              <w:t>进度管理方式</w:t>
            </w:r>
            <w:r w:rsidR="000679F6">
              <w:rPr>
                <w:noProof/>
                <w:webHidden/>
              </w:rPr>
              <w:tab/>
            </w:r>
            <w:r w:rsidR="000679F6">
              <w:rPr>
                <w:noProof/>
                <w:webHidden/>
              </w:rPr>
              <w:fldChar w:fldCharType="begin"/>
            </w:r>
            <w:r w:rsidR="000679F6">
              <w:rPr>
                <w:noProof/>
                <w:webHidden/>
              </w:rPr>
              <w:instrText xml:space="preserve"> PAGEREF _Toc531879233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76BE21C5" w14:textId="05CCA447" w:rsidR="000679F6" w:rsidRDefault="004934F2">
          <w:pPr>
            <w:pStyle w:val="TOC2"/>
            <w:tabs>
              <w:tab w:val="right" w:leader="dot" w:pos="8296"/>
            </w:tabs>
            <w:rPr>
              <w:rFonts w:cstheme="minorBidi"/>
              <w:noProof/>
              <w:kern w:val="2"/>
              <w:sz w:val="21"/>
            </w:rPr>
          </w:pPr>
          <w:hyperlink w:anchor="_Toc531879234" w:history="1">
            <w:r w:rsidR="000679F6" w:rsidRPr="006D40F6">
              <w:rPr>
                <w:rStyle w:val="af1"/>
                <w:noProof/>
              </w:rPr>
              <w:t xml:space="preserve">10.4 </w:t>
            </w:r>
            <w:r w:rsidR="000679F6" w:rsidRPr="006D40F6">
              <w:rPr>
                <w:rStyle w:val="af1"/>
                <w:noProof/>
              </w:rPr>
              <w:t>定义活动（</w:t>
            </w:r>
            <w:r w:rsidR="000679F6" w:rsidRPr="006D40F6">
              <w:rPr>
                <w:rStyle w:val="af1"/>
                <w:noProof/>
              </w:rPr>
              <w:t>WBS</w:t>
            </w:r>
            <w:r w:rsidR="000679F6" w:rsidRPr="006D40F6">
              <w:rPr>
                <w:rStyle w:val="af1"/>
                <w:noProof/>
              </w:rPr>
              <w:t>）</w:t>
            </w:r>
            <w:r w:rsidR="000679F6">
              <w:rPr>
                <w:noProof/>
                <w:webHidden/>
              </w:rPr>
              <w:tab/>
            </w:r>
            <w:r w:rsidR="000679F6">
              <w:rPr>
                <w:noProof/>
                <w:webHidden/>
              </w:rPr>
              <w:fldChar w:fldCharType="begin"/>
            </w:r>
            <w:r w:rsidR="000679F6">
              <w:rPr>
                <w:noProof/>
                <w:webHidden/>
              </w:rPr>
              <w:instrText xml:space="preserve"> PAGEREF _Toc531879234 \h </w:instrText>
            </w:r>
            <w:r w:rsidR="000679F6">
              <w:rPr>
                <w:noProof/>
                <w:webHidden/>
              </w:rPr>
            </w:r>
            <w:r w:rsidR="000679F6">
              <w:rPr>
                <w:noProof/>
                <w:webHidden/>
              </w:rPr>
              <w:fldChar w:fldCharType="separate"/>
            </w:r>
            <w:r w:rsidR="000679F6">
              <w:rPr>
                <w:noProof/>
                <w:webHidden/>
              </w:rPr>
              <w:t>40</w:t>
            </w:r>
            <w:r w:rsidR="000679F6">
              <w:rPr>
                <w:noProof/>
                <w:webHidden/>
              </w:rPr>
              <w:fldChar w:fldCharType="end"/>
            </w:r>
          </w:hyperlink>
        </w:p>
        <w:p w14:paraId="77226E89" w14:textId="11FD3979" w:rsidR="000679F6" w:rsidRDefault="004934F2">
          <w:pPr>
            <w:pStyle w:val="TOC2"/>
            <w:tabs>
              <w:tab w:val="right" w:leader="dot" w:pos="8296"/>
            </w:tabs>
            <w:rPr>
              <w:rFonts w:cstheme="minorBidi"/>
              <w:noProof/>
              <w:kern w:val="2"/>
              <w:sz w:val="21"/>
            </w:rPr>
          </w:pPr>
          <w:hyperlink w:anchor="_Toc531879235" w:history="1">
            <w:r w:rsidR="000679F6" w:rsidRPr="006D40F6">
              <w:rPr>
                <w:rStyle w:val="af1"/>
                <w:noProof/>
              </w:rPr>
              <w:t xml:space="preserve">10.5 </w:t>
            </w:r>
            <w:r w:rsidR="000679F6" w:rsidRPr="006D40F6">
              <w:rPr>
                <w:rStyle w:val="af1"/>
                <w:noProof/>
              </w:rPr>
              <w:t>制定进度</w:t>
            </w:r>
            <w:r w:rsidR="000679F6">
              <w:rPr>
                <w:noProof/>
                <w:webHidden/>
              </w:rPr>
              <w:tab/>
            </w:r>
            <w:r w:rsidR="000679F6">
              <w:rPr>
                <w:noProof/>
                <w:webHidden/>
              </w:rPr>
              <w:fldChar w:fldCharType="begin"/>
            </w:r>
            <w:r w:rsidR="000679F6">
              <w:rPr>
                <w:noProof/>
                <w:webHidden/>
              </w:rPr>
              <w:instrText xml:space="preserve"> PAGEREF _Toc531879235 \h </w:instrText>
            </w:r>
            <w:r w:rsidR="000679F6">
              <w:rPr>
                <w:noProof/>
                <w:webHidden/>
              </w:rPr>
            </w:r>
            <w:r w:rsidR="000679F6">
              <w:rPr>
                <w:noProof/>
                <w:webHidden/>
              </w:rPr>
              <w:fldChar w:fldCharType="separate"/>
            </w:r>
            <w:r w:rsidR="000679F6">
              <w:rPr>
                <w:noProof/>
                <w:webHidden/>
              </w:rPr>
              <w:t>40</w:t>
            </w:r>
            <w:r w:rsidR="000679F6">
              <w:rPr>
                <w:noProof/>
                <w:webHidden/>
              </w:rPr>
              <w:fldChar w:fldCharType="end"/>
            </w:r>
          </w:hyperlink>
        </w:p>
        <w:p w14:paraId="7EF7743A" w14:textId="2D44F01B" w:rsidR="000679F6" w:rsidRDefault="004934F2">
          <w:pPr>
            <w:pStyle w:val="TOC1"/>
            <w:tabs>
              <w:tab w:val="right" w:leader="dot" w:pos="8296"/>
            </w:tabs>
            <w:rPr>
              <w:noProof/>
            </w:rPr>
          </w:pPr>
          <w:hyperlink w:anchor="_Toc531879236" w:history="1">
            <w:r w:rsidR="000679F6" w:rsidRPr="006D40F6">
              <w:rPr>
                <w:rStyle w:val="af1"/>
                <w:noProof/>
              </w:rPr>
              <w:t xml:space="preserve">11 </w:t>
            </w:r>
            <w:r w:rsidR="000679F6" w:rsidRPr="006D40F6">
              <w:rPr>
                <w:rStyle w:val="af1"/>
                <w:noProof/>
              </w:rPr>
              <w:t>成本管理计划</w:t>
            </w:r>
            <w:r w:rsidR="000679F6">
              <w:rPr>
                <w:noProof/>
                <w:webHidden/>
              </w:rPr>
              <w:tab/>
            </w:r>
            <w:r w:rsidR="000679F6">
              <w:rPr>
                <w:noProof/>
                <w:webHidden/>
              </w:rPr>
              <w:fldChar w:fldCharType="begin"/>
            </w:r>
            <w:r w:rsidR="000679F6">
              <w:rPr>
                <w:noProof/>
                <w:webHidden/>
              </w:rPr>
              <w:instrText xml:space="preserve"> PAGEREF _Toc531879236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7632DC03" w14:textId="6FC1C9C3" w:rsidR="000679F6" w:rsidRDefault="004934F2">
          <w:pPr>
            <w:pStyle w:val="TOC2"/>
            <w:tabs>
              <w:tab w:val="right" w:leader="dot" w:pos="8296"/>
            </w:tabs>
            <w:rPr>
              <w:rFonts w:cstheme="minorBidi"/>
              <w:noProof/>
              <w:kern w:val="2"/>
              <w:sz w:val="21"/>
            </w:rPr>
          </w:pPr>
          <w:hyperlink w:anchor="_Toc531879237" w:history="1">
            <w:r w:rsidR="000679F6" w:rsidRPr="006D40F6">
              <w:rPr>
                <w:rStyle w:val="af1"/>
                <w:noProof/>
              </w:rPr>
              <w:t xml:space="preserve">11.1 </w:t>
            </w:r>
            <w:r w:rsidR="000679F6" w:rsidRPr="006D40F6">
              <w:rPr>
                <w:rStyle w:val="af1"/>
                <w:noProof/>
              </w:rPr>
              <w:t>成本估计规范</w:t>
            </w:r>
            <w:r w:rsidR="000679F6">
              <w:rPr>
                <w:noProof/>
                <w:webHidden/>
              </w:rPr>
              <w:tab/>
            </w:r>
            <w:r w:rsidR="000679F6">
              <w:rPr>
                <w:noProof/>
                <w:webHidden/>
              </w:rPr>
              <w:fldChar w:fldCharType="begin"/>
            </w:r>
            <w:r w:rsidR="000679F6">
              <w:rPr>
                <w:noProof/>
                <w:webHidden/>
              </w:rPr>
              <w:instrText xml:space="preserve"> PAGEREF _Toc531879237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182F648A" w14:textId="7538125F" w:rsidR="000679F6" w:rsidRDefault="004934F2">
          <w:pPr>
            <w:pStyle w:val="TOC2"/>
            <w:tabs>
              <w:tab w:val="right" w:leader="dot" w:pos="8296"/>
            </w:tabs>
            <w:rPr>
              <w:rFonts w:cstheme="minorBidi"/>
              <w:noProof/>
              <w:kern w:val="2"/>
              <w:sz w:val="21"/>
            </w:rPr>
          </w:pPr>
          <w:hyperlink w:anchor="_Toc531879238" w:history="1">
            <w:r w:rsidR="000679F6" w:rsidRPr="006D40F6">
              <w:rPr>
                <w:rStyle w:val="af1"/>
                <w:noProof/>
              </w:rPr>
              <w:t xml:space="preserve">11.2 </w:t>
            </w:r>
            <w:r w:rsidR="000679F6" w:rsidRPr="006D40F6">
              <w:rPr>
                <w:rStyle w:val="af1"/>
                <w:noProof/>
              </w:rPr>
              <w:t>估计成本</w:t>
            </w:r>
            <w:r w:rsidR="000679F6">
              <w:rPr>
                <w:noProof/>
                <w:webHidden/>
              </w:rPr>
              <w:tab/>
            </w:r>
            <w:r w:rsidR="000679F6">
              <w:rPr>
                <w:noProof/>
                <w:webHidden/>
              </w:rPr>
              <w:fldChar w:fldCharType="begin"/>
            </w:r>
            <w:r w:rsidR="000679F6">
              <w:rPr>
                <w:noProof/>
                <w:webHidden/>
              </w:rPr>
              <w:instrText xml:space="preserve"> PAGEREF _Toc531879238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6D30C8F0" w14:textId="0EC4484A" w:rsidR="000679F6" w:rsidRDefault="004934F2">
          <w:pPr>
            <w:pStyle w:val="TOC3"/>
            <w:tabs>
              <w:tab w:val="right" w:leader="dot" w:pos="8296"/>
            </w:tabs>
            <w:rPr>
              <w:rFonts w:cstheme="minorBidi"/>
              <w:noProof/>
              <w:kern w:val="2"/>
              <w:sz w:val="21"/>
            </w:rPr>
          </w:pPr>
          <w:hyperlink w:anchor="_Toc531879239" w:history="1">
            <w:r w:rsidR="000679F6" w:rsidRPr="006D40F6">
              <w:rPr>
                <w:rStyle w:val="af1"/>
                <w:noProof/>
              </w:rPr>
              <w:t xml:space="preserve">11.2.1 </w:t>
            </w:r>
            <w:r w:rsidR="000679F6" w:rsidRPr="006D40F6">
              <w:rPr>
                <w:rStyle w:val="af1"/>
                <w:noProof/>
              </w:rPr>
              <w:t>人工成本估算</w:t>
            </w:r>
            <w:r w:rsidR="000679F6">
              <w:rPr>
                <w:noProof/>
                <w:webHidden/>
              </w:rPr>
              <w:tab/>
            </w:r>
            <w:r w:rsidR="000679F6">
              <w:rPr>
                <w:noProof/>
                <w:webHidden/>
              </w:rPr>
              <w:fldChar w:fldCharType="begin"/>
            </w:r>
            <w:r w:rsidR="000679F6">
              <w:rPr>
                <w:noProof/>
                <w:webHidden/>
              </w:rPr>
              <w:instrText xml:space="preserve"> PAGEREF _Toc531879239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039991FB" w14:textId="3F24B5EA" w:rsidR="000679F6" w:rsidRDefault="004934F2">
          <w:pPr>
            <w:pStyle w:val="TOC3"/>
            <w:tabs>
              <w:tab w:val="right" w:leader="dot" w:pos="8296"/>
            </w:tabs>
            <w:rPr>
              <w:rFonts w:cstheme="minorBidi"/>
              <w:noProof/>
              <w:kern w:val="2"/>
              <w:sz w:val="21"/>
            </w:rPr>
          </w:pPr>
          <w:hyperlink w:anchor="_Toc531879240" w:history="1">
            <w:r w:rsidR="000679F6" w:rsidRPr="006D40F6">
              <w:rPr>
                <w:rStyle w:val="af1"/>
                <w:noProof/>
              </w:rPr>
              <w:t xml:space="preserve">11.2.2 </w:t>
            </w:r>
            <w:r w:rsidR="000679F6" w:rsidRPr="006D40F6">
              <w:rPr>
                <w:rStyle w:val="af1"/>
                <w:noProof/>
              </w:rPr>
              <w:t>非人工成本估算</w:t>
            </w:r>
            <w:r w:rsidR="000679F6">
              <w:rPr>
                <w:noProof/>
                <w:webHidden/>
              </w:rPr>
              <w:tab/>
            </w:r>
            <w:r w:rsidR="000679F6">
              <w:rPr>
                <w:noProof/>
                <w:webHidden/>
              </w:rPr>
              <w:fldChar w:fldCharType="begin"/>
            </w:r>
            <w:r w:rsidR="000679F6">
              <w:rPr>
                <w:noProof/>
                <w:webHidden/>
              </w:rPr>
              <w:instrText xml:space="preserve"> PAGEREF _Toc531879240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35820826" w14:textId="0643B107" w:rsidR="000679F6" w:rsidRDefault="004934F2">
          <w:pPr>
            <w:pStyle w:val="TOC2"/>
            <w:tabs>
              <w:tab w:val="right" w:leader="dot" w:pos="8296"/>
            </w:tabs>
            <w:rPr>
              <w:rFonts w:cstheme="minorBidi"/>
              <w:noProof/>
              <w:kern w:val="2"/>
              <w:sz w:val="21"/>
            </w:rPr>
          </w:pPr>
          <w:hyperlink w:anchor="_Toc531879241" w:history="1">
            <w:r w:rsidR="000679F6" w:rsidRPr="006D40F6">
              <w:rPr>
                <w:rStyle w:val="af1"/>
                <w:noProof/>
              </w:rPr>
              <w:t xml:space="preserve">11.3 </w:t>
            </w:r>
            <w:r w:rsidR="000679F6" w:rsidRPr="006D40F6">
              <w:rPr>
                <w:rStyle w:val="af1"/>
                <w:noProof/>
              </w:rPr>
              <w:t>总体预算</w:t>
            </w:r>
            <w:r w:rsidR="000679F6">
              <w:rPr>
                <w:noProof/>
                <w:webHidden/>
              </w:rPr>
              <w:tab/>
            </w:r>
            <w:r w:rsidR="000679F6">
              <w:rPr>
                <w:noProof/>
                <w:webHidden/>
              </w:rPr>
              <w:fldChar w:fldCharType="begin"/>
            </w:r>
            <w:r w:rsidR="000679F6">
              <w:rPr>
                <w:noProof/>
                <w:webHidden/>
              </w:rPr>
              <w:instrText xml:space="preserve"> PAGEREF _Toc531879241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587F7BF6" w14:textId="0D338E0E" w:rsidR="000679F6" w:rsidRDefault="004934F2">
          <w:pPr>
            <w:pStyle w:val="TOC1"/>
            <w:tabs>
              <w:tab w:val="right" w:leader="dot" w:pos="8296"/>
            </w:tabs>
            <w:rPr>
              <w:noProof/>
            </w:rPr>
          </w:pPr>
          <w:hyperlink w:anchor="_Toc531879242" w:history="1">
            <w:r w:rsidR="000679F6" w:rsidRPr="006D40F6">
              <w:rPr>
                <w:rStyle w:val="af1"/>
                <w:noProof/>
              </w:rPr>
              <w:t xml:space="preserve">12 </w:t>
            </w:r>
            <w:r w:rsidR="000679F6" w:rsidRPr="006D40F6">
              <w:rPr>
                <w:rStyle w:val="af1"/>
                <w:noProof/>
              </w:rPr>
              <w:t>采购管理计划</w:t>
            </w:r>
            <w:r w:rsidR="000679F6">
              <w:rPr>
                <w:noProof/>
                <w:webHidden/>
              </w:rPr>
              <w:tab/>
            </w:r>
            <w:r w:rsidR="000679F6">
              <w:rPr>
                <w:noProof/>
                <w:webHidden/>
              </w:rPr>
              <w:fldChar w:fldCharType="begin"/>
            </w:r>
            <w:r w:rsidR="000679F6">
              <w:rPr>
                <w:noProof/>
                <w:webHidden/>
              </w:rPr>
              <w:instrText xml:space="preserve"> PAGEREF _Toc531879242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2DC36442" w14:textId="2B1CAE11" w:rsidR="000679F6" w:rsidRDefault="004934F2">
          <w:pPr>
            <w:pStyle w:val="TOC2"/>
            <w:tabs>
              <w:tab w:val="right" w:leader="dot" w:pos="8296"/>
            </w:tabs>
            <w:rPr>
              <w:rFonts w:cstheme="minorBidi"/>
              <w:noProof/>
              <w:kern w:val="2"/>
              <w:sz w:val="21"/>
            </w:rPr>
          </w:pPr>
          <w:hyperlink w:anchor="_Toc531879243" w:history="1">
            <w:r w:rsidR="000679F6" w:rsidRPr="006D40F6">
              <w:rPr>
                <w:rStyle w:val="af1"/>
                <w:noProof/>
              </w:rPr>
              <w:t xml:space="preserve">12.1 </w:t>
            </w:r>
            <w:r w:rsidR="000679F6" w:rsidRPr="006D40F6">
              <w:rPr>
                <w:rStyle w:val="af1"/>
                <w:noProof/>
              </w:rPr>
              <w:t>采购策略</w:t>
            </w:r>
            <w:r w:rsidR="000679F6">
              <w:rPr>
                <w:noProof/>
                <w:webHidden/>
              </w:rPr>
              <w:tab/>
            </w:r>
            <w:r w:rsidR="000679F6">
              <w:rPr>
                <w:noProof/>
                <w:webHidden/>
              </w:rPr>
              <w:fldChar w:fldCharType="begin"/>
            </w:r>
            <w:r w:rsidR="000679F6">
              <w:rPr>
                <w:noProof/>
                <w:webHidden/>
              </w:rPr>
              <w:instrText xml:space="preserve"> PAGEREF _Toc531879243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3BEA144A" w14:textId="2120A6F3" w:rsidR="000679F6" w:rsidRDefault="004934F2">
          <w:pPr>
            <w:pStyle w:val="TOC2"/>
            <w:tabs>
              <w:tab w:val="right" w:leader="dot" w:pos="8296"/>
            </w:tabs>
            <w:rPr>
              <w:rFonts w:cstheme="minorBidi"/>
              <w:noProof/>
              <w:kern w:val="2"/>
              <w:sz w:val="21"/>
            </w:rPr>
          </w:pPr>
          <w:hyperlink w:anchor="_Toc531879244" w:history="1">
            <w:r w:rsidR="000679F6" w:rsidRPr="006D40F6">
              <w:rPr>
                <w:rStyle w:val="af1"/>
                <w:noProof/>
              </w:rPr>
              <w:t xml:space="preserve">12.2 </w:t>
            </w:r>
            <w:r w:rsidR="000679F6" w:rsidRPr="006D40F6">
              <w:rPr>
                <w:rStyle w:val="af1"/>
                <w:noProof/>
              </w:rPr>
              <w:t>采购内容</w:t>
            </w:r>
            <w:r w:rsidR="000679F6">
              <w:rPr>
                <w:noProof/>
                <w:webHidden/>
              </w:rPr>
              <w:tab/>
            </w:r>
            <w:r w:rsidR="000679F6">
              <w:rPr>
                <w:noProof/>
                <w:webHidden/>
              </w:rPr>
              <w:fldChar w:fldCharType="begin"/>
            </w:r>
            <w:r w:rsidR="000679F6">
              <w:rPr>
                <w:noProof/>
                <w:webHidden/>
              </w:rPr>
              <w:instrText xml:space="preserve"> PAGEREF _Toc531879244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1E192C55" w14:textId="61D5DA85" w:rsidR="000679F6" w:rsidRDefault="004934F2">
          <w:pPr>
            <w:pStyle w:val="TOC2"/>
            <w:tabs>
              <w:tab w:val="right" w:leader="dot" w:pos="8296"/>
            </w:tabs>
            <w:rPr>
              <w:rFonts w:cstheme="minorBidi"/>
              <w:noProof/>
              <w:kern w:val="2"/>
              <w:sz w:val="21"/>
            </w:rPr>
          </w:pPr>
          <w:hyperlink w:anchor="_Toc531879245" w:history="1">
            <w:r w:rsidR="000679F6" w:rsidRPr="006D40F6">
              <w:rPr>
                <w:rStyle w:val="af1"/>
                <w:noProof/>
              </w:rPr>
              <w:t xml:space="preserve">12.3 </w:t>
            </w:r>
            <w:r w:rsidR="000679F6" w:rsidRPr="006D40F6">
              <w:rPr>
                <w:rStyle w:val="af1"/>
                <w:noProof/>
              </w:rPr>
              <w:t>采购人员</w:t>
            </w:r>
            <w:r w:rsidR="000679F6">
              <w:rPr>
                <w:noProof/>
                <w:webHidden/>
              </w:rPr>
              <w:tab/>
            </w:r>
            <w:r w:rsidR="000679F6">
              <w:rPr>
                <w:noProof/>
                <w:webHidden/>
              </w:rPr>
              <w:fldChar w:fldCharType="begin"/>
            </w:r>
            <w:r w:rsidR="000679F6">
              <w:rPr>
                <w:noProof/>
                <w:webHidden/>
              </w:rPr>
              <w:instrText xml:space="preserve"> PAGEREF _Toc531879245 \h </w:instrText>
            </w:r>
            <w:r w:rsidR="000679F6">
              <w:rPr>
                <w:noProof/>
                <w:webHidden/>
              </w:rPr>
            </w:r>
            <w:r w:rsidR="000679F6">
              <w:rPr>
                <w:noProof/>
                <w:webHidden/>
              </w:rPr>
              <w:fldChar w:fldCharType="separate"/>
            </w:r>
            <w:r w:rsidR="000679F6">
              <w:rPr>
                <w:noProof/>
                <w:webHidden/>
              </w:rPr>
              <w:t>43</w:t>
            </w:r>
            <w:r w:rsidR="000679F6">
              <w:rPr>
                <w:noProof/>
                <w:webHidden/>
              </w:rPr>
              <w:fldChar w:fldCharType="end"/>
            </w:r>
          </w:hyperlink>
        </w:p>
        <w:p w14:paraId="46C67D5D" w14:textId="7CF0D2B3" w:rsidR="000679F6" w:rsidRDefault="004934F2">
          <w:pPr>
            <w:pStyle w:val="TOC2"/>
            <w:tabs>
              <w:tab w:val="right" w:leader="dot" w:pos="8296"/>
            </w:tabs>
            <w:rPr>
              <w:rFonts w:cstheme="minorBidi"/>
              <w:noProof/>
              <w:kern w:val="2"/>
              <w:sz w:val="21"/>
            </w:rPr>
          </w:pPr>
          <w:hyperlink w:anchor="_Toc531879246" w:history="1">
            <w:r w:rsidR="000679F6" w:rsidRPr="006D40F6">
              <w:rPr>
                <w:rStyle w:val="af1"/>
                <w:noProof/>
              </w:rPr>
              <w:t xml:space="preserve">12.4 </w:t>
            </w:r>
            <w:r w:rsidR="000679F6" w:rsidRPr="006D40F6">
              <w:rPr>
                <w:rStyle w:val="af1"/>
                <w:noProof/>
              </w:rPr>
              <w:t>采购流程</w:t>
            </w:r>
            <w:r w:rsidR="000679F6">
              <w:rPr>
                <w:noProof/>
                <w:webHidden/>
              </w:rPr>
              <w:tab/>
            </w:r>
            <w:r w:rsidR="000679F6">
              <w:rPr>
                <w:noProof/>
                <w:webHidden/>
              </w:rPr>
              <w:fldChar w:fldCharType="begin"/>
            </w:r>
            <w:r w:rsidR="000679F6">
              <w:rPr>
                <w:noProof/>
                <w:webHidden/>
              </w:rPr>
              <w:instrText xml:space="preserve"> PAGEREF _Toc531879246 \h </w:instrText>
            </w:r>
            <w:r w:rsidR="000679F6">
              <w:rPr>
                <w:noProof/>
                <w:webHidden/>
              </w:rPr>
            </w:r>
            <w:r w:rsidR="000679F6">
              <w:rPr>
                <w:noProof/>
                <w:webHidden/>
              </w:rPr>
              <w:fldChar w:fldCharType="separate"/>
            </w:r>
            <w:r w:rsidR="000679F6">
              <w:rPr>
                <w:noProof/>
                <w:webHidden/>
              </w:rPr>
              <w:t>43</w:t>
            </w:r>
            <w:r w:rsidR="000679F6">
              <w:rPr>
                <w:noProof/>
                <w:webHidden/>
              </w:rPr>
              <w:fldChar w:fldCharType="end"/>
            </w:r>
          </w:hyperlink>
        </w:p>
        <w:p w14:paraId="47C43360" w14:textId="1F0B3118" w:rsidR="000679F6" w:rsidRDefault="004934F2">
          <w:pPr>
            <w:pStyle w:val="TOC2"/>
            <w:tabs>
              <w:tab w:val="right" w:leader="dot" w:pos="8296"/>
            </w:tabs>
            <w:rPr>
              <w:rFonts w:cstheme="minorBidi"/>
              <w:noProof/>
              <w:kern w:val="2"/>
              <w:sz w:val="21"/>
            </w:rPr>
          </w:pPr>
          <w:hyperlink w:anchor="_Toc531879247" w:history="1">
            <w:r w:rsidR="000679F6" w:rsidRPr="006D40F6">
              <w:rPr>
                <w:rStyle w:val="af1"/>
                <w:noProof/>
              </w:rPr>
              <w:t xml:space="preserve">12.5 </w:t>
            </w:r>
            <w:r w:rsidR="000679F6" w:rsidRPr="006D40F6">
              <w:rPr>
                <w:rStyle w:val="af1"/>
                <w:noProof/>
              </w:rPr>
              <w:t>采购风险</w:t>
            </w:r>
            <w:r w:rsidR="000679F6">
              <w:rPr>
                <w:noProof/>
                <w:webHidden/>
              </w:rPr>
              <w:tab/>
            </w:r>
            <w:r w:rsidR="000679F6">
              <w:rPr>
                <w:noProof/>
                <w:webHidden/>
              </w:rPr>
              <w:fldChar w:fldCharType="begin"/>
            </w:r>
            <w:r w:rsidR="000679F6">
              <w:rPr>
                <w:noProof/>
                <w:webHidden/>
              </w:rPr>
              <w:instrText xml:space="preserve"> PAGEREF _Toc531879247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4CF3B481" w14:textId="29DDE259" w:rsidR="000679F6" w:rsidRDefault="004934F2">
          <w:pPr>
            <w:pStyle w:val="TOC1"/>
            <w:tabs>
              <w:tab w:val="right" w:leader="dot" w:pos="8296"/>
            </w:tabs>
            <w:rPr>
              <w:noProof/>
            </w:rPr>
          </w:pPr>
          <w:hyperlink w:anchor="_Toc531879248" w:history="1">
            <w:r w:rsidR="000679F6" w:rsidRPr="006D40F6">
              <w:rPr>
                <w:rStyle w:val="af1"/>
                <w:noProof/>
              </w:rPr>
              <w:t xml:space="preserve">13 </w:t>
            </w:r>
            <w:r w:rsidR="000679F6" w:rsidRPr="006D40F6">
              <w:rPr>
                <w:rStyle w:val="af1"/>
                <w:noProof/>
              </w:rPr>
              <w:t>配置管理计划</w:t>
            </w:r>
            <w:r w:rsidR="000679F6">
              <w:rPr>
                <w:noProof/>
                <w:webHidden/>
              </w:rPr>
              <w:tab/>
            </w:r>
            <w:r w:rsidR="000679F6">
              <w:rPr>
                <w:noProof/>
                <w:webHidden/>
              </w:rPr>
              <w:fldChar w:fldCharType="begin"/>
            </w:r>
            <w:r w:rsidR="000679F6">
              <w:rPr>
                <w:noProof/>
                <w:webHidden/>
              </w:rPr>
              <w:instrText xml:space="preserve"> PAGEREF _Toc531879248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C608F68" w14:textId="612B3B5E" w:rsidR="000679F6" w:rsidRDefault="004934F2">
          <w:pPr>
            <w:pStyle w:val="TOC2"/>
            <w:tabs>
              <w:tab w:val="right" w:leader="dot" w:pos="8296"/>
            </w:tabs>
            <w:rPr>
              <w:rFonts w:cstheme="minorBidi"/>
              <w:noProof/>
              <w:kern w:val="2"/>
              <w:sz w:val="21"/>
            </w:rPr>
          </w:pPr>
          <w:hyperlink w:anchor="_Toc531879249" w:history="1">
            <w:r w:rsidR="000679F6" w:rsidRPr="006D40F6">
              <w:rPr>
                <w:rStyle w:val="af1"/>
                <w:noProof/>
              </w:rPr>
              <w:t>13.1</w:t>
            </w:r>
            <w:r w:rsidR="000679F6" w:rsidRPr="006D40F6">
              <w:rPr>
                <w:rStyle w:val="af1"/>
                <w:noProof/>
              </w:rPr>
              <w:t>配置管理</w:t>
            </w:r>
            <w:r w:rsidR="000679F6">
              <w:rPr>
                <w:noProof/>
                <w:webHidden/>
              </w:rPr>
              <w:tab/>
            </w:r>
            <w:r w:rsidR="000679F6">
              <w:rPr>
                <w:noProof/>
                <w:webHidden/>
              </w:rPr>
              <w:fldChar w:fldCharType="begin"/>
            </w:r>
            <w:r w:rsidR="000679F6">
              <w:rPr>
                <w:noProof/>
                <w:webHidden/>
              </w:rPr>
              <w:instrText xml:space="preserve"> PAGEREF _Toc531879249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5F6A5AC0" w14:textId="5FF57224" w:rsidR="000679F6" w:rsidRDefault="004934F2">
          <w:pPr>
            <w:pStyle w:val="TOC3"/>
            <w:tabs>
              <w:tab w:val="right" w:leader="dot" w:pos="8296"/>
            </w:tabs>
            <w:rPr>
              <w:rFonts w:cstheme="minorBidi"/>
              <w:noProof/>
              <w:kern w:val="2"/>
              <w:sz w:val="21"/>
            </w:rPr>
          </w:pPr>
          <w:hyperlink w:anchor="_Toc531879250" w:history="1">
            <w:r w:rsidR="000679F6" w:rsidRPr="006D40F6">
              <w:rPr>
                <w:rStyle w:val="af1"/>
                <w:noProof/>
              </w:rPr>
              <w:t>13.1.1</w:t>
            </w:r>
            <w:r w:rsidR="000679F6" w:rsidRPr="006D40F6">
              <w:rPr>
                <w:rStyle w:val="af1"/>
                <w:noProof/>
              </w:rPr>
              <w:t>配置项</w:t>
            </w:r>
            <w:r w:rsidR="000679F6">
              <w:rPr>
                <w:noProof/>
                <w:webHidden/>
              </w:rPr>
              <w:tab/>
            </w:r>
            <w:r w:rsidR="000679F6">
              <w:rPr>
                <w:noProof/>
                <w:webHidden/>
              </w:rPr>
              <w:fldChar w:fldCharType="begin"/>
            </w:r>
            <w:r w:rsidR="000679F6">
              <w:rPr>
                <w:noProof/>
                <w:webHidden/>
              </w:rPr>
              <w:instrText xml:space="preserve"> PAGEREF _Toc531879250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0E286D04" w14:textId="3D19E5C3" w:rsidR="000679F6" w:rsidRDefault="004934F2">
          <w:pPr>
            <w:pStyle w:val="TOC3"/>
            <w:tabs>
              <w:tab w:val="right" w:leader="dot" w:pos="8296"/>
            </w:tabs>
            <w:rPr>
              <w:rFonts w:cstheme="minorBidi"/>
              <w:noProof/>
              <w:kern w:val="2"/>
              <w:sz w:val="21"/>
            </w:rPr>
          </w:pPr>
          <w:hyperlink w:anchor="_Toc531879251" w:history="1">
            <w:r w:rsidR="000679F6" w:rsidRPr="006D40F6">
              <w:rPr>
                <w:rStyle w:val="af1"/>
                <w:noProof/>
              </w:rPr>
              <w:t>13.1.2</w:t>
            </w:r>
            <w:r w:rsidR="000679F6" w:rsidRPr="006D40F6">
              <w:rPr>
                <w:rStyle w:val="af1"/>
                <w:noProof/>
              </w:rPr>
              <w:t>配置命名</w:t>
            </w:r>
            <w:r w:rsidR="000679F6">
              <w:rPr>
                <w:noProof/>
                <w:webHidden/>
              </w:rPr>
              <w:tab/>
            </w:r>
            <w:r w:rsidR="000679F6">
              <w:rPr>
                <w:noProof/>
                <w:webHidden/>
              </w:rPr>
              <w:fldChar w:fldCharType="begin"/>
            </w:r>
            <w:r w:rsidR="000679F6">
              <w:rPr>
                <w:noProof/>
                <w:webHidden/>
              </w:rPr>
              <w:instrText xml:space="preserve"> PAGEREF _Toc531879251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FEAF032" w14:textId="6354139F" w:rsidR="000679F6" w:rsidRDefault="004934F2">
          <w:pPr>
            <w:pStyle w:val="TOC3"/>
            <w:tabs>
              <w:tab w:val="right" w:leader="dot" w:pos="8296"/>
            </w:tabs>
            <w:rPr>
              <w:rFonts w:cstheme="minorBidi"/>
              <w:noProof/>
              <w:kern w:val="2"/>
              <w:sz w:val="21"/>
            </w:rPr>
          </w:pPr>
          <w:hyperlink w:anchor="_Toc531879252" w:history="1">
            <w:r w:rsidR="000679F6" w:rsidRPr="006D40F6">
              <w:rPr>
                <w:rStyle w:val="af1"/>
                <w:noProof/>
              </w:rPr>
              <w:t>13.1.3</w:t>
            </w:r>
            <w:r w:rsidR="000679F6" w:rsidRPr="006D40F6">
              <w:rPr>
                <w:rStyle w:val="af1"/>
                <w:noProof/>
              </w:rPr>
              <w:t>标识代号</w:t>
            </w:r>
            <w:r w:rsidR="000679F6">
              <w:rPr>
                <w:noProof/>
                <w:webHidden/>
              </w:rPr>
              <w:tab/>
            </w:r>
            <w:r w:rsidR="000679F6">
              <w:rPr>
                <w:noProof/>
                <w:webHidden/>
              </w:rPr>
              <w:fldChar w:fldCharType="begin"/>
            </w:r>
            <w:r w:rsidR="000679F6">
              <w:rPr>
                <w:noProof/>
                <w:webHidden/>
              </w:rPr>
              <w:instrText xml:space="preserve"> PAGEREF _Toc531879252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30D7B6B" w14:textId="5884F125" w:rsidR="000679F6" w:rsidRDefault="004934F2">
          <w:pPr>
            <w:pStyle w:val="TOC3"/>
            <w:tabs>
              <w:tab w:val="right" w:leader="dot" w:pos="8296"/>
            </w:tabs>
            <w:rPr>
              <w:rFonts w:cstheme="minorBidi"/>
              <w:noProof/>
              <w:kern w:val="2"/>
              <w:sz w:val="21"/>
            </w:rPr>
          </w:pPr>
          <w:hyperlink w:anchor="_Toc531879253" w:history="1">
            <w:r w:rsidR="000679F6" w:rsidRPr="006D40F6">
              <w:rPr>
                <w:rStyle w:val="af1"/>
                <w:noProof/>
              </w:rPr>
              <w:t xml:space="preserve">13.1.4 </w:t>
            </w:r>
            <w:r w:rsidR="000679F6" w:rsidRPr="006D40F6">
              <w:rPr>
                <w:rStyle w:val="af1"/>
                <w:noProof/>
              </w:rPr>
              <w:t>配置人员</w:t>
            </w:r>
            <w:r w:rsidR="000679F6">
              <w:rPr>
                <w:noProof/>
                <w:webHidden/>
              </w:rPr>
              <w:tab/>
            </w:r>
            <w:r w:rsidR="000679F6">
              <w:rPr>
                <w:noProof/>
                <w:webHidden/>
              </w:rPr>
              <w:fldChar w:fldCharType="begin"/>
            </w:r>
            <w:r w:rsidR="000679F6">
              <w:rPr>
                <w:noProof/>
                <w:webHidden/>
              </w:rPr>
              <w:instrText xml:space="preserve"> PAGEREF _Toc531879253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274475C4" w14:textId="5B9223ED" w:rsidR="000679F6" w:rsidRDefault="004934F2">
          <w:pPr>
            <w:pStyle w:val="TOC2"/>
            <w:tabs>
              <w:tab w:val="right" w:leader="dot" w:pos="8296"/>
            </w:tabs>
            <w:rPr>
              <w:rFonts w:cstheme="minorBidi"/>
              <w:noProof/>
              <w:kern w:val="2"/>
              <w:sz w:val="21"/>
            </w:rPr>
          </w:pPr>
          <w:hyperlink w:anchor="_Toc531879254" w:history="1">
            <w:r w:rsidR="000679F6" w:rsidRPr="006D40F6">
              <w:rPr>
                <w:rStyle w:val="af1"/>
                <w:noProof/>
              </w:rPr>
              <w:t xml:space="preserve">13.2 </w:t>
            </w:r>
            <w:r w:rsidR="000679F6" w:rsidRPr="006D40F6">
              <w:rPr>
                <w:rStyle w:val="af1"/>
                <w:noProof/>
              </w:rPr>
              <w:t>版本管理</w:t>
            </w:r>
            <w:r w:rsidR="000679F6">
              <w:rPr>
                <w:noProof/>
                <w:webHidden/>
              </w:rPr>
              <w:tab/>
            </w:r>
            <w:r w:rsidR="000679F6">
              <w:rPr>
                <w:noProof/>
                <w:webHidden/>
              </w:rPr>
              <w:fldChar w:fldCharType="begin"/>
            </w:r>
            <w:r w:rsidR="000679F6">
              <w:rPr>
                <w:noProof/>
                <w:webHidden/>
              </w:rPr>
              <w:instrText xml:space="preserve"> PAGEREF _Toc531879254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08669508" w14:textId="428C519A" w:rsidR="000679F6" w:rsidRDefault="004934F2">
          <w:pPr>
            <w:pStyle w:val="TOC3"/>
            <w:tabs>
              <w:tab w:val="right" w:leader="dot" w:pos="8296"/>
            </w:tabs>
            <w:rPr>
              <w:rFonts w:cstheme="minorBidi"/>
              <w:noProof/>
              <w:kern w:val="2"/>
              <w:sz w:val="21"/>
            </w:rPr>
          </w:pPr>
          <w:hyperlink w:anchor="_Toc531879255" w:history="1">
            <w:r w:rsidR="000679F6" w:rsidRPr="006D40F6">
              <w:rPr>
                <w:rStyle w:val="af1"/>
                <w:noProof/>
              </w:rPr>
              <w:t xml:space="preserve">13.2.1 </w:t>
            </w:r>
            <w:r w:rsidR="000679F6" w:rsidRPr="006D40F6">
              <w:rPr>
                <w:rStyle w:val="af1"/>
                <w:noProof/>
              </w:rPr>
              <w:t>版本格式</w:t>
            </w:r>
            <w:r w:rsidR="000679F6">
              <w:rPr>
                <w:noProof/>
                <w:webHidden/>
              </w:rPr>
              <w:tab/>
            </w:r>
            <w:r w:rsidR="000679F6">
              <w:rPr>
                <w:noProof/>
                <w:webHidden/>
              </w:rPr>
              <w:fldChar w:fldCharType="begin"/>
            </w:r>
            <w:r w:rsidR="000679F6">
              <w:rPr>
                <w:noProof/>
                <w:webHidden/>
              </w:rPr>
              <w:instrText xml:space="preserve"> PAGEREF _Toc531879255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6270098E" w14:textId="53475881" w:rsidR="000679F6" w:rsidRDefault="004934F2">
          <w:pPr>
            <w:pStyle w:val="TOC3"/>
            <w:tabs>
              <w:tab w:val="right" w:leader="dot" w:pos="8296"/>
            </w:tabs>
            <w:rPr>
              <w:rFonts w:cstheme="minorBidi"/>
              <w:noProof/>
              <w:kern w:val="2"/>
              <w:sz w:val="21"/>
            </w:rPr>
          </w:pPr>
          <w:hyperlink w:anchor="_Toc531879256" w:history="1">
            <w:r w:rsidR="000679F6" w:rsidRPr="006D40F6">
              <w:rPr>
                <w:rStyle w:val="af1"/>
                <w:noProof/>
              </w:rPr>
              <w:t xml:space="preserve">13.2.2 </w:t>
            </w:r>
            <w:r w:rsidR="000679F6" w:rsidRPr="006D40F6">
              <w:rPr>
                <w:rStyle w:val="af1"/>
                <w:noProof/>
              </w:rPr>
              <w:t>版本更新</w:t>
            </w:r>
            <w:r w:rsidR="000679F6">
              <w:rPr>
                <w:noProof/>
                <w:webHidden/>
              </w:rPr>
              <w:tab/>
            </w:r>
            <w:r w:rsidR="000679F6">
              <w:rPr>
                <w:noProof/>
                <w:webHidden/>
              </w:rPr>
              <w:fldChar w:fldCharType="begin"/>
            </w:r>
            <w:r w:rsidR="000679F6">
              <w:rPr>
                <w:noProof/>
                <w:webHidden/>
              </w:rPr>
              <w:instrText xml:space="preserve"> PAGEREF _Toc531879256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7F2B6885" w14:textId="0831FA99" w:rsidR="000679F6" w:rsidRDefault="004934F2">
          <w:pPr>
            <w:pStyle w:val="TOC2"/>
            <w:tabs>
              <w:tab w:val="right" w:leader="dot" w:pos="8296"/>
            </w:tabs>
            <w:rPr>
              <w:rFonts w:cstheme="minorBidi"/>
              <w:noProof/>
              <w:kern w:val="2"/>
              <w:sz w:val="21"/>
            </w:rPr>
          </w:pPr>
          <w:hyperlink w:anchor="_Toc531879257" w:history="1">
            <w:r w:rsidR="000679F6" w:rsidRPr="006D40F6">
              <w:rPr>
                <w:rStyle w:val="af1"/>
                <w:noProof/>
              </w:rPr>
              <w:t>13.3 Git</w:t>
            </w:r>
            <w:r w:rsidR="000679F6" w:rsidRPr="006D40F6">
              <w:rPr>
                <w:rStyle w:val="af1"/>
                <w:noProof/>
              </w:rPr>
              <w:t>使用策略</w:t>
            </w:r>
            <w:r w:rsidR="000679F6">
              <w:rPr>
                <w:noProof/>
                <w:webHidden/>
              </w:rPr>
              <w:tab/>
            </w:r>
            <w:r w:rsidR="000679F6">
              <w:rPr>
                <w:noProof/>
                <w:webHidden/>
              </w:rPr>
              <w:fldChar w:fldCharType="begin"/>
            </w:r>
            <w:r w:rsidR="000679F6">
              <w:rPr>
                <w:noProof/>
                <w:webHidden/>
              </w:rPr>
              <w:instrText xml:space="preserve"> PAGEREF _Toc531879257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3F55B1A6" w14:textId="695F5BB8" w:rsidR="000679F6" w:rsidRDefault="004934F2">
          <w:pPr>
            <w:pStyle w:val="TOC3"/>
            <w:tabs>
              <w:tab w:val="right" w:leader="dot" w:pos="8296"/>
            </w:tabs>
            <w:rPr>
              <w:rFonts w:cstheme="minorBidi"/>
              <w:noProof/>
              <w:kern w:val="2"/>
              <w:sz w:val="21"/>
            </w:rPr>
          </w:pPr>
          <w:hyperlink w:anchor="_Toc531879258" w:history="1">
            <w:r w:rsidR="000679F6" w:rsidRPr="006D40F6">
              <w:rPr>
                <w:rStyle w:val="af1"/>
                <w:noProof/>
              </w:rPr>
              <w:t>13.3.1 Git</w:t>
            </w:r>
            <w:r w:rsidR="000679F6" w:rsidRPr="006D40F6">
              <w:rPr>
                <w:rStyle w:val="af1"/>
                <w:noProof/>
              </w:rPr>
              <w:t>账号</w:t>
            </w:r>
            <w:r w:rsidR="000679F6">
              <w:rPr>
                <w:noProof/>
                <w:webHidden/>
              </w:rPr>
              <w:tab/>
            </w:r>
            <w:r w:rsidR="000679F6">
              <w:rPr>
                <w:noProof/>
                <w:webHidden/>
              </w:rPr>
              <w:fldChar w:fldCharType="begin"/>
            </w:r>
            <w:r w:rsidR="000679F6">
              <w:rPr>
                <w:noProof/>
                <w:webHidden/>
              </w:rPr>
              <w:instrText xml:space="preserve"> PAGEREF _Toc531879258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558D068B" w14:textId="2F98EDF5" w:rsidR="000679F6" w:rsidRDefault="004934F2">
          <w:pPr>
            <w:pStyle w:val="TOC3"/>
            <w:tabs>
              <w:tab w:val="right" w:leader="dot" w:pos="8296"/>
            </w:tabs>
            <w:rPr>
              <w:rFonts w:cstheme="minorBidi"/>
              <w:noProof/>
              <w:kern w:val="2"/>
              <w:sz w:val="21"/>
            </w:rPr>
          </w:pPr>
          <w:hyperlink w:anchor="_Toc531879259" w:history="1">
            <w:r w:rsidR="000679F6" w:rsidRPr="006D40F6">
              <w:rPr>
                <w:rStyle w:val="af1"/>
                <w:noProof/>
              </w:rPr>
              <w:t xml:space="preserve">13.3.2 </w:t>
            </w:r>
            <w:r w:rsidR="000679F6" w:rsidRPr="006D40F6">
              <w:rPr>
                <w:rStyle w:val="af1"/>
                <w:noProof/>
              </w:rPr>
              <w:t>仓库的结构</w:t>
            </w:r>
            <w:r w:rsidR="000679F6">
              <w:rPr>
                <w:noProof/>
                <w:webHidden/>
              </w:rPr>
              <w:tab/>
            </w:r>
            <w:r w:rsidR="000679F6">
              <w:rPr>
                <w:noProof/>
                <w:webHidden/>
              </w:rPr>
              <w:fldChar w:fldCharType="begin"/>
            </w:r>
            <w:r w:rsidR="000679F6">
              <w:rPr>
                <w:noProof/>
                <w:webHidden/>
              </w:rPr>
              <w:instrText xml:space="preserve"> PAGEREF _Toc531879259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1E40E926" w14:textId="2C07F3A1" w:rsidR="000679F6" w:rsidRDefault="004934F2">
          <w:pPr>
            <w:pStyle w:val="TOC3"/>
            <w:tabs>
              <w:tab w:val="right" w:leader="dot" w:pos="8296"/>
            </w:tabs>
            <w:rPr>
              <w:rFonts w:cstheme="minorBidi"/>
              <w:noProof/>
              <w:kern w:val="2"/>
              <w:sz w:val="21"/>
            </w:rPr>
          </w:pPr>
          <w:hyperlink w:anchor="_Toc531879260" w:history="1">
            <w:r w:rsidR="000679F6" w:rsidRPr="006D40F6">
              <w:rPr>
                <w:rStyle w:val="af1"/>
                <w:noProof/>
              </w:rPr>
              <w:t xml:space="preserve">13.3.3 </w:t>
            </w:r>
            <w:r w:rsidR="000679F6" w:rsidRPr="006D40F6">
              <w:rPr>
                <w:rStyle w:val="af1"/>
                <w:noProof/>
              </w:rPr>
              <w:t>操作权限</w:t>
            </w:r>
            <w:r w:rsidR="000679F6">
              <w:rPr>
                <w:noProof/>
                <w:webHidden/>
              </w:rPr>
              <w:tab/>
            </w:r>
            <w:r w:rsidR="000679F6">
              <w:rPr>
                <w:noProof/>
                <w:webHidden/>
              </w:rPr>
              <w:fldChar w:fldCharType="begin"/>
            </w:r>
            <w:r w:rsidR="000679F6">
              <w:rPr>
                <w:noProof/>
                <w:webHidden/>
              </w:rPr>
              <w:instrText xml:space="preserve"> PAGEREF _Toc531879260 \h </w:instrText>
            </w:r>
            <w:r w:rsidR="000679F6">
              <w:rPr>
                <w:noProof/>
                <w:webHidden/>
              </w:rPr>
            </w:r>
            <w:r w:rsidR="000679F6">
              <w:rPr>
                <w:noProof/>
                <w:webHidden/>
              </w:rPr>
              <w:fldChar w:fldCharType="separate"/>
            </w:r>
            <w:r w:rsidR="000679F6">
              <w:rPr>
                <w:noProof/>
                <w:webHidden/>
              </w:rPr>
              <w:t>46</w:t>
            </w:r>
            <w:r w:rsidR="000679F6">
              <w:rPr>
                <w:noProof/>
                <w:webHidden/>
              </w:rPr>
              <w:fldChar w:fldCharType="end"/>
            </w:r>
          </w:hyperlink>
        </w:p>
        <w:p w14:paraId="3B3D2ACD" w14:textId="1EE76C0B" w:rsidR="000679F6" w:rsidRDefault="004934F2">
          <w:pPr>
            <w:pStyle w:val="TOC3"/>
            <w:tabs>
              <w:tab w:val="right" w:leader="dot" w:pos="8296"/>
            </w:tabs>
            <w:rPr>
              <w:rFonts w:cstheme="minorBidi"/>
              <w:noProof/>
              <w:kern w:val="2"/>
              <w:sz w:val="21"/>
            </w:rPr>
          </w:pPr>
          <w:hyperlink w:anchor="_Toc531879261" w:history="1">
            <w:r w:rsidR="000679F6" w:rsidRPr="006D40F6">
              <w:rPr>
                <w:rStyle w:val="af1"/>
                <w:noProof/>
              </w:rPr>
              <w:t xml:space="preserve">13.3.4 </w:t>
            </w:r>
            <w:r w:rsidR="000679F6" w:rsidRPr="006D40F6">
              <w:rPr>
                <w:rStyle w:val="af1"/>
                <w:noProof/>
              </w:rPr>
              <w:t>应用场景</w:t>
            </w:r>
            <w:r w:rsidR="000679F6">
              <w:rPr>
                <w:noProof/>
                <w:webHidden/>
              </w:rPr>
              <w:tab/>
            </w:r>
            <w:r w:rsidR="000679F6">
              <w:rPr>
                <w:noProof/>
                <w:webHidden/>
              </w:rPr>
              <w:fldChar w:fldCharType="begin"/>
            </w:r>
            <w:r w:rsidR="000679F6">
              <w:rPr>
                <w:noProof/>
                <w:webHidden/>
              </w:rPr>
              <w:instrText xml:space="preserve"> PAGEREF _Toc531879261 \h </w:instrText>
            </w:r>
            <w:r w:rsidR="000679F6">
              <w:rPr>
                <w:noProof/>
                <w:webHidden/>
              </w:rPr>
            </w:r>
            <w:r w:rsidR="000679F6">
              <w:rPr>
                <w:noProof/>
                <w:webHidden/>
              </w:rPr>
              <w:fldChar w:fldCharType="separate"/>
            </w:r>
            <w:r w:rsidR="000679F6">
              <w:rPr>
                <w:noProof/>
                <w:webHidden/>
              </w:rPr>
              <w:t>46</w:t>
            </w:r>
            <w:r w:rsidR="000679F6">
              <w:rPr>
                <w:noProof/>
                <w:webHidden/>
              </w:rPr>
              <w:fldChar w:fldCharType="end"/>
            </w:r>
          </w:hyperlink>
        </w:p>
        <w:p w14:paraId="4E44D599" w14:textId="008A90E8" w:rsidR="00574C23" w:rsidRPr="002210A6" w:rsidRDefault="00574C23">
          <w:pPr>
            <w:spacing w:line="360" w:lineRule="auto"/>
            <w:rPr>
              <w:bCs/>
              <w:lang w:val="zh-CN"/>
            </w:rPr>
          </w:pPr>
          <w:r>
            <w:rPr>
              <w:bCs/>
              <w:lang w:val="zh-CN"/>
            </w:rPr>
            <w:fldChar w:fldCharType="end"/>
          </w:r>
        </w:p>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8" w:name="_Toc531879145"/>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8"/>
    </w:p>
    <w:p w14:paraId="028F8D79" w14:textId="77777777" w:rsidR="00574C23" w:rsidRDefault="00947F56">
      <w:pPr>
        <w:pStyle w:val="2"/>
        <w:spacing w:line="360" w:lineRule="auto"/>
      </w:pPr>
      <w:bookmarkStart w:id="49" w:name="_Toc531879146"/>
      <w:r>
        <w:rPr>
          <w:rFonts w:hint="eastAsia"/>
        </w:rPr>
        <w:t>1.1</w:t>
      </w:r>
      <w:r>
        <w:t xml:space="preserve"> </w:t>
      </w:r>
      <w:r>
        <w:rPr>
          <w:rFonts w:hint="eastAsia"/>
        </w:rPr>
        <w:t>编写</w:t>
      </w:r>
      <w:r>
        <w:t>目的</w:t>
      </w:r>
      <w:bookmarkEnd w:id="49"/>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0" w:name="_Toc531879147"/>
      <w:r>
        <w:rPr>
          <w:rFonts w:hint="eastAsia"/>
        </w:rPr>
        <w:t>1.2</w:t>
      </w:r>
      <w:r>
        <w:t xml:space="preserve"> </w:t>
      </w:r>
      <w:r>
        <w:rPr>
          <w:rFonts w:hint="eastAsia"/>
        </w:rPr>
        <w:t>项目背景</w:t>
      </w:r>
      <w:bookmarkEnd w:id="50"/>
    </w:p>
    <w:p w14:paraId="70203C45" w14:textId="77777777" w:rsidR="00574C23" w:rsidRDefault="00947F56">
      <w:pPr>
        <w:pStyle w:val="3"/>
        <w:spacing w:line="360" w:lineRule="auto"/>
      </w:pPr>
      <w:bookmarkStart w:id="51" w:name="_Toc531879148"/>
      <w:r>
        <w:rPr>
          <w:rFonts w:hint="eastAsia"/>
        </w:rPr>
        <w:t>1.2.1</w:t>
      </w:r>
      <w:r>
        <w:t xml:space="preserve"> </w:t>
      </w:r>
      <w:r>
        <w:rPr>
          <w:rFonts w:hint="eastAsia"/>
        </w:rPr>
        <w:t>软件系统名称</w:t>
      </w:r>
      <w:bookmarkEnd w:id="51"/>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2" w:name="_Toc531879149"/>
      <w:r>
        <w:rPr>
          <w:rFonts w:hint="eastAsia"/>
        </w:rPr>
        <w:t>1.2.2</w:t>
      </w:r>
      <w:r>
        <w:t xml:space="preserve"> </w:t>
      </w:r>
      <w:r>
        <w:rPr>
          <w:rFonts w:hint="eastAsia"/>
        </w:rPr>
        <w:t>项目客户</w:t>
      </w:r>
      <w:bookmarkEnd w:id="52"/>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w:t>
            </w:r>
            <w:proofErr w:type="gramStart"/>
            <w:r>
              <w:rPr>
                <w:rFonts w:hint="eastAsia"/>
              </w:rPr>
              <w:t>枨</w:t>
            </w:r>
            <w:proofErr w:type="gramEnd"/>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4934F2">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proofErr w:type="gramStart"/>
            <w:r>
              <w:t>504</w:t>
            </w:r>
            <w:proofErr w:type="gramEnd"/>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4934F2">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proofErr w:type="gramStart"/>
            <w:r>
              <w:t>501</w:t>
            </w:r>
            <w:proofErr w:type="gramEnd"/>
          </w:p>
        </w:tc>
      </w:tr>
    </w:tbl>
    <w:p w14:paraId="1732DA5A" w14:textId="77777777" w:rsidR="00574C23" w:rsidRDefault="00947F56">
      <w:pPr>
        <w:pStyle w:val="3"/>
        <w:spacing w:line="360" w:lineRule="auto"/>
      </w:pPr>
      <w:bookmarkStart w:id="53" w:name="_Toc531879150"/>
      <w:r>
        <w:rPr>
          <w:rFonts w:hint="eastAsia"/>
        </w:rPr>
        <w:t>1.2.3</w:t>
      </w:r>
      <w:r>
        <w:t xml:space="preserve"> </w:t>
      </w:r>
      <w:r>
        <w:rPr>
          <w:rFonts w:hint="eastAsia"/>
        </w:rPr>
        <w:t>开发团队</w:t>
      </w:r>
      <w:bookmarkEnd w:id="5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4" w:name="_Toc531879151"/>
      <w:r>
        <w:rPr>
          <w:rFonts w:hint="eastAsia"/>
        </w:rPr>
        <w:lastRenderedPageBreak/>
        <w:t>1.2.4</w:t>
      </w:r>
      <w:r>
        <w:t xml:space="preserve"> </w:t>
      </w:r>
      <w:r>
        <w:rPr>
          <w:rFonts w:hint="eastAsia"/>
        </w:rPr>
        <w:t>项目用户群</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5" w:name="_Toc531879152"/>
      <w:r>
        <w:rPr>
          <w:rFonts w:hint="eastAsia"/>
        </w:rPr>
        <w:t>1.2.5</w:t>
      </w:r>
      <w:r>
        <w:rPr>
          <w:rFonts w:hint="eastAsia"/>
        </w:rPr>
        <w:t>计算中心</w:t>
      </w:r>
      <w:bookmarkEnd w:id="55"/>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6" w:name="_Toc531879153"/>
      <w:r>
        <w:rPr>
          <w:rFonts w:hint="eastAsia"/>
        </w:rPr>
        <w:t>1.3</w:t>
      </w:r>
      <w:r>
        <w:t xml:space="preserve"> </w:t>
      </w:r>
      <w:r>
        <w:rPr>
          <w:rFonts w:hint="eastAsia"/>
        </w:rPr>
        <w:t>定义</w:t>
      </w:r>
      <w:bookmarkEnd w:id="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7" w:name="_Toc531879154"/>
      <w:r>
        <w:rPr>
          <w:rFonts w:hint="eastAsia"/>
        </w:rPr>
        <w:t>1.4</w:t>
      </w:r>
      <w:r>
        <w:t xml:space="preserve"> </w:t>
      </w:r>
      <w:r>
        <w:rPr>
          <w:rFonts w:hint="eastAsia"/>
        </w:rPr>
        <w:t>参考资料</w:t>
      </w:r>
      <w:bookmarkStart w:id="58" w:name="_Toc525938482"/>
      <w:bookmarkEnd w:id="57"/>
    </w:p>
    <w:p w14:paraId="0F8AC0F7" w14:textId="77777777" w:rsidR="008F06CB" w:rsidRPr="00346BB5" w:rsidRDefault="008F06CB" w:rsidP="008F06CB">
      <w:pPr>
        <w:rPr>
          <w:rFonts w:asciiTheme="minorEastAsia" w:hAnsiTheme="minorEastAsia"/>
        </w:rPr>
      </w:pPr>
      <w:r w:rsidRPr="00346BB5">
        <w:rPr>
          <w:rFonts w:asciiTheme="minorEastAsia" w:hAnsiTheme="minorEastAsia" w:hint="eastAsia"/>
        </w:rPr>
        <w:t xml:space="preserve">[1] </w:t>
      </w:r>
      <w:r w:rsidRPr="00346BB5">
        <w:rPr>
          <w:rFonts w:asciiTheme="minorEastAsia" w:hAnsiTheme="minorEastAsia"/>
        </w:rPr>
        <w:t>ISO9001</w:t>
      </w:r>
      <w:r w:rsidRPr="00346BB5">
        <w:rPr>
          <w:rFonts w:asciiTheme="minorEastAsia" w:hAnsiTheme="minorEastAsia" w:hint="eastAsia"/>
        </w:rPr>
        <w:t>标准</w:t>
      </w:r>
      <w:r w:rsidRPr="00346BB5">
        <w:rPr>
          <w:rFonts w:asciiTheme="minorEastAsia" w:hAnsiTheme="minorEastAsia"/>
        </w:rPr>
        <w:t>文档模板</w:t>
      </w:r>
      <w:r w:rsidRPr="00346BB5">
        <w:rPr>
          <w:rFonts w:asciiTheme="minorEastAsia" w:hAnsiTheme="minorEastAsia" w:hint="eastAsia"/>
        </w:rPr>
        <w:t>《项目开发计划》</w:t>
      </w:r>
    </w:p>
    <w:p w14:paraId="59198B83" w14:textId="77777777" w:rsidR="008F06CB" w:rsidRPr="00346BB5" w:rsidRDefault="008F06CB" w:rsidP="008F06CB">
      <w:pPr>
        <w:rPr>
          <w:rFonts w:asciiTheme="minorEastAsia" w:hAnsiTheme="minorEastAsia"/>
        </w:rPr>
      </w:pPr>
      <w:r w:rsidRPr="00346BB5">
        <w:rPr>
          <w:rFonts w:asciiTheme="minorEastAsia" w:hAnsiTheme="minorEastAsia"/>
        </w:rPr>
        <w:t>[</w:t>
      </w:r>
      <w:r>
        <w:rPr>
          <w:rFonts w:asciiTheme="minorEastAsia" w:hAnsiTheme="minorEastAsia" w:hint="eastAsia"/>
        </w:rPr>
        <w:t>2</w:t>
      </w:r>
      <w:r w:rsidRPr="00346BB5">
        <w:rPr>
          <w:rFonts w:asciiTheme="minorEastAsia" w:hAnsiTheme="minorEastAsia"/>
        </w:rPr>
        <w:t>]</w:t>
      </w:r>
      <w:r w:rsidRPr="00346BB5">
        <w:rPr>
          <w:rFonts w:asciiTheme="minorEastAsia" w:hAnsiTheme="minorEastAsia" w:hint="eastAsia"/>
        </w:rPr>
        <w:t xml:space="preserve"> </w:t>
      </w:r>
      <w:r w:rsidRPr="00346BB5">
        <w:rPr>
          <w:rFonts w:asciiTheme="minorEastAsia" w:hAnsiTheme="minorEastAsia"/>
        </w:rPr>
        <w:t>GB/T 8567-2006</w:t>
      </w:r>
      <w:r w:rsidRPr="00346BB5">
        <w:rPr>
          <w:rFonts w:asciiTheme="minorEastAsia" w:hAnsiTheme="minorEastAsia" w:hint="eastAsia"/>
        </w:rPr>
        <w:t>《计算机软件文档编制规范GB-T8567-2006》</w:t>
      </w:r>
    </w:p>
    <w:p w14:paraId="4409FAE1" w14:textId="77777777" w:rsidR="008F06CB" w:rsidRPr="00346BB5"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3</w:t>
      </w:r>
      <w:r w:rsidRPr="00346BB5">
        <w:rPr>
          <w:rFonts w:asciiTheme="minorEastAsia" w:hAnsiTheme="minorEastAsia"/>
          <w:szCs w:val="24"/>
        </w:rPr>
        <w:t xml:space="preserve">] </w:t>
      </w:r>
      <w:r w:rsidRPr="00346BB5">
        <w:rPr>
          <w:rFonts w:asciiTheme="minorEastAsia" w:hAnsiTheme="minorEastAsia" w:hint="eastAsia"/>
          <w:szCs w:val="24"/>
        </w:rPr>
        <w:t>C2-PRD-项目描述-201</w:t>
      </w:r>
      <w:r w:rsidRPr="00346BB5">
        <w:rPr>
          <w:rFonts w:asciiTheme="minorEastAsia" w:hAnsiTheme="minorEastAsia"/>
          <w:szCs w:val="24"/>
        </w:rPr>
        <w:t>8</w:t>
      </w:r>
    </w:p>
    <w:p w14:paraId="4DEA5EDB" w14:textId="77777777" w:rsidR="008F06CB"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4</w:t>
      </w:r>
      <w:r w:rsidRPr="00346BB5">
        <w:rPr>
          <w:rFonts w:asciiTheme="minorEastAsia" w:hAnsiTheme="minorEastAsia" w:hint="eastAsia"/>
          <w:szCs w:val="24"/>
        </w:rPr>
        <w:t>]</w:t>
      </w:r>
      <w:r w:rsidRPr="00346BB5">
        <w:rPr>
          <w:rFonts w:asciiTheme="minorEastAsia" w:hAnsiTheme="minorEastAsia"/>
          <w:szCs w:val="24"/>
        </w:rPr>
        <w:t xml:space="preserve"> </w:t>
      </w:r>
      <w:r w:rsidRPr="00346BB5">
        <w:rPr>
          <w:rFonts w:asciiTheme="minorEastAsia" w:hAnsiTheme="minorEastAsia" w:hint="eastAsia"/>
          <w:szCs w:val="24"/>
        </w:rPr>
        <w:t>张海藩,牟永敏</w:t>
      </w:r>
      <w:r>
        <w:rPr>
          <w:rFonts w:asciiTheme="minorEastAsia" w:hAnsiTheme="minorEastAsia" w:hint="eastAsia"/>
          <w:szCs w:val="24"/>
        </w:rPr>
        <w:t>《</w:t>
      </w:r>
      <w:r w:rsidRPr="00346BB5">
        <w:rPr>
          <w:rFonts w:asciiTheme="minorEastAsia" w:hAnsiTheme="minorEastAsia" w:hint="eastAsia"/>
          <w:szCs w:val="24"/>
        </w:rPr>
        <w:t>软件工程导论</w:t>
      </w:r>
      <w:r>
        <w:rPr>
          <w:rFonts w:asciiTheme="minorEastAsia" w:hAnsiTheme="minorEastAsia" w:hint="eastAsia"/>
          <w:szCs w:val="24"/>
        </w:rPr>
        <w:t>》</w:t>
      </w:r>
      <w:r w:rsidRPr="00346BB5">
        <w:rPr>
          <w:rFonts w:asciiTheme="minorEastAsia" w:hAnsiTheme="minorEastAsia" w:hint="eastAsia"/>
          <w:szCs w:val="24"/>
        </w:rPr>
        <w:t>（第六版）</w:t>
      </w:r>
    </w:p>
    <w:p w14:paraId="3345DE96" w14:textId="77777777" w:rsidR="008F06CB" w:rsidRPr="00346BB5" w:rsidRDefault="008F06CB" w:rsidP="008F06CB">
      <w:pPr>
        <w:rPr>
          <w:rFonts w:asciiTheme="minorEastAsia" w:hAnsiTheme="minorEastAsia"/>
          <w:szCs w:val="24"/>
        </w:rPr>
      </w:pPr>
      <w:r>
        <w:rPr>
          <w:rFonts w:asciiTheme="minorEastAsia" w:hAnsiTheme="minorEastAsia" w:hint="eastAsia"/>
          <w:szCs w:val="24"/>
        </w:rPr>
        <w:t>[5</w:t>
      </w:r>
      <w:r>
        <w:rPr>
          <w:rFonts w:asciiTheme="minorEastAsia" w:hAnsiTheme="minorEastAsia"/>
          <w:szCs w:val="24"/>
        </w:rPr>
        <w:t xml:space="preserve">] </w:t>
      </w:r>
      <w:bookmarkStart w:id="59" w:name="_Hlk530314610"/>
      <w:r>
        <w:rPr>
          <w:rFonts w:asciiTheme="minorEastAsia" w:hAnsiTheme="minorEastAsia" w:hint="eastAsia"/>
          <w:szCs w:val="24"/>
        </w:rPr>
        <w:t>《</w:t>
      </w:r>
      <w:r w:rsidRPr="00346BB5">
        <w:rPr>
          <w:rFonts w:asciiTheme="minorEastAsia" w:hAnsiTheme="minorEastAsia" w:hint="eastAsia"/>
          <w:szCs w:val="24"/>
        </w:rPr>
        <w:t>项目管理知识体系指南</w:t>
      </w:r>
      <w:r>
        <w:rPr>
          <w:rFonts w:asciiTheme="minorEastAsia" w:hAnsiTheme="minorEastAsia" w:hint="eastAsia"/>
          <w:szCs w:val="24"/>
        </w:rPr>
        <w:t>》（第六版）</w:t>
      </w:r>
      <w:bookmarkEnd w:id="59"/>
    </w:p>
    <w:p w14:paraId="1A78F0F8" w14:textId="77777777" w:rsidR="008F06CB" w:rsidRPr="00346BB5" w:rsidRDefault="008F06CB" w:rsidP="008F06CB">
      <w:pPr>
        <w:rPr>
          <w:rFonts w:asciiTheme="minorEastAsia" w:hAnsiTheme="minorEastAsia"/>
        </w:rPr>
      </w:pPr>
      <w:r w:rsidRPr="00346BB5">
        <w:rPr>
          <w:rFonts w:asciiTheme="minorEastAsia" w:hAnsiTheme="minorEastAsia" w:hint="eastAsia"/>
        </w:rPr>
        <w:t>注</w:t>
      </w:r>
      <w:r w:rsidRPr="00346BB5">
        <w:rPr>
          <w:rFonts w:asciiTheme="minorEastAsia" w:hAnsiTheme="minorEastAsia"/>
        </w:rPr>
        <w:t>：</w:t>
      </w:r>
      <w:r w:rsidRPr="00346BB5">
        <w:rPr>
          <w:rFonts w:asciiTheme="minorEastAsia" w:hAnsiTheme="minorEastAsia" w:hint="eastAsia"/>
        </w:rPr>
        <w:t>本</w:t>
      </w:r>
      <w:r w:rsidRPr="00346BB5">
        <w:rPr>
          <w:rFonts w:asciiTheme="minorEastAsia" w:hAnsiTheme="minorEastAsia"/>
        </w:rPr>
        <w:t>文档主要</w:t>
      </w:r>
      <w:r w:rsidRPr="00346BB5">
        <w:rPr>
          <w:rFonts w:asciiTheme="minorEastAsia" w:hAnsiTheme="minorEastAsia" w:hint="eastAsia"/>
        </w:rPr>
        <w:t>参考</w:t>
      </w:r>
      <w:r w:rsidRPr="00346BB5">
        <w:rPr>
          <w:rFonts w:asciiTheme="minorEastAsia" w:hAnsiTheme="minorEastAsia"/>
        </w:rPr>
        <w:t>ISO9001</w:t>
      </w:r>
      <w:r w:rsidRPr="00346BB5">
        <w:rPr>
          <w:rFonts w:asciiTheme="minorEastAsia" w:hAnsiTheme="minorEastAsia" w:hint="eastAsia"/>
        </w:rPr>
        <w:t>标准</w:t>
      </w:r>
    </w:p>
    <w:p w14:paraId="52A5D3EA" w14:textId="70071EAC" w:rsidR="00574C23" w:rsidRDefault="00947F56">
      <w:pPr>
        <w:pStyle w:val="1"/>
        <w:spacing w:line="360" w:lineRule="auto"/>
      </w:pPr>
      <w:bookmarkStart w:id="60" w:name="_Toc531879155"/>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0"/>
    </w:p>
    <w:p w14:paraId="3EBFAC39" w14:textId="77777777" w:rsidR="00574C23" w:rsidRDefault="00947F56">
      <w:pPr>
        <w:pStyle w:val="2"/>
        <w:spacing w:line="360" w:lineRule="auto"/>
      </w:pPr>
      <w:bookmarkStart w:id="61" w:name="_Toc531879156"/>
      <w:r>
        <w:rPr>
          <w:rFonts w:hint="eastAsia"/>
        </w:rPr>
        <w:t>2.1</w:t>
      </w:r>
      <w:r>
        <w:t xml:space="preserve"> </w:t>
      </w:r>
      <w:r>
        <w:rPr>
          <w:rFonts w:hint="eastAsia"/>
        </w:rPr>
        <w:t>工作内容</w:t>
      </w:r>
      <w:bookmarkEnd w:id="61"/>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08E3D4BF" w:rsidR="00574C23" w:rsidRDefault="00947F56">
            <w:pPr>
              <w:rPr>
                <w:rFonts w:asciiTheme="minorEastAsia" w:hAnsiTheme="minorEastAsia"/>
                <w:szCs w:val="21"/>
              </w:rPr>
            </w:pPr>
            <w:r>
              <w:rPr>
                <w:rFonts w:asciiTheme="minorEastAsia" w:hAnsiTheme="minorEastAsia" w:hint="eastAsia"/>
                <w:szCs w:val="21"/>
              </w:rPr>
              <w:t>项目章程</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2721CA" w14:paraId="193705FC" w14:textId="77777777">
        <w:tc>
          <w:tcPr>
            <w:tcW w:w="2135" w:type="dxa"/>
          </w:tcPr>
          <w:p w14:paraId="65389AD2" w14:textId="25E8CCF1" w:rsidR="002721CA" w:rsidRDefault="002721CA">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2</w:t>
            </w:r>
          </w:p>
        </w:tc>
        <w:tc>
          <w:tcPr>
            <w:tcW w:w="4948" w:type="dxa"/>
          </w:tcPr>
          <w:p w14:paraId="479855D0" w14:textId="32C248D5" w:rsidR="002721CA" w:rsidRDefault="002721CA">
            <w:pPr>
              <w:rPr>
                <w:rFonts w:asciiTheme="minorEastAsia" w:hAnsiTheme="minorEastAsia"/>
                <w:szCs w:val="21"/>
              </w:rPr>
            </w:pPr>
            <w:r>
              <w:rPr>
                <w:rFonts w:asciiTheme="minorEastAsia" w:hAnsiTheme="minorEastAsia" w:hint="eastAsia"/>
                <w:szCs w:val="21"/>
              </w:rPr>
              <w:t>需求工程</w:t>
            </w:r>
            <w:r w:rsidR="0008213B">
              <w:rPr>
                <w:rFonts w:asciiTheme="minorEastAsia" w:hAnsiTheme="minorEastAsia" w:hint="eastAsia"/>
                <w:szCs w:val="21"/>
              </w:rPr>
              <w:t>项目</w:t>
            </w:r>
            <w:r>
              <w:rPr>
                <w:rFonts w:asciiTheme="minorEastAsia" w:hAnsiTheme="minorEastAsia" w:hint="eastAsia"/>
                <w:szCs w:val="21"/>
              </w:rPr>
              <w:t>计划</w:t>
            </w:r>
          </w:p>
        </w:tc>
        <w:tc>
          <w:tcPr>
            <w:tcW w:w="1439" w:type="dxa"/>
          </w:tcPr>
          <w:p w14:paraId="3A20D924" w14:textId="0F6787D1" w:rsidR="002721CA" w:rsidRDefault="002721CA">
            <w:pPr>
              <w:rPr>
                <w:rFonts w:asciiTheme="minorEastAsia" w:hAnsiTheme="minor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137E5CD6" w:rsidR="00574C23" w:rsidRDefault="00947F56">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3</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2EEC858"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5C2BFDD7" w:rsidR="00574C23" w:rsidRDefault="00947F56">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4</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13EC6CDE" w14:textId="77777777">
        <w:tc>
          <w:tcPr>
            <w:tcW w:w="2135" w:type="dxa"/>
          </w:tcPr>
          <w:p w14:paraId="5C44BE1F" w14:textId="07FECB6F" w:rsidR="00574C23" w:rsidRDefault="00947F56">
            <w:pPr>
              <w:rPr>
                <w:rFonts w:ascii="等线 Light" w:eastAsia="等线 Light" w:hAnsi="等线 Light"/>
                <w:szCs w:val="21"/>
              </w:rPr>
            </w:pPr>
            <w:r>
              <w:rPr>
                <w:rFonts w:ascii="等线 Light" w:eastAsia="等线 Light" w:hAnsi="等线 Light" w:hint="eastAsia"/>
                <w:szCs w:val="21"/>
              </w:rPr>
              <w:t>M</w:t>
            </w:r>
            <w:r w:rsidR="00745F5C">
              <w:rPr>
                <w:rFonts w:ascii="等线 Light" w:eastAsia="等线 Light" w:hAnsi="等线 Light" w:hint="eastAsia"/>
                <w:szCs w:val="21"/>
              </w:rPr>
              <w:t>5</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6E728DEA" w:rsidR="00574C23" w:rsidRDefault="00114057">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2" w:name="_Toc531879157"/>
      <w:r>
        <w:rPr>
          <w:rFonts w:hint="eastAsia"/>
        </w:rPr>
        <w:lastRenderedPageBreak/>
        <w:t>2.2</w:t>
      </w:r>
      <w:r>
        <w:t xml:space="preserve"> </w:t>
      </w:r>
      <w:r>
        <w:rPr>
          <w:rFonts w:hint="eastAsia"/>
        </w:rPr>
        <w:t>主要参与人员</w:t>
      </w:r>
      <w:bookmarkEnd w:id="62"/>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会议记录员</w:t>
            </w:r>
          </w:p>
        </w:tc>
        <w:tc>
          <w:tcPr>
            <w:tcW w:w="1488" w:type="dxa"/>
          </w:tcPr>
          <w:p w14:paraId="331EFF6F" w14:textId="77777777" w:rsidR="00574C23" w:rsidRDefault="00947F56">
            <w:pPr>
              <w:spacing w:line="360" w:lineRule="auto"/>
            </w:pPr>
            <w:r>
              <w:rPr>
                <w:rFonts w:hint="eastAsia"/>
              </w:rPr>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@stu.zucc.edu.cn</w:t>
            </w:r>
          </w:p>
        </w:tc>
        <w:tc>
          <w:tcPr>
            <w:tcW w:w="1267" w:type="dxa"/>
          </w:tcPr>
          <w:p w14:paraId="1BB640D6" w14:textId="77777777" w:rsidR="00574C23" w:rsidRDefault="00947F56">
            <w:pPr>
              <w:spacing w:line="360" w:lineRule="auto"/>
            </w:pPr>
            <w:r>
              <w:rPr>
                <w:rFonts w:hint="eastAsia"/>
              </w:rPr>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t>骆佳俊</w:t>
            </w:r>
          </w:p>
        </w:tc>
        <w:tc>
          <w:tcPr>
            <w:tcW w:w="967" w:type="dxa"/>
          </w:tcPr>
          <w:p w14:paraId="2512F245" w14:textId="77777777" w:rsidR="00574C23" w:rsidRDefault="00947F56">
            <w:pPr>
              <w:spacing w:line="360" w:lineRule="auto"/>
            </w:pPr>
            <w:r>
              <w:rPr>
                <w:rFonts w:hint="eastAsia"/>
              </w:rPr>
              <w:t>归档</w:t>
            </w:r>
            <w:proofErr w:type="gramStart"/>
            <w:r>
              <w:rPr>
                <w:rFonts w:hint="eastAsia"/>
              </w:rPr>
              <w:t>整理员</w:t>
            </w:r>
            <w:proofErr w:type="gramEnd"/>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w:t>
            </w:r>
            <w:r>
              <w:lastRenderedPageBreak/>
              <w:t>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3" w:name="_Toc531879158"/>
      <w:r>
        <w:rPr>
          <w:rFonts w:hint="eastAsia"/>
        </w:rPr>
        <w:lastRenderedPageBreak/>
        <w:t>2.3</w:t>
      </w:r>
      <w:r>
        <w:t xml:space="preserve"> </w:t>
      </w:r>
      <w:r>
        <w:rPr>
          <w:rFonts w:hint="eastAsia"/>
        </w:rPr>
        <w:t>产品</w:t>
      </w:r>
      <w:bookmarkEnd w:id="63"/>
      <w:r>
        <w:tab/>
      </w:r>
    </w:p>
    <w:p w14:paraId="18FB5E5B" w14:textId="77777777" w:rsidR="00574C23" w:rsidRDefault="00947F56">
      <w:pPr>
        <w:pStyle w:val="3"/>
      </w:pPr>
      <w:bookmarkStart w:id="64" w:name="_Toc531879159"/>
      <w:r>
        <w:rPr>
          <w:rFonts w:hint="eastAsia"/>
        </w:rPr>
        <w:t>2.3.1</w:t>
      </w:r>
      <w:r>
        <w:rPr>
          <w:rFonts w:hint="eastAsia"/>
        </w:rPr>
        <w:t>程序</w:t>
      </w:r>
      <w:bookmarkEnd w:id="64"/>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827"/>
        <w:gridCol w:w="2451"/>
      </w:tblGrid>
      <w:tr w:rsidR="00574C23" w14:paraId="4F160EB3" w14:textId="77777777" w:rsidTr="008F06CB">
        <w:tc>
          <w:tcPr>
            <w:tcW w:w="2235" w:type="dxa"/>
          </w:tcPr>
          <w:p w14:paraId="7E5F92DC" w14:textId="77777777" w:rsidR="00574C23" w:rsidRDefault="00947F56">
            <w:pPr>
              <w:jc w:val="center"/>
              <w:rPr>
                <w:b/>
                <w:bCs/>
                <w:sz w:val="24"/>
                <w:szCs w:val="24"/>
              </w:rPr>
            </w:pPr>
            <w:r>
              <w:rPr>
                <w:rFonts w:hint="eastAsia"/>
                <w:b/>
                <w:bCs/>
                <w:sz w:val="24"/>
                <w:szCs w:val="24"/>
              </w:rPr>
              <w:t>程序名称</w:t>
            </w:r>
          </w:p>
        </w:tc>
        <w:tc>
          <w:tcPr>
            <w:tcW w:w="3827" w:type="dxa"/>
          </w:tcPr>
          <w:p w14:paraId="3391FEE7" w14:textId="77777777" w:rsidR="00574C23" w:rsidRDefault="00947F56">
            <w:pPr>
              <w:rPr>
                <w:b/>
                <w:bCs/>
                <w:sz w:val="24"/>
                <w:szCs w:val="24"/>
              </w:rPr>
            </w:pPr>
            <w:r>
              <w:rPr>
                <w:rFonts w:hint="eastAsia"/>
                <w:b/>
                <w:bCs/>
                <w:sz w:val="24"/>
                <w:szCs w:val="24"/>
              </w:rPr>
              <w:t>编程语言</w:t>
            </w:r>
          </w:p>
        </w:tc>
        <w:tc>
          <w:tcPr>
            <w:tcW w:w="2451" w:type="dxa"/>
          </w:tcPr>
          <w:p w14:paraId="02ECBCDD" w14:textId="77777777" w:rsidR="00574C23" w:rsidRDefault="00947F56">
            <w:pPr>
              <w:rPr>
                <w:b/>
                <w:bCs/>
                <w:sz w:val="24"/>
                <w:szCs w:val="24"/>
              </w:rPr>
            </w:pPr>
            <w:r>
              <w:rPr>
                <w:rFonts w:hint="eastAsia"/>
                <w:b/>
                <w:bCs/>
                <w:sz w:val="24"/>
                <w:szCs w:val="24"/>
              </w:rPr>
              <w:t>储存形式</w:t>
            </w:r>
          </w:p>
        </w:tc>
      </w:tr>
      <w:tr w:rsidR="008F06CB" w14:paraId="0363F32B" w14:textId="77777777" w:rsidTr="008F06CB">
        <w:tc>
          <w:tcPr>
            <w:tcW w:w="2235" w:type="dxa"/>
          </w:tcPr>
          <w:p w14:paraId="1C3ECD83" w14:textId="77777777" w:rsidR="008F06CB" w:rsidRPr="008F06CB" w:rsidRDefault="008F06CB" w:rsidP="008F06CB">
            <w:pPr>
              <w:spacing w:line="360" w:lineRule="auto"/>
              <w:jc w:val="center"/>
              <w:rPr>
                <w:szCs w:val="21"/>
              </w:rPr>
            </w:pPr>
            <w:r w:rsidRPr="008F06CB">
              <w:rPr>
                <w:rFonts w:hint="eastAsia"/>
                <w:bCs/>
                <w:szCs w:val="21"/>
              </w:rPr>
              <w:t>软件工程系列课程教学辅助网站</w:t>
            </w:r>
          </w:p>
        </w:tc>
        <w:tc>
          <w:tcPr>
            <w:tcW w:w="3827" w:type="dxa"/>
          </w:tcPr>
          <w:p w14:paraId="305ED4F6" w14:textId="77777777" w:rsidR="008F06CB" w:rsidRDefault="008F06CB" w:rsidP="008F06CB">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2451" w:type="dxa"/>
          </w:tcPr>
          <w:p w14:paraId="411CA7F3" w14:textId="557E3BED" w:rsidR="008F06CB" w:rsidRDefault="008F06CB" w:rsidP="008F06CB">
            <w:r>
              <w:rPr>
                <w:rFonts w:hint="eastAsia"/>
              </w:rPr>
              <w:t>网页端、移动</w:t>
            </w:r>
            <w:proofErr w:type="gramStart"/>
            <w:r>
              <w:rPr>
                <w:rFonts w:hint="eastAsia"/>
              </w:rPr>
              <w:t>安卓端</w:t>
            </w:r>
            <w:proofErr w:type="gramEnd"/>
            <w:r>
              <w:rPr>
                <w:rFonts w:hint="eastAsia"/>
              </w:rPr>
              <w:t>、移动苹果端</w:t>
            </w:r>
          </w:p>
        </w:tc>
      </w:tr>
    </w:tbl>
    <w:p w14:paraId="0710C787" w14:textId="70E8041C" w:rsidR="00574C23" w:rsidRDefault="00947F56">
      <w:pPr>
        <w:pStyle w:val="3"/>
        <w:spacing w:line="360" w:lineRule="auto"/>
      </w:pPr>
      <w:bookmarkStart w:id="65" w:name="_Toc531879160"/>
      <w:r>
        <w:rPr>
          <w:rFonts w:hint="eastAsia"/>
        </w:rPr>
        <w:t>2.3.2</w:t>
      </w:r>
      <w:r>
        <w:t xml:space="preserve"> </w:t>
      </w:r>
      <w:r>
        <w:rPr>
          <w:rFonts w:hint="eastAsia"/>
        </w:rPr>
        <w:t>文件</w:t>
      </w:r>
      <w:bookmarkEnd w:id="65"/>
    </w:p>
    <w:tbl>
      <w:tblPr>
        <w:tblStyle w:val="af3"/>
        <w:tblW w:w="0" w:type="auto"/>
        <w:tblLook w:val="04A0" w:firstRow="1" w:lastRow="0" w:firstColumn="1" w:lastColumn="0" w:noHBand="0" w:noVBand="1"/>
      </w:tblPr>
      <w:tblGrid>
        <w:gridCol w:w="2518"/>
      </w:tblGrid>
      <w:tr w:rsidR="008F06CB" w14:paraId="28CE5A8A" w14:textId="77777777" w:rsidTr="008F06CB">
        <w:tc>
          <w:tcPr>
            <w:tcW w:w="2518" w:type="dxa"/>
          </w:tcPr>
          <w:p w14:paraId="13C28754" w14:textId="31739F77" w:rsidR="008F06CB" w:rsidRPr="008F06CB" w:rsidRDefault="008F06CB" w:rsidP="008F06CB">
            <w:pPr>
              <w:jc w:val="center"/>
              <w:rPr>
                <w:b/>
                <w:sz w:val="24"/>
                <w:szCs w:val="24"/>
              </w:rPr>
            </w:pPr>
            <w:r w:rsidRPr="008F06CB">
              <w:rPr>
                <w:rFonts w:hint="eastAsia"/>
                <w:b/>
                <w:sz w:val="24"/>
                <w:szCs w:val="24"/>
              </w:rPr>
              <w:t>名称</w:t>
            </w:r>
          </w:p>
        </w:tc>
      </w:tr>
      <w:tr w:rsidR="008F06CB" w14:paraId="74716A36" w14:textId="77777777" w:rsidTr="008F06CB">
        <w:tc>
          <w:tcPr>
            <w:tcW w:w="2518" w:type="dxa"/>
          </w:tcPr>
          <w:p w14:paraId="0F741C61" w14:textId="4B6429FE" w:rsidR="008F06CB" w:rsidRDefault="008F06CB" w:rsidP="008F06CB">
            <w:r w:rsidRPr="008F06CB">
              <w:rPr>
                <w:rFonts w:hint="eastAsia"/>
              </w:rPr>
              <w:t>可行性分析报告</w:t>
            </w:r>
          </w:p>
        </w:tc>
      </w:tr>
      <w:tr w:rsidR="008F06CB" w14:paraId="4E382585" w14:textId="77777777" w:rsidTr="008F06CB">
        <w:tc>
          <w:tcPr>
            <w:tcW w:w="2518" w:type="dxa"/>
          </w:tcPr>
          <w:p w14:paraId="3E048391" w14:textId="54D52166" w:rsidR="008F06CB" w:rsidRDefault="008F06CB" w:rsidP="008F06CB">
            <w:r w:rsidRPr="008F06CB">
              <w:rPr>
                <w:rFonts w:hint="eastAsia"/>
              </w:rPr>
              <w:t>项目章程</w:t>
            </w:r>
          </w:p>
        </w:tc>
      </w:tr>
      <w:tr w:rsidR="008F06CB" w14:paraId="4D8A1443" w14:textId="77777777" w:rsidTr="008F06CB">
        <w:tc>
          <w:tcPr>
            <w:tcW w:w="2518" w:type="dxa"/>
          </w:tcPr>
          <w:p w14:paraId="5B0442F8" w14:textId="6122BDF2" w:rsidR="008F06CB" w:rsidRDefault="008F06CB" w:rsidP="008F06CB">
            <w:r w:rsidRPr="008F06CB">
              <w:rPr>
                <w:rFonts w:hint="eastAsia"/>
              </w:rPr>
              <w:t>总体项目计划</w:t>
            </w:r>
          </w:p>
        </w:tc>
      </w:tr>
      <w:tr w:rsidR="008F06CB" w14:paraId="15EEA3F2" w14:textId="77777777" w:rsidTr="008F06CB">
        <w:tc>
          <w:tcPr>
            <w:tcW w:w="2518" w:type="dxa"/>
          </w:tcPr>
          <w:p w14:paraId="453824F5" w14:textId="71939FA7" w:rsidR="008F06CB" w:rsidRDefault="008F06CB" w:rsidP="008F06CB">
            <w:r w:rsidRPr="008F06CB">
              <w:rPr>
                <w:rFonts w:hint="eastAsia"/>
              </w:rPr>
              <w:t>需求开发计划</w:t>
            </w:r>
          </w:p>
        </w:tc>
      </w:tr>
      <w:tr w:rsidR="008F06CB" w14:paraId="47C27BC8" w14:textId="77777777" w:rsidTr="008F06CB">
        <w:tc>
          <w:tcPr>
            <w:tcW w:w="2518" w:type="dxa"/>
          </w:tcPr>
          <w:p w14:paraId="7F1445B0" w14:textId="5F079143" w:rsidR="008F06CB" w:rsidRDefault="008F06CB" w:rsidP="008F06CB">
            <w:r w:rsidRPr="008F06CB">
              <w:rPr>
                <w:rFonts w:hint="eastAsia"/>
              </w:rPr>
              <w:t>需求变更控制文档</w:t>
            </w:r>
          </w:p>
        </w:tc>
      </w:tr>
      <w:tr w:rsidR="008F06CB" w14:paraId="03F4927D" w14:textId="77777777" w:rsidTr="008F06CB">
        <w:tc>
          <w:tcPr>
            <w:tcW w:w="2518" w:type="dxa"/>
          </w:tcPr>
          <w:p w14:paraId="0B137177" w14:textId="341FCAFF" w:rsidR="008F06CB" w:rsidRDefault="008F06CB" w:rsidP="008F06CB">
            <w:r w:rsidRPr="008F06CB">
              <w:rPr>
                <w:rFonts w:hint="eastAsia"/>
              </w:rPr>
              <w:t>需求规格说明书</w:t>
            </w:r>
          </w:p>
        </w:tc>
      </w:tr>
      <w:tr w:rsidR="008F06CB" w14:paraId="389BEFB0" w14:textId="77777777" w:rsidTr="008F06CB">
        <w:tc>
          <w:tcPr>
            <w:tcW w:w="2518" w:type="dxa"/>
          </w:tcPr>
          <w:p w14:paraId="58A477FC" w14:textId="0797BFEB" w:rsidR="008F06CB" w:rsidRDefault="008F06CB" w:rsidP="008F06CB">
            <w:r w:rsidRPr="008F06CB">
              <w:rPr>
                <w:rFonts w:hint="eastAsia"/>
              </w:rPr>
              <w:t>系统设计计划</w:t>
            </w:r>
          </w:p>
        </w:tc>
      </w:tr>
      <w:tr w:rsidR="008F06CB" w14:paraId="2F5A2D9A" w14:textId="77777777" w:rsidTr="008F06CB">
        <w:tc>
          <w:tcPr>
            <w:tcW w:w="2518" w:type="dxa"/>
          </w:tcPr>
          <w:p w14:paraId="5147176A" w14:textId="0CCC73BC" w:rsidR="008F06CB" w:rsidRDefault="008F06CB" w:rsidP="008F06CB">
            <w:r w:rsidRPr="008F06CB">
              <w:rPr>
                <w:rFonts w:hint="eastAsia"/>
              </w:rPr>
              <w:t>概要设计说明</w:t>
            </w:r>
          </w:p>
        </w:tc>
      </w:tr>
      <w:tr w:rsidR="008F06CB" w14:paraId="1EE57048" w14:textId="77777777" w:rsidTr="008F06CB">
        <w:tc>
          <w:tcPr>
            <w:tcW w:w="2518" w:type="dxa"/>
          </w:tcPr>
          <w:p w14:paraId="31943C98" w14:textId="06E597F3" w:rsidR="008F06CB" w:rsidRDefault="008F06CB" w:rsidP="008F06CB">
            <w:r w:rsidRPr="008F06CB">
              <w:rPr>
                <w:rFonts w:hint="eastAsia"/>
              </w:rPr>
              <w:t>质量保证计划</w:t>
            </w:r>
          </w:p>
        </w:tc>
      </w:tr>
      <w:tr w:rsidR="008F06CB" w14:paraId="288009F4" w14:textId="77777777" w:rsidTr="008F06CB">
        <w:tc>
          <w:tcPr>
            <w:tcW w:w="2518" w:type="dxa"/>
          </w:tcPr>
          <w:p w14:paraId="6311448F" w14:textId="5FFE5416" w:rsidR="008F06CB" w:rsidRDefault="008F06CB" w:rsidP="008F06CB">
            <w:r w:rsidRPr="008F06CB">
              <w:rPr>
                <w:rFonts w:hint="eastAsia"/>
              </w:rPr>
              <w:t>编码与系统实现计划</w:t>
            </w:r>
          </w:p>
        </w:tc>
      </w:tr>
      <w:tr w:rsidR="008F06CB" w14:paraId="56E78DCF" w14:textId="77777777" w:rsidTr="008F06CB">
        <w:tc>
          <w:tcPr>
            <w:tcW w:w="2518" w:type="dxa"/>
          </w:tcPr>
          <w:p w14:paraId="530A8D9C" w14:textId="07DB6F7D" w:rsidR="008F06CB" w:rsidRDefault="008F06CB" w:rsidP="008F06CB">
            <w:r w:rsidRPr="008F06CB">
              <w:rPr>
                <w:rFonts w:hint="eastAsia"/>
              </w:rPr>
              <w:t>测试计划</w:t>
            </w:r>
          </w:p>
        </w:tc>
      </w:tr>
      <w:tr w:rsidR="008F06CB" w14:paraId="621E255A" w14:textId="77777777" w:rsidTr="008F06CB">
        <w:tc>
          <w:tcPr>
            <w:tcW w:w="2518" w:type="dxa"/>
          </w:tcPr>
          <w:p w14:paraId="0C382CDF" w14:textId="2F9770CD" w:rsidR="008F06CB" w:rsidRDefault="008F06CB" w:rsidP="008F06CB">
            <w:r w:rsidRPr="008F06CB">
              <w:rPr>
                <w:rFonts w:hint="eastAsia"/>
              </w:rPr>
              <w:t>工程部署计划</w:t>
            </w:r>
          </w:p>
        </w:tc>
      </w:tr>
      <w:tr w:rsidR="008F06CB" w14:paraId="432A9C2A" w14:textId="77777777" w:rsidTr="008F06CB">
        <w:tc>
          <w:tcPr>
            <w:tcW w:w="2518" w:type="dxa"/>
          </w:tcPr>
          <w:p w14:paraId="398BCC55" w14:textId="41D5E1AA" w:rsidR="008F06CB" w:rsidRDefault="008F06CB" w:rsidP="008F06CB">
            <w:r w:rsidRPr="008F06CB">
              <w:rPr>
                <w:rFonts w:hint="eastAsia"/>
              </w:rPr>
              <w:t>培训计划</w:t>
            </w:r>
          </w:p>
        </w:tc>
      </w:tr>
      <w:tr w:rsidR="008F06CB" w14:paraId="5ECA3640" w14:textId="77777777" w:rsidTr="008F06CB">
        <w:tc>
          <w:tcPr>
            <w:tcW w:w="2518" w:type="dxa"/>
          </w:tcPr>
          <w:p w14:paraId="54B5D571" w14:textId="73F55120" w:rsidR="008F06CB" w:rsidRDefault="008F06CB" w:rsidP="008F06CB">
            <w:r w:rsidRPr="008F06CB">
              <w:rPr>
                <w:rFonts w:hint="eastAsia"/>
              </w:rPr>
              <w:t>系统维护计划</w:t>
            </w:r>
          </w:p>
        </w:tc>
      </w:tr>
      <w:tr w:rsidR="008F06CB" w14:paraId="4BFB04D9" w14:textId="77777777" w:rsidTr="008F06CB">
        <w:tc>
          <w:tcPr>
            <w:tcW w:w="2518" w:type="dxa"/>
          </w:tcPr>
          <w:p w14:paraId="0E902C2A" w14:textId="0E3C557C" w:rsidR="008F06CB" w:rsidRDefault="008F06CB" w:rsidP="008F06CB">
            <w:r w:rsidRPr="008F06CB">
              <w:rPr>
                <w:rFonts w:hint="eastAsia"/>
              </w:rPr>
              <w:t>项目总结报告</w:t>
            </w:r>
          </w:p>
        </w:tc>
      </w:tr>
      <w:tr w:rsidR="008F06CB" w14:paraId="2E660DB9" w14:textId="77777777" w:rsidTr="008F06CB">
        <w:tc>
          <w:tcPr>
            <w:tcW w:w="2518" w:type="dxa"/>
          </w:tcPr>
          <w:p w14:paraId="77F5DE82" w14:textId="3FA564AD" w:rsidR="008F06CB" w:rsidRDefault="008F06CB" w:rsidP="008F06CB">
            <w:proofErr w:type="gramStart"/>
            <w:r w:rsidRPr="008F06CB">
              <w:rPr>
                <w:rFonts w:hint="eastAsia"/>
              </w:rPr>
              <w:t>甘特图</w:t>
            </w:r>
            <w:proofErr w:type="gramEnd"/>
          </w:p>
        </w:tc>
      </w:tr>
      <w:tr w:rsidR="008F06CB" w14:paraId="776E38FE" w14:textId="77777777" w:rsidTr="008F06CB">
        <w:tc>
          <w:tcPr>
            <w:tcW w:w="2518" w:type="dxa"/>
          </w:tcPr>
          <w:p w14:paraId="1C294CA6" w14:textId="072998BC" w:rsidR="008F06CB" w:rsidRDefault="008F06CB" w:rsidP="008F06CB">
            <w:r w:rsidRPr="008F06CB">
              <w:rPr>
                <w:rFonts w:hint="eastAsia"/>
              </w:rPr>
              <w:t>需求工程</w:t>
            </w:r>
            <w:r w:rsidRPr="008F06CB">
              <w:rPr>
                <w:rFonts w:hint="eastAsia"/>
              </w:rPr>
              <w:t>WBS</w:t>
            </w:r>
          </w:p>
        </w:tc>
      </w:tr>
      <w:tr w:rsidR="008F06CB" w14:paraId="7EAB9987" w14:textId="77777777" w:rsidTr="008F06CB">
        <w:tc>
          <w:tcPr>
            <w:tcW w:w="2518" w:type="dxa"/>
          </w:tcPr>
          <w:p w14:paraId="5A8D6D6B" w14:textId="3B5635D1" w:rsidR="008F06CB" w:rsidRDefault="008F06CB" w:rsidP="008F06CB">
            <w:r w:rsidRPr="008F06CB">
              <w:rPr>
                <w:rFonts w:hint="eastAsia"/>
              </w:rPr>
              <w:t>总体项目</w:t>
            </w:r>
            <w:r w:rsidRPr="008F06CB">
              <w:rPr>
                <w:rFonts w:hint="eastAsia"/>
              </w:rPr>
              <w:t>WBS</w:t>
            </w:r>
          </w:p>
        </w:tc>
      </w:tr>
      <w:tr w:rsidR="008F06CB" w14:paraId="3110AD42" w14:textId="77777777" w:rsidTr="008F06CB">
        <w:tc>
          <w:tcPr>
            <w:tcW w:w="2518" w:type="dxa"/>
          </w:tcPr>
          <w:p w14:paraId="182DD352" w14:textId="770E7346" w:rsidR="008F06CB" w:rsidRDefault="008F06CB" w:rsidP="008F06CB">
            <w:r w:rsidRPr="008F06CB">
              <w:rPr>
                <w:rFonts w:hint="eastAsia"/>
              </w:rPr>
              <w:t>需求阶段</w:t>
            </w:r>
            <w:r w:rsidRPr="008F06CB">
              <w:rPr>
                <w:rFonts w:hint="eastAsia"/>
              </w:rPr>
              <w:t>WBS</w:t>
            </w:r>
            <w:r w:rsidRPr="008F06CB">
              <w:rPr>
                <w:rFonts w:hint="eastAsia"/>
              </w:rPr>
              <w:t>输入输出表</w:t>
            </w:r>
          </w:p>
        </w:tc>
      </w:tr>
    </w:tbl>
    <w:p w14:paraId="31CAA856" w14:textId="6D2F95E0" w:rsidR="00574C23" w:rsidRDefault="00947F56">
      <w:pPr>
        <w:pStyle w:val="3"/>
        <w:spacing w:line="360" w:lineRule="auto"/>
      </w:pPr>
      <w:bookmarkStart w:id="66" w:name="_Toc531879161"/>
      <w:r>
        <w:rPr>
          <w:rFonts w:hint="eastAsia"/>
        </w:rPr>
        <w:lastRenderedPageBreak/>
        <w:t>2.3.3</w:t>
      </w:r>
      <w:r>
        <w:t xml:space="preserve"> </w:t>
      </w:r>
      <w:r>
        <w:rPr>
          <w:rFonts w:hint="eastAsia"/>
        </w:rPr>
        <w:t>服务</w:t>
      </w:r>
      <w:bookmarkEnd w:id="66"/>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7" w:name="_Toc531879162"/>
      <w:r>
        <w:rPr>
          <w:rFonts w:hint="eastAsia"/>
        </w:rPr>
        <w:t>2.3.4</w:t>
      </w:r>
      <w:r>
        <w:rPr>
          <w:rFonts w:hint="eastAsia"/>
        </w:rPr>
        <w:t>非移交的产品</w:t>
      </w:r>
      <w:bookmarkEnd w:id="67"/>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8" w:name="_Toc531879163"/>
      <w:r>
        <w:t>2.</w:t>
      </w:r>
      <w:r>
        <w:rPr>
          <w:rFonts w:hint="eastAsia"/>
        </w:rPr>
        <w:t>4</w:t>
      </w:r>
      <w:r>
        <w:t xml:space="preserve"> </w:t>
      </w:r>
      <w:r>
        <w:rPr>
          <w:rFonts w:hint="eastAsia"/>
        </w:rPr>
        <w:t>验收标准</w:t>
      </w:r>
      <w:bookmarkEnd w:id="68"/>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26810EDC" w14:textId="77777777" w:rsidTr="008F06CB">
        <w:tc>
          <w:tcPr>
            <w:tcW w:w="4122" w:type="dxa"/>
            <w:tcBorders>
              <w:bottom w:val="single" w:sz="4" w:space="0" w:color="auto"/>
            </w:tcBorders>
          </w:tcPr>
          <w:p w14:paraId="6E8564DC" w14:textId="77777777" w:rsidR="00574C23" w:rsidRDefault="00947F56">
            <w:pPr>
              <w:spacing w:line="360" w:lineRule="auto"/>
              <w:rPr>
                <w:rFonts w:cs="Times New Roman"/>
                <w:b/>
                <w:szCs w:val="21"/>
              </w:rPr>
            </w:pPr>
            <w:r>
              <w:rPr>
                <w:rFonts w:hint="eastAsia"/>
                <w:szCs w:val="21"/>
              </w:rPr>
              <w:t>可行性分析报告</w:t>
            </w:r>
          </w:p>
        </w:tc>
        <w:tc>
          <w:tcPr>
            <w:tcW w:w="4114" w:type="dxa"/>
            <w:vMerge w:val="restart"/>
            <w:vAlign w:val="center"/>
          </w:tcPr>
          <w:p w14:paraId="0E7B2D2F" w14:textId="77777777" w:rsidR="00574C23" w:rsidRDefault="00947F56">
            <w:pPr>
              <w:spacing w:line="360" w:lineRule="auto"/>
              <w:jc w:val="center"/>
              <w:rPr>
                <w:szCs w:val="21"/>
              </w:rPr>
            </w:pPr>
            <w:r>
              <w:rPr>
                <w:rFonts w:hint="eastAsia"/>
                <w:szCs w:val="21"/>
              </w:rPr>
              <w:t>通过指导老师的评审</w:t>
            </w:r>
          </w:p>
        </w:tc>
      </w:tr>
      <w:tr w:rsidR="00574C23" w14:paraId="77BB81D4" w14:textId="77777777">
        <w:trPr>
          <w:trHeight w:val="150"/>
        </w:trPr>
        <w:tc>
          <w:tcPr>
            <w:tcW w:w="4122" w:type="dxa"/>
            <w:tcBorders>
              <w:top w:val="single" w:sz="4" w:space="0" w:color="auto"/>
              <w:bottom w:val="single" w:sz="4" w:space="0" w:color="auto"/>
            </w:tcBorders>
          </w:tcPr>
          <w:p w14:paraId="4023DCE6" w14:textId="77777777" w:rsidR="00574C23" w:rsidRDefault="00947F56">
            <w:pPr>
              <w:spacing w:line="360" w:lineRule="auto"/>
              <w:rPr>
                <w:rFonts w:cs="Times New Roman"/>
                <w:szCs w:val="21"/>
              </w:rPr>
            </w:pPr>
            <w:r>
              <w:rPr>
                <w:rFonts w:cs="Times New Roman" w:hint="eastAsia"/>
                <w:szCs w:val="21"/>
              </w:rPr>
              <w:t>项目章程</w:t>
            </w:r>
          </w:p>
        </w:tc>
        <w:tc>
          <w:tcPr>
            <w:tcW w:w="4114" w:type="dxa"/>
            <w:vMerge/>
          </w:tcPr>
          <w:p w14:paraId="3ADE2844" w14:textId="77777777" w:rsidR="00574C23" w:rsidRDefault="00574C23">
            <w:pPr>
              <w:spacing w:line="360" w:lineRule="auto"/>
              <w:rPr>
                <w:rFonts w:cs="Times New Roman"/>
                <w:szCs w:val="21"/>
              </w:rPr>
            </w:pPr>
          </w:p>
        </w:tc>
      </w:tr>
      <w:tr w:rsidR="00574C23" w14:paraId="246DB30C" w14:textId="77777777">
        <w:trPr>
          <w:trHeight w:val="147"/>
        </w:trPr>
        <w:tc>
          <w:tcPr>
            <w:tcW w:w="4122" w:type="dxa"/>
            <w:tcBorders>
              <w:top w:val="single" w:sz="4" w:space="0" w:color="auto"/>
              <w:bottom w:val="single" w:sz="4" w:space="0" w:color="auto"/>
            </w:tcBorders>
          </w:tcPr>
          <w:p w14:paraId="6F70AD01" w14:textId="77777777" w:rsidR="00574C23" w:rsidRDefault="00947F56">
            <w:pPr>
              <w:spacing w:line="360" w:lineRule="auto"/>
              <w:rPr>
                <w:rFonts w:cs="Times New Roman"/>
                <w:szCs w:val="21"/>
              </w:rPr>
            </w:pPr>
            <w:r>
              <w:rPr>
                <w:rFonts w:cs="Times New Roman" w:hint="eastAsia"/>
                <w:szCs w:val="21"/>
              </w:rPr>
              <w:t>总体项目计划</w:t>
            </w:r>
          </w:p>
        </w:tc>
        <w:tc>
          <w:tcPr>
            <w:tcW w:w="4114" w:type="dxa"/>
            <w:vMerge/>
          </w:tcPr>
          <w:p w14:paraId="50A9FD78" w14:textId="77777777" w:rsidR="00574C23" w:rsidRDefault="00574C23">
            <w:pPr>
              <w:spacing w:line="360" w:lineRule="auto"/>
              <w:rPr>
                <w:rFonts w:cs="Times New Roman"/>
                <w:szCs w:val="21"/>
              </w:rPr>
            </w:pPr>
          </w:p>
        </w:tc>
      </w:tr>
      <w:tr w:rsidR="00574C23" w14:paraId="7D460CF2" w14:textId="77777777">
        <w:trPr>
          <w:trHeight w:val="165"/>
        </w:trPr>
        <w:tc>
          <w:tcPr>
            <w:tcW w:w="4122" w:type="dxa"/>
            <w:tcBorders>
              <w:top w:val="single" w:sz="4" w:space="0" w:color="auto"/>
              <w:bottom w:val="single" w:sz="4" w:space="0" w:color="auto"/>
            </w:tcBorders>
          </w:tcPr>
          <w:p w14:paraId="1F7A8DA8" w14:textId="77777777" w:rsidR="00574C23" w:rsidRDefault="00947F56">
            <w:pPr>
              <w:spacing w:line="360" w:lineRule="auto"/>
              <w:rPr>
                <w:rFonts w:cs="Times New Roman"/>
                <w:szCs w:val="21"/>
              </w:rPr>
            </w:pPr>
            <w:r>
              <w:rPr>
                <w:rFonts w:cs="Times New Roman" w:hint="eastAsia"/>
                <w:szCs w:val="21"/>
              </w:rPr>
              <w:t>需求开发计划</w:t>
            </w:r>
          </w:p>
        </w:tc>
        <w:tc>
          <w:tcPr>
            <w:tcW w:w="4114" w:type="dxa"/>
            <w:vMerge/>
          </w:tcPr>
          <w:p w14:paraId="3B9925A5" w14:textId="77777777" w:rsidR="00574C23" w:rsidRDefault="00574C23">
            <w:pPr>
              <w:spacing w:line="360" w:lineRule="auto"/>
              <w:rPr>
                <w:rFonts w:cs="Times New Roman"/>
                <w:szCs w:val="21"/>
              </w:rPr>
            </w:pPr>
          </w:p>
        </w:tc>
      </w:tr>
      <w:tr w:rsidR="00574C23" w14:paraId="34A0997B" w14:textId="77777777">
        <w:trPr>
          <w:trHeight w:val="165"/>
        </w:trPr>
        <w:tc>
          <w:tcPr>
            <w:tcW w:w="4122" w:type="dxa"/>
            <w:tcBorders>
              <w:top w:val="single" w:sz="4" w:space="0" w:color="auto"/>
              <w:bottom w:val="single" w:sz="4" w:space="0" w:color="auto"/>
            </w:tcBorders>
          </w:tcPr>
          <w:p w14:paraId="036B903C" w14:textId="77777777" w:rsidR="00574C23" w:rsidRDefault="00947F56">
            <w:pPr>
              <w:spacing w:line="360" w:lineRule="auto"/>
              <w:rPr>
                <w:rFonts w:cs="Times New Roman"/>
                <w:szCs w:val="21"/>
              </w:rPr>
            </w:pPr>
            <w:r>
              <w:rPr>
                <w:rFonts w:cs="Times New Roman" w:hint="eastAsia"/>
                <w:szCs w:val="21"/>
              </w:rPr>
              <w:t>需求变更控制文档</w:t>
            </w:r>
          </w:p>
        </w:tc>
        <w:tc>
          <w:tcPr>
            <w:tcW w:w="4114" w:type="dxa"/>
            <w:vMerge/>
          </w:tcPr>
          <w:p w14:paraId="50890C10" w14:textId="77777777" w:rsidR="00574C23" w:rsidRDefault="00574C23">
            <w:pPr>
              <w:spacing w:line="360" w:lineRule="auto"/>
              <w:rPr>
                <w:rFonts w:cs="Times New Roman"/>
                <w:szCs w:val="21"/>
              </w:rPr>
            </w:pPr>
          </w:p>
        </w:tc>
      </w:tr>
      <w:tr w:rsidR="00574C23" w14:paraId="15EAA7FC" w14:textId="77777777">
        <w:trPr>
          <w:trHeight w:val="135"/>
        </w:trPr>
        <w:tc>
          <w:tcPr>
            <w:tcW w:w="4122" w:type="dxa"/>
          </w:tcPr>
          <w:p w14:paraId="102CCB18" w14:textId="77777777" w:rsidR="00574C23" w:rsidRDefault="00947F56">
            <w:pPr>
              <w:spacing w:line="360" w:lineRule="auto"/>
              <w:rPr>
                <w:rFonts w:cs="Times New Roman"/>
                <w:szCs w:val="21"/>
              </w:rPr>
            </w:pPr>
            <w:r>
              <w:rPr>
                <w:rFonts w:cs="Times New Roman" w:hint="eastAsia"/>
                <w:szCs w:val="21"/>
              </w:rPr>
              <w:t>需求规格说明书</w:t>
            </w:r>
          </w:p>
        </w:tc>
        <w:tc>
          <w:tcPr>
            <w:tcW w:w="4114" w:type="dxa"/>
            <w:vMerge/>
          </w:tcPr>
          <w:p w14:paraId="21780F2B" w14:textId="77777777" w:rsidR="00574C23" w:rsidRDefault="00574C23">
            <w:pPr>
              <w:spacing w:line="360" w:lineRule="auto"/>
              <w:rPr>
                <w:rFonts w:cs="Times New Roman"/>
                <w:szCs w:val="21"/>
              </w:rPr>
            </w:pPr>
          </w:p>
        </w:tc>
      </w:tr>
      <w:tr w:rsidR="00574C23" w14:paraId="4E632713" w14:textId="77777777">
        <w:tc>
          <w:tcPr>
            <w:tcW w:w="4122" w:type="dxa"/>
            <w:tcBorders>
              <w:bottom w:val="single" w:sz="4" w:space="0" w:color="auto"/>
            </w:tcBorders>
          </w:tcPr>
          <w:p w14:paraId="663B2D56" w14:textId="77777777" w:rsidR="00574C23" w:rsidRDefault="00947F56">
            <w:pPr>
              <w:spacing w:line="360" w:lineRule="auto"/>
              <w:rPr>
                <w:rFonts w:cs="Times New Roman"/>
                <w:szCs w:val="21"/>
              </w:rPr>
            </w:pPr>
            <w:r>
              <w:rPr>
                <w:rFonts w:cs="Times New Roman" w:hint="eastAsia"/>
                <w:szCs w:val="21"/>
              </w:rPr>
              <w:t>系统设计计划</w:t>
            </w:r>
          </w:p>
        </w:tc>
        <w:tc>
          <w:tcPr>
            <w:tcW w:w="4114" w:type="dxa"/>
            <w:vMerge/>
          </w:tcPr>
          <w:p w14:paraId="07471E54" w14:textId="77777777" w:rsidR="00574C23" w:rsidRDefault="00574C23">
            <w:pPr>
              <w:spacing w:line="360" w:lineRule="auto"/>
              <w:rPr>
                <w:rFonts w:cs="Times New Roman"/>
                <w:szCs w:val="21"/>
              </w:rPr>
            </w:pPr>
          </w:p>
        </w:tc>
      </w:tr>
      <w:tr w:rsidR="00574C23" w14:paraId="497C536E" w14:textId="77777777">
        <w:trPr>
          <w:trHeight w:val="90"/>
        </w:trPr>
        <w:tc>
          <w:tcPr>
            <w:tcW w:w="4122" w:type="dxa"/>
            <w:tcBorders>
              <w:top w:val="single" w:sz="4" w:space="0" w:color="auto"/>
            </w:tcBorders>
          </w:tcPr>
          <w:p w14:paraId="4CDEE456" w14:textId="77777777" w:rsidR="00574C23" w:rsidRDefault="00947F56">
            <w:pPr>
              <w:spacing w:line="360" w:lineRule="auto"/>
              <w:rPr>
                <w:rFonts w:cs="Times New Roman"/>
                <w:szCs w:val="21"/>
              </w:rPr>
            </w:pPr>
            <w:r>
              <w:rPr>
                <w:rFonts w:cs="Times New Roman" w:hint="eastAsia"/>
                <w:szCs w:val="21"/>
              </w:rPr>
              <w:t>概要设计说明</w:t>
            </w:r>
          </w:p>
        </w:tc>
        <w:tc>
          <w:tcPr>
            <w:tcW w:w="4114" w:type="dxa"/>
            <w:vMerge/>
          </w:tcPr>
          <w:p w14:paraId="1DEA8851" w14:textId="77777777" w:rsidR="00574C23" w:rsidRDefault="00574C23">
            <w:pPr>
              <w:spacing w:line="360" w:lineRule="auto"/>
              <w:rPr>
                <w:rFonts w:cs="Times New Roman"/>
                <w:szCs w:val="21"/>
              </w:rPr>
            </w:pPr>
          </w:p>
        </w:tc>
      </w:tr>
      <w:tr w:rsidR="00574C23" w14:paraId="0AD1C5AC" w14:textId="77777777">
        <w:trPr>
          <w:trHeight w:val="225"/>
        </w:trPr>
        <w:tc>
          <w:tcPr>
            <w:tcW w:w="4122" w:type="dxa"/>
          </w:tcPr>
          <w:p w14:paraId="41999228" w14:textId="77777777" w:rsidR="00574C23" w:rsidRDefault="00947F56">
            <w:pPr>
              <w:spacing w:line="360" w:lineRule="auto"/>
              <w:rPr>
                <w:rFonts w:cs="Times New Roman"/>
                <w:szCs w:val="21"/>
              </w:rPr>
            </w:pPr>
            <w:r>
              <w:rPr>
                <w:rFonts w:cs="Times New Roman" w:hint="eastAsia"/>
                <w:szCs w:val="21"/>
              </w:rPr>
              <w:t>质量保证计划</w:t>
            </w:r>
          </w:p>
        </w:tc>
        <w:tc>
          <w:tcPr>
            <w:tcW w:w="4114" w:type="dxa"/>
            <w:vMerge/>
          </w:tcPr>
          <w:p w14:paraId="3B88D14A" w14:textId="77777777" w:rsidR="00574C23" w:rsidRDefault="00574C23">
            <w:pPr>
              <w:spacing w:line="360" w:lineRule="auto"/>
              <w:rPr>
                <w:rFonts w:cs="Times New Roman"/>
                <w:szCs w:val="21"/>
              </w:rPr>
            </w:pPr>
          </w:p>
        </w:tc>
      </w:tr>
      <w:tr w:rsidR="00574C23" w14:paraId="4A498720" w14:textId="77777777">
        <w:tc>
          <w:tcPr>
            <w:tcW w:w="4122" w:type="dxa"/>
          </w:tcPr>
          <w:p w14:paraId="2C991D65" w14:textId="77777777" w:rsidR="00574C23" w:rsidRDefault="00947F56">
            <w:pPr>
              <w:spacing w:line="360" w:lineRule="auto"/>
              <w:rPr>
                <w:rFonts w:cs="Times New Roman"/>
                <w:szCs w:val="21"/>
              </w:rPr>
            </w:pPr>
            <w:r>
              <w:rPr>
                <w:rFonts w:cs="Times New Roman" w:hint="eastAsia"/>
                <w:szCs w:val="21"/>
              </w:rPr>
              <w:t>编码与系统实现计划</w:t>
            </w:r>
          </w:p>
        </w:tc>
        <w:tc>
          <w:tcPr>
            <w:tcW w:w="4114" w:type="dxa"/>
            <w:vMerge/>
          </w:tcPr>
          <w:p w14:paraId="0909713B" w14:textId="77777777" w:rsidR="00574C23" w:rsidRDefault="00574C23">
            <w:pPr>
              <w:spacing w:line="360" w:lineRule="auto"/>
              <w:rPr>
                <w:rFonts w:cs="Times New Roman"/>
                <w:szCs w:val="21"/>
              </w:rPr>
            </w:pPr>
          </w:p>
        </w:tc>
      </w:tr>
      <w:tr w:rsidR="00574C23" w14:paraId="06900DBD" w14:textId="77777777">
        <w:tc>
          <w:tcPr>
            <w:tcW w:w="4122" w:type="dxa"/>
          </w:tcPr>
          <w:p w14:paraId="01D1B44A" w14:textId="77777777" w:rsidR="00574C23" w:rsidRDefault="00947F56">
            <w:pPr>
              <w:spacing w:line="360" w:lineRule="auto"/>
              <w:rPr>
                <w:rFonts w:cs="Times New Roman"/>
                <w:szCs w:val="21"/>
              </w:rPr>
            </w:pPr>
            <w:r>
              <w:rPr>
                <w:rFonts w:cs="Times New Roman" w:hint="eastAsia"/>
                <w:szCs w:val="21"/>
              </w:rPr>
              <w:t>测试计划</w:t>
            </w:r>
          </w:p>
        </w:tc>
        <w:tc>
          <w:tcPr>
            <w:tcW w:w="4114" w:type="dxa"/>
            <w:vMerge/>
          </w:tcPr>
          <w:p w14:paraId="64FE304E" w14:textId="77777777" w:rsidR="00574C23" w:rsidRDefault="00574C23">
            <w:pPr>
              <w:spacing w:line="360" w:lineRule="auto"/>
              <w:rPr>
                <w:rFonts w:cs="Times New Roman"/>
                <w:szCs w:val="21"/>
              </w:rPr>
            </w:pPr>
          </w:p>
        </w:tc>
      </w:tr>
      <w:tr w:rsidR="00574C23" w14:paraId="5CC607D5" w14:textId="77777777">
        <w:tc>
          <w:tcPr>
            <w:tcW w:w="4122" w:type="dxa"/>
          </w:tcPr>
          <w:p w14:paraId="5F6BB744" w14:textId="77777777" w:rsidR="00574C23" w:rsidRDefault="00947F56">
            <w:pPr>
              <w:spacing w:line="360" w:lineRule="auto"/>
              <w:rPr>
                <w:rFonts w:cs="Times New Roman"/>
                <w:szCs w:val="21"/>
              </w:rPr>
            </w:pPr>
            <w:r>
              <w:rPr>
                <w:rFonts w:cs="Times New Roman" w:hint="eastAsia"/>
                <w:szCs w:val="21"/>
              </w:rPr>
              <w:t>工程部署计划</w:t>
            </w:r>
          </w:p>
        </w:tc>
        <w:tc>
          <w:tcPr>
            <w:tcW w:w="4114" w:type="dxa"/>
            <w:vMerge/>
          </w:tcPr>
          <w:p w14:paraId="4262A0F7" w14:textId="77777777" w:rsidR="00574C23" w:rsidRDefault="00574C23">
            <w:pPr>
              <w:spacing w:line="360" w:lineRule="auto"/>
              <w:rPr>
                <w:rFonts w:cs="Times New Roman"/>
                <w:szCs w:val="21"/>
              </w:rPr>
            </w:pPr>
          </w:p>
        </w:tc>
      </w:tr>
      <w:tr w:rsidR="00574C23" w14:paraId="6F522B3A" w14:textId="77777777">
        <w:tc>
          <w:tcPr>
            <w:tcW w:w="4122" w:type="dxa"/>
          </w:tcPr>
          <w:p w14:paraId="342769FF" w14:textId="77777777" w:rsidR="00574C23" w:rsidRDefault="00947F56">
            <w:pPr>
              <w:spacing w:line="360" w:lineRule="auto"/>
              <w:rPr>
                <w:rFonts w:cs="Times New Roman"/>
                <w:szCs w:val="21"/>
              </w:rPr>
            </w:pPr>
            <w:r>
              <w:rPr>
                <w:rFonts w:cs="Times New Roman" w:hint="eastAsia"/>
                <w:szCs w:val="21"/>
              </w:rPr>
              <w:t>培训计划</w:t>
            </w:r>
          </w:p>
        </w:tc>
        <w:tc>
          <w:tcPr>
            <w:tcW w:w="4114" w:type="dxa"/>
            <w:vMerge/>
          </w:tcPr>
          <w:p w14:paraId="671A1987" w14:textId="77777777" w:rsidR="00574C23" w:rsidRDefault="00574C23">
            <w:pPr>
              <w:spacing w:line="360" w:lineRule="auto"/>
              <w:rPr>
                <w:rFonts w:cs="Times New Roman"/>
                <w:szCs w:val="21"/>
              </w:rPr>
            </w:pPr>
          </w:p>
        </w:tc>
      </w:tr>
      <w:tr w:rsidR="00574C23" w14:paraId="0C2440AB" w14:textId="77777777">
        <w:tc>
          <w:tcPr>
            <w:tcW w:w="4122" w:type="dxa"/>
          </w:tcPr>
          <w:p w14:paraId="3E515272" w14:textId="77777777" w:rsidR="00574C23" w:rsidRDefault="00947F56">
            <w:pPr>
              <w:spacing w:line="360" w:lineRule="auto"/>
              <w:rPr>
                <w:rFonts w:cs="Times New Roman"/>
                <w:szCs w:val="21"/>
              </w:rPr>
            </w:pPr>
            <w:r>
              <w:rPr>
                <w:rFonts w:cs="Times New Roman" w:hint="eastAsia"/>
                <w:szCs w:val="21"/>
              </w:rPr>
              <w:lastRenderedPageBreak/>
              <w:t>系统维护计划</w:t>
            </w:r>
          </w:p>
        </w:tc>
        <w:tc>
          <w:tcPr>
            <w:tcW w:w="4114" w:type="dxa"/>
            <w:vMerge/>
          </w:tcPr>
          <w:p w14:paraId="50D4BB5A" w14:textId="77777777" w:rsidR="00574C23" w:rsidRDefault="00574C23">
            <w:pPr>
              <w:spacing w:line="360" w:lineRule="auto"/>
              <w:rPr>
                <w:rFonts w:cs="Times New Roman"/>
                <w:szCs w:val="21"/>
              </w:rPr>
            </w:pPr>
          </w:p>
        </w:tc>
      </w:tr>
      <w:tr w:rsidR="00574C23" w14:paraId="4EC04218" w14:textId="77777777">
        <w:tc>
          <w:tcPr>
            <w:tcW w:w="4122" w:type="dxa"/>
          </w:tcPr>
          <w:p w14:paraId="65D192D8" w14:textId="77777777" w:rsidR="00574C23" w:rsidRDefault="00947F56">
            <w:pPr>
              <w:spacing w:line="360" w:lineRule="auto"/>
              <w:rPr>
                <w:rFonts w:cs="Times New Roman"/>
                <w:szCs w:val="21"/>
              </w:rPr>
            </w:pPr>
            <w:r>
              <w:rPr>
                <w:rFonts w:cs="Times New Roman" w:hint="eastAsia"/>
                <w:szCs w:val="21"/>
              </w:rPr>
              <w:t>项目总结报告</w:t>
            </w:r>
          </w:p>
        </w:tc>
        <w:tc>
          <w:tcPr>
            <w:tcW w:w="4114" w:type="dxa"/>
            <w:vMerge/>
          </w:tcPr>
          <w:p w14:paraId="33FB678C" w14:textId="77777777" w:rsidR="00574C23" w:rsidRDefault="00574C23">
            <w:pPr>
              <w:spacing w:line="360" w:lineRule="auto"/>
              <w:rPr>
                <w:rFonts w:cs="Times New Roman"/>
                <w:szCs w:val="21"/>
              </w:rPr>
            </w:pPr>
          </w:p>
        </w:tc>
      </w:tr>
      <w:tr w:rsidR="00574C23" w14:paraId="5FC55895" w14:textId="77777777">
        <w:trPr>
          <w:trHeight w:val="324"/>
        </w:trPr>
        <w:tc>
          <w:tcPr>
            <w:tcW w:w="4122" w:type="dxa"/>
          </w:tcPr>
          <w:p w14:paraId="40B48390" w14:textId="77777777" w:rsidR="00574C23" w:rsidRDefault="00947F56">
            <w:pPr>
              <w:rPr>
                <w:rFonts w:cs="Times New Roman"/>
                <w:szCs w:val="21"/>
              </w:rPr>
            </w:pPr>
            <w:proofErr w:type="gramStart"/>
            <w:r>
              <w:rPr>
                <w:rFonts w:hint="eastAsia"/>
              </w:rPr>
              <w:t>甘特图</w:t>
            </w:r>
            <w:proofErr w:type="gramEnd"/>
          </w:p>
        </w:tc>
        <w:tc>
          <w:tcPr>
            <w:tcW w:w="4114" w:type="dxa"/>
            <w:vMerge/>
          </w:tcPr>
          <w:p w14:paraId="6827F3EA" w14:textId="77777777" w:rsidR="00574C23" w:rsidRDefault="00574C23"/>
        </w:tc>
      </w:tr>
      <w:tr w:rsidR="00574C23" w14:paraId="2EF1B5AC" w14:textId="77777777">
        <w:tc>
          <w:tcPr>
            <w:tcW w:w="4122" w:type="dxa"/>
          </w:tcPr>
          <w:p w14:paraId="30E440A5" w14:textId="77777777" w:rsidR="00574C23" w:rsidRDefault="00947F56">
            <w:pPr>
              <w:rPr>
                <w:rFonts w:cs="Times New Roman"/>
                <w:szCs w:val="21"/>
              </w:rPr>
            </w:pPr>
            <w:r>
              <w:rPr>
                <w:rFonts w:hint="eastAsia"/>
              </w:rPr>
              <w:t>需求工程</w:t>
            </w:r>
            <w:r>
              <w:rPr>
                <w:rFonts w:hint="eastAsia"/>
              </w:rPr>
              <w:t>WBS</w:t>
            </w:r>
          </w:p>
        </w:tc>
        <w:tc>
          <w:tcPr>
            <w:tcW w:w="4114" w:type="dxa"/>
            <w:vMerge/>
          </w:tcPr>
          <w:p w14:paraId="3F90BEBA" w14:textId="77777777" w:rsidR="00574C23" w:rsidRDefault="00574C23"/>
        </w:tc>
      </w:tr>
      <w:tr w:rsidR="00574C23" w14:paraId="213A464B" w14:textId="77777777">
        <w:tc>
          <w:tcPr>
            <w:tcW w:w="4122" w:type="dxa"/>
          </w:tcPr>
          <w:p w14:paraId="09D341A2" w14:textId="77777777" w:rsidR="00574C23" w:rsidRDefault="00947F56">
            <w:pPr>
              <w:rPr>
                <w:rFonts w:cs="Times New Roman"/>
                <w:szCs w:val="21"/>
              </w:rPr>
            </w:pPr>
            <w:r>
              <w:rPr>
                <w:rFonts w:hint="eastAsia"/>
              </w:rPr>
              <w:t>总体项目</w:t>
            </w:r>
            <w:r>
              <w:rPr>
                <w:rFonts w:hint="eastAsia"/>
              </w:rPr>
              <w:t>WBS</w:t>
            </w:r>
          </w:p>
        </w:tc>
        <w:tc>
          <w:tcPr>
            <w:tcW w:w="4114" w:type="dxa"/>
            <w:vMerge/>
          </w:tcPr>
          <w:p w14:paraId="08899588" w14:textId="77777777" w:rsidR="00574C23" w:rsidRDefault="00574C23"/>
        </w:tc>
      </w:tr>
      <w:tr w:rsidR="00574C23" w14:paraId="49F7756B" w14:textId="77777777">
        <w:tc>
          <w:tcPr>
            <w:tcW w:w="4122" w:type="dxa"/>
          </w:tcPr>
          <w:p w14:paraId="53A77473"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c>
          <w:tcPr>
            <w:tcW w:w="4114" w:type="dxa"/>
            <w:vMerge/>
          </w:tcPr>
          <w:p w14:paraId="5A2B4B60" w14:textId="77777777" w:rsidR="00574C23" w:rsidRDefault="00574C23"/>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rsidTr="008F06CB">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vAlign w:val="center"/>
          </w:tcPr>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69" w:name="_Toc531879164"/>
      <w:r>
        <w:rPr>
          <w:rFonts w:hint="eastAsia"/>
          <w:szCs w:val="21"/>
        </w:rPr>
        <w:t>2.5完成项目的最迟期限</w:t>
      </w:r>
      <w:bookmarkEnd w:id="69"/>
    </w:p>
    <w:p w14:paraId="0164A0D1" w14:textId="77E47A7E" w:rsidR="00574C23" w:rsidRDefault="00947F56">
      <w:r>
        <w:rPr>
          <w:rFonts w:hint="eastAsia"/>
        </w:rPr>
        <w:t>2019</w:t>
      </w:r>
      <w:r>
        <w:rPr>
          <w:rFonts w:hint="eastAsia"/>
        </w:rPr>
        <w:t>年</w:t>
      </w:r>
      <w:r>
        <w:rPr>
          <w:rFonts w:hint="eastAsia"/>
        </w:rPr>
        <w:t>1</w:t>
      </w:r>
      <w:r>
        <w:rPr>
          <w:rFonts w:hint="eastAsia"/>
        </w:rPr>
        <w:t>月</w:t>
      </w:r>
      <w:r w:rsidR="00745F5C">
        <w:rPr>
          <w:rFonts w:hint="eastAsia"/>
        </w:rPr>
        <w:t>16</w:t>
      </w:r>
      <w:r>
        <w:rPr>
          <w:rFonts w:hint="eastAsia"/>
        </w:rPr>
        <w:t>日</w:t>
      </w:r>
    </w:p>
    <w:p w14:paraId="0C7A3238" w14:textId="77777777" w:rsidR="00574C23" w:rsidRDefault="00947F56">
      <w:pPr>
        <w:pStyle w:val="2"/>
      </w:pPr>
      <w:bookmarkStart w:id="70" w:name="_Toc531879165"/>
      <w:r>
        <w:rPr>
          <w:rFonts w:hint="eastAsia"/>
        </w:rPr>
        <w:t>2.6本计划的批准者和批准日期</w:t>
      </w:r>
      <w:bookmarkEnd w:id="7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w:t>
            </w:r>
            <w:proofErr w:type="gramStart"/>
            <w:r>
              <w:rPr>
                <w:rFonts w:asciiTheme="minorEastAsia" w:hAnsiTheme="minorEastAsia" w:hint="eastAsia"/>
                <w:szCs w:val="21"/>
              </w:rPr>
              <w:t>枨</w:t>
            </w:r>
            <w:proofErr w:type="gramEnd"/>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1" w:name="_Toc525938483"/>
      <w:bookmarkStart w:id="72" w:name="_Toc531879166"/>
      <w:bookmarkEnd w:id="58"/>
      <w:r>
        <w:rPr>
          <w:rFonts w:asciiTheme="majorEastAsia" w:hAnsiTheme="majorEastAsia" w:cstheme="majorHAnsi"/>
        </w:rPr>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1"/>
      <w:bookmarkEnd w:id="72"/>
    </w:p>
    <w:p w14:paraId="3F34C69C" w14:textId="77777777" w:rsidR="00574C23" w:rsidRDefault="00947F56">
      <w:pPr>
        <w:pStyle w:val="2"/>
        <w:spacing w:line="360" w:lineRule="auto"/>
      </w:pPr>
      <w:bookmarkStart w:id="73" w:name="_Toc531879167"/>
      <w:r>
        <w:rPr>
          <w:rFonts w:hint="eastAsia"/>
        </w:rPr>
        <w:t>3.1</w:t>
      </w:r>
      <w:r>
        <w:t xml:space="preserve"> </w:t>
      </w:r>
      <w:r>
        <w:rPr>
          <w:rFonts w:hint="eastAsia"/>
        </w:rPr>
        <w:t>工作任务分解与人员分工</w:t>
      </w:r>
      <w:bookmarkEnd w:id="73"/>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3"/>
        <w:gridCol w:w="2867"/>
      </w:tblGrid>
      <w:tr w:rsidR="00574C23" w14:paraId="53C0C4C6" w14:textId="77777777" w:rsidTr="00CF765A">
        <w:tc>
          <w:tcPr>
            <w:tcW w:w="5213" w:type="dxa"/>
          </w:tcPr>
          <w:p w14:paraId="66B425BD" w14:textId="77777777" w:rsidR="00574C23" w:rsidRDefault="00947F56">
            <w:pPr>
              <w:spacing w:line="360" w:lineRule="auto"/>
              <w:jc w:val="center"/>
              <w:rPr>
                <w:b/>
                <w:bCs/>
                <w:color w:val="000000"/>
                <w:sz w:val="24"/>
                <w:szCs w:val="21"/>
              </w:rPr>
            </w:pPr>
            <w:r>
              <w:rPr>
                <w:rFonts w:hint="eastAsia"/>
                <w:b/>
                <w:bCs/>
                <w:color w:val="000000"/>
                <w:sz w:val="24"/>
                <w:szCs w:val="21"/>
              </w:rPr>
              <w:t>任务名称</w:t>
            </w:r>
          </w:p>
        </w:tc>
        <w:tc>
          <w:tcPr>
            <w:tcW w:w="2867" w:type="dxa"/>
          </w:tcPr>
          <w:p w14:paraId="2818A00C"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1527FEBF" w14:textId="77777777" w:rsidTr="00CF765A">
        <w:tc>
          <w:tcPr>
            <w:tcW w:w="5213" w:type="dxa"/>
          </w:tcPr>
          <w:p w14:paraId="2549C6A9"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获取需求</w:t>
            </w:r>
          </w:p>
        </w:tc>
        <w:tc>
          <w:tcPr>
            <w:tcW w:w="2867" w:type="dxa"/>
            <w:vMerge w:val="restart"/>
          </w:tcPr>
          <w:p w14:paraId="1A56F5F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沈启航</w:t>
            </w:r>
          </w:p>
        </w:tc>
      </w:tr>
      <w:tr w:rsidR="00574C23" w14:paraId="74A4904A" w14:textId="77777777" w:rsidTr="00CF765A">
        <w:tc>
          <w:tcPr>
            <w:tcW w:w="5213" w:type="dxa"/>
          </w:tcPr>
          <w:p w14:paraId="3A64A75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w:t>
            </w:r>
            <w:proofErr w:type="gramStart"/>
            <w:r>
              <w:rPr>
                <w:rFonts w:ascii="宋体" w:eastAsia="宋体" w:cs="宋体" w:hint="eastAsia"/>
                <w:color w:val="000000"/>
                <w:kern w:val="0"/>
                <w:szCs w:val="21"/>
                <w:lang w:val="zh-CN"/>
              </w:rPr>
              <w:t>产品愿景和</w:t>
            </w:r>
            <w:proofErr w:type="gramEnd"/>
            <w:r>
              <w:rPr>
                <w:rFonts w:ascii="宋体" w:eastAsia="宋体" w:cs="宋体" w:hint="eastAsia"/>
                <w:color w:val="000000"/>
                <w:kern w:val="0"/>
                <w:szCs w:val="21"/>
                <w:lang w:val="zh-CN"/>
              </w:rPr>
              <w:t>项目范围</w:t>
            </w:r>
          </w:p>
        </w:tc>
        <w:tc>
          <w:tcPr>
            <w:tcW w:w="2867" w:type="dxa"/>
            <w:vMerge/>
          </w:tcPr>
          <w:p w14:paraId="4273EEFF" w14:textId="77777777" w:rsidR="00574C23" w:rsidRDefault="00574C23">
            <w:pPr>
              <w:spacing w:line="360" w:lineRule="auto"/>
              <w:rPr>
                <w:rFonts w:asciiTheme="minorEastAsia" w:hAnsiTheme="minorEastAsia"/>
                <w:szCs w:val="21"/>
              </w:rPr>
            </w:pPr>
          </w:p>
        </w:tc>
      </w:tr>
      <w:tr w:rsidR="00574C23" w14:paraId="6511166A" w14:textId="77777777" w:rsidTr="00CF765A">
        <w:tc>
          <w:tcPr>
            <w:tcW w:w="5213" w:type="dxa"/>
          </w:tcPr>
          <w:p w14:paraId="6840570C"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识别用户类型及其特征</w:t>
            </w:r>
          </w:p>
        </w:tc>
        <w:tc>
          <w:tcPr>
            <w:tcW w:w="2867" w:type="dxa"/>
            <w:vMerge/>
          </w:tcPr>
          <w:p w14:paraId="0758646B" w14:textId="77777777" w:rsidR="00574C23" w:rsidRDefault="00574C23">
            <w:pPr>
              <w:spacing w:line="360" w:lineRule="auto"/>
              <w:rPr>
                <w:rFonts w:asciiTheme="minorEastAsia" w:hAnsiTheme="minorEastAsia"/>
                <w:szCs w:val="21"/>
              </w:rPr>
            </w:pPr>
          </w:p>
        </w:tc>
      </w:tr>
      <w:tr w:rsidR="00574C23" w14:paraId="54C875C3" w14:textId="77777777" w:rsidTr="00CF765A">
        <w:tc>
          <w:tcPr>
            <w:tcW w:w="5213" w:type="dxa"/>
          </w:tcPr>
          <w:p w14:paraId="5B95CD8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为每类用户选出用户代表</w:t>
            </w:r>
          </w:p>
        </w:tc>
        <w:tc>
          <w:tcPr>
            <w:tcW w:w="2867" w:type="dxa"/>
            <w:vMerge/>
          </w:tcPr>
          <w:p w14:paraId="1CFA98E6" w14:textId="77777777" w:rsidR="00574C23" w:rsidRDefault="00574C23">
            <w:pPr>
              <w:spacing w:line="360" w:lineRule="auto"/>
              <w:rPr>
                <w:rFonts w:asciiTheme="minorEastAsia" w:hAnsiTheme="minorEastAsia"/>
                <w:szCs w:val="21"/>
              </w:rPr>
            </w:pPr>
          </w:p>
        </w:tc>
      </w:tr>
      <w:tr w:rsidR="00574C23" w14:paraId="4393BD73" w14:textId="77777777" w:rsidTr="00CF765A">
        <w:trPr>
          <w:trHeight w:val="172"/>
        </w:trPr>
        <w:tc>
          <w:tcPr>
            <w:tcW w:w="5213" w:type="dxa"/>
          </w:tcPr>
          <w:p w14:paraId="295A9B4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lastRenderedPageBreak/>
              <w:t>识别系统事件和反应</w:t>
            </w:r>
          </w:p>
        </w:tc>
        <w:tc>
          <w:tcPr>
            <w:tcW w:w="2867" w:type="dxa"/>
            <w:vMerge/>
          </w:tcPr>
          <w:p w14:paraId="14029ED3" w14:textId="77777777" w:rsidR="00574C23" w:rsidRDefault="00574C23">
            <w:pPr>
              <w:spacing w:line="360" w:lineRule="auto"/>
              <w:rPr>
                <w:rFonts w:asciiTheme="minorEastAsia" w:hAnsiTheme="minorEastAsia"/>
                <w:szCs w:val="21"/>
              </w:rPr>
            </w:pPr>
          </w:p>
        </w:tc>
      </w:tr>
      <w:tr w:rsidR="00574C23" w14:paraId="4946DAA4" w14:textId="77777777" w:rsidTr="00CF765A">
        <w:tc>
          <w:tcPr>
            <w:tcW w:w="5213" w:type="dxa"/>
          </w:tcPr>
          <w:p w14:paraId="15D7B27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举办需求访谈</w:t>
            </w:r>
          </w:p>
        </w:tc>
        <w:tc>
          <w:tcPr>
            <w:tcW w:w="2867" w:type="dxa"/>
            <w:vMerge/>
          </w:tcPr>
          <w:p w14:paraId="0EE6DA06" w14:textId="77777777" w:rsidR="00574C23" w:rsidRDefault="00574C23">
            <w:pPr>
              <w:spacing w:line="360" w:lineRule="auto"/>
              <w:rPr>
                <w:rFonts w:asciiTheme="minorEastAsia" w:hAnsiTheme="minorEastAsia"/>
                <w:szCs w:val="21"/>
              </w:rPr>
            </w:pPr>
          </w:p>
        </w:tc>
      </w:tr>
      <w:tr w:rsidR="00574C23" w14:paraId="62C11E6F" w14:textId="77777777" w:rsidTr="00CF765A">
        <w:tc>
          <w:tcPr>
            <w:tcW w:w="5213" w:type="dxa"/>
          </w:tcPr>
          <w:p w14:paraId="3E3EA3D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检查现有系统在需求方面的报告</w:t>
            </w:r>
          </w:p>
        </w:tc>
        <w:tc>
          <w:tcPr>
            <w:tcW w:w="2867" w:type="dxa"/>
            <w:vMerge/>
          </w:tcPr>
          <w:p w14:paraId="042035EB" w14:textId="77777777" w:rsidR="00574C23" w:rsidRDefault="00574C23">
            <w:pPr>
              <w:spacing w:line="360" w:lineRule="auto"/>
              <w:rPr>
                <w:rFonts w:asciiTheme="minorEastAsia" w:hAnsiTheme="minorEastAsia"/>
                <w:szCs w:val="21"/>
              </w:rPr>
            </w:pPr>
          </w:p>
        </w:tc>
      </w:tr>
      <w:tr w:rsidR="00574C23" w14:paraId="2FB38A8B" w14:textId="77777777" w:rsidTr="00CF765A">
        <w:tc>
          <w:tcPr>
            <w:tcW w:w="5213" w:type="dxa"/>
          </w:tcPr>
          <w:p w14:paraId="25B96CA8"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重用现有需求</w:t>
            </w:r>
          </w:p>
        </w:tc>
        <w:tc>
          <w:tcPr>
            <w:tcW w:w="2867" w:type="dxa"/>
            <w:vMerge/>
          </w:tcPr>
          <w:p w14:paraId="558A24D3" w14:textId="77777777" w:rsidR="00574C23" w:rsidRDefault="00574C23">
            <w:pPr>
              <w:spacing w:line="360" w:lineRule="auto"/>
              <w:rPr>
                <w:rFonts w:asciiTheme="minorEastAsia" w:hAnsiTheme="minorEastAsia"/>
                <w:szCs w:val="21"/>
              </w:rPr>
            </w:pPr>
          </w:p>
        </w:tc>
      </w:tr>
      <w:tr w:rsidR="00574C23" w14:paraId="688B44C9" w14:textId="77777777" w:rsidTr="00CF765A">
        <w:tc>
          <w:tcPr>
            <w:tcW w:w="5213" w:type="dxa"/>
          </w:tcPr>
          <w:p w14:paraId="15D6D2D0"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需求分析</w:t>
            </w:r>
          </w:p>
        </w:tc>
        <w:tc>
          <w:tcPr>
            <w:tcW w:w="2867" w:type="dxa"/>
            <w:vMerge w:val="restart"/>
          </w:tcPr>
          <w:p w14:paraId="6D6220A5" w14:textId="6A146034" w:rsidR="00574C23" w:rsidRDefault="00947F56">
            <w:pPr>
              <w:spacing w:line="360" w:lineRule="auto"/>
              <w:jc w:val="center"/>
              <w:rPr>
                <w:rFonts w:asciiTheme="minorEastAsia" w:hAnsiTheme="minorEastAsia"/>
                <w:szCs w:val="21"/>
              </w:rPr>
            </w:pPr>
            <w:r>
              <w:rPr>
                <w:rFonts w:asciiTheme="minorEastAsia" w:hAnsiTheme="minorEastAsia" w:hint="eastAsia"/>
                <w:szCs w:val="21"/>
              </w:rPr>
              <w:t>骆佳俊</w:t>
            </w:r>
          </w:p>
        </w:tc>
      </w:tr>
      <w:tr w:rsidR="00574C23" w14:paraId="78697050" w14:textId="77777777" w:rsidTr="00CF765A">
        <w:tc>
          <w:tcPr>
            <w:tcW w:w="5213" w:type="dxa"/>
          </w:tcPr>
          <w:p w14:paraId="41DAD41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创建用户界面以及技术原型</w:t>
            </w:r>
          </w:p>
        </w:tc>
        <w:tc>
          <w:tcPr>
            <w:tcW w:w="2867" w:type="dxa"/>
            <w:vMerge/>
          </w:tcPr>
          <w:p w14:paraId="030881D5" w14:textId="77777777" w:rsidR="00574C23" w:rsidRDefault="00574C23">
            <w:pPr>
              <w:spacing w:line="360" w:lineRule="auto"/>
              <w:rPr>
                <w:rFonts w:asciiTheme="minorEastAsia" w:hAnsiTheme="minorEastAsia"/>
                <w:szCs w:val="21"/>
              </w:rPr>
            </w:pPr>
          </w:p>
        </w:tc>
      </w:tr>
      <w:tr w:rsidR="00574C23" w14:paraId="7A0DD7D1" w14:textId="77777777" w:rsidTr="00CF765A">
        <w:tc>
          <w:tcPr>
            <w:tcW w:w="5213" w:type="dxa"/>
          </w:tcPr>
          <w:p w14:paraId="0006A62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分析需求可实现性</w:t>
            </w:r>
          </w:p>
        </w:tc>
        <w:tc>
          <w:tcPr>
            <w:tcW w:w="2867" w:type="dxa"/>
            <w:vMerge/>
          </w:tcPr>
          <w:p w14:paraId="1A20DEBE" w14:textId="77777777" w:rsidR="00574C23" w:rsidRDefault="00574C23">
            <w:pPr>
              <w:spacing w:line="360" w:lineRule="auto"/>
              <w:rPr>
                <w:rFonts w:asciiTheme="minorEastAsia" w:hAnsiTheme="minorEastAsia"/>
                <w:szCs w:val="21"/>
              </w:rPr>
            </w:pPr>
          </w:p>
        </w:tc>
      </w:tr>
      <w:tr w:rsidR="00574C23" w14:paraId="703680D8" w14:textId="77777777" w:rsidTr="00CF765A">
        <w:tc>
          <w:tcPr>
            <w:tcW w:w="5213" w:type="dxa"/>
          </w:tcPr>
          <w:p w14:paraId="001D6EA6"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需求按优先级排序</w:t>
            </w:r>
          </w:p>
        </w:tc>
        <w:tc>
          <w:tcPr>
            <w:tcW w:w="2867" w:type="dxa"/>
            <w:vMerge/>
          </w:tcPr>
          <w:p w14:paraId="042A922D" w14:textId="77777777" w:rsidR="00574C23" w:rsidRDefault="00574C23">
            <w:pPr>
              <w:spacing w:line="360" w:lineRule="auto"/>
              <w:rPr>
                <w:rFonts w:asciiTheme="minorEastAsia" w:hAnsiTheme="minorEastAsia"/>
                <w:szCs w:val="21"/>
              </w:rPr>
            </w:pPr>
          </w:p>
        </w:tc>
      </w:tr>
      <w:tr w:rsidR="00574C23" w14:paraId="07FFF57B" w14:textId="77777777" w:rsidTr="00CF765A">
        <w:tc>
          <w:tcPr>
            <w:tcW w:w="5213" w:type="dxa"/>
          </w:tcPr>
          <w:p w14:paraId="75F9C50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建立数据字典</w:t>
            </w:r>
          </w:p>
        </w:tc>
        <w:tc>
          <w:tcPr>
            <w:tcW w:w="2867" w:type="dxa"/>
            <w:vMerge/>
          </w:tcPr>
          <w:p w14:paraId="0A08A072" w14:textId="77777777" w:rsidR="00574C23" w:rsidRDefault="00574C23">
            <w:pPr>
              <w:spacing w:line="360" w:lineRule="auto"/>
              <w:rPr>
                <w:rFonts w:asciiTheme="minorEastAsia" w:hAnsiTheme="minorEastAsia"/>
                <w:szCs w:val="21"/>
              </w:rPr>
            </w:pPr>
          </w:p>
        </w:tc>
      </w:tr>
      <w:tr w:rsidR="00574C23" w14:paraId="3A1F8A1F" w14:textId="77777777" w:rsidTr="00CF765A">
        <w:tc>
          <w:tcPr>
            <w:tcW w:w="5213" w:type="dxa"/>
          </w:tcPr>
          <w:p w14:paraId="01792EC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为需求建模</w:t>
            </w:r>
          </w:p>
        </w:tc>
        <w:tc>
          <w:tcPr>
            <w:tcW w:w="2867" w:type="dxa"/>
            <w:vMerge/>
          </w:tcPr>
          <w:p w14:paraId="21043986" w14:textId="77777777" w:rsidR="00574C23" w:rsidRDefault="00574C23">
            <w:pPr>
              <w:spacing w:line="360" w:lineRule="auto"/>
              <w:rPr>
                <w:rFonts w:asciiTheme="minorEastAsia" w:hAnsiTheme="minorEastAsia"/>
                <w:szCs w:val="21"/>
              </w:rPr>
            </w:pPr>
          </w:p>
        </w:tc>
      </w:tr>
      <w:tr w:rsidR="00574C23" w14:paraId="74560E9C" w14:textId="77777777" w:rsidTr="00CF765A">
        <w:tc>
          <w:tcPr>
            <w:tcW w:w="5213" w:type="dxa"/>
          </w:tcPr>
          <w:p w14:paraId="67028E5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分析系统与外部世界之间的联系</w:t>
            </w:r>
          </w:p>
        </w:tc>
        <w:tc>
          <w:tcPr>
            <w:tcW w:w="2867" w:type="dxa"/>
            <w:vMerge/>
          </w:tcPr>
          <w:p w14:paraId="681B248C" w14:textId="77777777" w:rsidR="00574C23" w:rsidRDefault="00574C23">
            <w:pPr>
              <w:spacing w:line="360" w:lineRule="auto"/>
              <w:rPr>
                <w:rFonts w:asciiTheme="minorEastAsia" w:hAnsiTheme="minorEastAsia"/>
                <w:szCs w:val="21"/>
              </w:rPr>
            </w:pPr>
          </w:p>
        </w:tc>
      </w:tr>
      <w:tr w:rsidR="00574C23" w14:paraId="6E0625B2" w14:textId="77777777" w:rsidTr="00CF765A">
        <w:tc>
          <w:tcPr>
            <w:tcW w:w="5213" w:type="dxa"/>
          </w:tcPr>
          <w:p w14:paraId="247B6B4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需求规格说明</w:t>
            </w:r>
          </w:p>
        </w:tc>
        <w:tc>
          <w:tcPr>
            <w:tcW w:w="2867" w:type="dxa"/>
            <w:vMerge w:val="restart"/>
          </w:tcPr>
          <w:p w14:paraId="2DCEB518"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杨以恒</w:t>
            </w:r>
          </w:p>
        </w:tc>
      </w:tr>
      <w:tr w:rsidR="00574C23" w14:paraId="254DDFD4" w14:textId="77777777" w:rsidTr="00CF765A">
        <w:tc>
          <w:tcPr>
            <w:tcW w:w="5213" w:type="dxa"/>
          </w:tcPr>
          <w:p w14:paraId="7CE0FE8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使用需求文档模板</w:t>
            </w:r>
          </w:p>
        </w:tc>
        <w:tc>
          <w:tcPr>
            <w:tcW w:w="2867" w:type="dxa"/>
            <w:vMerge/>
          </w:tcPr>
          <w:p w14:paraId="5E921574" w14:textId="77777777" w:rsidR="00574C23" w:rsidRDefault="00574C23">
            <w:pPr>
              <w:spacing w:line="360" w:lineRule="auto"/>
              <w:rPr>
                <w:rFonts w:asciiTheme="minorEastAsia" w:hAnsiTheme="minorEastAsia"/>
                <w:szCs w:val="21"/>
              </w:rPr>
            </w:pPr>
          </w:p>
        </w:tc>
      </w:tr>
      <w:tr w:rsidR="00574C23" w14:paraId="498B8C35" w14:textId="77777777" w:rsidTr="00CF765A">
        <w:tc>
          <w:tcPr>
            <w:tcW w:w="5213" w:type="dxa"/>
          </w:tcPr>
          <w:p w14:paraId="379095F1"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明确需求来源</w:t>
            </w:r>
          </w:p>
        </w:tc>
        <w:tc>
          <w:tcPr>
            <w:tcW w:w="2867" w:type="dxa"/>
            <w:vMerge/>
          </w:tcPr>
          <w:p w14:paraId="40D514CB" w14:textId="77777777" w:rsidR="00574C23" w:rsidRDefault="00574C23">
            <w:pPr>
              <w:spacing w:line="360" w:lineRule="auto"/>
              <w:rPr>
                <w:rFonts w:asciiTheme="minorEastAsia" w:hAnsiTheme="minorEastAsia"/>
                <w:szCs w:val="21"/>
              </w:rPr>
            </w:pPr>
          </w:p>
        </w:tc>
      </w:tr>
      <w:tr w:rsidR="00574C23" w14:paraId="2B7512A1" w14:textId="77777777" w:rsidTr="00CF765A">
        <w:tc>
          <w:tcPr>
            <w:tcW w:w="5213" w:type="dxa"/>
          </w:tcPr>
          <w:p w14:paraId="098EACA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记录业务规则</w:t>
            </w:r>
          </w:p>
        </w:tc>
        <w:tc>
          <w:tcPr>
            <w:tcW w:w="2867" w:type="dxa"/>
            <w:vMerge/>
          </w:tcPr>
          <w:p w14:paraId="4181CBD2" w14:textId="77777777" w:rsidR="00574C23" w:rsidRDefault="00574C23">
            <w:pPr>
              <w:spacing w:line="360" w:lineRule="auto"/>
              <w:rPr>
                <w:rFonts w:asciiTheme="minorEastAsia" w:hAnsiTheme="minorEastAsia"/>
                <w:szCs w:val="21"/>
              </w:rPr>
            </w:pPr>
          </w:p>
        </w:tc>
      </w:tr>
      <w:tr w:rsidR="00574C23" w14:paraId="11019D4E" w14:textId="77777777" w:rsidTr="00CF765A">
        <w:tc>
          <w:tcPr>
            <w:tcW w:w="5213" w:type="dxa"/>
          </w:tcPr>
          <w:p w14:paraId="45586E1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记录非功能需求</w:t>
            </w:r>
          </w:p>
        </w:tc>
        <w:tc>
          <w:tcPr>
            <w:tcW w:w="2867" w:type="dxa"/>
            <w:vMerge/>
          </w:tcPr>
          <w:p w14:paraId="6C83A298" w14:textId="77777777" w:rsidR="00574C23" w:rsidRDefault="00574C23">
            <w:pPr>
              <w:spacing w:line="360" w:lineRule="auto"/>
              <w:rPr>
                <w:rFonts w:asciiTheme="minorEastAsia" w:hAnsiTheme="minorEastAsia"/>
                <w:szCs w:val="21"/>
              </w:rPr>
            </w:pPr>
          </w:p>
        </w:tc>
      </w:tr>
      <w:tr w:rsidR="00574C23" w14:paraId="57F0878E" w14:textId="77777777" w:rsidTr="00CF765A">
        <w:tc>
          <w:tcPr>
            <w:tcW w:w="5213" w:type="dxa"/>
          </w:tcPr>
          <w:p w14:paraId="05FC6506"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需求验证</w:t>
            </w:r>
          </w:p>
        </w:tc>
        <w:tc>
          <w:tcPr>
            <w:tcW w:w="2867" w:type="dxa"/>
            <w:vMerge w:val="restart"/>
          </w:tcPr>
          <w:p w14:paraId="3EBC46A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徐哲远</w:t>
            </w:r>
          </w:p>
        </w:tc>
      </w:tr>
      <w:tr w:rsidR="00574C23" w14:paraId="23CA434D" w14:textId="77777777" w:rsidTr="00CF765A">
        <w:tc>
          <w:tcPr>
            <w:tcW w:w="5213" w:type="dxa"/>
          </w:tcPr>
          <w:p w14:paraId="418D469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需求评审</w:t>
            </w:r>
          </w:p>
        </w:tc>
        <w:tc>
          <w:tcPr>
            <w:tcW w:w="2867" w:type="dxa"/>
            <w:vMerge/>
          </w:tcPr>
          <w:p w14:paraId="63D95622" w14:textId="77777777" w:rsidR="00574C23" w:rsidRDefault="00574C23">
            <w:pPr>
              <w:spacing w:line="360" w:lineRule="auto"/>
              <w:rPr>
                <w:rFonts w:asciiTheme="minorEastAsia" w:hAnsiTheme="minorEastAsia"/>
                <w:szCs w:val="21"/>
              </w:rPr>
            </w:pPr>
          </w:p>
        </w:tc>
      </w:tr>
      <w:tr w:rsidR="00574C23" w14:paraId="4C2D5843" w14:textId="77777777" w:rsidTr="00CF765A">
        <w:tc>
          <w:tcPr>
            <w:tcW w:w="5213" w:type="dxa"/>
          </w:tcPr>
          <w:p w14:paraId="2184987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测试需求</w:t>
            </w:r>
          </w:p>
        </w:tc>
        <w:tc>
          <w:tcPr>
            <w:tcW w:w="2867" w:type="dxa"/>
            <w:vMerge/>
          </w:tcPr>
          <w:p w14:paraId="76DB0A76" w14:textId="77777777" w:rsidR="00574C23" w:rsidRDefault="00574C23">
            <w:pPr>
              <w:spacing w:line="360" w:lineRule="auto"/>
              <w:rPr>
                <w:rFonts w:asciiTheme="minorEastAsia" w:hAnsiTheme="minorEastAsia"/>
                <w:szCs w:val="21"/>
              </w:rPr>
            </w:pPr>
          </w:p>
        </w:tc>
      </w:tr>
      <w:tr w:rsidR="00574C23" w14:paraId="0F205E50" w14:textId="77777777" w:rsidTr="00CF765A">
        <w:tc>
          <w:tcPr>
            <w:tcW w:w="5213" w:type="dxa"/>
          </w:tcPr>
          <w:p w14:paraId="029FE4E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定义验收标准</w:t>
            </w:r>
          </w:p>
        </w:tc>
        <w:tc>
          <w:tcPr>
            <w:tcW w:w="2867" w:type="dxa"/>
            <w:vMerge/>
          </w:tcPr>
          <w:p w14:paraId="4B1C1361" w14:textId="77777777" w:rsidR="00574C23" w:rsidRDefault="00574C23">
            <w:pPr>
              <w:spacing w:line="360" w:lineRule="auto"/>
              <w:rPr>
                <w:rFonts w:asciiTheme="minorEastAsia" w:hAnsiTheme="minorEastAsia"/>
                <w:szCs w:val="21"/>
              </w:rPr>
            </w:pPr>
          </w:p>
        </w:tc>
      </w:tr>
      <w:tr w:rsidR="00574C23" w14:paraId="1317E12D" w14:textId="77777777" w:rsidTr="00CF765A">
        <w:tc>
          <w:tcPr>
            <w:tcW w:w="5213" w:type="dxa"/>
          </w:tcPr>
          <w:p w14:paraId="67CEE705" w14:textId="77777777" w:rsidR="00574C23" w:rsidRDefault="00947F56">
            <w:pPr>
              <w:spacing w:line="360" w:lineRule="auto"/>
              <w:rPr>
                <w:rFonts w:ascii="宋体" w:eastAsia="宋体" w:cs="宋体"/>
                <w:b/>
                <w:color w:val="000000"/>
                <w:kern w:val="0"/>
                <w:szCs w:val="21"/>
                <w:lang w:val="zh-CN"/>
              </w:rPr>
            </w:pPr>
            <w:r>
              <w:rPr>
                <w:rFonts w:ascii="宋体" w:eastAsia="宋体" w:cs="宋体" w:hint="eastAsia"/>
                <w:b/>
                <w:color w:val="000000"/>
                <w:kern w:val="0"/>
                <w:szCs w:val="21"/>
                <w:lang w:val="zh-CN"/>
              </w:rPr>
              <w:t>需求</w:t>
            </w:r>
            <w:r>
              <w:rPr>
                <w:rFonts w:ascii="宋体" w:eastAsia="宋体" w:cs="宋体"/>
                <w:b/>
                <w:color w:val="000000"/>
                <w:kern w:val="0"/>
                <w:szCs w:val="21"/>
                <w:lang w:val="zh-CN"/>
              </w:rPr>
              <w:t>管理</w:t>
            </w:r>
          </w:p>
        </w:tc>
        <w:tc>
          <w:tcPr>
            <w:tcW w:w="2867" w:type="dxa"/>
            <w:vMerge w:val="restart"/>
          </w:tcPr>
          <w:p w14:paraId="0781A15B"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叶柏成</w:t>
            </w:r>
          </w:p>
        </w:tc>
      </w:tr>
      <w:tr w:rsidR="00574C23" w14:paraId="71136A2D" w14:textId="77777777" w:rsidTr="00CF765A">
        <w:tc>
          <w:tcPr>
            <w:tcW w:w="5213" w:type="dxa"/>
          </w:tcPr>
          <w:p w14:paraId="162628E8"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建立一个需求变更控制流程</w:t>
            </w:r>
          </w:p>
        </w:tc>
        <w:tc>
          <w:tcPr>
            <w:tcW w:w="2867" w:type="dxa"/>
            <w:vMerge/>
          </w:tcPr>
          <w:p w14:paraId="50FC108A" w14:textId="77777777" w:rsidR="00574C23" w:rsidRDefault="00574C23">
            <w:pPr>
              <w:spacing w:line="360" w:lineRule="auto"/>
              <w:rPr>
                <w:rFonts w:asciiTheme="minorEastAsia" w:hAnsiTheme="minorEastAsia"/>
                <w:szCs w:val="21"/>
              </w:rPr>
            </w:pPr>
          </w:p>
        </w:tc>
      </w:tr>
      <w:tr w:rsidR="00574C23" w14:paraId="77F67C9A" w14:textId="77777777" w:rsidTr="00CF765A">
        <w:tc>
          <w:tcPr>
            <w:tcW w:w="5213" w:type="dxa"/>
          </w:tcPr>
          <w:p w14:paraId="10DD3DB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对需求变更进行影响分析</w:t>
            </w:r>
          </w:p>
        </w:tc>
        <w:tc>
          <w:tcPr>
            <w:tcW w:w="2867" w:type="dxa"/>
            <w:vMerge/>
          </w:tcPr>
          <w:p w14:paraId="1294F7E3" w14:textId="77777777" w:rsidR="00574C23" w:rsidRDefault="00574C23">
            <w:pPr>
              <w:spacing w:line="360" w:lineRule="auto"/>
              <w:rPr>
                <w:rFonts w:asciiTheme="minorEastAsia" w:hAnsiTheme="minorEastAsia"/>
                <w:szCs w:val="21"/>
              </w:rPr>
            </w:pPr>
          </w:p>
        </w:tc>
      </w:tr>
      <w:tr w:rsidR="00574C23" w14:paraId="69E40C55" w14:textId="77777777" w:rsidTr="00CF765A">
        <w:tc>
          <w:tcPr>
            <w:tcW w:w="5213" w:type="dxa"/>
          </w:tcPr>
          <w:p w14:paraId="4617288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建立基线并控制需求集合版本</w:t>
            </w:r>
          </w:p>
        </w:tc>
        <w:tc>
          <w:tcPr>
            <w:tcW w:w="2867" w:type="dxa"/>
            <w:vMerge/>
          </w:tcPr>
          <w:p w14:paraId="017B1512" w14:textId="77777777" w:rsidR="00574C23" w:rsidRDefault="00574C23">
            <w:pPr>
              <w:spacing w:line="360" w:lineRule="auto"/>
              <w:rPr>
                <w:rFonts w:asciiTheme="minorEastAsia" w:hAnsiTheme="minorEastAsia"/>
                <w:szCs w:val="21"/>
              </w:rPr>
            </w:pPr>
          </w:p>
        </w:tc>
      </w:tr>
      <w:tr w:rsidR="00574C23" w14:paraId="714A895C" w14:textId="77777777" w:rsidTr="00CF765A">
        <w:tc>
          <w:tcPr>
            <w:tcW w:w="5213" w:type="dxa"/>
          </w:tcPr>
          <w:p w14:paraId="6CBA0CF1"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维护需求变更的历史记录</w:t>
            </w:r>
          </w:p>
        </w:tc>
        <w:tc>
          <w:tcPr>
            <w:tcW w:w="2867" w:type="dxa"/>
            <w:vMerge/>
          </w:tcPr>
          <w:p w14:paraId="388F6CB7" w14:textId="77777777" w:rsidR="00574C23" w:rsidRDefault="00574C23">
            <w:pPr>
              <w:spacing w:line="360" w:lineRule="auto"/>
              <w:rPr>
                <w:rFonts w:asciiTheme="minorEastAsia" w:hAnsiTheme="minorEastAsia"/>
                <w:szCs w:val="21"/>
              </w:rPr>
            </w:pPr>
          </w:p>
        </w:tc>
      </w:tr>
      <w:tr w:rsidR="00574C23" w14:paraId="3A0D4A43" w14:textId="77777777" w:rsidTr="00CF765A">
        <w:tc>
          <w:tcPr>
            <w:tcW w:w="5213" w:type="dxa"/>
          </w:tcPr>
          <w:p w14:paraId="5384894E"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跟踪每个需求的状态</w:t>
            </w:r>
          </w:p>
        </w:tc>
        <w:tc>
          <w:tcPr>
            <w:tcW w:w="2867" w:type="dxa"/>
            <w:vMerge/>
          </w:tcPr>
          <w:p w14:paraId="1E944AFB" w14:textId="77777777" w:rsidR="00574C23" w:rsidRDefault="00574C23">
            <w:pPr>
              <w:spacing w:line="360" w:lineRule="auto"/>
              <w:rPr>
                <w:rFonts w:asciiTheme="minorEastAsia" w:hAnsiTheme="minorEastAsia"/>
                <w:szCs w:val="21"/>
              </w:rPr>
            </w:pPr>
          </w:p>
        </w:tc>
      </w:tr>
      <w:tr w:rsidR="00574C23" w14:paraId="0434F0C7" w14:textId="77777777" w:rsidTr="00CF765A">
        <w:tc>
          <w:tcPr>
            <w:tcW w:w="5213" w:type="dxa"/>
          </w:tcPr>
          <w:p w14:paraId="2AE6C65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维护一个需求可跟踪矩阵</w:t>
            </w:r>
          </w:p>
        </w:tc>
        <w:tc>
          <w:tcPr>
            <w:tcW w:w="2867" w:type="dxa"/>
            <w:vMerge/>
          </w:tcPr>
          <w:p w14:paraId="7253641F" w14:textId="77777777" w:rsidR="00574C23" w:rsidRDefault="00574C23">
            <w:pPr>
              <w:spacing w:line="360" w:lineRule="auto"/>
              <w:rPr>
                <w:rFonts w:asciiTheme="minorEastAsia" w:hAnsiTheme="minorEastAsia"/>
                <w:szCs w:val="21"/>
              </w:rPr>
            </w:pPr>
          </w:p>
        </w:tc>
      </w:tr>
      <w:tr w:rsidR="00574C23" w14:paraId="6EE22571" w14:textId="77777777" w:rsidTr="00CF765A">
        <w:tc>
          <w:tcPr>
            <w:tcW w:w="5213" w:type="dxa"/>
          </w:tcPr>
          <w:p w14:paraId="7E05AAF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使用需求管理工具</w:t>
            </w:r>
          </w:p>
        </w:tc>
        <w:tc>
          <w:tcPr>
            <w:tcW w:w="2867" w:type="dxa"/>
            <w:vMerge/>
          </w:tcPr>
          <w:p w14:paraId="3A7D2ADD" w14:textId="77777777" w:rsidR="00574C23" w:rsidRDefault="00574C23">
            <w:pPr>
              <w:spacing w:line="360" w:lineRule="auto"/>
              <w:rPr>
                <w:rFonts w:asciiTheme="minorEastAsia" w:hAnsiTheme="minorEastAsia"/>
                <w:szCs w:val="21"/>
              </w:rPr>
            </w:pPr>
          </w:p>
        </w:tc>
      </w:tr>
    </w:tbl>
    <w:p w14:paraId="0453A654" w14:textId="77777777" w:rsidR="00574C23" w:rsidRDefault="00947F56">
      <w:pPr>
        <w:pStyle w:val="2"/>
        <w:spacing w:line="360" w:lineRule="auto"/>
      </w:pPr>
      <w:bookmarkStart w:id="74" w:name="_Toc531879168"/>
      <w:r>
        <w:rPr>
          <w:rFonts w:hint="eastAsia"/>
        </w:rPr>
        <w:lastRenderedPageBreak/>
        <w:t>3.2</w:t>
      </w:r>
      <w:r>
        <w:t xml:space="preserve"> </w:t>
      </w:r>
      <w:r>
        <w:rPr>
          <w:rFonts w:hint="eastAsia"/>
        </w:rPr>
        <w:t>接口人员</w:t>
      </w:r>
      <w:bookmarkEnd w:id="74"/>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122"/>
        <w:gridCol w:w="1689"/>
        <w:gridCol w:w="1680"/>
      </w:tblGrid>
      <w:tr w:rsidR="00574C23" w14:paraId="1AE45591" w14:textId="77777777" w:rsidTr="00CF765A">
        <w:trPr>
          <w:trHeight w:val="187"/>
        </w:trPr>
        <w:tc>
          <w:tcPr>
            <w:tcW w:w="956" w:type="dxa"/>
          </w:tcPr>
          <w:p w14:paraId="1820A615" w14:textId="77777777" w:rsidR="00574C23" w:rsidRDefault="00947F56" w:rsidP="008F06CB">
            <w:pPr>
              <w:spacing w:line="360" w:lineRule="auto"/>
              <w:jc w:val="center"/>
              <w:rPr>
                <w:b/>
              </w:rPr>
            </w:pPr>
            <w:r>
              <w:rPr>
                <w:rFonts w:hint="eastAsia"/>
                <w:b/>
              </w:rPr>
              <w:t>姓名</w:t>
            </w:r>
          </w:p>
        </w:tc>
        <w:tc>
          <w:tcPr>
            <w:tcW w:w="1713" w:type="dxa"/>
          </w:tcPr>
          <w:p w14:paraId="379024A2" w14:textId="77777777" w:rsidR="00574C23" w:rsidRDefault="00947F56" w:rsidP="008F06CB">
            <w:pPr>
              <w:spacing w:line="360" w:lineRule="auto"/>
              <w:jc w:val="center"/>
              <w:rPr>
                <w:b/>
                <w:bCs/>
                <w:color w:val="000000"/>
                <w:sz w:val="24"/>
                <w:szCs w:val="21"/>
              </w:rPr>
            </w:pPr>
            <w:r>
              <w:rPr>
                <w:rFonts w:hint="eastAsia"/>
                <w:b/>
                <w:bCs/>
                <w:color w:val="000000"/>
                <w:sz w:val="24"/>
                <w:szCs w:val="21"/>
              </w:rPr>
              <w:t>联系电话</w:t>
            </w:r>
          </w:p>
        </w:tc>
        <w:tc>
          <w:tcPr>
            <w:tcW w:w="2122" w:type="dxa"/>
          </w:tcPr>
          <w:p w14:paraId="2FDA2CC0" w14:textId="77777777" w:rsidR="00574C23" w:rsidRDefault="00947F56" w:rsidP="008F06CB">
            <w:pPr>
              <w:spacing w:line="360" w:lineRule="auto"/>
              <w:jc w:val="center"/>
              <w:rPr>
                <w:b/>
                <w:bCs/>
                <w:color w:val="000000"/>
                <w:sz w:val="24"/>
                <w:szCs w:val="21"/>
              </w:rPr>
            </w:pPr>
            <w:r>
              <w:rPr>
                <w:rFonts w:hint="eastAsia"/>
                <w:b/>
                <w:bCs/>
                <w:color w:val="000000"/>
                <w:sz w:val="24"/>
                <w:szCs w:val="21"/>
              </w:rPr>
              <w:t>邮箱</w:t>
            </w:r>
          </w:p>
        </w:tc>
        <w:tc>
          <w:tcPr>
            <w:tcW w:w="1689" w:type="dxa"/>
          </w:tcPr>
          <w:p w14:paraId="5FF389AE" w14:textId="77777777" w:rsidR="00574C23" w:rsidRDefault="00947F56" w:rsidP="008F06CB">
            <w:pPr>
              <w:spacing w:line="360" w:lineRule="auto"/>
              <w:jc w:val="center"/>
            </w:pPr>
            <w:r>
              <w:rPr>
                <w:rFonts w:hint="eastAsia"/>
                <w:b/>
                <w:bCs/>
                <w:color w:val="000000"/>
                <w:sz w:val="24"/>
                <w:szCs w:val="21"/>
              </w:rPr>
              <w:t>地址</w:t>
            </w:r>
          </w:p>
        </w:tc>
        <w:tc>
          <w:tcPr>
            <w:tcW w:w="1680" w:type="dxa"/>
          </w:tcPr>
          <w:p w14:paraId="1CF5C070" w14:textId="77777777" w:rsidR="00574C23" w:rsidRDefault="00947F56" w:rsidP="008F06CB">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CF765A">
        <w:trPr>
          <w:trHeight w:val="323"/>
        </w:trPr>
        <w:tc>
          <w:tcPr>
            <w:tcW w:w="956" w:type="dxa"/>
          </w:tcPr>
          <w:p w14:paraId="44B35D17" w14:textId="77777777" w:rsidR="00574C23" w:rsidRDefault="00947F56">
            <w:pPr>
              <w:spacing w:line="360" w:lineRule="auto"/>
            </w:pPr>
            <w:r>
              <w:rPr>
                <w:rFonts w:hint="eastAsia"/>
              </w:rPr>
              <w:t>杨</w:t>
            </w:r>
            <w:proofErr w:type="gramStart"/>
            <w:r>
              <w:rPr>
                <w:rFonts w:hint="eastAsia"/>
              </w:rPr>
              <w:t>枨</w:t>
            </w:r>
            <w:proofErr w:type="gramEnd"/>
          </w:p>
        </w:tc>
        <w:tc>
          <w:tcPr>
            <w:tcW w:w="1713" w:type="dxa"/>
          </w:tcPr>
          <w:p w14:paraId="300704C9" w14:textId="77777777" w:rsidR="00574C23" w:rsidRDefault="00947F56">
            <w:pPr>
              <w:spacing w:line="360" w:lineRule="auto"/>
              <w:jc w:val="left"/>
            </w:pPr>
            <w:r>
              <w:t>13357102333</w:t>
            </w:r>
          </w:p>
        </w:tc>
        <w:tc>
          <w:tcPr>
            <w:tcW w:w="2122" w:type="dxa"/>
          </w:tcPr>
          <w:p w14:paraId="184F6D29" w14:textId="77777777" w:rsidR="00574C23" w:rsidRDefault="004934F2">
            <w:pPr>
              <w:spacing w:line="360" w:lineRule="auto"/>
              <w:jc w:val="left"/>
            </w:pPr>
            <w:hyperlink r:id="rId12" w:history="1">
              <w:r w:rsidR="00947F56">
                <w:t>yangc@zucc.edu.cn</w:t>
              </w:r>
            </w:hyperlink>
          </w:p>
        </w:tc>
        <w:tc>
          <w:tcPr>
            <w:tcW w:w="1689" w:type="dxa"/>
          </w:tcPr>
          <w:p w14:paraId="3A1B8514" w14:textId="77777777" w:rsidR="00574C23" w:rsidRDefault="00947F56">
            <w:pPr>
              <w:spacing w:line="360" w:lineRule="auto"/>
            </w:pPr>
            <w:r>
              <w:rPr>
                <w:rFonts w:hint="eastAsia"/>
              </w:rPr>
              <w:t>理四</w:t>
            </w:r>
            <w:proofErr w:type="gramStart"/>
            <w:r>
              <w:t>504</w:t>
            </w:r>
            <w:proofErr w:type="gramEnd"/>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CF765A">
        <w:tc>
          <w:tcPr>
            <w:tcW w:w="956" w:type="dxa"/>
          </w:tcPr>
          <w:p w14:paraId="31FC0FC9" w14:textId="77777777" w:rsidR="00574C23" w:rsidRDefault="00947F56">
            <w:pPr>
              <w:spacing w:line="360" w:lineRule="auto"/>
            </w:pPr>
            <w:r>
              <w:rPr>
                <w:rFonts w:hint="eastAsia"/>
              </w:rPr>
              <w:t>侯宏仑</w:t>
            </w:r>
          </w:p>
        </w:tc>
        <w:tc>
          <w:tcPr>
            <w:tcW w:w="1713" w:type="dxa"/>
          </w:tcPr>
          <w:p w14:paraId="2DF65861" w14:textId="77777777" w:rsidR="00574C23" w:rsidRDefault="00947F56">
            <w:pPr>
              <w:spacing w:line="360" w:lineRule="auto"/>
              <w:jc w:val="left"/>
            </w:pPr>
            <w:r>
              <w:t>13071858629</w:t>
            </w:r>
          </w:p>
        </w:tc>
        <w:tc>
          <w:tcPr>
            <w:tcW w:w="2122" w:type="dxa"/>
          </w:tcPr>
          <w:p w14:paraId="5EA94A38" w14:textId="77777777" w:rsidR="00574C23" w:rsidRDefault="004934F2">
            <w:pPr>
              <w:spacing w:line="360" w:lineRule="auto"/>
              <w:jc w:val="left"/>
            </w:pPr>
            <w:hyperlink r:id="rId13" w:history="1">
              <w:r w:rsidR="00947F56">
                <w:t>houhl@zucc.edu.cn</w:t>
              </w:r>
            </w:hyperlink>
          </w:p>
        </w:tc>
        <w:tc>
          <w:tcPr>
            <w:tcW w:w="1689" w:type="dxa"/>
          </w:tcPr>
          <w:p w14:paraId="1F911D0A" w14:textId="77777777" w:rsidR="00574C23" w:rsidRDefault="00947F56">
            <w:pPr>
              <w:spacing w:line="360" w:lineRule="auto"/>
            </w:pPr>
            <w:r>
              <w:rPr>
                <w:rFonts w:hint="eastAsia"/>
              </w:rPr>
              <w:t>理四</w:t>
            </w:r>
            <w:proofErr w:type="gramStart"/>
            <w:r>
              <w:t>501</w:t>
            </w:r>
            <w:proofErr w:type="gramEnd"/>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CF765A">
        <w:tc>
          <w:tcPr>
            <w:tcW w:w="956" w:type="dxa"/>
          </w:tcPr>
          <w:p w14:paraId="055F6C01" w14:textId="77777777" w:rsidR="00574C23" w:rsidRDefault="00947F56">
            <w:pPr>
              <w:spacing w:line="360" w:lineRule="auto"/>
            </w:pPr>
            <w:proofErr w:type="gramStart"/>
            <w:r>
              <w:rPr>
                <w:rFonts w:hint="eastAsia"/>
              </w:rPr>
              <w:t>王飞钢</w:t>
            </w:r>
            <w:proofErr w:type="gramEnd"/>
          </w:p>
        </w:tc>
        <w:tc>
          <w:tcPr>
            <w:tcW w:w="1713" w:type="dxa"/>
          </w:tcPr>
          <w:p w14:paraId="38BF2892" w14:textId="77777777" w:rsidR="00574C23" w:rsidRDefault="00947F56">
            <w:pPr>
              <w:spacing w:line="360" w:lineRule="auto"/>
              <w:jc w:val="left"/>
            </w:pPr>
            <w:r>
              <w:rPr>
                <w:rFonts w:hint="eastAsia"/>
              </w:rPr>
              <w:t>15988139345</w:t>
            </w:r>
          </w:p>
        </w:tc>
        <w:tc>
          <w:tcPr>
            <w:tcW w:w="2122" w:type="dxa"/>
          </w:tcPr>
          <w:p w14:paraId="18844A73" w14:textId="77777777" w:rsidR="00574C23" w:rsidRDefault="00574C23">
            <w:pPr>
              <w:spacing w:line="360" w:lineRule="auto"/>
              <w:jc w:val="left"/>
            </w:pPr>
          </w:p>
        </w:tc>
        <w:tc>
          <w:tcPr>
            <w:tcW w:w="1689"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CF765A">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122" w:type="dxa"/>
          </w:tcPr>
          <w:p w14:paraId="21292FD2" w14:textId="77777777" w:rsidR="00574C23" w:rsidRDefault="00574C23">
            <w:pPr>
              <w:spacing w:line="360" w:lineRule="auto"/>
              <w:jc w:val="left"/>
            </w:pPr>
          </w:p>
        </w:tc>
        <w:tc>
          <w:tcPr>
            <w:tcW w:w="1689"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5" w:name="_Toc531879169"/>
      <w:r>
        <w:rPr>
          <w:rFonts w:hint="eastAsia"/>
        </w:rPr>
        <w:t>3.3</w:t>
      </w:r>
      <w:r>
        <w:t xml:space="preserve"> </w:t>
      </w:r>
      <w:commentRangeStart w:id="76"/>
      <w:r>
        <w:rPr>
          <w:rFonts w:hint="eastAsia"/>
        </w:rPr>
        <w:t>进度</w:t>
      </w:r>
      <w:commentRangeEnd w:id="76"/>
      <w:r>
        <w:rPr>
          <w:rStyle w:val="af2"/>
          <w:rFonts w:asciiTheme="minorHAnsi" w:eastAsiaTheme="minorEastAsia" w:hAnsiTheme="minorHAnsi" w:cstheme="minorBidi"/>
          <w:b w:val="0"/>
          <w:bCs w:val="0"/>
        </w:rPr>
        <w:commentReference w:id="76"/>
      </w:r>
      <w:bookmarkEnd w:id="75"/>
    </w:p>
    <w:p w14:paraId="0DE72E24" w14:textId="1D0562D1" w:rsidR="00574C23" w:rsidRDefault="002B131A">
      <w:pPr>
        <w:spacing w:line="360" w:lineRule="auto"/>
      </w:pPr>
      <w:r>
        <w:rPr>
          <w:noProof/>
        </w:rPr>
        <w:drawing>
          <wp:inline distT="0" distB="0" distL="0" distR="0" wp14:anchorId="72ACA791" wp14:editId="119BAF25">
            <wp:extent cx="5233988" cy="34051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64" b="3151"/>
                    <a:stretch/>
                  </pic:blipFill>
                  <pic:spPr bwMode="auto">
                    <a:xfrm>
                      <a:off x="0" y="0"/>
                      <a:ext cx="5233988" cy="3405188"/>
                    </a:xfrm>
                    <a:prstGeom prst="rect">
                      <a:avLst/>
                    </a:prstGeom>
                    <a:ln>
                      <a:noFill/>
                    </a:ln>
                    <a:extLst>
                      <a:ext uri="{53640926-AAD7-44D8-BBD7-CCE9431645EC}">
                        <a14:shadowObscured xmlns:a14="http://schemas.microsoft.com/office/drawing/2010/main"/>
                      </a:ext>
                    </a:extLst>
                  </pic:spPr>
                </pic:pic>
              </a:graphicData>
            </a:graphic>
          </wp:inline>
        </w:drawing>
      </w:r>
    </w:p>
    <w:p w14:paraId="78E1C4E3" w14:textId="62A65FD4" w:rsidR="00574C23" w:rsidRDefault="00453BA2">
      <w:pPr>
        <w:spacing w:line="360" w:lineRule="auto"/>
      </w:pPr>
      <w:r>
        <w:rPr>
          <w:rFonts w:hint="eastAsia"/>
        </w:rPr>
        <w:t>详见</w:t>
      </w:r>
      <w:r>
        <w:rPr>
          <w:rFonts w:hint="eastAsia"/>
        </w:rPr>
        <w:t xml:space="preserve"> </w:t>
      </w:r>
      <w:r>
        <w:t>PRD2018-G03-</w:t>
      </w:r>
      <w:proofErr w:type="gramStart"/>
      <w:r>
        <w:rPr>
          <w:rFonts w:hint="eastAsia"/>
        </w:rPr>
        <w:t>甘特图</w:t>
      </w:r>
      <w:proofErr w:type="gramEnd"/>
    </w:p>
    <w:p w14:paraId="084B1FF2" w14:textId="409C6C9A" w:rsidR="00574C23" w:rsidRDefault="00574C23"/>
    <w:p w14:paraId="4515348C" w14:textId="77777777" w:rsidR="00574C23" w:rsidRDefault="00947F56">
      <w:pPr>
        <w:pStyle w:val="2"/>
        <w:spacing w:line="360" w:lineRule="auto"/>
      </w:pPr>
      <w:bookmarkStart w:id="77" w:name="_Toc531879170"/>
      <w:r>
        <w:rPr>
          <w:rFonts w:hint="eastAsia"/>
        </w:rPr>
        <w:t>3.4</w:t>
      </w:r>
      <w:r>
        <w:t xml:space="preserve"> </w:t>
      </w:r>
      <w:r>
        <w:rPr>
          <w:rFonts w:hint="eastAsia"/>
        </w:rPr>
        <w:t>预算</w:t>
      </w:r>
      <w:bookmarkEnd w:id="77"/>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03"/>
        <w:gridCol w:w="2145"/>
        <w:gridCol w:w="2074"/>
      </w:tblGrid>
      <w:tr w:rsidR="00574C23" w14:paraId="2FF86FF7" w14:textId="77777777" w:rsidTr="00BA7B8B">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03" w:type="dxa"/>
          </w:tcPr>
          <w:p w14:paraId="14610FBE" w14:textId="7CDBA9AD"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r w:rsidR="00F477F6">
              <w:rPr>
                <w:rFonts w:hint="eastAsia"/>
                <w:b/>
                <w:bCs/>
                <w:color w:val="000000"/>
                <w:sz w:val="24"/>
                <w:szCs w:val="21"/>
              </w:rPr>
              <w:t>（元</w:t>
            </w:r>
            <w:r w:rsidR="00F477F6">
              <w:rPr>
                <w:rFonts w:hint="eastAsia"/>
                <w:b/>
                <w:bCs/>
                <w:color w:val="000000"/>
                <w:sz w:val="24"/>
                <w:szCs w:val="21"/>
              </w:rPr>
              <w:t>/</w:t>
            </w:r>
            <w:r w:rsidR="00F477F6">
              <w:rPr>
                <w:rFonts w:hint="eastAsia"/>
                <w:b/>
                <w:bCs/>
                <w:color w:val="000000"/>
                <w:sz w:val="24"/>
                <w:szCs w:val="21"/>
              </w:rPr>
              <w:t>月）</w:t>
            </w:r>
          </w:p>
        </w:tc>
        <w:tc>
          <w:tcPr>
            <w:tcW w:w="2145" w:type="dxa"/>
          </w:tcPr>
          <w:p w14:paraId="6AA5978E" w14:textId="615C3198"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r w:rsidR="00F477F6" w:rsidRPr="00F477F6">
              <w:rPr>
                <w:rFonts w:hint="eastAsia"/>
                <w:b/>
                <w:bCs/>
                <w:color w:val="000000"/>
                <w:sz w:val="24"/>
                <w:szCs w:val="21"/>
              </w:rPr>
              <w:t>（元</w:t>
            </w:r>
            <w:r w:rsidR="00F477F6" w:rsidRPr="00F477F6">
              <w:rPr>
                <w:rFonts w:hint="eastAsia"/>
                <w:b/>
                <w:bCs/>
                <w:color w:val="000000"/>
                <w:sz w:val="24"/>
                <w:szCs w:val="21"/>
              </w:rPr>
              <w:t>/</w:t>
            </w:r>
            <w:r w:rsidR="00BA7B8B">
              <w:rPr>
                <w:rFonts w:hint="eastAsia"/>
                <w:b/>
                <w:bCs/>
                <w:color w:val="000000"/>
                <w:sz w:val="24"/>
                <w:szCs w:val="21"/>
              </w:rPr>
              <w:t>年</w:t>
            </w:r>
            <w:r w:rsidR="00F477F6" w:rsidRPr="00F477F6">
              <w:rPr>
                <w:rFonts w:hint="eastAsia"/>
                <w:b/>
                <w:bCs/>
                <w:color w:val="000000"/>
                <w:sz w:val="24"/>
                <w:szCs w:val="21"/>
              </w:rPr>
              <w:t>）</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BA7B8B">
        <w:tc>
          <w:tcPr>
            <w:tcW w:w="2074" w:type="dxa"/>
          </w:tcPr>
          <w:p w14:paraId="68EC23AE" w14:textId="77777777" w:rsidR="00574C23" w:rsidRDefault="00947F56">
            <w:pPr>
              <w:spacing w:line="360" w:lineRule="auto"/>
              <w:rPr>
                <w:szCs w:val="21"/>
              </w:rPr>
            </w:pPr>
            <w:proofErr w:type="gramStart"/>
            <w:r>
              <w:rPr>
                <w:rFonts w:hint="eastAsia"/>
                <w:szCs w:val="21"/>
              </w:rPr>
              <w:t>网盘</w:t>
            </w:r>
            <w:r>
              <w:rPr>
                <w:szCs w:val="21"/>
              </w:rPr>
              <w:t>会员</w:t>
            </w:r>
            <w:proofErr w:type="gramEnd"/>
          </w:p>
        </w:tc>
        <w:tc>
          <w:tcPr>
            <w:tcW w:w="2003" w:type="dxa"/>
          </w:tcPr>
          <w:p w14:paraId="4621B8F4" w14:textId="1A12D01C" w:rsidR="00574C23" w:rsidRDefault="00947F56">
            <w:pPr>
              <w:spacing w:line="360" w:lineRule="auto"/>
              <w:rPr>
                <w:szCs w:val="21"/>
              </w:rPr>
            </w:pPr>
            <w:r>
              <w:rPr>
                <w:rFonts w:hint="eastAsia"/>
                <w:szCs w:val="21"/>
              </w:rPr>
              <w:t>25</w:t>
            </w:r>
          </w:p>
        </w:tc>
        <w:tc>
          <w:tcPr>
            <w:tcW w:w="2145" w:type="dxa"/>
          </w:tcPr>
          <w:p w14:paraId="16C15451" w14:textId="5EC69185" w:rsidR="00574C23" w:rsidRDefault="00947F56">
            <w:pPr>
              <w:spacing w:line="360" w:lineRule="auto"/>
              <w:rPr>
                <w:szCs w:val="21"/>
              </w:rPr>
            </w:pPr>
            <w:r>
              <w:rPr>
                <w:rFonts w:hint="eastAsia"/>
                <w:szCs w:val="21"/>
              </w:rPr>
              <w:t>100</w:t>
            </w:r>
          </w:p>
        </w:tc>
        <w:tc>
          <w:tcPr>
            <w:tcW w:w="2074" w:type="dxa"/>
          </w:tcPr>
          <w:p w14:paraId="11CC5B94" w14:textId="77777777" w:rsidR="00574C23" w:rsidRDefault="00574C23">
            <w:pPr>
              <w:spacing w:line="360" w:lineRule="auto"/>
              <w:rPr>
                <w:szCs w:val="21"/>
              </w:rPr>
            </w:pPr>
          </w:p>
        </w:tc>
      </w:tr>
      <w:tr w:rsidR="00574C23" w14:paraId="14615A32" w14:textId="77777777" w:rsidTr="00BA7B8B">
        <w:tc>
          <w:tcPr>
            <w:tcW w:w="2074" w:type="dxa"/>
          </w:tcPr>
          <w:p w14:paraId="64373042" w14:textId="77777777" w:rsidR="00574C23" w:rsidRDefault="00947F56">
            <w:pPr>
              <w:spacing w:line="360" w:lineRule="auto"/>
              <w:rPr>
                <w:szCs w:val="21"/>
              </w:rPr>
            </w:pPr>
            <w:r>
              <w:rPr>
                <w:rFonts w:hint="eastAsia"/>
                <w:szCs w:val="21"/>
              </w:rPr>
              <w:lastRenderedPageBreak/>
              <w:t>相关电子</w:t>
            </w:r>
            <w:r>
              <w:rPr>
                <w:szCs w:val="21"/>
              </w:rPr>
              <w:t>文档</w:t>
            </w:r>
          </w:p>
        </w:tc>
        <w:tc>
          <w:tcPr>
            <w:tcW w:w="2003" w:type="dxa"/>
          </w:tcPr>
          <w:p w14:paraId="34434BF0" w14:textId="77777777" w:rsidR="00574C23" w:rsidRDefault="00947F56">
            <w:pPr>
              <w:spacing w:line="360" w:lineRule="auto"/>
              <w:rPr>
                <w:szCs w:val="21"/>
              </w:rPr>
            </w:pPr>
            <w:r>
              <w:rPr>
                <w:rFonts w:hint="eastAsia"/>
                <w:szCs w:val="21"/>
              </w:rPr>
              <w:t>/</w:t>
            </w:r>
          </w:p>
        </w:tc>
        <w:tc>
          <w:tcPr>
            <w:tcW w:w="2145"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BA7B8B">
        <w:tc>
          <w:tcPr>
            <w:tcW w:w="2074" w:type="dxa"/>
          </w:tcPr>
          <w:p w14:paraId="75CDFFA9" w14:textId="77777777" w:rsidR="00574C23" w:rsidRDefault="00947F56">
            <w:pPr>
              <w:spacing w:line="360" w:lineRule="auto"/>
              <w:rPr>
                <w:szCs w:val="21"/>
              </w:rPr>
            </w:pPr>
            <w:r>
              <w:rPr>
                <w:rFonts w:hint="eastAsia"/>
                <w:szCs w:val="21"/>
              </w:rPr>
              <w:t>Office</w:t>
            </w:r>
            <w:r>
              <w:rPr>
                <w:szCs w:val="21"/>
              </w:rPr>
              <w:t>工具</w:t>
            </w:r>
          </w:p>
        </w:tc>
        <w:tc>
          <w:tcPr>
            <w:tcW w:w="2003" w:type="dxa"/>
          </w:tcPr>
          <w:p w14:paraId="7AD5EBE1" w14:textId="77777777" w:rsidR="00574C23" w:rsidRDefault="00947F56">
            <w:pPr>
              <w:spacing w:line="360" w:lineRule="auto"/>
              <w:rPr>
                <w:szCs w:val="21"/>
              </w:rPr>
            </w:pPr>
            <w:r>
              <w:rPr>
                <w:rFonts w:hint="eastAsia"/>
                <w:szCs w:val="21"/>
              </w:rPr>
              <w:t>/</w:t>
            </w:r>
          </w:p>
        </w:tc>
        <w:tc>
          <w:tcPr>
            <w:tcW w:w="2145"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BA7B8B">
        <w:tc>
          <w:tcPr>
            <w:tcW w:w="2074" w:type="dxa"/>
          </w:tcPr>
          <w:p w14:paraId="314B2C9B" w14:textId="77777777" w:rsidR="00574C23" w:rsidRDefault="00947F56">
            <w:pPr>
              <w:spacing w:line="360" w:lineRule="auto"/>
              <w:rPr>
                <w:szCs w:val="21"/>
              </w:rPr>
            </w:pPr>
            <w:r>
              <w:rPr>
                <w:rFonts w:hint="eastAsia"/>
                <w:szCs w:val="21"/>
              </w:rPr>
              <w:t>Project</w:t>
            </w:r>
            <w:r>
              <w:rPr>
                <w:szCs w:val="21"/>
              </w:rPr>
              <w:t>工具</w:t>
            </w:r>
          </w:p>
        </w:tc>
        <w:tc>
          <w:tcPr>
            <w:tcW w:w="2003" w:type="dxa"/>
          </w:tcPr>
          <w:p w14:paraId="2BFAF746" w14:textId="77777777" w:rsidR="00574C23" w:rsidRDefault="00947F56">
            <w:pPr>
              <w:spacing w:line="360" w:lineRule="auto"/>
              <w:rPr>
                <w:szCs w:val="21"/>
              </w:rPr>
            </w:pPr>
            <w:r>
              <w:rPr>
                <w:rFonts w:hint="eastAsia"/>
                <w:szCs w:val="21"/>
              </w:rPr>
              <w:t>/</w:t>
            </w:r>
          </w:p>
        </w:tc>
        <w:tc>
          <w:tcPr>
            <w:tcW w:w="2145"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BA7B8B">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虚拟机工具</w:t>
            </w:r>
          </w:p>
        </w:tc>
        <w:tc>
          <w:tcPr>
            <w:tcW w:w="2003" w:type="dxa"/>
          </w:tcPr>
          <w:p w14:paraId="2FDB0B3F" w14:textId="77777777" w:rsidR="00574C23" w:rsidRDefault="00947F56">
            <w:pPr>
              <w:spacing w:line="360" w:lineRule="auto"/>
              <w:rPr>
                <w:szCs w:val="21"/>
              </w:rPr>
            </w:pPr>
            <w:r>
              <w:rPr>
                <w:rFonts w:hint="eastAsia"/>
                <w:szCs w:val="21"/>
              </w:rPr>
              <w:t>/</w:t>
            </w:r>
          </w:p>
        </w:tc>
        <w:tc>
          <w:tcPr>
            <w:tcW w:w="2145"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BA7B8B">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03" w:type="dxa"/>
          </w:tcPr>
          <w:p w14:paraId="22A15A99" w14:textId="77777777" w:rsidR="00574C23" w:rsidRDefault="00947F56">
            <w:pPr>
              <w:spacing w:line="360" w:lineRule="auto"/>
              <w:rPr>
                <w:szCs w:val="21"/>
              </w:rPr>
            </w:pPr>
            <w:r>
              <w:rPr>
                <w:rFonts w:hint="eastAsia"/>
                <w:szCs w:val="21"/>
              </w:rPr>
              <w:t>/</w:t>
            </w:r>
          </w:p>
        </w:tc>
        <w:tc>
          <w:tcPr>
            <w:tcW w:w="2145"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BA7B8B">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03" w:type="dxa"/>
          </w:tcPr>
          <w:p w14:paraId="0AC91C37" w14:textId="77777777" w:rsidR="00574C23" w:rsidRDefault="00947F56">
            <w:pPr>
              <w:spacing w:line="360" w:lineRule="auto"/>
              <w:rPr>
                <w:szCs w:val="21"/>
              </w:rPr>
            </w:pPr>
            <w:r>
              <w:rPr>
                <w:rFonts w:hint="eastAsia"/>
                <w:szCs w:val="21"/>
              </w:rPr>
              <w:t>/</w:t>
            </w:r>
          </w:p>
        </w:tc>
        <w:tc>
          <w:tcPr>
            <w:tcW w:w="2145"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BA7B8B">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03" w:type="dxa"/>
          </w:tcPr>
          <w:p w14:paraId="0C0AEBDB" w14:textId="77777777" w:rsidR="00574C23" w:rsidRDefault="00947F56">
            <w:pPr>
              <w:spacing w:line="360" w:lineRule="auto"/>
              <w:rPr>
                <w:szCs w:val="21"/>
              </w:rPr>
            </w:pPr>
            <w:r>
              <w:rPr>
                <w:rFonts w:hint="eastAsia"/>
                <w:szCs w:val="21"/>
              </w:rPr>
              <w:t>/</w:t>
            </w:r>
          </w:p>
        </w:tc>
        <w:tc>
          <w:tcPr>
            <w:tcW w:w="2145"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BA7B8B">
        <w:tc>
          <w:tcPr>
            <w:tcW w:w="2074" w:type="dxa"/>
          </w:tcPr>
          <w:p w14:paraId="0898B632" w14:textId="77777777" w:rsidR="00574C23" w:rsidRDefault="00947F56">
            <w:pPr>
              <w:spacing w:line="360" w:lineRule="auto"/>
              <w:rPr>
                <w:szCs w:val="21"/>
              </w:rPr>
            </w:pPr>
            <w:r>
              <w:rPr>
                <w:rFonts w:hint="eastAsia"/>
                <w:szCs w:val="21"/>
              </w:rPr>
              <w:t>电费</w:t>
            </w:r>
          </w:p>
        </w:tc>
        <w:tc>
          <w:tcPr>
            <w:tcW w:w="2003" w:type="dxa"/>
          </w:tcPr>
          <w:p w14:paraId="65924A65" w14:textId="02C982DF" w:rsidR="00574C23" w:rsidRDefault="00947F56">
            <w:pPr>
              <w:spacing w:line="360" w:lineRule="auto"/>
              <w:rPr>
                <w:szCs w:val="21"/>
              </w:rPr>
            </w:pPr>
            <w:r>
              <w:rPr>
                <w:rFonts w:hint="eastAsia"/>
                <w:szCs w:val="21"/>
              </w:rPr>
              <w:t>300</w:t>
            </w:r>
          </w:p>
        </w:tc>
        <w:tc>
          <w:tcPr>
            <w:tcW w:w="2145" w:type="dxa"/>
          </w:tcPr>
          <w:p w14:paraId="383CE14E" w14:textId="46ADC346" w:rsidR="00574C23" w:rsidRDefault="00947F56">
            <w:pPr>
              <w:spacing w:line="360" w:lineRule="auto"/>
              <w:rPr>
                <w:szCs w:val="21"/>
              </w:rPr>
            </w:pPr>
            <w:r>
              <w:rPr>
                <w:rFonts w:hint="eastAsia"/>
                <w:szCs w:val="21"/>
              </w:rPr>
              <w:t>1200</w:t>
            </w:r>
          </w:p>
        </w:tc>
        <w:tc>
          <w:tcPr>
            <w:tcW w:w="2074" w:type="dxa"/>
          </w:tcPr>
          <w:p w14:paraId="129C344C" w14:textId="77777777" w:rsidR="00574C23" w:rsidRDefault="00574C23">
            <w:pPr>
              <w:spacing w:line="360" w:lineRule="auto"/>
              <w:rPr>
                <w:szCs w:val="21"/>
              </w:rPr>
            </w:pPr>
          </w:p>
        </w:tc>
      </w:tr>
      <w:tr w:rsidR="00574C23" w14:paraId="24DE64B8" w14:textId="77777777" w:rsidTr="00BA7B8B">
        <w:tc>
          <w:tcPr>
            <w:tcW w:w="2074" w:type="dxa"/>
          </w:tcPr>
          <w:p w14:paraId="41576BC2" w14:textId="77777777" w:rsidR="00574C23" w:rsidRDefault="00947F56">
            <w:pPr>
              <w:spacing w:line="360" w:lineRule="auto"/>
              <w:rPr>
                <w:szCs w:val="21"/>
              </w:rPr>
            </w:pPr>
            <w:r>
              <w:rPr>
                <w:rFonts w:hint="eastAsia"/>
                <w:szCs w:val="21"/>
              </w:rPr>
              <w:t>宽带费用</w:t>
            </w:r>
          </w:p>
        </w:tc>
        <w:tc>
          <w:tcPr>
            <w:tcW w:w="2003" w:type="dxa"/>
          </w:tcPr>
          <w:p w14:paraId="51CDD462" w14:textId="07AE598A" w:rsidR="00574C23" w:rsidRDefault="00947F56">
            <w:pPr>
              <w:spacing w:line="360" w:lineRule="auto"/>
              <w:rPr>
                <w:szCs w:val="21"/>
              </w:rPr>
            </w:pPr>
            <w:r>
              <w:rPr>
                <w:rFonts w:hint="eastAsia"/>
                <w:szCs w:val="21"/>
              </w:rPr>
              <w:t>150</w:t>
            </w:r>
          </w:p>
        </w:tc>
        <w:tc>
          <w:tcPr>
            <w:tcW w:w="2145" w:type="dxa"/>
          </w:tcPr>
          <w:p w14:paraId="60598473" w14:textId="1329317C" w:rsidR="00574C23" w:rsidRDefault="00947F56">
            <w:pPr>
              <w:spacing w:line="360" w:lineRule="auto"/>
              <w:rPr>
                <w:szCs w:val="21"/>
              </w:rPr>
            </w:pPr>
            <w:r>
              <w:rPr>
                <w:rFonts w:hint="eastAsia"/>
                <w:szCs w:val="21"/>
              </w:rPr>
              <w:t>600</w:t>
            </w:r>
          </w:p>
        </w:tc>
        <w:tc>
          <w:tcPr>
            <w:tcW w:w="2074" w:type="dxa"/>
          </w:tcPr>
          <w:p w14:paraId="653B093D" w14:textId="77777777" w:rsidR="00574C23" w:rsidRDefault="00574C23">
            <w:pPr>
              <w:spacing w:line="360" w:lineRule="auto"/>
              <w:rPr>
                <w:szCs w:val="21"/>
              </w:rPr>
            </w:pPr>
          </w:p>
        </w:tc>
      </w:tr>
      <w:tr w:rsidR="00574C23" w14:paraId="09881034" w14:textId="77777777" w:rsidTr="00BA7B8B">
        <w:tc>
          <w:tcPr>
            <w:tcW w:w="2074" w:type="dxa"/>
          </w:tcPr>
          <w:p w14:paraId="02CAAE7B" w14:textId="77777777" w:rsidR="00574C23" w:rsidRDefault="00947F56">
            <w:pPr>
              <w:spacing w:line="360" w:lineRule="auto"/>
              <w:rPr>
                <w:szCs w:val="21"/>
              </w:rPr>
            </w:pPr>
            <w:r>
              <w:rPr>
                <w:rFonts w:hint="eastAsia"/>
                <w:szCs w:val="21"/>
              </w:rPr>
              <w:t>人力支出</w:t>
            </w:r>
          </w:p>
        </w:tc>
        <w:tc>
          <w:tcPr>
            <w:tcW w:w="2003" w:type="dxa"/>
          </w:tcPr>
          <w:p w14:paraId="34944AAC" w14:textId="550D91EE" w:rsidR="00574C23" w:rsidRDefault="00947F56">
            <w:pPr>
              <w:spacing w:line="360" w:lineRule="auto"/>
              <w:rPr>
                <w:szCs w:val="21"/>
              </w:rPr>
            </w:pPr>
            <w:r>
              <w:rPr>
                <w:rFonts w:hint="eastAsia"/>
                <w:szCs w:val="21"/>
              </w:rPr>
              <w:t>9015.07</w:t>
            </w:r>
          </w:p>
        </w:tc>
        <w:tc>
          <w:tcPr>
            <w:tcW w:w="2145" w:type="dxa"/>
          </w:tcPr>
          <w:p w14:paraId="380185D9" w14:textId="2E5C1D2B" w:rsidR="00574C23" w:rsidRDefault="00947F56">
            <w:pPr>
              <w:spacing w:line="360" w:lineRule="auto"/>
              <w:rPr>
                <w:szCs w:val="21"/>
              </w:rPr>
            </w:pPr>
            <w:r>
              <w:rPr>
                <w:rFonts w:hint="eastAsia"/>
                <w:szCs w:val="21"/>
              </w:rPr>
              <w:t>36060.267</w:t>
            </w:r>
          </w:p>
        </w:tc>
        <w:tc>
          <w:tcPr>
            <w:tcW w:w="2074" w:type="dxa"/>
          </w:tcPr>
          <w:p w14:paraId="2D78ACC0" w14:textId="77777777" w:rsidR="00574C23" w:rsidRDefault="00574C23">
            <w:pPr>
              <w:spacing w:line="360" w:lineRule="auto"/>
              <w:rPr>
                <w:szCs w:val="21"/>
              </w:rPr>
            </w:pPr>
          </w:p>
        </w:tc>
      </w:tr>
      <w:tr w:rsidR="00574C23" w14:paraId="3F8AAA05" w14:textId="77777777" w:rsidTr="00BA7B8B">
        <w:tc>
          <w:tcPr>
            <w:tcW w:w="2074" w:type="dxa"/>
          </w:tcPr>
          <w:p w14:paraId="43E2552F" w14:textId="77777777" w:rsidR="00574C23" w:rsidRDefault="00947F56">
            <w:pPr>
              <w:spacing w:line="360" w:lineRule="auto"/>
              <w:rPr>
                <w:szCs w:val="21"/>
              </w:rPr>
            </w:pPr>
            <w:r>
              <w:rPr>
                <w:rFonts w:hint="eastAsia"/>
                <w:szCs w:val="21"/>
              </w:rPr>
              <w:t>总计</w:t>
            </w:r>
          </w:p>
        </w:tc>
        <w:tc>
          <w:tcPr>
            <w:tcW w:w="2003" w:type="dxa"/>
          </w:tcPr>
          <w:p w14:paraId="5CEAD20D" w14:textId="04A44BE7" w:rsidR="00574C23" w:rsidRDefault="00947F56">
            <w:pPr>
              <w:spacing w:line="360" w:lineRule="auto"/>
              <w:rPr>
                <w:szCs w:val="21"/>
              </w:rPr>
            </w:pPr>
            <w:r>
              <w:rPr>
                <w:rFonts w:hint="eastAsia"/>
                <w:szCs w:val="21"/>
              </w:rPr>
              <w:t>9490.07</w:t>
            </w:r>
          </w:p>
        </w:tc>
        <w:tc>
          <w:tcPr>
            <w:tcW w:w="2145" w:type="dxa"/>
          </w:tcPr>
          <w:p w14:paraId="37891EBB" w14:textId="1ED7BA2A" w:rsidR="00574C23" w:rsidRDefault="00947F56">
            <w:pPr>
              <w:spacing w:line="360" w:lineRule="auto"/>
              <w:rPr>
                <w:szCs w:val="21"/>
              </w:rPr>
            </w:pPr>
            <w:r>
              <w:rPr>
                <w:rFonts w:hint="eastAsia"/>
                <w:szCs w:val="21"/>
              </w:rPr>
              <w:t>37960.267</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56F9ABEC"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r w:rsidR="00BA7B8B" w:rsidRPr="00BA7B8B">
              <w:rPr>
                <w:rFonts w:hint="eastAsia"/>
                <w:b/>
                <w:bCs/>
                <w:color w:val="000000"/>
                <w:sz w:val="24"/>
                <w:szCs w:val="21"/>
              </w:rPr>
              <w:t>（元</w:t>
            </w:r>
            <w:r w:rsidR="00BA7B8B" w:rsidRPr="00BA7B8B">
              <w:rPr>
                <w:rFonts w:hint="eastAsia"/>
                <w:b/>
                <w:bCs/>
                <w:color w:val="000000"/>
                <w:sz w:val="24"/>
                <w:szCs w:val="21"/>
              </w:rPr>
              <w:t>/</w:t>
            </w:r>
            <w:r w:rsidR="00BA7B8B" w:rsidRPr="00BA7B8B">
              <w:rPr>
                <w:rFonts w:hint="eastAsia"/>
                <w:b/>
                <w:bCs/>
                <w:color w:val="000000"/>
                <w:sz w:val="24"/>
                <w:szCs w:val="21"/>
              </w:rPr>
              <w:t>月）</w:t>
            </w:r>
          </w:p>
        </w:tc>
        <w:tc>
          <w:tcPr>
            <w:tcW w:w="2074" w:type="dxa"/>
          </w:tcPr>
          <w:p w14:paraId="03D217D7" w14:textId="1FBAA944"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r w:rsidR="00BA7B8B" w:rsidRPr="00BA7B8B">
              <w:rPr>
                <w:rFonts w:hint="eastAsia"/>
                <w:b/>
                <w:bCs/>
                <w:color w:val="000000"/>
                <w:sz w:val="24"/>
                <w:szCs w:val="21"/>
              </w:rPr>
              <w:t>（元</w:t>
            </w:r>
            <w:r w:rsidR="00BA7B8B" w:rsidRPr="00BA7B8B">
              <w:rPr>
                <w:rFonts w:hint="eastAsia"/>
                <w:b/>
                <w:bCs/>
                <w:color w:val="000000"/>
                <w:sz w:val="24"/>
                <w:szCs w:val="21"/>
              </w:rPr>
              <w:t>/</w:t>
            </w:r>
            <w:r w:rsidR="00BA7B8B" w:rsidRPr="00BA7B8B">
              <w:rPr>
                <w:rFonts w:hint="eastAsia"/>
                <w:b/>
                <w:bCs/>
                <w:color w:val="000000"/>
                <w:sz w:val="24"/>
                <w:szCs w:val="21"/>
              </w:rPr>
              <w:t>月）</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2E009ABC" w:rsidR="00574C23" w:rsidRDefault="00947F56">
            <w:pPr>
              <w:spacing w:line="360" w:lineRule="auto"/>
            </w:pPr>
            <w:r>
              <w:rPr>
                <w:rFonts w:hint="eastAsia"/>
              </w:rPr>
              <w:t>32</w:t>
            </w:r>
          </w:p>
        </w:tc>
        <w:tc>
          <w:tcPr>
            <w:tcW w:w="2074" w:type="dxa"/>
          </w:tcPr>
          <w:p w14:paraId="281307B6" w14:textId="05309217" w:rsidR="00574C23" w:rsidRDefault="00947F56">
            <w:pPr>
              <w:spacing w:line="360" w:lineRule="auto"/>
            </w:pPr>
            <w:r>
              <w:rPr>
                <w:rFonts w:hint="eastAsia"/>
              </w:rPr>
              <w:t>128</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683CF284" w:rsidR="00574C23" w:rsidRDefault="00947F56">
            <w:pPr>
              <w:spacing w:line="360" w:lineRule="auto"/>
            </w:pPr>
            <w:r>
              <w:rPr>
                <w:rFonts w:hint="eastAsia"/>
              </w:rPr>
              <w:t>32</w:t>
            </w:r>
          </w:p>
        </w:tc>
        <w:tc>
          <w:tcPr>
            <w:tcW w:w="2074" w:type="dxa"/>
          </w:tcPr>
          <w:p w14:paraId="4C163F2D" w14:textId="3361318E" w:rsidR="00574C23" w:rsidRDefault="00947F56">
            <w:pPr>
              <w:spacing w:line="360" w:lineRule="auto"/>
            </w:pPr>
            <w:r>
              <w:rPr>
                <w:rFonts w:hint="eastAsia"/>
              </w:rPr>
              <w:t>128</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8" w:name="_Toc531879171"/>
      <w:r>
        <w:rPr>
          <w:rFonts w:hint="eastAsia"/>
        </w:rPr>
        <w:t>3.5</w:t>
      </w:r>
      <w:r>
        <w:t xml:space="preserve"> </w:t>
      </w:r>
      <w:r>
        <w:rPr>
          <w:rFonts w:hint="eastAsia"/>
        </w:rPr>
        <w:t>关键问题</w:t>
      </w:r>
      <w:bookmarkStart w:id="79" w:name="_Toc525938484"/>
      <w:bookmarkEnd w:id="7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2ABBA6E6" w:rsidR="00574C23" w:rsidRDefault="00947F56" w:rsidP="00751E38">
            <w:pPr>
              <w:spacing w:line="360" w:lineRule="auto"/>
              <w:jc w:val="center"/>
              <w:rPr>
                <w:b/>
                <w:bCs/>
                <w:sz w:val="24"/>
                <w:szCs w:val="24"/>
              </w:rPr>
            </w:pPr>
            <w:r>
              <w:rPr>
                <w:rFonts w:hint="eastAsia"/>
                <w:b/>
                <w:bCs/>
                <w:sz w:val="24"/>
                <w:szCs w:val="24"/>
              </w:rPr>
              <w:t>关键问题</w:t>
            </w:r>
          </w:p>
        </w:tc>
        <w:tc>
          <w:tcPr>
            <w:tcW w:w="4261" w:type="dxa"/>
          </w:tcPr>
          <w:p w14:paraId="41F7ABB0"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rsidP="00751E38">
            <w:pPr>
              <w:spacing w:line="360" w:lineRule="auto"/>
              <w:jc w:val="center"/>
              <w:rPr>
                <w:b/>
                <w:bCs/>
                <w:sz w:val="24"/>
                <w:szCs w:val="24"/>
              </w:rPr>
            </w:pPr>
            <w:r>
              <w:rPr>
                <w:rFonts w:hint="eastAsia"/>
                <w:b/>
                <w:bCs/>
                <w:sz w:val="24"/>
                <w:szCs w:val="24"/>
              </w:rPr>
              <w:t>技术难点</w:t>
            </w:r>
          </w:p>
        </w:tc>
        <w:tc>
          <w:tcPr>
            <w:tcW w:w="4261" w:type="dxa"/>
          </w:tcPr>
          <w:p w14:paraId="13114042"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0" w:name="_Toc531879172"/>
      <w:r>
        <w:rPr>
          <w:rFonts w:asciiTheme="majorEastAsia" w:hAnsiTheme="majorEastAsia" w:hint="eastAsia"/>
        </w:rPr>
        <w:lastRenderedPageBreak/>
        <w:t>4</w:t>
      </w:r>
      <w:r>
        <w:rPr>
          <w:rFonts w:asciiTheme="majorEastAsia" w:hAnsiTheme="majorEastAsia"/>
        </w:rPr>
        <w:t xml:space="preserve"> </w:t>
      </w:r>
      <w:r>
        <w:rPr>
          <w:rFonts w:asciiTheme="majorEastAsia" w:hAnsiTheme="majorEastAsia" w:hint="eastAsia"/>
        </w:rPr>
        <w:t>支持条件</w:t>
      </w:r>
      <w:bookmarkEnd w:id="80"/>
    </w:p>
    <w:p w14:paraId="24952EBD" w14:textId="77777777" w:rsidR="00574C23" w:rsidRDefault="00947F56">
      <w:pPr>
        <w:pStyle w:val="2"/>
        <w:spacing w:line="360" w:lineRule="auto"/>
      </w:pPr>
      <w:bookmarkStart w:id="81" w:name="_Toc531879173"/>
      <w:bookmarkEnd w:id="79"/>
      <w:r>
        <w:rPr>
          <w:rFonts w:hint="eastAsia"/>
        </w:rPr>
        <w:t>4.1</w:t>
      </w:r>
      <w:r>
        <w:t xml:space="preserve"> </w:t>
      </w:r>
      <w:r>
        <w:rPr>
          <w:rFonts w:hint="eastAsia"/>
        </w:rPr>
        <w:t>计算机系统</w:t>
      </w:r>
      <w:r>
        <w:t>支持</w:t>
      </w:r>
      <w:bookmarkEnd w:id="81"/>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BFE90A1" w:rsidR="00574C23" w:rsidRDefault="00947F56">
      <w:pPr>
        <w:spacing w:line="360" w:lineRule="auto"/>
        <w:ind w:firstLineChars="180" w:firstLine="378"/>
        <w:rPr>
          <w:szCs w:val="21"/>
        </w:rPr>
      </w:pPr>
      <w:r>
        <w:rPr>
          <w:szCs w:val="21"/>
        </w:rPr>
        <w:t>G</w:t>
      </w:r>
      <w:r>
        <w:rPr>
          <w:rFonts w:hint="eastAsia"/>
          <w:szCs w:val="21"/>
        </w:rPr>
        <w:t>itHub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11AEAD15" w14:textId="77777777" w:rsidR="00574C23" w:rsidRDefault="00947F56">
      <w:pPr>
        <w:pStyle w:val="2"/>
        <w:spacing w:line="360" w:lineRule="auto"/>
      </w:pPr>
      <w:bookmarkStart w:id="82" w:name="_Toc531879174"/>
      <w:r>
        <w:rPr>
          <w:rFonts w:hint="eastAsia"/>
        </w:rPr>
        <w:t>4.2</w:t>
      </w:r>
      <w:r>
        <w:t xml:space="preserve"> </w:t>
      </w:r>
      <w:r>
        <w:rPr>
          <w:rFonts w:hint="eastAsia"/>
        </w:rPr>
        <w:t>需由</w:t>
      </w:r>
      <w:r>
        <w:t>用户承担的工作</w:t>
      </w:r>
      <w:bookmarkEnd w:id="82"/>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3" w:name="_Toc531879175"/>
      <w:r>
        <w:rPr>
          <w:rFonts w:hint="eastAsia"/>
        </w:rPr>
        <w:t>4.3</w:t>
      </w:r>
      <w:r>
        <w:t xml:space="preserve"> </w:t>
      </w:r>
      <w:r>
        <w:rPr>
          <w:rFonts w:hint="eastAsia"/>
        </w:rPr>
        <w:t>外界提供条件</w:t>
      </w:r>
      <w:bookmarkStart w:id="84" w:name="_Toc525938485"/>
      <w:bookmarkEnd w:id="83"/>
    </w:p>
    <w:p w14:paraId="52F9469F" w14:textId="77777777" w:rsidR="00574C23" w:rsidRDefault="00947F56">
      <w:pPr>
        <w:spacing w:line="360" w:lineRule="auto"/>
        <w:ind w:firstLineChars="180" w:firstLine="378"/>
        <w:rPr>
          <w:szCs w:val="21"/>
        </w:rPr>
      </w:pPr>
      <w:r>
        <w:rPr>
          <w:rFonts w:hint="eastAsia"/>
          <w:szCs w:val="21"/>
        </w:rPr>
        <w:t>运行环境：在校园内</w:t>
      </w:r>
      <w:proofErr w:type="gramStart"/>
      <w:r>
        <w:rPr>
          <w:rFonts w:hint="eastAsia"/>
          <w:szCs w:val="21"/>
        </w:rPr>
        <w:t>网环境</w:t>
      </w:r>
      <w:proofErr w:type="gramEnd"/>
      <w:r>
        <w:rPr>
          <w:rFonts w:hint="eastAsia"/>
          <w:szCs w:val="21"/>
        </w:rPr>
        <w:t>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5" w:name="_Toc531879176"/>
      <w:r>
        <w:rPr>
          <w:rFonts w:hint="eastAsia"/>
        </w:rPr>
        <w:t xml:space="preserve">5 </w:t>
      </w:r>
      <w:r>
        <w:rPr>
          <w:rFonts w:hint="eastAsia"/>
        </w:rPr>
        <w:t>质量管理</w:t>
      </w:r>
      <w:commentRangeStart w:id="86"/>
      <w:r>
        <w:rPr>
          <w:rFonts w:hint="eastAsia"/>
        </w:rPr>
        <w:t>计划</w:t>
      </w:r>
      <w:commentRangeEnd w:id="86"/>
      <w:r w:rsidR="00410D10">
        <w:rPr>
          <w:rStyle w:val="af2"/>
          <w:rFonts w:asciiTheme="minorHAnsi" w:eastAsiaTheme="minorEastAsia" w:hAnsiTheme="minorHAnsi"/>
          <w:b w:val="0"/>
          <w:bCs w:val="0"/>
        </w:rPr>
        <w:commentReference w:id="86"/>
      </w:r>
      <w:bookmarkEnd w:id="85"/>
    </w:p>
    <w:p w14:paraId="20EF90FE" w14:textId="255D31D7" w:rsidR="00364D55" w:rsidRDefault="00E106D8" w:rsidP="009B45FD">
      <w:pPr>
        <w:pStyle w:val="2"/>
      </w:pPr>
      <w:bookmarkStart w:id="87" w:name="_Toc531879177"/>
      <w:r>
        <w:rPr>
          <w:rFonts w:hint="eastAsia"/>
        </w:rPr>
        <w:t>5.1</w:t>
      </w:r>
      <w:r>
        <w:t xml:space="preserve"> </w:t>
      </w:r>
      <w:r w:rsidRPr="00E106D8">
        <w:rPr>
          <w:rFonts w:hint="eastAsia"/>
        </w:rPr>
        <w:t>项目采用的质量标准</w:t>
      </w:r>
      <w:bookmarkEnd w:id="87"/>
    </w:p>
    <w:p w14:paraId="034DCBB1" w14:textId="185F05E7" w:rsidR="009B45FD" w:rsidRDefault="009B45FD" w:rsidP="009B45FD">
      <w:pPr>
        <w:pStyle w:val="3"/>
      </w:pPr>
      <w:bookmarkStart w:id="88" w:name="_Toc531879178"/>
      <w:r>
        <w:rPr>
          <w:rFonts w:hint="eastAsia"/>
        </w:rPr>
        <w:t>5.1.1</w:t>
      </w:r>
      <w:r>
        <w:t xml:space="preserve"> </w:t>
      </w:r>
      <w:r>
        <w:rPr>
          <w:rFonts w:hint="eastAsia"/>
        </w:rPr>
        <w:t>文档模板</w:t>
      </w:r>
      <w:bookmarkEnd w:id="88"/>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89" w:name="_Toc531879179"/>
      <w:r>
        <w:rPr>
          <w:rFonts w:hint="eastAsia"/>
        </w:rPr>
        <w:lastRenderedPageBreak/>
        <w:t>5.1.2</w:t>
      </w:r>
      <w:r>
        <w:t xml:space="preserve"> </w:t>
      </w:r>
      <w:r>
        <w:rPr>
          <w:rFonts w:hint="eastAsia"/>
        </w:rPr>
        <w:t>组内协定标准</w:t>
      </w:r>
      <w:bookmarkEnd w:id="89"/>
    </w:p>
    <w:p w14:paraId="10A14F48" w14:textId="77777777" w:rsidR="009B45FD" w:rsidRDefault="009B45FD" w:rsidP="009B45FD">
      <w:r>
        <w:rPr>
          <w:rFonts w:hint="eastAsia"/>
        </w:rPr>
        <w:t>《</w:t>
      </w:r>
      <w:r>
        <w:rPr>
          <w:rFonts w:hint="eastAsia"/>
        </w:rPr>
        <w:t>PRD-2018-G03-</w:t>
      </w:r>
      <w:r>
        <w:rPr>
          <w:rFonts w:hint="eastAsia"/>
        </w:rPr>
        <w:t>配置管理》</w:t>
      </w:r>
    </w:p>
    <w:p w14:paraId="10C356D8" w14:textId="1BE4C38D" w:rsidR="009B45FD" w:rsidRDefault="009B45FD" w:rsidP="009B45FD">
      <w:r>
        <w:rPr>
          <w:rFonts w:hint="eastAsia"/>
        </w:rPr>
        <w:t>《</w:t>
      </w:r>
      <w:r>
        <w:rPr>
          <w:rFonts w:hint="eastAsia"/>
        </w:rPr>
        <w:t>PRD-2018-G03-</w:t>
      </w:r>
      <w:r>
        <w:rPr>
          <w:rFonts w:hint="eastAsia"/>
        </w:rPr>
        <w:t>文档编写规范》</w:t>
      </w:r>
    </w:p>
    <w:p w14:paraId="322EBBCF" w14:textId="5C862724" w:rsidR="00AC06C8" w:rsidRDefault="00AC06C8" w:rsidP="00AC06C8">
      <w:pPr>
        <w:pStyle w:val="3"/>
      </w:pPr>
      <w:bookmarkStart w:id="90" w:name="_Toc531879180"/>
      <w:r>
        <w:t xml:space="preserve">5.1.3 </w:t>
      </w:r>
      <w:r>
        <w:rPr>
          <w:rFonts w:hint="eastAsia"/>
        </w:rPr>
        <w:t>质量目标</w:t>
      </w:r>
      <w:bookmarkEnd w:id="90"/>
    </w:p>
    <w:p w14:paraId="21988857" w14:textId="16F54003" w:rsidR="00AC06C8" w:rsidRPr="00AC06C8" w:rsidRDefault="00AC06C8" w:rsidP="00AC06C8">
      <w:r w:rsidRPr="00AC06C8">
        <w:rPr>
          <w:rFonts w:hint="eastAsia"/>
        </w:rPr>
        <w:t>参照</w:t>
      </w:r>
      <w:r w:rsidRPr="00AC06C8">
        <w:rPr>
          <w:rFonts w:hint="eastAsia"/>
        </w:rPr>
        <w:t>CMMI</w:t>
      </w:r>
      <w:r w:rsidRPr="00AC06C8">
        <w:rPr>
          <w:rFonts w:hint="eastAsia"/>
        </w:rPr>
        <w:t>标准，对</w:t>
      </w:r>
      <w:r>
        <w:rPr>
          <w:rFonts w:hint="eastAsia"/>
        </w:rPr>
        <w:t>本</w:t>
      </w:r>
      <w:r w:rsidRPr="00AC06C8">
        <w:rPr>
          <w:rFonts w:hint="eastAsia"/>
        </w:rPr>
        <w:t>项目产品进行质量审计，并进行质量控制，使其至少达到</w:t>
      </w:r>
      <w:r w:rsidRPr="00AC06C8">
        <w:rPr>
          <w:rFonts w:hint="eastAsia"/>
        </w:rPr>
        <w:t>CMMI</w:t>
      </w:r>
      <w:r>
        <w:rPr>
          <w:rFonts w:hint="eastAsia"/>
        </w:rPr>
        <w:t>可重复</w:t>
      </w:r>
      <w:r w:rsidRPr="00AC06C8">
        <w:rPr>
          <w:rFonts w:hint="eastAsia"/>
        </w:rPr>
        <w:t>级的标准。</w:t>
      </w:r>
    </w:p>
    <w:p w14:paraId="2DB7040B" w14:textId="23BE683E" w:rsidR="00E106D8" w:rsidRDefault="00E106D8" w:rsidP="009B45FD">
      <w:pPr>
        <w:pStyle w:val="2"/>
      </w:pPr>
      <w:bookmarkStart w:id="91" w:name="_Toc531879181"/>
      <w:r>
        <w:rPr>
          <w:rFonts w:hint="eastAsia"/>
        </w:rPr>
        <w:t>5.</w:t>
      </w:r>
      <w:r w:rsidR="00011C31">
        <w:rPr>
          <w:rFonts w:hint="eastAsia"/>
        </w:rPr>
        <w:t>2</w:t>
      </w:r>
      <w:r>
        <w:t xml:space="preserve"> </w:t>
      </w:r>
      <w:r w:rsidR="00011C31">
        <w:rPr>
          <w:rFonts w:hint="eastAsia"/>
        </w:rPr>
        <w:t>管理</w:t>
      </w:r>
      <w:bookmarkEnd w:id="91"/>
      <w:r w:rsidR="009618AB">
        <w:rPr>
          <w:rFonts w:hint="eastAsia"/>
        </w:rPr>
        <w:t>方式</w:t>
      </w:r>
    </w:p>
    <w:p w14:paraId="41E65AE2" w14:textId="3437F0FE" w:rsidR="00011C31" w:rsidRDefault="00011C31" w:rsidP="009B45FD">
      <w:pPr>
        <w:pStyle w:val="3"/>
      </w:pPr>
      <w:bookmarkStart w:id="92" w:name="_Toc531879182"/>
      <w:r>
        <w:rPr>
          <w:rFonts w:hint="eastAsia"/>
        </w:rPr>
        <w:t>5.2.1</w:t>
      </w:r>
      <w:r>
        <w:t xml:space="preserve"> </w:t>
      </w:r>
      <w:r>
        <w:rPr>
          <w:rFonts w:hint="eastAsia"/>
        </w:rPr>
        <w:t>质量保证小组</w:t>
      </w:r>
      <w:bookmarkEnd w:id="92"/>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3" w:name="_Toc531879183"/>
      <w:r>
        <w:rPr>
          <w:rFonts w:hint="eastAsia"/>
        </w:rPr>
        <w:t>5.2.2</w:t>
      </w:r>
      <w:r>
        <w:t xml:space="preserve"> </w:t>
      </w:r>
      <w:r>
        <w:rPr>
          <w:rFonts w:hint="eastAsia"/>
        </w:rPr>
        <w:t>质量管理工具</w:t>
      </w:r>
      <w:bookmarkEnd w:id="93"/>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4" w:name="_Toc531879184"/>
      <w:r>
        <w:rPr>
          <w:rFonts w:hint="eastAsia"/>
        </w:rPr>
        <w:t>5.2.</w:t>
      </w:r>
      <w:r w:rsidR="00410D10">
        <w:rPr>
          <w:rFonts w:hint="eastAsia"/>
        </w:rPr>
        <w:t>3</w:t>
      </w:r>
      <w:r>
        <w:t xml:space="preserve"> </w:t>
      </w:r>
      <w:r>
        <w:rPr>
          <w:rFonts w:hint="eastAsia"/>
        </w:rPr>
        <w:t>质量测试</w:t>
      </w:r>
      <w:bookmarkEnd w:id="94"/>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6BD756A0" w14:textId="022218F9" w:rsidR="009618AB" w:rsidRDefault="009618AB" w:rsidP="009618AB">
      <w:pPr>
        <w:pStyle w:val="3"/>
      </w:pPr>
      <w:bookmarkStart w:id="95" w:name="_Toc531879185"/>
      <w:r>
        <w:rPr>
          <w:rFonts w:hint="eastAsia"/>
        </w:rPr>
        <w:lastRenderedPageBreak/>
        <w:t>5.2.4</w:t>
      </w:r>
      <w:r>
        <w:t xml:space="preserve"> </w:t>
      </w:r>
      <w:r>
        <w:rPr>
          <w:rFonts w:hint="eastAsia"/>
        </w:rPr>
        <w:t>质量管理流程</w:t>
      </w:r>
    </w:p>
    <w:p w14:paraId="7124B230" w14:textId="79B183CB" w:rsidR="009618AB" w:rsidRPr="009618AB" w:rsidRDefault="009618AB" w:rsidP="009618AB">
      <w:r>
        <w:rPr>
          <w:noProof/>
        </w:rPr>
        <w:drawing>
          <wp:inline distT="0" distB="0" distL="0" distR="0" wp14:anchorId="2A1A0114" wp14:editId="628BDF5B">
            <wp:extent cx="5314950" cy="2534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66" t="22352" r="12413" b="24553"/>
                    <a:stretch/>
                  </pic:blipFill>
                  <pic:spPr bwMode="auto">
                    <a:xfrm>
                      <a:off x="0" y="0"/>
                      <a:ext cx="5326799" cy="2540201"/>
                    </a:xfrm>
                    <a:prstGeom prst="rect">
                      <a:avLst/>
                    </a:prstGeom>
                    <a:ln>
                      <a:noFill/>
                    </a:ln>
                    <a:extLst>
                      <a:ext uri="{53640926-AAD7-44D8-BBD7-CCE9431645EC}">
                        <a14:shadowObscured xmlns:a14="http://schemas.microsoft.com/office/drawing/2010/main"/>
                      </a:ext>
                    </a:extLst>
                  </pic:spPr>
                </pic:pic>
              </a:graphicData>
            </a:graphic>
          </wp:inline>
        </w:drawing>
      </w:r>
    </w:p>
    <w:p w14:paraId="03B0B634" w14:textId="6885B0AA" w:rsidR="00011C31" w:rsidRDefault="00011C31" w:rsidP="009B45FD">
      <w:pPr>
        <w:pStyle w:val="2"/>
      </w:pPr>
      <w:r>
        <w:rPr>
          <w:rFonts w:hint="eastAsia"/>
        </w:rPr>
        <w:t>5.3</w:t>
      </w:r>
      <w:r>
        <w:t xml:space="preserve"> </w:t>
      </w:r>
      <w:commentRangeStart w:id="96"/>
      <w:r>
        <w:rPr>
          <w:rFonts w:hint="eastAsia"/>
        </w:rPr>
        <w:t>控制质量</w:t>
      </w:r>
      <w:commentRangeEnd w:id="96"/>
      <w:r w:rsidR="00410D10">
        <w:rPr>
          <w:rStyle w:val="af2"/>
        </w:rPr>
        <w:commentReference w:id="96"/>
      </w:r>
      <w:bookmarkEnd w:id="95"/>
    </w:p>
    <w:p w14:paraId="3456C807" w14:textId="1399231A" w:rsidR="00011C31" w:rsidRDefault="00011C31" w:rsidP="009B45FD">
      <w:pPr>
        <w:pStyle w:val="3"/>
      </w:pPr>
      <w:bookmarkStart w:id="97" w:name="_Toc531879186"/>
      <w:r>
        <w:rPr>
          <w:rFonts w:hint="eastAsia"/>
        </w:rPr>
        <w:t>5.3.1</w:t>
      </w:r>
      <w:r>
        <w:t xml:space="preserve"> </w:t>
      </w:r>
      <w:r w:rsidRPr="00011C31">
        <w:rPr>
          <w:rFonts w:hint="eastAsia"/>
        </w:rPr>
        <w:t>需要质量审查的项目可交付成果和过程</w:t>
      </w:r>
      <w:bookmarkEnd w:id="97"/>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1873E5D2" w:rsidR="00DC38DA" w:rsidRDefault="00DC38DA" w:rsidP="00080DE4">
            <w:pPr>
              <w:rPr>
                <w:rFonts w:asciiTheme="minorEastAsia" w:hAnsiTheme="minorEastAsia"/>
                <w:szCs w:val="21"/>
              </w:rPr>
            </w:pPr>
            <w:r>
              <w:rPr>
                <w:rFonts w:asciiTheme="minorEastAsia" w:hAnsiTheme="minorEastAsia" w:hint="eastAsia"/>
                <w:szCs w:val="21"/>
              </w:rPr>
              <w:t>项目章程</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19F99FCB" w:rsidR="00DC38DA" w:rsidRDefault="006A3AC3" w:rsidP="00080DE4">
            <w:pPr>
              <w:rPr>
                <w:rFonts w:asciiTheme="minorEastAsia" w:hAnsiTheme="minorEastAsia"/>
                <w:szCs w:val="21"/>
              </w:rPr>
            </w:pPr>
            <w:r>
              <w:rPr>
                <w:rFonts w:asciiTheme="minorEastAsia" w:hAnsiTheme="minorEastAsia" w:hint="eastAsia"/>
                <w:szCs w:val="21"/>
              </w:rPr>
              <w:t>需求工程项目</w:t>
            </w:r>
            <w:r w:rsidR="00DC38DA">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28C65D41" w14:textId="77777777" w:rsidTr="00080DE4">
        <w:tc>
          <w:tcPr>
            <w:tcW w:w="1449" w:type="dxa"/>
          </w:tcPr>
          <w:p w14:paraId="13010F3A" w14:textId="29901B62"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3</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144E39C2" w14:textId="77777777" w:rsidTr="00080DE4">
        <w:tc>
          <w:tcPr>
            <w:tcW w:w="1449" w:type="dxa"/>
          </w:tcPr>
          <w:p w14:paraId="500E23D2" w14:textId="30BD4FF2"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4</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3E73773A"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5</w:t>
            </w:r>
          </w:p>
        </w:tc>
        <w:tc>
          <w:tcPr>
            <w:tcW w:w="2122" w:type="dxa"/>
          </w:tcPr>
          <w:p w14:paraId="669CE2FB" w14:textId="258634C3" w:rsidR="00DC38DA" w:rsidRDefault="006A3AC3" w:rsidP="00080DE4">
            <w:pPr>
              <w:rPr>
                <w:rFonts w:asciiTheme="minorEastAsia" w:hAnsiTheme="minorEastAsia"/>
                <w:szCs w:val="21"/>
              </w:rPr>
            </w:pPr>
            <w:r>
              <w:rPr>
                <w:rFonts w:asciiTheme="minorEastAsia" w:hAnsiTheme="minorEastAsia" w:hint="eastAsia"/>
                <w:szCs w:val="21"/>
              </w:rPr>
              <w:t>项目总结报告</w:t>
            </w:r>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8" w:name="_Toc531879187"/>
      <w:r>
        <w:rPr>
          <w:rFonts w:hint="eastAsia"/>
        </w:rPr>
        <w:t>5.3.2</w:t>
      </w:r>
      <w:r>
        <w:t xml:space="preserve"> </w:t>
      </w:r>
      <w:r w:rsidR="00DC38DA">
        <w:rPr>
          <w:rFonts w:hint="eastAsia"/>
        </w:rPr>
        <w:t>问题报告和纠正措施</w:t>
      </w:r>
      <w:bookmarkEnd w:id="98"/>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lastRenderedPageBreak/>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99" w:name="_Toc531879188"/>
      <w:r>
        <w:rPr>
          <w:rFonts w:hint="eastAsia"/>
        </w:rPr>
        <w:t>6</w:t>
      </w:r>
      <w:r>
        <w:t xml:space="preserve"> </w:t>
      </w:r>
      <w:r>
        <w:rPr>
          <w:rFonts w:hint="eastAsia"/>
        </w:rPr>
        <w:t>人力资源管理计划</w:t>
      </w:r>
      <w:bookmarkEnd w:id="84"/>
      <w:bookmarkEnd w:id="99"/>
    </w:p>
    <w:p w14:paraId="61997A75" w14:textId="04B990C7" w:rsidR="008447ED" w:rsidRPr="00BC4203" w:rsidRDefault="008447ED" w:rsidP="003F1F9C">
      <w:pPr>
        <w:pStyle w:val="2"/>
      </w:pPr>
      <w:bookmarkStart w:id="100" w:name="_Toc531879189"/>
      <w:r w:rsidRPr="00BC4203">
        <w:rPr>
          <w:rFonts w:hint="eastAsia"/>
        </w:rPr>
        <w:t>6.1</w:t>
      </w:r>
      <w:r w:rsidRPr="00BC4203">
        <w:t xml:space="preserve"> </w:t>
      </w:r>
      <w:r w:rsidRPr="00BC4203">
        <w:rPr>
          <w:rFonts w:hint="eastAsia"/>
        </w:rPr>
        <w:t>角色和职责</w:t>
      </w:r>
      <w:bookmarkEnd w:id="100"/>
    </w:p>
    <w:p w14:paraId="794E826F" w14:textId="0C353416" w:rsidR="008447ED" w:rsidRPr="00BC4203" w:rsidRDefault="008447ED" w:rsidP="003F1F9C">
      <w:pPr>
        <w:pStyle w:val="3"/>
      </w:pPr>
      <w:bookmarkStart w:id="101" w:name="_Toc531879190"/>
      <w:r w:rsidRPr="00BC4203">
        <w:t>6.1</w:t>
      </w:r>
      <w:r w:rsidRPr="00BC4203">
        <w:rPr>
          <w:rFonts w:hint="eastAsia"/>
        </w:rPr>
        <w:t xml:space="preserve">.1 </w:t>
      </w:r>
      <w:r w:rsidRPr="00BC4203">
        <w:rPr>
          <w:rFonts w:hint="eastAsia"/>
        </w:rPr>
        <w:t>项目经理</w:t>
      </w:r>
      <w:bookmarkEnd w:id="101"/>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2" w:name="_Toc531879191"/>
      <w:r w:rsidRPr="008447ED">
        <w:t>6.1</w:t>
      </w:r>
      <w:r w:rsidRPr="008447ED">
        <w:rPr>
          <w:rFonts w:hint="eastAsia"/>
        </w:rPr>
        <w:t>.2</w:t>
      </w:r>
      <w:r>
        <w:t xml:space="preserve"> </w:t>
      </w:r>
      <w:r w:rsidRPr="008447ED">
        <w:rPr>
          <w:rFonts w:hint="eastAsia"/>
        </w:rPr>
        <w:t>任务审核员</w:t>
      </w:r>
      <w:bookmarkEnd w:id="102"/>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w:t>
      </w:r>
      <w:r>
        <w:lastRenderedPageBreak/>
        <w:t>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21135CF8" w14:textId="395CD5F4" w:rsidR="008447ED" w:rsidRPr="00BC4203" w:rsidRDefault="008447ED" w:rsidP="003F1F9C">
      <w:pPr>
        <w:pStyle w:val="3"/>
      </w:pPr>
      <w:bookmarkStart w:id="103" w:name="_Toc531879192"/>
      <w:r w:rsidRPr="00BC4203">
        <w:t>6.1</w:t>
      </w:r>
      <w:r w:rsidRPr="00BC4203">
        <w:rPr>
          <w:rFonts w:hint="eastAsia"/>
        </w:rPr>
        <w:t>.</w:t>
      </w:r>
      <w:r w:rsidR="00AF669C">
        <w:rPr>
          <w:rFonts w:hint="eastAsia"/>
        </w:rPr>
        <w:t>3</w:t>
      </w:r>
      <w:r w:rsidRPr="00BC4203">
        <w:t xml:space="preserve"> </w:t>
      </w:r>
      <w:r w:rsidRPr="00BC4203">
        <w:rPr>
          <w:rFonts w:hint="eastAsia"/>
        </w:rPr>
        <w:t>文档整合员</w:t>
      </w:r>
      <w:bookmarkEnd w:id="103"/>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w:t>
      </w:r>
      <w:proofErr w:type="gramStart"/>
      <w:r>
        <w:t>版块</w:t>
      </w:r>
      <w:proofErr w:type="gramEnd"/>
      <w:r>
        <w:t>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w:t>
            </w:r>
            <w:proofErr w:type="gramStart"/>
            <w:r>
              <w:rPr>
                <w:rFonts w:hint="eastAsia"/>
                <w:szCs w:val="21"/>
              </w:rPr>
              <w:t>整合组</w:t>
            </w:r>
            <w:proofErr w:type="gramEnd"/>
            <w:r>
              <w:rPr>
                <w:rFonts w:hint="eastAsia"/>
                <w:szCs w:val="21"/>
              </w:rPr>
              <w:t>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w:t>
            </w:r>
            <w:proofErr w:type="gramStart"/>
            <w:r>
              <w:rPr>
                <w:rFonts w:hint="eastAsia"/>
                <w:szCs w:val="21"/>
              </w:rPr>
              <w:t>整合员</w:t>
            </w:r>
            <w:proofErr w:type="gramEnd"/>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BFF2CE1" w:rsidR="008447ED" w:rsidRDefault="00C846A5" w:rsidP="003F1F9C">
      <w:pPr>
        <w:pStyle w:val="3"/>
      </w:pPr>
      <w:bookmarkStart w:id="104" w:name="_Toc529483123"/>
      <w:bookmarkStart w:id="105" w:name="_Toc529647076"/>
      <w:bookmarkStart w:id="106" w:name="_Toc529647387"/>
      <w:bookmarkStart w:id="107" w:name="_Toc531879193"/>
      <w:r>
        <w:rPr>
          <w:rFonts w:hint="eastAsia"/>
        </w:rPr>
        <w:lastRenderedPageBreak/>
        <w:t>6.</w:t>
      </w:r>
      <w:r w:rsidR="008447ED">
        <w:rPr>
          <w:rFonts w:hint="eastAsia"/>
        </w:rPr>
        <w:t>1.</w:t>
      </w:r>
      <w:r w:rsidR="00AF669C">
        <w:rPr>
          <w:rFonts w:hint="eastAsia"/>
        </w:rPr>
        <w:t>4</w:t>
      </w:r>
      <w:r w:rsidR="008447ED">
        <w:t xml:space="preserve"> PPT</w:t>
      </w:r>
      <w:r w:rsidR="008447ED">
        <w:rPr>
          <w:rFonts w:hint="eastAsia"/>
        </w:rPr>
        <w:t>编写员</w:t>
      </w:r>
      <w:bookmarkEnd w:id="104"/>
      <w:bookmarkEnd w:id="105"/>
      <w:bookmarkEnd w:id="106"/>
      <w:bookmarkEnd w:id="107"/>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w:t>
      </w:r>
      <w:proofErr w:type="gramStart"/>
      <w:r>
        <w:rPr>
          <w:rFonts w:asciiTheme="minorEastAsia" w:hAnsiTheme="minorEastAsia"/>
        </w:rPr>
        <w:t>版块</w:t>
      </w:r>
      <w:proofErr w:type="gramEnd"/>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9B20EC9" w14:textId="464405A1" w:rsidR="008447ED" w:rsidRDefault="008447ED" w:rsidP="003F1F9C">
      <w:pPr>
        <w:pStyle w:val="3"/>
      </w:pPr>
      <w:bookmarkStart w:id="108" w:name="_Toc531879194"/>
      <w:r w:rsidRPr="008447ED">
        <w:t>6.1</w:t>
      </w:r>
      <w:r w:rsidRPr="008447ED">
        <w:rPr>
          <w:rFonts w:hint="eastAsia"/>
        </w:rPr>
        <w:t>.</w:t>
      </w:r>
      <w:r w:rsidR="00AF669C">
        <w:rPr>
          <w:rFonts w:hint="eastAsia"/>
        </w:rPr>
        <w:t>5</w:t>
      </w:r>
      <w:r>
        <w:t xml:space="preserve"> </w:t>
      </w:r>
      <w:r w:rsidRPr="008447ED">
        <w:rPr>
          <w:rFonts w:hint="eastAsia"/>
        </w:rPr>
        <w:t>会议记录员</w:t>
      </w:r>
      <w:bookmarkEnd w:id="108"/>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126CAAD0" w:rsidR="008447ED" w:rsidRDefault="008447ED" w:rsidP="003F1F9C">
      <w:pPr>
        <w:pStyle w:val="3"/>
      </w:pPr>
      <w:bookmarkStart w:id="109" w:name="_Toc531879195"/>
      <w:r w:rsidRPr="008447ED">
        <w:t>6.1</w:t>
      </w:r>
      <w:r w:rsidRPr="008447ED">
        <w:rPr>
          <w:rFonts w:hint="eastAsia"/>
        </w:rPr>
        <w:t>.</w:t>
      </w:r>
      <w:r w:rsidR="00AF669C">
        <w:rPr>
          <w:rFonts w:hint="eastAsia"/>
        </w:rPr>
        <w:t>6</w:t>
      </w:r>
      <w:r>
        <w:t xml:space="preserve"> </w:t>
      </w:r>
      <w:r w:rsidRPr="008447ED">
        <w:rPr>
          <w:rFonts w:hint="eastAsia"/>
        </w:rPr>
        <w:t>设备及配置管理员</w:t>
      </w:r>
      <w:bookmarkEnd w:id="109"/>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w:t>
      </w:r>
      <w:r>
        <w:lastRenderedPageBreak/>
        <w:t>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2C54CFD9" w14:textId="03E60E91" w:rsidR="008447ED" w:rsidRDefault="008447ED" w:rsidP="003F1F9C">
      <w:pPr>
        <w:pStyle w:val="3"/>
      </w:pPr>
      <w:bookmarkStart w:id="110" w:name="_Toc531879196"/>
      <w:r w:rsidRPr="008447ED">
        <w:t>6.1.</w:t>
      </w:r>
      <w:r w:rsidR="00AF669C">
        <w:rPr>
          <w:rFonts w:hint="eastAsia"/>
        </w:rPr>
        <w:t>7</w:t>
      </w:r>
      <w:r>
        <w:t xml:space="preserve"> </w:t>
      </w:r>
      <w:r w:rsidRPr="008447ED">
        <w:rPr>
          <w:rFonts w:hint="eastAsia"/>
        </w:rPr>
        <w:t>原型设计员</w:t>
      </w:r>
      <w:bookmarkEnd w:id="110"/>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w:t>
      </w:r>
      <w:proofErr w:type="gramStart"/>
      <w:r>
        <w:t>除项目</w:t>
      </w:r>
      <w:proofErr w:type="gramEnd"/>
      <w:r>
        <w:t>经理以外的组员提出的要求。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6E0A9063" w:rsidR="008447ED" w:rsidRDefault="008447ED" w:rsidP="003F1F9C">
      <w:pPr>
        <w:pStyle w:val="3"/>
      </w:pPr>
      <w:bookmarkStart w:id="111" w:name="_Toc531879197"/>
      <w:r w:rsidRPr="008447ED">
        <w:t>6.1.</w:t>
      </w:r>
      <w:r w:rsidR="00AF669C">
        <w:rPr>
          <w:rFonts w:hint="eastAsia"/>
        </w:rPr>
        <w:t>8</w:t>
      </w:r>
      <w:r>
        <w:t xml:space="preserve"> </w:t>
      </w:r>
      <w:r w:rsidRPr="008447ED">
        <w:rPr>
          <w:rFonts w:hint="eastAsia"/>
        </w:rPr>
        <w:t>用户访谈员</w:t>
      </w:r>
      <w:bookmarkEnd w:id="111"/>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t>用户</w:t>
            </w:r>
            <w:proofErr w:type="gramStart"/>
            <w:r>
              <w:rPr>
                <w:rFonts w:hint="eastAsia"/>
                <w:szCs w:val="21"/>
              </w:rPr>
              <w:t>访</w:t>
            </w:r>
            <w:r>
              <w:rPr>
                <w:rFonts w:hint="eastAsia"/>
                <w:szCs w:val="21"/>
              </w:rPr>
              <w:lastRenderedPageBreak/>
              <w:t>谈组</w:t>
            </w:r>
            <w:proofErr w:type="gramEnd"/>
            <w:r>
              <w:rPr>
                <w:rFonts w:hint="eastAsia"/>
                <w:szCs w:val="21"/>
              </w:rPr>
              <w:t>组长</w:t>
            </w:r>
          </w:p>
        </w:tc>
        <w:tc>
          <w:tcPr>
            <w:tcW w:w="992" w:type="dxa"/>
          </w:tcPr>
          <w:p w14:paraId="19770F46" w14:textId="77777777" w:rsidR="008447ED" w:rsidRDefault="008447ED" w:rsidP="00025031">
            <w:pPr>
              <w:spacing w:line="360" w:lineRule="auto"/>
              <w:rPr>
                <w:szCs w:val="21"/>
              </w:rPr>
            </w:pPr>
            <w:r>
              <w:rPr>
                <w:rFonts w:hint="eastAsia"/>
                <w:szCs w:val="21"/>
              </w:rPr>
              <w:lastRenderedPageBreak/>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lastRenderedPageBreak/>
              <w:t>1602</w:t>
            </w:r>
          </w:p>
        </w:tc>
        <w:tc>
          <w:tcPr>
            <w:tcW w:w="1134" w:type="dxa"/>
          </w:tcPr>
          <w:p w14:paraId="7BFE8DC8" w14:textId="77777777" w:rsidR="008447ED" w:rsidRDefault="008447ED" w:rsidP="00025031">
            <w:pPr>
              <w:spacing w:line="360" w:lineRule="auto"/>
              <w:rPr>
                <w:szCs w:val="21"/>
              </w:rPr>
            </w:pPr>
            <w:r>
              <w:rPr>
                <w:rFonts w:hint="eastAsia"/>
                <w:szCs w:val="21"/>
              </w:rPr>
              <w:lastRenderedPageBreak/>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lastRenderedPageBreak/>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lastRenderedPageBreak/>
              <w:t>弘毅</w:t>
            </w:r>
            <w:r>
              <w:rPr>
                <w:szCs w:val="21"/>
              </w:rPr>
              <w:lastRenderedPageBreak/>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lastRenderedPageBreak/>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3780DD86" w:rsidR="008447ED" w:rsidRDefault="008447ED" w:rsidP="003F1F9C">
      <w:pPr>
        <w:pStyle w:val="3"/>
      </w:pPr>
      <w:bookmarkStart w:id="112" w:name="_Toc531879198"/>
      <w:r w:rsidRPr="008447ED">
        <w:t>6.1.</w:t>
      </w:r>
      <w:r w:rsidR="00AF669C">
        <w:rPr>
          <w:rFonts w:hint="eastAsia"/>
        </w:rPr>
        <w:t>9</w:t>
      </w:r>
      <w:r>
        <w:t xml:space="preserve"> </w:t>
      </w:r>
      <w:r w:rsidRPr="008447ED">
        <w:rPr>
          <w:rFonts w:hint="eastAsia"/>
        </w:rPr>
        <w:t>工作计划管理员</w:t>
      </w:r>
      <w:bookmarkEnd w:id="112"/>
    </w:p>
    <w:p w14:paraId="3C9A25A7" w14:textId="77777777" w:rsidR="008447ED" w:rsidRPr="00130E8A" w:rsidRDefault="008447ED" w:rsidP="008447ED">
      <w:r>
        <w:rPr>
          <w:rFonts w:hint="eastAsia"/>
        </w:rPr>
        <w:t>职位描述：工作任务规划，根据实际情况调整工作时间，修改</w:t>
      </w:r>
      <w:proofErr w:type="gramStart"/>
      <w:r>
        <w:rPr>
          <w:rFonts w:hint="eastAsia"/>
        </w:rPr>
        <w:t>甘特图</w:t>
      </w:r>
      <w:proofErr w:type="gramEnd"/>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3" w:name="_Hlk529715701"/>
            <w:r>
              <w:rPr>
                <w:rFonts w:hint="eastAsia"/>
                <w:b/>
                <w:bCs/>
                <w:color w:val="000000"/>
                <w:sz w:val="24"/>
                <w:szCs w:val="21"/>
              </w:rPr>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754B8945" w:rsidR="008447ED" w:rsidRDefault="008447ED" w:rsidP="003F1F9C">
      <w:pPr>
        <w:pStyle w:val="3"/>
      </w:pPr>
      <w:bookmarkStart w:id="114" w:name="_Toc531879199"/>
      <w:bookmarkEnd w:id="113"/>
      <w:r w:rsidRPr="008447ED">
        <w:t>6.1.1</w:t>
      </w:r>
      <w:r w:rsidR="00AF669C">
        <w:rPr>
          <w:rFonts w:hint="eastAsia"/>
        </w:rPr>
        <w:t>0</w:t>
      </w:r>
      <w:r>
        <w:t xml:space="preserve"> </w:t>
      </w:r>
      <w:r w:rsidRPr="008447ED">
        <w:rPr>
          <w:rFonts w:hint="eastAsia"/>
        </w:rPr>
        <w:t>后勤辅助员</w:t>
      </w:r>
      <w:bookmarkEnd w:id="114"/>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w:t>
            </w:r>
            <w:r>
              <w:rPr>
                <w:rFonts w:hint="eastAsia"/>
                <w:b/>
                <w:bCs/>
                <w:color w:val="000000"/>
                <w:sz w:val="24"/>
                <w:szCs w:val="21"/>
              </w:rPr>
              <w:lastRenderedPageBreak/>
              <w:t>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78BF2520" w:rsidR="008447ED" w:rsidRDefault="008447ED" w:rsidP="003F1F9C">
      <w:pPr>
        <w:pStyle w:val="3"/>
      </w:pPr>
      <w:bookmarkStart w:id="115" w:name="_Toc531879200"/>
      <w:r w:rsidRPr="008447ED">
        <w:t>6.1.1</w:t>
      </w:r>
      <w:r w:rsidR="00AF669C">
        <w:rPr>
          <w:rFonts w:hint="eastAsia"/>
        </w:rPr>
        <w:t>1</w:t>
      </w:r>
      <w:r>
        <w:t xml:space="preserve"> </w:t>
      </w:r>
      <w:r w:rsidRPr="008447ED">
        <w:rPr>
          <w:rFonts w:hint="eastAsia"/>
        </w:rPr>
        <w:t>财务管理员</w:t>
      </w:r>
      <w:bookmarkEnd w:id="115"/>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管理员</w:t>
            </w:r>
          </w:p>
        </w:tc>
        <w:tc>
          <w:tcPr>
            <w:tcW w:w="616" w:type="dxa"/>
          </w:tcPr>
          <w:p w14:paraId="6F0B629F" w14:textId="77777777" w:rsidR="008447ED" w:rsidRPr="00D31AB0" w:rsidRDefault="008447ED" w:rsidP="00025031">
            <w:r w:rsidRPr="00D31AB0">
              <w:rPr>
                <w:rFonts w:hint="eastAsia"/>
              </w:rPr>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18D7890C" w:rsidR="008447ED" w:rsidRDefault="008447ED" w:rsidP="003F1F9C">
      <w:pPr>
        <w:pStyle w:val="3"/>
      </w:pPr>
      <w:bookmarkStart w:id="116" w:name="_Toc531879201"/>
      <w:r w:rsidRPr="008447ED">
        <w:t>6.1.1</w:t>
      </w:r>
      <w:r w:rsidR="00AF669C">
        <w:rPr>
          <w:rFonts w:hint="eastAsia"/>
        </w:rPr>
        <w:t>2</w:t>
      </w:r>
      <w:r w:rsidRPr="008447ED">
        <w:rPr>
          <w:rFonts w:hint="eastAsia"/>
        </w:rPr>
        <w:t>采购管理员</w:t>
      </w:r>
      <w:bookmarkEnd w:id="116"/>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0FAA9E0B" w14:textId="6E79B99C" w:rsidR="00751E38" w:rsidRDefault="00751E38" w:rsidP="00751E38">
      <w:pPr>
        <w:pStyle w:val="3"/>
      </w:pPr>
      <w:bookmarkStart w:id="117" w:name="_Toc531879202"/>
      <w:r>
        <w:rPr>
          <w:rFonts w:hint="eastAsia"/>
        </w:rPr>
        <w:t>6.1.1</w:t>
      </w:r>
      <w:r w:rsidR="00AF669C">
        <w:rPr>
          <w:rFonts w:hint="eastAsia"/>
        </w:rPr>
        <w:t>3</w:t>
      </w:r>
      <w:r>
        <w:t xml:space="preserve"> </w:t>
      </w:r>
      <w:r>
        <w:rPr>
          <w:rFonts w:hint="eastAsia"/>
        </w:rPr>
        <w:t>质量保障员</w:t>
      </w:r>
      <w:bookmarkEnd w:id="117"/>
    </w:p>
    <w:p w14:paraId="031E6041" w14:textId="77777777" w:rsidR="00751E38" w:rsidRDefault="00751E38" w:rsidP="00751E38">
      <w:pPr>
        <w:pStyle w:val="afe"/>
        <w:spacing w:line="360" w:lineRule="auto"/>
      </w:pPr>
      <w:r>
        <w:rPr>
          <w:rFonts w:hint="eastAsia"/>
        </w:rPr>
        <w:t>职位描述</w:t>
      </w:r>
      <w:r>
        <w:t>：</w:t>
      </w:r>
      <w:r>
        <w:rPr>
          <w:rFonts w:hint="eastAsia"/>
        </w:rPr>
        <w:t>对每个阶段的交付物进行评审，保证质量。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751E38" w14:paraId="2F681C87" w14:textId="77777777" w:rsidTr="000821D5">
        <w:tc>
          <w:tcPr>
            <w:tcW w:w="616" w:type="dxa"/>
          </w:tcPr>
          <w:p w14:paraId="47A5464C" w14:textId="2EAC6D12" w:rsidR="00751E38" w:rsidRDefault="00751E38" w:rsidP="000821D5">
            <w:pPr>
              <w:spacing w:line="360" w:lineRule="auto"/>
              <w:jc w:val="center"/>
              <w:rPr>
                <w:b/>
                <w:bCs/>
                <w:color w:val="000000"/>
                <w:sz w:val="24"/>
                <w:szCs w:val="21"/>
              </w:rPr>
            </w:pPr>
            <w:r>
              <w:tab/>
            </w:r>
            <w:r>
              <w:rPr>
                <w:rFonts w:hint="eastAsia"/>
                <w:b/>
                <w:bCs/>
                <w:color w:val="000000"/>
                <w:sz w:val="24"/>
                <w:szCs w:val="21"/>
              </w:rPr>
              <w:lastRenderedPageBreak/>
              <w:t>职务</w:t>
            </w:r>
          </w:p>
        </w:tc>
        <w:tc>
          <w:tcPr>
            <w:tcW w:w="616" w:type="dxa"/>
          </w:tcPr>
          <w:p w14:paraId="2A869EDD" w14:textId="77777777" w:rsidR="00751E38" w:rsidRDefault="00751E38" w:rsidP="000821D5">
            <w:pPr>
              <w:spacing w:line="360" w:lineRule="auto"/>
              <w:jc w:val="center"/>
              <w:rPr>
                <w:b/>
                <w:bCs/>
                <w:color w:val="000000"/>
                <w:sz w:val="24"/>
                <w:szCs w:val="21"/>
              </w:rPr>
            </w:pPr>
            <w:r>
              <w:rPr>
                <w:rFonts w:hint="eastAsia"/>
                <w:b/>
                <w:bCs/>
                <w:color w:val="000000"/>
                <w:sz w:val="24"/>
                <w:szCs w:val="21"/>
              </w:rPr>
              <w:lastRenderedPageBreak/>
              <w:t>负</w:t>
            </w:r>
            <w:r>
              <w:rPr>
                <w:rFonts w:hint="eastAsia"/>
                <w:b/>
                <w:bCs/>
                <w:color w:val="000000"/>
                <w:sz w:val="24"/>
                <w:szCs w:val="21"/>
              </w:rPr>
              <w:lastRenderedPageBreak/>
              <w:t>责人</w:t>
            </w:r>
          </w:p>
        </w:tc>
        <w:tc>
          <w:tcPr>
            <w:tcW w:w="799" w:type="dxa"/>
          </w:tcPr>
          <w:p w14:paraId="0989422E" w14:textId="77777777" w:rsidR="00751E38" w:rsidRDefault="00751E38" w:rsidP="000821D5">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71BC9388" w14:textId="77777777" w:rsidR="00751E38" w:rsidRDefault="00751E38" w:rsidP="000821D5">
            <w:pPr>
              <w:spacing w:line="360" w:lineRule="auto"/>
              <w:jc w:val="center"/>
              <w:rPr>
                <w:b/>
                <w:bCs/>
                <w:color w:val="000000"/>
                <w:sz w:val="24"/>
                <w:szCs w:val="21"/>
              </w:rPr>
            </w:pPr>
            <w:r>
              <w:rPr>
                <w:rFonts w:hint="eastAsia"/>
                <w:b/>
                <w:bCs/>
                <w:color w:val="000000"/>
                <w:sz w:val="24"/>
                <w:szCs w:val="21"/>
              </w:rPr>
              <w:t>学号</w:t>
            </w:r>
          </w:p>
        </w:tc>
        <w:tc>
          <w:tcPr>
            <w:tcW w:w="1483" w:type="dxa"/>
          </w:tcPr>
          <w:p w14:paraId="6A74CAC7" w14:textId="77777777" w:rsidR="00751E38" w:rsidRDefault="00751E38" w:rsidP="000821D5">
            <w:pPr>
              <w:spacing w:line="360" w:lineRule="auto"/>
              <w:jc w:val="center"/>
              <w:rPr>
                <w:b/>
                <w:bCs/>
                <w:color w:val="000000"/>
                <w:sz w:val="24"/>
                <w:szCs w:val="21"/>
              </w:rPr>
            </w:pPr>
            <w:r>
              <w:rPr>
                <w:rFonts w:hint="eastAsia"/>
                <w:b/>
                <w:bCs/>
                <w:color w:val="000000"/>
                <w:sz w:val="24"/>
                <w:szCs w:val="21"/>
              </w:rPr>
              <w:t>联系电话</w:t>
            </w:r>
          </w:p>
        </w:tc>
        <w:tc>
          <w:tcPr>
            <w:tcW w:w="2516" w:type="dxa"/>
          </w:tcPr>
          <w:p w14:paraId="1D943698" w14:textId="77777777" w:rsidR="00751E38" w:rsidRDefault="00751E38" w:rsidP="000821D5">
            <w:pPr>
              <w:spacing w:line="360" w:lineRule="auto"/>
              <w:jc w:val="center"/>
              <w:rPr>
                <w:b/>
                <w:bCs/>
                <w:color w:val="000000"/>
                <w:sz w:val="24"/>
                <w:szCs w:val="21"/>
              </w:rPr>
            </w:pPr>
            <w:r>
              <w:rPr>
                <w:rFonts w:hint="eastAsia"/>
                <w:b/>
                <w:bCs/>
                <w:color w:val="000000"/>
                <w:sz w:val="24"/>
                <w:szCs w:val="21"/>
              </w:rPr>
              <w:t>邮箱</w:t>
            </w:r>
          </w:p>
        </w:tc>
        <w:tc>
          <w:tcPr>
            <w:tcW w:w="1107" w:type="dxa"/>
          </w:tcPr>
          <w:p w14:paraId="59FF3A30" w14:textId="77777777" w:rsidR="00751E38" w:rsidRDefault="00751E38" w:rsidP="000821D5">
            <w:pPr>
              <w:spacing w:line="360" w:lineRule="auto"/>
              <w:jc w:val="center"/>
              <w:rPr>
                <w:b/>
                <w:bCs/>
                <w:color w:val="000000"/>
                <w:sz w:val="24"/>
                <w:szCs w:val="21"/>
              </w:rPr>
            </w:pPr>
            <w:r>
              <w:rPr>
                <w:rFonts w:hint="eastAsia"/>
                <w:b/>
                <w:bCs/>
                <w:color w:val="000000"/>
                <w:sz w:val="24"/>
                <w:szCs w:val="21"/>
              </w:rPr>
              <w:t>寝室号</w:t>
            </w:r>
          </w:p>
        </w:tc>
      </w:tr>
      <w:tr w:rsidR="00751E38" w14:paraId="4BAEA2F5" w14:textId="77777777" w:rsidTr="000821D5">
        <w:tc>
          <w:tcPr>
            <w:tcW w:w="616" w:type="dxa"/>
          </w:tcPr>
          <w:p w14:paraId="481B3FC2" w14:textId="77777777" w:rsidR="00751E38" w:rsidRDefault="00751E38" w:rsidP="000821D5">
            <w:pPr>
              <w:spacing w:line="360" w:lineRule="auto"/>
              <w:rPr>
                <w:szCs w:val="21"/>
              </w:rPr>
            </w:pPr>
            <w:r>
              <w:rPr>
                <w:rFonts w:hint="eastAsia"/>
                <w:szCs w:val="21"/>
              </w:rPr>
              <w:t>质量保障员</w:t>
            </w:r>
          </w:p>
        </w:tc>
        <w:tc>
          <w:tcPr>
            <w:tcW w:w="616" w:type="dxa"/>
          </w:tcPr>
          <w:p w14:paraId="5869D1B6" w14:textId="77777777" w:rsidR="00751E38" w:rsidRDefault="00751E38" w:rsidP="000821D5">
            <w:pPr>
              <w:spacing w:line="360" w:lineRule="auto"/>
              <w:rPr>
                <w:szCs w:val="21"/>
              </w:rPr>
            </w:pPr>
            <w:r>
              <w:rPr>
                <w:rFonts w:hint="eastAsia"/>
                <w:szCs w:val="21"/>
              </w:rPr>
              <w:t>杨以恒</w:t>
            </w:r>
          </w:p>
        </w:tc>
        <w:tc>
          <w:tcPr>
            <w:tcW w:w="799" w:type="dxa"/>
          </w:tcPr>
          <w:p w14:paraId="6E9F23F5" w14:textId="77777777" w:rsidR="00751E38" w:rsidRDefault="00751E38" w:rsidP="000821D5">
            <w:pPr>
              <w:spacing w:line="360" w:lineRule="auto"/>
              <w:rPr>
                <w:szCs w:val="21"/>
              </w:rPr>
            </w:pPr>
            <w:r>
              <w:rPr>
                <w:rFonts w:hint="eastAsia"/>
                <w:szCs w:val="21"/>
              </w:rPr>
              <w:t>软件工程</w:t>
            </w:r>
            <w:r>
              <w:rPr>
                <w:rFonts w:hint="eastAsia"/>
                <w:szCs w:val="21"/>
              </w:rPr>
              <w:t>1602</w:t>
            </w:r>
          </w:p>
        </w:tc>
        <w:tc>
          <w:tcPr>
            <w:tcW w:w="1159" w:type="dxa"/>
          </w:tcPr>
          <w:p w14:paraId="6A335CF8" w14:textId="77777777" w:rsidR="00751E38" w:rsidRDefault="00751E38" w:rsidP="000821D5">
            <w:pPr>
              <w:spacing w:line="360" w:lineRule="auto"/>
              <w:rPr>
                <w:szCs w:val="21"/>
              </w:rPr>
            </w:pPr>
            <w:r>
              <w:rPr>
                <w:szCs w:val="21"/>
              </w:rPr>
              <w:t>31601410</w:t>
            </w:r>
          </w:p>
        </w:tc>
        <w:tc>
          <w:tcPr>
            <w:tcW w:w="1483" w:type="dxa"/>
          </w:tcPr>
          <w:p w14:paraId="4F8296BF" w14:textId="77777777" w:rsidR="00751E38" w:rsidRDefault="00751E38" w:rsidP="000821D5">
            <w:pPr>
              <w:spacing w:line="360" w:lineRule="auto"/>
              <w:rPr>
                <w:szCs w:val="21"/>
              </w:rPr>
            </w:pPr>
            <w:r>
              <w:rPr>
                <w:szCs w:val="21"/>
              </w:rPr>
              <w:t>18989678901</w:t>
            </w:r>
          </w:p>
        </w:tc>
        <w:tc>
          <w:tcPr>
            <w:tcW w:w="2516" w:type="dxa"/>
          </w:tcPr>
          <w:p w14:paraId="5FDDF281" w14:textId="77777777" w:rsidR="00751E38" w:rsidRDefault="00751E38" w:rsidP="000821D5">
            <w:pPr>
              <w:spacing w:line="360" w:lineRule="auto"/>
              <w:rPr>
                <w:szCs w:val="21"/>
              </w:rPr>
            </w:pPr>
            <w:r>
              <w:rPr>
                <w:szCs w:val="21"/>
              </w:rPr>
              <w:t>31601410@stu.zucc.edu.cn</w:t>
            </w:r>
          </w:p>
        </w:tc>
        <w:tc>
          <w:tcPr>
            <w:tcW w:w="1107" w:type="dxa"/>
          </w:tcPr>
          <w:p w14:paraId="60AD25E3" w14:textId="77777777" w:rsidR="00751E38" w:rsidRDefault="00751E38" w:rsidP="000821D5">
            <w:pPr>
              <w:spacing w:line="360" w:lineRule="auto"/>
              <w:rPr>
                <w:szCs w:val="21"/>
              </w:rPr>
            </w:pPr>
            <w:r>
              <w:rPr>
                <w:rFonts w:hint="eastAsia"/>
                <w:szCs w:val="21"/>
              </w:rPr>
              <w:t>弘毅</w:t>
            </w:r>
            <w:r>
              <w:rPr>
                <w:rFonts w:hint="eastAsia"/>
                <w:szCs w:val="21"/>
              </w:rPr>
              <w:t>B1-615</w:t>
            </w:r>
          </w:p>
          <w:p w14:paraId="6D936C4C" w14:textId="77777777" w:rsidR="00751E38" w:rsidRDefault="00751E38" w:rsidP="000821D5">
            <w:pPr>
              <w:spacing w:line="360" w:lineRule="auto"/>
              <w:rPr>
                <w:szCs w:val="21"/>
              </w:rPr>
            </w:pPr>
          </w:p>
        </w:tc>
      </w:tr>
    </w:tbl>
    <w:p w14:paraId="69CB13B0" w14:textId="6D0FBBF5" w:rsidR="008447ED" w:rsidRDefault="008447ED" w:rsidP="003F1F9C">
      <w:pPr>
        <w:pStyle w:val="2"/>
      </w:pPr>
      <w:bookmarkStart w:id="118" w:name="_Toc531879203"/>
      <w:r w:rsidRPr="008447ED">
        <w:rPr>
          <w:rFonts w:hint="eastAsia"/>
        </w:rPr>
        <w:t>6.2项目组织结构（OBS）</w:t>
      </w:r>
      <w:bookmarkEnd w:id="118"/>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611D5909" w:rsidR="008447ED" w:rsidRDefault="00B3014B" w:rsidP="008447ED">
      <w:r>
        <w:rPr>
          <w:noProof/>
        </w:rPr>
        <w:drawing>
          <wp:inline distT="0" distB="0" distL="0" distR="0" wp14:anchorId="3DED86E9" wp14:editId="35C3A215">
            <wp:extent cx="5728970" cy="2190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D2018-G03-OB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8722" cy="2198303"/>
                    </a:xfrm>
                    <a:prstGeom prst="rect">
                      <a:avLst/>
                    </a:prstGeom>
                  </pic:spPr>
                </pic:pic>
              </a:graphicData>
            </a:graphic>
          </wp:inline>
        </w:drawing>
      </w:r>
    </w:p>
    <w:p w14:paraId="618CF29B" w14:textId="07B7D16E" w:rsidR="008447ED" w:rsidRDefault="008447ED" w:rsidP="006E06B9">
      <w:pPr>
        <w:spacing w:line="360" w:lineRule="auto"/>
      </w:pPr>
      <w:r>
        <w:rPr>
          <w:rFonts w:hint="eastAsia"/>
        </w:rPr>
        <w:lastRenderedPageBreak/>
        <w:t>详见</w:t>
      </w:r>
      <w:r>
        <w:rPr>
          <w:rFonts w:hint="eastAsia"/>
        </w:rPr>
        <w:t>P</w:t>
      </w:r>
      <w:r>
        <w:t>RD2018-G03-OBS</w:t>
      </w:r>
    </w:p>
    <w:p w14:paraId="31EA1C4A" w14:textId="60546B20" w:rsidR="006E06B9" w:rsidRPr="006E06B9" w:rsidRDefault="006E06B9" w:rsidP="003F1F9C">
      <w:pPr>
        <w:pStyle w:val="2"/>
      </w:pPr>
      <w:bookmarkStart w:id="119" w:name="_Toc531879204"/>
      <w:r w:rsidRPr="006E06B9">
        <w:rPr>
          <w:rFonts w:hint="eastAsia"/>
        </w:rPr>
        <w:t>6.3</w:t>
      </w:r>
      <w:r>
        <w:t xml:space="preserve"> </w:t>
      </w:r>
      <w:r w:rsidRPr="006E06B9">
        <w:rPr>
          <w:rFonts w:hint="eastAsia"/>
        </w:rPr>
        <w:t>人员配备管理计划</w:t>
      </w:r>
      <w:bookmarkEnd w:id="119"/>
    </w:p>
    <w:p w14:paraId="05D7B503" w14:textId="7DE7A6F9" w:rsidR="008447ED" w:rsidRDefault="008447ED" w:rsidP="003F1F9C">
      <w:pPr>
        <w:pStyle w:val="3"/>
      </w:pPr>
      <w:bookmarkStart w:id="120" w:name="_Toc531879205"/>
      <w:r w:rsidRPr="008447ED">
        <w:rPr>
          <w:rFonts w:hint="eastAsia"/>
        </w:rPr>
        <w:t>6.3</w:t>
      </w:r>
      <w:r w:rsidRPr="008447ED">
        <w:t>.1</w:t>
      </w:r>
      <w:r w:rsidR="006E06B9">
        <w:t xml:space="preserve"> </w:t>
      </w:r>
      <w:r w:rsidR="006E06B9" w:rsidRPr="006E06B9">
        <w:rPr>
          <w:rFonts w:hint="eastAsia"/>
        </w:rPr>
        <w:t>人员招募</w:t>
      </w:r>
      <w:bookmarkEnd w:id="120"/>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w:t>
      </w:r>
      <w:proofErr w:type="gramStart"/>
      <w:r>
        <w:rPr>
          <w:rFonts w:asciiTheme="minorEastAsia" w:hAnsiTheme="minorEastAsia"/>
          <w:szCs w:val="21"/>
        </w:rPr>
        <w:t>的软工基础课</w:t>
      </w:r>
      <w:proofErr w:type="gramEnd"/>
      <w:r>
        <w:rPr>
          <w:rFonts w:asciiTheme="minorEastAsia" w:hAnsiTheme="minorEastAsia"/>
          <w:szCs w:val="21"/>
        </w:rPr>
        <w:t>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w:t>
      </w:r>
      <w:proofErr w:type="gramStart"/>
      <w:r>
        <w:rPr>
          <w:rFonts w:asciiTheme="minorEastAsia" w:hAnsiTheme="minorEastAsia"/>
          <w:szCs w:val="21"/>
        </w:rPr>
        <w:t>之间能力</w:t>
      </w:r>
      <w:proofErr w:type="gramEnd"/>
      <w:r>
        <w:rPr>
          <w:rFonts w:asciiTheme="minorEastAsia" w:hAnsiTheme="minorEastAsia"/>
          <w:szCs w:val="21"/>
        </w:rPr>
        <w:t>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1" w:name="_Toc531879206"/>
      <w:r w:rsidRPr="008447ED">
        <w:t>6.3.2</w:t>
      </w:r>
      <w:r w:rsidR="006E06B9">
        <w:t xml:space="preserve"> </w:t>
      </w:r>
      <w:r w:rsidR="006E06B9" w:rsidRPr="006E06B9">
        <w:rPr>
          <w:rFonts w:hint="eastAsia"/>
        </w:rPr>
        <w:t>人员技能</w:t>
      </w:r>
      <w:bookmarkEnd w:id="12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0E0D6A49" w14:textId="52120391" w:rsidR="008447ED" w:rsidRDefault="008447ED" w:rsidP="003F1F9C">
      <w:pPr>
        <w:pStyle w:val="3"/>
      </w:pPr>
      <w:bookmarkStart w:id="122" w:name="_Toc531879207"/>
      <w:r w:rsidRPr="008447ED">
        <w:lastRenderedPageBreak/>
        <w:t>6.3.3</w:t>
      </w:r>
      <w:r w:rsidR="006E06B9">
        <w:t xml:space="preserve"> </w:t>
      </w:r>
      <w:r w:rsidR="006E06B9" w:rsidRPr="006E06B9">
        <w:rPr>
          <w:rFonts w:hint="eastAsia"/>
        </w:rPr>
        <w:t>培训需要</w:t>
      </w:r>
      <w:bookmarkEnd w:id="12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3" w:name="_Toc531879208"/>
      <w:r w:rsidRPr="008447ED">
        <w:t>6.3.4</w:t>
      </w:r>
      <w:r w:rsidR="006E06B9">
        <w:t xml:space="preserve"> </w:t>
      </w:r>
      <w:r w:rsidR="006E06B9" w:rsidRPr="006E06B9">
        <w:rPr>
          <w:rFonts w:hint="eastAsia"/>
        </w:rPr>
        <w:t>绩效测量标准</w:t>
      </w:r>
      <w:bookmarkEnd w:id="1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w:t>
            </w:r>
            <w:proofErr w:type="gramStart"/>
            <w:r w:rsidRPr="00135D01">
              <w:rPr>
                <w:rFonts w:hint="eastAsia"/>
                <w:szCs w:val="21"/>
              </w:rPr>
              <w:t>无需反工</w:t>
            </w:r>
            <w:proofErr w:type="gramEnd"/>
            <w:r w:rsidRPr="00135D01">
              <w:rPr>
                <w:rFonts w:hint="eastAsia"/>
                <w:szCs w:val="21"/>
              </w:rPr>
              <w:t>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4" w:name="_Toc531879209"/>
      <w:r w:rsidRPr="008447ED">
        <w:t>6.3.5</w:t>
      </w:r>
      <w:r w:rsidR="006E06B9">
        <w:t xml:space="preserve"> </w:t>
      </w:r>
      <w:r w:rsidR="006E06B9" w:rsidRPr="006E06B9">
        <w:rPr>
          <w:rFonts w:hint="eastAsia"/>
        </w:rPr>
        <w:t>合</w:t>
      </w:r>
      <w:proofErr w:type="gramStart"/>
      <w:r w:rsidR="006E06B9" w:rsidRPr="006E06B9">
        <w:rPr>
          <w:rFonts w:hint="eastAsia"/>
        </w:rPr>
        <w:t>规</w:t>
      </w:r>
      <w:proofErr w:type="gramEnd"/>
      <w:r w:rsidR="006E06B9" w:rsidRPr="006E06B9">
        <w:rPr>
          <w:rFonts w:hint="eastAsia"/>
        </w:rPr>
        <w:t>性</w:t>
      </w:r>
      <w:bookmarkEnd w:id="124"/>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w:t>
      </w:r>
      <w:proofErr w:type="gramStart"/>
      <w:r>
        <w:rPr>
          <w:rFonts w:asciiTheme="minorEastAsia" w:hAnsiTheme="minorEastAsia"/>
        </w:rPr>
        <w:t>得以项目</w:t>
      </w:r>
      <w:proofErr w:type="gramEnd"/>
      <w:r>
        <w:rPr>
          <w:rFonts w:asciiTheme="minorEastAsia" w:hAnsiTheme="minorEastAsia"/>
        </w:rPr>
        <w:t>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w:t>
      </w:r>
      <w:proofErr w:type="gramStart"/>
      <w:r>
        <w:rPr>
          <w:rFonts w:asciiTheme="minorEastAsia" w:hAnsiTheme="minorEastAsia"/>
        </w:rPr>
        <w:t>规</w:t>
      </w:r>
      <w:proofErr w:type="gramEnd"/>
      <w:r>
        <w:rPr>
          <w:rFonts w:asciiTheme="minorEastAsia" w:hAnsiTheme="minorEastAsia"/>
        </w:rPr>
        <w:t>。</w:t>
      </w:r>
    </w:p>
    <w:p w14:paraId="28FCBBDE" w14:textId="69468A08" w:rsidR="008447ED" w:rsidRDefault="008447ED" w:rsidP="003F1F9C">
      <w:pPr>
        <w:pStyle w:val="3"/>
      </w:pPr>
      <w:bookmarkStart w:id="125" w:name="_Toc531879210"/>
      <w:r w:rsidRPr="008447ED">
        <w:t>6.3.6</w:t>
      </w:r>
      <w:r w:rsidR="006E06B9">
        <w:t xml:space="preserve"> </w:t>
      </w:r>
      <w:r w:rsidR="006E06B9" w:rsidRPr="006E06B9">
        <w:rPr>
          <w:rFonts w:hint="eastAsia"/>
        </w:rPr>
        <w:t>安全</w:t>
      </w:r>
      <w:bookmarkEnd w:id="125"/>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lastRenderedPageBreak/>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6" w:name="_Toc531879211"/>
      <w:r>
        <w:rPr>
          <w:rFonts w:hint="eastAsia"/>
        </w:rPr>
        <w:t>7</w:t>
      </w:r>
      <w:r>
        <w:t xml:space="preserve"> </w:t>
      </w:r>
      <w:r>
        <w:rPr>
          <w:rFonts w:hint="eastAsia"/>
        </w:rPr>
        <w:t>沟通管理计划</w:t>
      </w:r>
      <w:bookmarkEnd w:id="126"/>
    </w:p>
    <w:p w14:paraId="338286DF" w14:textId="09A7D517" w:rsidR="00025031" w:rsidRDefault="00025031" w:rsidP="003F1F9C">
      <w:pPr>
        <w:pStyle w:val="2"/>
      </w:pPr>
      <w:bookmarkStart w:id="127" w:name="_Toc531879212"/>
      <w:r w:rsidRPr="00025031">
        <w:rPr>
          <w:rFonts w:hint="eastAsia"/>
        </w:rPr>
        <w:t>7.1</w:t>
      </w:r>
      <w:r>
        <w:t xml:space="preserve"> </w:t>
      </w:r>
      <w:r>
        <w:rPr>
          <w:rFonts w:hint="eastAsia"/>
        </w:rPr>
        <w:t>干系人手册</w:t>
      </w:r>
      <w:bookmarkEnd w:id="12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709"/>
        <w:gridCol w:w="992"/>
        <w:gridCol w:w="1843"/>
        <w:gridCol w:w="992"/>
        <w:gridCol w:w="2127"/>
      </w:tblGrid>
      <w:tr w:rsidR="00025031" w:rsidRPr="00410D43" w14:paraId="3D69B9DB"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025031" w:rsidRPr="001A2088" w:rsidRDefault="00025031" w:rsidP="00025031">
            <w:r w:rsidRPr="001A2088">
              <w:rPr>
                <w:rFonts w:hint="eastAsia"/>
              </w:rPr>
              <w:t>干系人姓名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025031" w:rsidRPr="001A2088" w:rsidRDefault="00025031" w:rsidP="00025031">
            <w:r w:rsidRPr="001A2088">
              <w:rPr>
                <w:rFonts w:hint="eastAsia"/>
              </w:rPr>
              <w:t>角色</w:t>
            </w:r>
          </w:p>
        </w:tc>
        <w:tc>
          <w:tcPr>
            <w:tcW w:w="709" w:type="dxa"/>
            <w:tcBorders>
              <w:top w:val="single" w:sz="4" w:space="0" w:color="auto"/>
              <w:left w:val="single" w:sz="4" w:space="0" w:color="auto"/>
              <w:bottom w:val="single" w:sz="4" w:space="0" w:color="auto"/>
              <w:right w:val="single" w:sz="4" w:space="0" w:color="auto"/>
            </w:tcBorders>
          </w:tcPr>
          <w:p w14:paraId="452AC8FA" w14:textId="77777777" w:rsidR="00025031" w:rsidRPr="001A2088" w:rsidRDefault="00025031" w:rsidP="00025031">
            <w:r w:rsidRPr="001A2088">
              <w:rPr>
                <w:rFonts w:hint="eastAsia"/>
              </w:rPr>
              <w:t>内部</w:t>
            </w:r>
            <w:r w:rsidRPr="001A2088">
              <w:rPr>
                <w:rFonts w:hint="eastAsia"/>
              </w:rPr>
              <w:t>/</w:t>
            </w:r>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025031" w:rsidRPr="001A2088" w:rsidRDefault="00025031" w:rsidP="00025031">
            <w:r>
              <w:rPr>
                <w:rFonts w:hint="eastAsia"/>
              </w:rPr>
              <w:t>手机号</w:t>
            </w:r>
          </w:p>
        </w:tc>
        <w:tc>
          <w:tcPr>
            <w:tcW w:w="1843" w:type="dxa"/>
            <w:tcBorders>
              <w:top w:val="single" w:sz="4" w:space="0" w:color="auto"/>
              <w:left w:val="single" w:sz="4" w:space="0" w:color="auto"/>
              <w:bottom w:val="single" w:sz="4" w:space="0" w:color="auto"/>
              <w:right w:val="single" w:sz="4" w:space="0" w:color="auto"/>
            </w:tcBorders>
          </w:tcPr>
          <w:p w14:paraId="12132B7B" w14:textId="77777777" w:rsidR="00025031" w:rsidRPr="001A2088" w:rsidRDefault="00025031"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025031" w:rsidRPr="001A2088" w:rsidRDefault="00025031"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025031" w:rsidRPr="001A2088" w:rsidRDefault="00025031" w:rsidP="00025031">
            <w:r w:rsidRPr="001A2088">
              <w:rPr>
                <w:rFonts w:hint="eastAsia"/>
              </w:rPr>
              <w:t>干系人描述</w:t>
            </w:r>
          </w:p>
        </w:tc>
      </w:tr>
      <w:tr w:rsidR="00BA7B8B" w:rsidRPr="00410D43" w14:paraId="497811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760FF7C" w14:textId="7FB80B4A" w:rsidR="00BA7B8B" w:rsidRPr="001A2088" w:rsidRDefault="00BA7B8B" w:rsidP="00BA7B8B">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F35FF4E" w14:textId="7FB4EB31" w:rsidR="00BA7B8B" w:rsidRPr="001A2088" w:rsidRDefault="00BA7B8B" w:rsidP="00BA7B8B">
            <w:r>
              <w:rPr>
                <w:rFonts w:hint="eastAsia"/>
              </w:rPr>
              <w:t>任务下达者</w:t>
            </w:r>
          </w:p>
        </w:tc>
        <w:tc>
          <w:tcPr>
            <w:tcW w:w="709" w:type="dxa"/>
            <w:tcBorders>
              <w:top w:val="single" w:sz="4" w:space="0" w:color="auto"/>
              <w:left w:val="single" w:sz="4" w:space="0" w:color="auto"/>
              <w:bottom w:val="single" w:sz="4" w:space="0" w:color="auto"/>
              <w:right w:val="single" w:sz="4" w:space="0" w:color="auto"/>
            </w:tcBorders>
          </w:tcPr>
          <w:p w14:paraId="65902335" w14:textId="62E2BB6D"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5A39A38" w14:textId="2F3D1F90" w:rsidR="00BA7B8B" w:rsidRDefault="00BA7B8B" w:rsidP="00BA7B8B">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50603ABF" w14:textId="56F09E6B" w:rsidR="00BA7B8B" w:rsidRDefault="00BA7B8B" w:rsidP="00BA7B8B">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6BA9A84" w14:textId="67FA572B" w:rsidR="00BA7B8B" w:rsidRPr="001A2088" w:rsidRDefault="00BA7B8B" w:rsidP="00BA7B8B">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FC6675D" w14:textId="677FA24B" w:rsidR="00BA7B8B" w:rsidRPr="001A2088" w:rsidRDefault="00BA7B8B" w:rsidP="00BA7B8B">
            <w:r w:rsidRPr="001A2088">
              <w:rPr>
                <w:rFonts w:hint="eastAsia"/>
              </w:rPr>
              <w:t>本项目</w:t>
            </w:r>
            <w:r>
              <w:rPr>
                <w:rFonts w:hint="eastAsia"/>
              </w:rPr>
              <w:t>任务下达者</w:t>
            </w:r>
          </w:p>
        </w:tc>
      </w:tr>
      <w:tr w:rsidR="00BA7B8B" w:rsidRPr="00410D43" w14:paraId="1E667B6E"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BA7B8B" w:rsidRPr="001A2088" w:rsidRDefault="00BA7B8B" w:rsidP="00BA7B8B">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7777777" w:rsidR="00BA7B8B" w:rsidRPr="001A2088" w:rsidRDefault="00BA7B8B" w:rsidP="00BA7B8B">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w:t>
            </w:r>
            <w:proofErr w:type="gramStart"/>
            <w:r w:rsidRPr="001A2088">
              <w:t>群</w:t>
            </w:r>
            <w:r w:rsidRPr="001A2088">
              <w:rPr>
                <w:rFonts w:hint="eastAsia"/>
              </w:rPr>
              <w:t>代表</w:t>
            </w:r>
            <w:proofErr w:type="gramEnd"/>
          </w:p>
        </w:tc>
        <w:tc>
          <w:tcPr>
            <w:tcW w:w="709" w:type="dxa"/>
            <w:tcBorders>
              <w:top w:val="single" w:sz="4" w:space="0" w:color="auto"/>
              <w:left w:val="single" w:sz="4" w:space="0" w:color="auto"/>
              <w:bottom w:val="single" w:sz="4" w:space="0" w:color="auto"/>
              <w:right w:val="single" w:sz="4" w:space="0" w:color="auto"/>
            </w:tcBorders>
          </w:tcPr>
          <w:p w14:paraId="7A91AD8F"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BA7B8B" w:rsidRPr="001A2088" w:rsidRDefault="00BA7B8B" w:rsidP="00BA7B8B">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010A8C1" w14:textId="77777777" w:rsidR="00BA7B8B" w:rsidRPr="001A2088" w:rsidRDefault="00BA7B8B" w:rsidP="00BA7B8B">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BA7B8B" w:rsidRPr="001A2088" w:rsidRDefault="00BA7B8B" w:rsidP="00BA7B8B">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BA7B8B" w:rsidRPr="001A2088" w:rsidRDefault="00BA7B8B" w:rsidP="00BA7B8B">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BA7B8B" w:rsidRPr="00410D43" w14:paraId="620A404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BA7B8B" w:rsidRPr="001A2088" w:rsidRDefault="00BA7B8B" w:rsidP="00BA7B8B">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77777777" w:rsidR="00BA7B8B" w:rsidRPr="001A2088" w:rsidRDefault="00BA7B8B" w:rsidP="00BA7B8B">
            <w:r w:rsidRPr="001A2088">
              <w:rPr>
                <w:rFonts w:hint="eastAsia"/>
              </w:rPr>
              <w:t>客户</w:t>
            </w:r>
            <w:r w:rsidRPr="001A2088">
              <w:rPr>
                <w:rFonts w:hint="eastAsia"/>
              </w:rPr>
              <w:t>/</w:t>
            </w:r>
            <w:r w:rsidRPr="001A2088">
              <w:rPr>
                <w:rFonts w:hint="eastAsia"/>
              </w:rPr>
              <w:t>用户</w:t>
            </w:r>
          </w:p>
        </w:tc>
        <w:tc>
          <w:tcPr>
            <w:tcW w:w="709" w:type="dxa"/>
            <w:tcBorders>
              <w:top w:val="single" w:sz="4" w:space="0" w:color="auto"/>
              <w:left w:val="single" w:sz="4" w:space="0" w:color="auto"/>
              <w:bottom w:val="single" w:sz="4" w:space="0" w:color="auto"/>
              <w:right w:val="single" w:sz="4" w:space="0" w:color="auto"/>
            </w:tcBorders>
          </w:tcPr>
          <w:p w14:paraId="35AD4B88"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BA7B8B" w:rsidRPr="001A2088" w:rsidRDefault="00BA7B8B" w:rsidP="00BA7B8B">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6F4B3534" w14:textId="77777777" w:rsidR="00BA7B8B" w:rsidRPr="001A2088" w:rsidRDefault="00BA7B8B" w:rsidP="00BA7B8B">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BA7B8B" w:rsidRPr="001A2088" w:rsidRDefault="00BA7B8B" w:rsidP="00BA7B8B">
            <w:proofErr w:type="gramStart"/>
            <w:r w:rsidRPr="001A2088">
              <w:rPr>
                <w:rFonts w:hint="eastAsia"/>
              </w:rPr>
              <w:t>理四</w:t>
            </w:r>
            <w:proofErr w:type="gramEnd"/>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BA7B8B" w:rsidRPr="001A2088" w:rsidRDefault="00BA7B8B" w:rsidP="00BA7B8B">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BA7B8B" w:rsidRPr="00410D43" w14:paraId="2511E6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BA7B8B" w:rsidRPr="001A2088" w:rsidRDefault="00BA7B8B" w:rsidP="00BA7B8B">
            <w:proofErr w:type="gramStart"/>
            <w:r w:rsidRPr="001A2088">
              <w:rPr>
                <w:rFonts w:hint="eastAsia"/>
              </w:rPr>
              <w:t>王飞刚</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BA7B8B" w:rsidRPr="001A2088" w:rsidDel="00501FC8" w:rsidRDefault="00BA7B8B" w:rsidP="00BA7B8B">
            <w:r w:rsidRPr="001A2088">
              <w:rPr>
                <w:rFonts w:hint="eastAsia"/>
              </w:rPr>
              <w:t>用户</w:t>
            </w:r>
            <w:r w:rsidRPr="001A2088">
              <w:rPr>
                <w:rFonts w:hint="eastAsia"/>
              </w:rPr>
              <w:t>/</w:t>
            </w:r>
            <w:r w:rsidRPr="001A2088">
              <w:rPr>
                <w:rFonts w:hint="eastAsia"/>
              </w:rPr>
              <w:t>学生</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7CF518BC"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BA7B8B" w:rsidRPr="001A2088" w:rsidRDefault="00BA7B8B" w:rsidP="00BA7B8B">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EB61DCD" w14:textId="77777777" w:rsidR="00BA7B8B" w:rsidRPr="001A2088" w:rsidRDefault="00BA7B8B" w:rsidP="00BA7B8B">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BA7B8B" w:rsidRPr="001A2088" w:rsidRDefault="00BA7B8B" w:rsidP="00BA7B8B">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BA7B8B" w:rsidRPr="001A2088" w:rsidRDefault="00BA7B8B" w:rsidP="00BA7B8B">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BA7B8B" w:rsidRPr="00410D43" w14:paraId="728CB494"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BA7B8B" w:rsidRPr="001A2088" w:rsidRDefault="00BA7B8B" w:rsidP="00BA7B8B">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BA7B8B" w:rsidRPr="001A2088" w:rsidRDefault="00BA7B8B" w:rsidP="00BA7B8B">
            <w:r w:rsidRPr="001A2088">
              <w:rPr>
                <w:rFonts w:hint="eastAsia"/>
              </w:rPr>
              <w:t>用户</w:t>
            </w:r>
            <w:r w:rsidRPr="001A2088">
              <w:rPr>
                <w:rFonts w:hint="eastAsia"/>
              </w:rPr>
              <w:t>/</w:t>
            </w:r>
            <w:r w:rsidRPr="001A2088">
              <w:rPr>
                <w:rFonts w:hint="eastAsia"/>
              </w:rPr>
              <w:t>游客</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005497CF" w14:textId="77777777" w:rsidR="00BA7B8B" w:rsidRPr="001A2088" w:rsidRDefault="00BA7B8B" w:rsidP="00BA7B8B">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BA7B8B" w:rsidRPr="001A2088" w:rsidRDefault="00BA7B8B" w:rsidP="00BA7B8B">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57635854" w14:textId="77777777" w:rsidR="00BA7B8B" w:rsidRPr="001A2088" w:rsidRDefault="00BA7B8B" w:rsidP="00BA7B8B">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BA7B8B" w:rsidRPr="001A2088" w:rsidRDefault="00BA7B8B" w:rsidP="00BA7B8B">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BA7B8B" w:rsidRPr="001A2088" w:rsidRDefault="00BA7B8B" w:rsidP="00BA7B8B">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69896E51" w14:textId="77777777" w:rsidR="008F06CB" w:rsidRDefault="008F06CB" w:rsidP="008F06CB">
      <w:pPr>
        <w:pStyle w:val="afe"/>
      </w:pPr>
    </w:p>
    <w:p w14:paraId="0F09DB8A" w14:textId="77777777" w:rsidR="008F06CB" w:rsidRDefault="008F06CB">
      <w:pPr>
        <w:widowControl/>
        <w:jc w:val="left"/>
        <w:rPr>
          <w:rFonts w:asciiTheme="majorEastAsia" w:eastAsiaTheme="majorEastAsia" w:hAnsiTheme="majorEastAsia" w:cstheme="majorBidi"/>
          <w:b/>
          <w:bCs/>
          <w:sz w:val="32"/>
          <w:szCs w:val="32"/>
        </w:rPr>
      </w:pPr>
      <w:r>
        <w:br w:type="page"/>
      </w:r>
    </w:p>
    <w:p w14:paraId="07CD1812" w14:textId="5859FB48" w:rsidR="00025031" w:rsidRDefault="00025031" w:rsidP="003F1F9C">
      <w:pPr>
        <w:pStyle w:val="2"/>
      </w:pPr>
      <w:bookmarkStart w:id="128" w:name="_Toc531879213"/>
      <w:r w:rsidRPr="00025031">
        <w:rPr>
          <w:rFonts w:hint="eastAsia"/>
        </w:rPr>
        <w:lastRenderedPageBreak/>
        <w:t>7.2</w:t>
      </w:r>
      <w:r>
        <w:t xml:space="preserve"> </w:t>
      </w:r>
      <w:r>
        <w:rPr>
          <w:rFonts w:hint="eastAsia"/>
        </w:rPr>
        <w:t>沟通形式</w:t>
      </w:r>
      <w:bookmarkEnd w:id="128"/>
    </w:p>
    <w:p w14:paraId="340A4943" w14:textId="07F74D36" w:rsidR="00025031" w:rsidRDefault="00025031" w:rsidP="003F1F9C">
      <w:pPr>
        <w:pStyle w:val="3"/>
      </w:pPr>
      <w:bookmarkStart w:id="129" w:name="_Toc531879214"/>
      <w:r w:rsidRPr="00025031">
        <w:rPr>
          <w:rFonts w:hint="eastAsia"/>
        </w:rPr>
        <w:t>7.2.1</w:t>
      </w:r>
      <w:r>
        <w:t xml:space="preserve"> </w:t>
      </w:r>
      <w:r>
        <w:rPr>
          <w:rFonts w:hint="eastAsia"/>
        </w:rPr>
        <w:t>正式沟通</w:t>
      </w:r>
      <w:bookmarkEnd w:id="129"/>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993"/>
        <w:gridCol w:w="1134"/>
        <w:gridCol w:w="851"/>
        <w:gridCol w:w="1275"/>
        <w:gridCol w:w="1417"/>
        <w:gridCol w:w="2552"/>
      </w:tblGrid>
      <w:tr w:rsidR="00F47911" w14:paraId="2A9218C5" w14:textId="77777777" w:rsidTr="00F47911">
        <w:tc>
          <w:tcPr>
            <w:tcW w:w="1242" w:type="dxa"/>
          </w:tcPr>
          <w:p w14:paraId="1F1BF61C"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沟通计划</w:t>
            </w:r>
          </w:p>
        </w:tc>
        <w:tc>
          <w:tcPr>
            <w:tcW w:w="993" w:type="dxa"/>
          </w:tcPr>
          <w:p w14:paraId="0EBD5D93"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沟通方式</w:t>
            </w:r>
          </w:p>
        </w:tc>
        <w:tc>
          <w:tcPr>
            <w:tcW w:w="1134" w:type="dxa"/>
          </w:tcPr>
          <w:p w14:paraId="65655661"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沟通地点</w:t>
            </w:r>
          </w:p>
        </w:tc>
        <w:tc>
          <w:tcPr>
            <w:tcW w:w="851" w:type="dxa"/>
          </w:tcPr>
          <w:p w14:paraId="7BAFA3FF"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沟通时间</w:t>
            </w:r>
          </w:p>
        </w:tc>
        <w:tc>
          <w:tcPr>
            <w:tcW w:w="1275" w:type="dxa"/>
          </w:tcPr>
          <w:p w14:paraId="1C3368E5" w14:textId="77777777" w:rsidR="00F47911" w:rsidRDefault="00F47911" w:rsidP="00025031">
            <w:pPr>
              <w:spacing w:line="360" w:lineRule="auto"/>
              <w:jc w:val="center"/>
              <w:rPr>
                <w:b/>
                <w:bCs/>
                <w:color w:val="000000"/>
                <w:sz w:val="24"/>
                <w:szCs w:val="21"/>
              </w:rPr>
            </w:pPr>
            <w:r>
              <w:rPr>
                <w:rFonts w:hint="eastAsia"/>
                <w:b/>
                <w:bCs/>
                <w:color w:val="000000"/>
                <w:sz w:val="24"/>
                <w:szCs w:val="21"/>
              </w:rPr>
              <w:t>参与人员</w:t>
            </w:r>
          </w:p>
        </w:tc>
        <w:tc>
          <w:tcPr>
            <w:tcW w:w="1417" w:type="dxa"/>
          </w:tcPr>
          <w:p w14:paraId="2F114C82" w14:textId="61639EAC" w:rsidR="00F47911" w:rsidRDefault="00F47911" w:rsidP="00025031">
            <w:pPr>
              <w:spacing w:line="360" w:lineRule="auto"/>
              <w:jc w:val="center"/>
              <w:rPr>
                <w:b/>
                <w:bCs/>
                <w:color w:val="000000"/>
                <w:sz w:val="24"/>
                <w:szCs w:val="21"/>
              </w:rPr>
            </w:pPr>
            <w:r>
              <w:rPr>
                <w:rFonts w:hint="eastAsia"/>
                <w:b/>
                <w:bCs/>
                <w:color w:val="000000"/>
                <w:sz w:val="24"/>
                <w:szCs w:val="21"/>
              </w:rPr>
              <w:t>输入</w:t>
            </w:r>
          </w:p>
        </w:tc>
        <w:tc>
          <w:tcPr>
            <w:tcW w:w="2552" w:type="dxa"/>
          </w:tcPr>
          <w:p w14:paraId="7B4BEB62" w14:textId="5A2A97E0" w:rsidR="00F47911" w:rsidRDefault="00F47911" w:rsidP="00025031">
            <w:pPr>
              <w:spacing w:line="360" w:lineRule="auto"/>
              <w:jc w:val="center"/>
              <w:rPr>
                <w:b/>
                <w:bCs/>
                <w:color w:val="000000"/>
                <w:sz w:val="24"/>
                <w:szCs w:val="21"/>
              </w:rPr>
            </w:pPr>
            <w:r>
              <w:rPr>
                <w:rFonts w:hint="eastAsia"/>
                <w:b/>
                <w:bCs/>
                <w:color w:val="000000"/>
                <w:sz w:val="24"/>
                <w:szCs w:val="21"/>
              </w:rPr>
              <w:t>输出</w:t>
            </w:r>
          </w:p>
        </w:tc>
      </w:tr>
      <w:tr w:rsidR="00F47911" w14:paraId="36E61E76" w14:textId="77777777" w:rsidTr="00F47911">
        <w:tc>
          <w:tcPr>
            <w:tcW w:w="1242" w:type="dxa"/>
          </w:tcPr>
          <w:p w14:paraId="41CD154F" w14:textId="77777777" w:rsidR="00F47911" w:rsidRDefault="00F47911" w:rsidP="00025031">
            <w:pPr>
              <w:spacing w:line="360" w:lineRule="auto"/>
              <w:rPr>
                <w:szCs w:val="21"/>
              </w:rPr>
            </w:pPr>
            <w:r>
              <w:rPr>
                <w:rFonts w:hint="eastAsia"/>
                <w:szCs w:val="21"/>
              </w:rPr>
              <w:t>每周例会</w:t>
            </w:r>
          </w:p>
        </w:tc>
        <w:tc>
          <w:tcPr>
            <w:tcW w:w="993" w:type="dxa"/>
          </w:tcPr>
          <w:p w14:paraId="73B74612" w14:textId="77777777" w:rsidR="00F47911" w:rsidRDefault="00F47911" w:rsidP="00025031">
            <w:pPr>
              <w:spacing w:line="360" w:lineRule="auto"/>
              <w:rPr>
                <w:szCs w:val="21"/>
              </w:rPr>
            </w:pPr>
            <w:r>
              <w:rPr>
                <w:rFonts w:hint="eastAsia"/>
                <w:szCs w:val="21"/>
              </w:rPr>
              <w:t>座谈会</w:t>
            </w:r>
          </w:p>
        </w:tc>
        <w:tc>
          <w:tcPr>
            <w:tcW w:w="1134" w:type="dxa"/>
          </w:tcPr>
          <w:p w14:paraId="27D72B08" w14:textId="77777777" w:rsidR="00F47911" w:rsidRDefault="00F47911" w:rsidP="00025031">
            <w:pPr>
              <w:spacing w:line="360" w:lineRule="auto"/>
              <w:rPr>
                <w:szCs w:val="21"/>
              </w:rPr>
            </w:pPr>
            <w:proofErr w:type="gramStart"/>
            <w:r>
              <w:rPr>
                <w:rFonts w:hint="eastAsia"/>
                <w:szCs w:val="21"/>
              </w:rPr>
              <w:t>弘毅七楼</w:t>
            </w:r>
            <w:proofErr w:type="gramEnd"/>
          </w:p>
        </w:tc>
        <w:tc>
          <w:tcPr>
            <w:tcW w:w="851" w:type="dxa"/>
          </w:tcPr>
          <w:p w14:paraId="049A9426" w14:textId="77777777" w:rsidR="00F47911" w:rsidRDefault="00F4791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275" w:type="dxa"/>
          </w:tcPr>
          <w:p w14:paraId="393218CC" w14:textId="77777777" w:rsidR="00F47911" w:rsidRDefault="00F47911" w:rsidP="00025031">
            <w:pPr>
              <w:spacing w:line="360" w:lineRule="auto"/>
              <w:rPr>
                <w:szCs w:val="21"/>
              </w:rPr>
            </w:pPr>
            <w:r>
              <w:rPr>
                <w:rFonts w:hint="eastAsia"/>
                <w:szCs w:val="21"/>
              </w:rPr>
              <w:t>全体成员</w:t>
            </w:r>
          </w:p>
        </w:tc>
        <w:tc>
          <w:tcPr>
            <w:tcW w:w="1417" w:type="dxa"/>
          </w:tcPr>
          <w:p w14:paraId="305F07E0" w14:textId="6AA64FDB" w:rsidR="00F47911" w:rsidRDefault="00F47911" w:rsidP="00025031">
            <w:pPr>
              <w:spacing w:line="360" w:lineRule="auto"/>
              <w:rPr>
                <w:szCs w:val="21"/>
              </w:rPr>
            </w:pPr>
            <w:r>
              <w:rPr>
                <w:rFonts w:hint="eastAsia"/>
                <w:szCs w:val="21"/>
              </w:rPr>
              <w:t>会议记录表</w:t>
            </w:r>
          </w:p>
        </w:tc>
        <w:tc>
          <w:tcPr>
            <w:tcW w:w="2552" w:type="dxa"/>
          </w:tcPr>
          <w:p w14:paraId="51EE1D47" w14:textId="1C11D5D5" w:rsidR="00F47911" w:rsidRDefault="00F47911" w:rsidP="00025031">
            <w:pPr>
              <w:spacing w:line="360" w:lineRule="auto"/>
              <w:rPr>
                <w:szCs w:val="21"/>
              </w:rPr>
            </w:pPr>
            <w:r>
              <w:rPr>
                <w:rFonts w:hint="eastAsia"/>
                <w:szCs w:val="21"/>
              </w:rPr>
              <w:t>上周工作评价、本周任务分配、会议记录、录音</w:t>
            </w:r>
          </w:p>
        </w:tc>
      </w:tr>
      <w:tr w:rsidR="00F47911" w14:paraId="3A051404" w14:textId="77777777" w:rsidTr="00F47911">
        <w:tc>
          <w:tcPr>
            <w:tcW w:w="1242" w:type="dxa"/>
          </w:tcPr>
          <w:p w14:paraId="352B5D66" w14:textId="77777777" w:rsidR="00F47911" w:rsidRDefault="00F47911" w:rsidP="00025031">
            <w:pPr>
              <w:spacing w:line="360" w:lineRule="auto"/>
              <w:rPr>
                <w:szCs w:val="21"/>
              </w:rPr>
            </w:pPr>
            <w:r>
              <w:rPr>
                <w:rFonts w:hint="eastAsia"/>
                <w:szCs w:val="21"/>
              </w:rPr>
              <w:t>每周评审</w:t>
            </w:r>
          </w:p>
        </w:tc>
        <w:tc>
          <w:tcPr>
            <w:tcW w:w="993" w:type="dxa"/>
          </w:tcPr>
          <w:p w14:paraId="5BAAE54C" w14:textId="77777777" w:rsidR="00F47911" w:rsidRDefault="00F47911" w:rsidP="00025031">
            <w:pPr>
              <w:spacing w:line="360" w:lineRule="auto"/>
              <w:rPr>
                <w:szCs w:val="21"/>
              </w:rPr>
            </w:pPr>
            <w:r>
              <w:rPr>
                <w:rFonts w:hint="eastAsia"/>
                <w:szCs w:val="21"/>
              </w:rPr>
              <w:t>组内评审</w:t>
            </w:r>
          </w:p>
        </w:tc>
        <w:tc>
          <w:tcPr>
            <w:tcW w:w="1134" w:type="dxa"/>
          </w:tcPr>
          <w:p w14:paraId="0FD66E4D" w14:textId="77777777" w:rsidR="00F47911" w:rsidRDefault="00F47911" w:rsidP="00025031">
            <w:pPr>
              <w:spacing w:line="360" w:lineRule="auto"/>
              <w:rPr>
                <w:szCs w:val="21"/>
              </w:rPr>
            </w:pPr>
            <w:r>
              <w:rPr>
                <w:rFonts w:hint="eastAsia"/>
                <w:szCs w:val="21"/>
              </w:rPr>
              <w:t>弘毅</w:t>
            </w:r>
            <w:r>
              <w:rPr>
                <w:rFonts w:hint="eastAsia"/>
                <w:szCs w:val="21"/>
              </w:rPr>
              <w:t>B2-206</w:t>
            </w:r>
          </w:p>
        </w:tc>
        <w:tc>
          <w:tcPr>
            <w:tcW w:w="851" w:type="dxa"/>
          </w:tcPr>
          <w:p w14:paraId="30522D3B" w14:textId="77777777" w:rsidR="00F47911" w:rsidRDefault="00F4791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275" w:type="dxa"/>
          </w:tcPr>
          <w:p w14:paraId="5B9DFF2F" w14:textId="77777777" w:rsidR="00F47911" w:rsidRDefault="00F47911" w:rsidP="00025031">
            <w:pPr>
              <w:spacing w:line="360" w:lineRule="auto"/>
              <w:rPr>
                <w:szCs w:val="21"/>
              </w:rPr>
            </w:pPr>
            <w:r>
              <w:rPr>
                <w:rFonts w:hint="eastAsia"/>
                <w:szCs w:val="21"/>
              </w:rPr>
              <w:t>全体成员</w:t>
            </w:r>
          </w:p>
        </w:tc>
        <w:tc>
          <w:tcPr>
            <w:tcW w:w="1417" w:type="dxa"/>
          </w:tcPr>
          <w:p w14:paraId="37D56D99" w14:textId="15EC8796" w:rsidR="00F47911" w:rsidRDefault="00F47911" w:rsidP="00025031">
            <w:pPr>
              <w:spacing w:line="360" w:lineRule="auto"/>
              <w:rPr>
                <w:szCs w:val="21"/>
              </w:rPr>
            </w:pPr>
            <w:r w:rsidRPr="00F47911">
              <w:rPr>
                <w:rFonts w:hint="eastAsia"/>
                <w:szCs w:val="21"/>
              </w:rPr>
              <w:t>组员评分表</w:t>
            </w:r>
            <w:r>
              <w:rPr>
                <w:rFonts w:hint="eastAsia"/>
                <w:szCs w:val="21"/>
              </w:rPr>
              <w:t>、上周工作成果</w:t>
            </w:r>
          </w:p>
        </w:tc>
        <w:tc>
          <w:tcPr>
            <w:tcW w:w="2552" w:type="dxa"/>
          </w:tcPr>
          <w:p w14:paraId="5753843E" w14:textId="03142820" w:rsidR="00F47911" w:rsidRDefault="00F47911" w:rsidP="00025031">
            <w:pPr>
              <w:spacing w:line="360" w:lineRule="auto"/>
              <w:rPr>
                <w:szCs w:val="21"/>
              </w:rPr>
            </w:pPr>
            <w:r>
              <w:rPr>
                <w:rFonts w:hint="eastAsia"/>
                <w:szCs w:val="21"/>
              </w:rPr>
              <w:t>组员评分</w:t>
            </w:r>
          </w:p>
        </w:tc>
      </w:tr>
      <w:tr w:rsidR="00F47911" w14:paraId="22A89FB4" w14:textId="77777777" w:rsidTr="00F47911">
        <w:tc>
          <w:tcPr>
            <w:tcW w:w="1242" w:type="dxa"/>
          </w:tcPr>
          <w:p w14:paraId="6E662EDE" w14:textId="77777777" w:rsidR="00F47911" w:rsidRDefault="00F47911" w:rsidP="00025031">
            <w:pPr>
              <w:spacing w:line="360" w:lineRule="auto"/>
              <w:rPr>
                <w:szCs w:val="21"/>
              </w:rPr>
            </w:pPr>
            <w:r>
              <w:rPr>
                <w:rFonts w:hint="eastAsia"/>
                <w:szCs w:val="21"/>
              </w:rPr>
              <w:t>临时会议</w:t>
            </w:r>
          </w:p>
        </w:tc>
        <w:tc>
          <w:tcPr>
            <w:tcW w:w="993" w:type="dxa"/>
          </w:tcPr>
          <w:p w14:paraId="6120E9EA" w14:textId="77777777" w:rsidR="00F47911" w:rsidRDefault="00F47911" w:rsidP="00025031">
            <w:pPr>
              <w:spacing w:line="360" w:lineRule="auto"/>
              <w:rPr>
                <w:szCs w:val="21"/>
              </w:rPr>
            </w:pPr>
            <w:r>
              <w:rPr>
                <w:rFonts w:hint="eastAsia"/>
                <w:szCs w:val="21"/>
              </w:rPr>
              <w:t>座谈会</w:t>
            </w:r>
          </w:p>
        </w:tc>
        <w:tc>
          <w:tcPr>
            <w:tcW w:w="1134" w:type="dxa"/>
          </w:tcPr>
          <w:p w14:paraId="026BD89F" w14:textId="77777777" w:rsidR="00F47911" w:rsidRDefault="00F47911" w:rsidP="00025031">
            <w:pPr>
              <w:spacing w:line="360" w:lineRule="auto"/>
              <w:rPr>
                <w:szCs w:val="21"/>
              </w:rPr>
            </w:pPr>
            <w:r>
              <w:rPr>
                <w:rFonts w:hint="eastAsia"/>
                <w:szCs w:val="21"/>
              </w:rPr>
              <w:t>待定</w:t>
            </w:r>
          </w:p>
        </w:tc>
        <w:tc>
          <w:tcPr>
            <w:tcW w:w="851" w:type="dxa"/>
          </w:tcPr>
          <w:p w14:paraId="7E620DEB" w14:textId="77777777" w:rsidR="00F47911" w:rsidRDefault="00F47911" w:rsidP="00025031">
            <w:pPr>
              <w:spacing w:line="360" w:lineRule="auto"/>
              <w:rPr>
                <w:szCs w:val="21"/>
              </w:rPr>
            </w:pPr>
            <w:r>
              <w:rPr>
                <w:rFonts w:hint="eastAsia"/>
                <w:szCs w:val="21"/>
              </w:rPr>
              <w:t>待定</w:t>
            </w:r>
          </w:p>
        </w:tc>
        <w:tc>
          <w:tcPr>
            <w:tcW w:w="1275" w:type="dxa"/>
          </w:tcPr>
          <w:p w14:paraId="12BCFF7D" w14:textId="77777777" w:rsidR="00F47911" w:rsidRDefault="00F47911" w:rsidP="00025031">
            <w:pPr>
              <w:spacing w:line="360" w:lineRule="auto"/>
              <w:rPr>
                <w:szCs w:val="21"/>
              </w:rPr>
            </w:pPr>
            <w:r>
              <w:rPr>
                <w:rFonts w:hint="eastAsia"/>
                <w:szCs w:val="21"/>
              </w:rPr>
              <w:t>全体人员</w:t>
            </w:r>
          </w:p>
        </w:tc>
        <w:tc>
          <w:tcPr>
            <w:tcW w:w="1417" w:type="dxa"/>
          </w:tcPr>
          <w:p w14:paraId="2BC0BC09" w14:textId="0A3C8ED4" w:rsidR="00F47911" w:rsidRPr="00BA7B8B" w:rsidRDefault="00F47911" w:rsidP="00025031">
            <w:pPr>
              <w:spacing w:line="360" w:lineRule="auto"/>
              <w:rPr>
                <w:szCs w:val="21"/>
              </w:rPr>
            </w:pPr>
            <w:r w:rsidRPr="00F47911">
              <w:rPr>
                <w:rFonts w:hint="eastAsia"/>
                <w:szCs w:val="21"/>
              </w:rPr>
              <w:t>会议记录表</w:t>
            </w:r>
          </w:p>
        </w:tc>
        <w:tc>
          <w:tcPr>
            <w:tcW w:w="2552" w:type="dxa"/>
          </w:tcPr>
          <w:p w14:paraId="77A2266A" w14:textId="2B9BD966" w:rsidR="00F47911" w:rsidRDefault="00F47911" w:rsidP="00025031">
            <w:pPr>
              <w:spacing w:line="360" w:lineRule="auto"/>
              <w:rPr>
                <w:szCs w:val="21"/>
              </w:rPr>
            </w:pPr>
            <w:r w:rsidRPr="00BA7B8B">
              <w:rPr>
                <w:rFonts w:hint="eastAsia"/>
                <w:szCs w:val="21"/>
              </w:rPr>
              <w:t>会议记录</w:t>
            </w:r>
            <w:r>
              <w:rPr>
                <w:rFonts w:hint="eastAsia"/>
                <w:szCs w:val="21"/>
              </w:rPr>
              <w:t>、</w:t>
            </w:r>
            <w:r w:rsidRPr="00BA7B8B">
              <w:rPr>
                <w:rFonts w:hint="eastAsia"/>
                <w:szCs w:val="21"/>
              </w:rPr>
              <w:t>录音</w:t>
            </w:r>
          </w:p>
        </w:tc>
      </w:tr>
      <w:tr w:rsidR="00F47911" w14:paraId="5C6AFC8A" w14:textId="77777777" w:rsidTr="00F47911">
        <w:tc>
          <w:tcPr>
            <w:tcW w:w="1242" w:type="dxa"/>
          </w:tcPr>
          <w:p w14:paraId="3A038526" w14:textId="3AEE01EC" w:rsidR="00F47911" w:rsidRDefault="00F47911" w:rsidP="00025031">
            <w:pPr>
              <w:spacing w:line="360" w:lineRule="auto"/>
              <w:rPr>
                <w:szCs w:val="21"/>
              </w:rPr>
            </w:pPr>
            <w:r>
              <w:rPr>
                <w:rFonts w:hint="eastAsia"/>
                <w:szCs w:val="21"/>
              </w:rPr>
              <w:t>客户访谈</w:t>
            </w:r>
          </w:p>
        </w:tc>
        <w:tc>
          <w:tcPr>
            <w:tcW w:w="993" w:type="dxa"/>
          </w:tcPr>
          <w:p w14:paraId="3417C498" w14:textId="77777777" w:rsidR="00F47911" w:rsidRDefault="00F47911" w:rsidP="00025031">
            <w:pPr>
              <w:spacing w:line="360" w:lineRule="auto"/>
              <w:rPr>
                <w:szCs w:val="21"/>
              </w:rPr>
            </w:pPr>
            <w:r>
              <w:rPr>
                <w:rFonts w:hint="eastAsia"/>
                <w:szCs w:val="21"/>
              </w:rPr>
              <w:t>座谈会</w:t>
            </w:r>
          </w:p>
        </w:tc>
        <w:tc>
          <w:tcPr>
            <w:tcW w:w="1134" w:type="dxa"/>
          </w:tcPr>
          <w:p w14:paraId="6C46D485" w14:textId="77777777" w:rsidR="00F47911" w:rsidRDefault="00F47911" w:rsidP="00025031">
            <w:pPr>
              <w:spacing w:line="360" w:lineRule="auto"/>
              <w:rPr>
                <w:szCs w:val="21"/>
              </w:rPr>
            </w:pPr>
            <w:r>
              <w:rPr>
                <w:rFonts w:hint="eastAsia"/>
                <w:szCs w:val="21"/>
              </w:rPr>
              <w:t>待定</w:t>
            </w:r>
          </w:p>
        </w:tc>
        <w:tc>
          <w:tcPr>
            <w:tcW w:w="851" w:type="dxa"/>
          </w:tcPr>
          <w:p w14:paraId="7453E1BB" w14:textId="77777777" w:rsidR="00F47911" w:rsidRDefault="00F47911" w:rsidP="00025031">
            <w:pPr>
              <w:spacing w:line="360" w:lineRule="auto"/>
              <w:rPr>
                <w:szCs w:val="21"/>
              </w:rPr>
            </w:pPr>
            <w:r>
              <w:rPr>
                <w:rFonts w:hint="eastAsia"/>
                <w:szCs w:val="21"/>
              </w:rPr>
              <w:t>待定</w:t>
            </w:r>
          </w:p>
        </w:tc>
        <w:tc>
          <w:tcPr>
            <w:tcW w:w="1275" w:type="dxa"/>
          </w:tcPr>
          <w:p w14:paraId="5107C708" w14:textId="190AA5EF" w:rsidR="00F47911" w:rsidRDefault="00F47911" w:rsidP="00025031">
            <w:pPr>
              <w:spacing w:line="360" w:lineRule="auto"/>
              <w:rPr>
                <w:szCs w:val="21"/>
              </w:rPr>
            </w:pPr>
            <w:r>
              <w:rPr>
                <w:rFonts w:hint="eastAsia"/>
                <w:szCs w:val="21"/>
              </w:rPr>
              <w:t>全体人员及客户代表</w:t>
            </w:r>
          </w:p>
        </w:tc>
        <w:tc>
          <w:tcPr>
            <w:tcW w:w="1417" w:type="dxa"/>
          </w:tcPr>
          <w:p w14:paraId="6EE080E9" w14:textId="7E78CA22" w:rsidR="00F47911" w:rsidRDefault="00F47911" w:rsidP="00025031">
            <w:pPr>
              <w:spacing w:line="360" w:lineRule="auto"/>
              <w:rPr>
                <w:szCs w:val="21"/>
              </w:rPr>
            </w:pPr>
            <w:r>
              <w:rPr>
                <w:rFonts w:hint="eastAsia"/>
                <w:szCs w:val="21"/>
              </w:rPr>
              <w:t>邀请函及相关问题</w:t>
            </w:r>
          </w:p>
        </w:tc>
        <w:tc>
          <w:tcPr>
            <w:tcW w:w="2552" w:type="dxa"/>
          </w:tcPr>
          <w:p w14:paraId="326B60BD" w14:textId="61CCEF25" w:rsidR="00F47911" w:rsidRDefault="00F47911" w:rsidP="00025031">
            <w:pPr>
              <w:spacing w:line="360" w:lineRule="auto"/>
              <w:rPr>
                <w:szCs w:val="21"/>
              </w:rPr>
            </w:pPr>
            <w:r>
              <w:rPr>
                <w:rFonts w:hint="eastAsia"/>
                <w:szCs w:val="21"/>
              </w:rPr>
              <w:t>会议记录、录音、客户需求、项目授权</w:t>
            </w:r>
          </w:p>
        </w:tc>
      </w:tr>
      <w:tr w:rsidR="00F47911" w14:paraId="55A9B787" w14:textId="77777777" w:rsidTr="00F47911">
        <w:tc>
          <w:tcPr>
            <w:tcW w:w="1242" w:type="dxa"/>
          </w:tcPr>
          <w:p w14:paraId="1993F723" w14:textId="66D174ED" w:rsidR="00F47911" w:rsidRDefault="00F47911" w:rsidP="00F47911">
            <w:pPr>
              <w:spacing w:line="360" w:lineRule="auto"/>
              <w:rPr>
                <w:szCs w:val="21"/>
              </w:rPr>
            </w:pPr>
            <w:r>
              <w:rPr>
                <w:rFonts w:hint="eastAsia"/>
                <w:szCs w:val="21"/>
              </w:rPr>
              <w:t>用户访谈</w:t>
            </w:r>
          </w:p>
        </w:tc>
        <w:tc>
          <w:tcPr>
            <w:tcW w:w="993" w:type="dxa"/>
          </w:tcPr>
          <w:p w14:paraId="5C7CA818" w14:textId="5CA57991" w:rsidR="00F47911" w:rsidRDefault="00F47911" w:rsidP="00F47911">
            <w:pPr>
              <w:spacing w:line="360" w:lineRule="auto"/>
              <w:rPr>
                <w:szCs w:val="21"/>
              </w:rPr>
            </w:pPr>
            <w:r>
              <w:rPr>
                <w:rFonts w:hint="eastAsia"/>
                <w:szCs w:val="21"/>
              </w:rPr>
              <w:t>座谈会</w:t>
            </w:r>
          </w:p>
        </w:tc>
        <w:tc>
          <w:tcPr>
            <w:tcW w:w="1134" w:type="dxa"/>
          </w:tcPr>
          <w:p w14:paraId="35498B45" w14:textId="53358B63" w:rsidR="00F47911" w:rsidRDefault="00F47911" w:rsidP="00F47911">
            <w:pPr>
              <w:spacing w:line="360" w:lineRule="auto"/>
              <w:rPr>
                <w:szCs w:val="21"/>
              </w:rPr>
            </w:pPr>
            <w:r>
              <w:rPr>
                <w:rFonts w:hint="eastAsia"/>
                <w:szCs w:val="21"/>
              </w:rPr>
              <w:t>待定</w:t>
            </w:r>
          </w:p>
        </w:tc>
        <w:tc>
          <w:tcPr>
            <w:tcW w:w="851" w:type="dxa"/>
          </w:tcPr>
          <w:p w14:paraId="617094C8" w14:textId="48313B64" w:rsidR="00F47911" w:rsidRDefault="00F47911" w:rsidP="00F47911">
            <w:pPr>
              <w:spacing w:line="360" w:lineRule="auto"/>
              <w:rPr>
                <w:szCs w:val="21"/>
              </w:rPr>
            </w:pPr>
            <w:r>
              <w:rPr>
                <w:rFonts w:hint="eastAsia"/>
                <w:szCs w:val="21"/>
              </w:rPr>
              <w:t>待定</w:t>
            </w:r>
          </w:p>
        </w:tc>
        <w:tc>
          <w:tcPr>
            <w:tcW w:w="1275" w:type="dxa"/>
          </w:tcPr>
          <w:p w14:paraId="370897C5" w14:textId="0F19265E" w:rsidR="00F47911" w:rsidRDefault="00F47911" w:rsidP="00F47911">
            <w:pPr>
              <w:spacing w:line="360" w:lineRule="auto"/>
              <w:rPr>
                <w:szCs w:val="21"/>
              </w:rPr>
            </w:pPr>
            <w:r>
              <w:rPr>
                <w:rFonts w:hint="eastAsia"/>
                <w:szCs w:val="21"/>
              </w:rPr>
              <w:t>全体人员及用户代表</w:t>
            </w:r>
          </w:p>
        </w:tc>
        <w:tc>
          <w:tcPr>
            <w:tcW w:w="1417" w:type="dxa"/>
          </w:tcPr>
          <w:p w14:paraId="5FB3359C" w14:textId="23E7E040" w:rsidR="00F47911" w:rsidRDefault="00F47911" w:rsidP="00F47911">
            <w:pPr>
              <w:spacing w:line="360" w:lineRule="auto"/>
              <w:rPr>
                <w:szCs w:val="21"/>
              </w:rPr>
            </w:pPr>
            <w:r>
              <w:rPr>
                <w:rFonts w:hint="eastAsia"/>
                <w:szCs w:val="21"/>
              </w:rPr>
              <w:t>邀请函及相关问题</w:t>
            </w:r>
          </w:p>
        </w:tc>
        <w:tc>
          <w:tcPr>
            <w:tcW w:w="2552" w:type="dxa"/>
          </w:tcPr>
          <w:p w14:paraId="791C81BA" w14:textId="4C94C45F" w:rsidR="00F47911" w:rsidRDefault="00F47911" w:rsidP="00F47911">
            <w:pPr>
              <w:spacing w:line="360" w:lineRule="auto"/>
              <w:rPr>
                <w:szCs w:val="21"/>
              </w:rPr>
            </w:pPr>
            <w:r>
              <w:rPr>
                <w:rFonts w:hint="eastAsia"/>
                <w:szCs w:val="21"/>
              </w:rPr>
              <w:t>会议记录、录音、用户需求</w:t>
            </w:r>
          </w:p>
        </w:tc>
      </w:tr>
      <w:tr w:rsidR="00F47911" w14:paraId="2972D863" w14:textId="77777777" w:rsidTr="00F47911">
        <w:tc>
          <w:tcPr>
            <w:tcW w:w="1242" w:type="dxa"/>
          </w:tcPr>
          <w:p w14:paraId="65B1B2D9" w14:textId="2871EB4C" w:rsidR="00F47911" w:rsidRDefault="00F47911" w:rsidP="00025031">
            <w:pPr>
              <w:spacing w:line="360" w:lineRule="auto"/>
              <w:rPr>
                <w:szCs w:val="21"/>
              </w:rPr>
            </w:pPr>
            <w:r>
              <w:rPr>
                <w:rFonts w:hint="eastAsia"/>
                <w:szCs w:val="21"/>
              </w:rPr>
              <w:t>汇报</w:t>
            </w:r>
          </w:p>
        </w:tc>
        <w:tc>
          <w:tcPr>
            <w:tcW w:w="993" w:type="dxa"/>
          </w:tcPr>
          <w:p w14:paraId="6D27182E" w14:textId="6168F69F" w:rsidR="00F47911" w:rsidRDefault="00F47911" w:rsidP="00025031">
            <w:pPr>
              <w:spacing w:line="360" w:lineRule="auto"/>
              <w:rPr>
                <w:szCs w:val="21"/>
              </w:rPr>
            </w:pPr>
            <w:r>
              <w:rPr>
                <w:rFonts w:hint="eastAsia"/>
                <w:szCs w:val="21"/>
              </w:rPr>
              <w:t>邮件</w:t>
            </w:r>
          </w:p>
        </w:tc>
        <w:tc>
          <w:tcPr>
            <w:tcW w:w="1134" w:type="dxa"/>
          </w:tcPr>
          <w:p w14:paraId="5A24F75D" w14:textId="14F0AD83" w:rsidR="00F47911" w:rsidRDefault="00F47911" w:rsidP="00025031">
            <w:pPr>
              <w:spacing w:line="360" w:lineRule="auto"/>
              <w:rPr>
                <w:szCs w:val="21"/>
              </w:rPr>
            </w:pPr>
            <w:proofErr w:type="gramStart"/>
            <w:r w:rsidRPr="00BA7B8B">
              <w:rPr>
                <w:rFonts w:hint="eastAsia"/>
                <w:szCs w:val="21"/>
              </w:rPr>
              <w:t>理四</w:t>
            </w:r>
            <w:proofErr w:type="gramEnd"/>
            <w:r w:rsidRPr="00BA7B8B">
              <w:rPr>
                <w:rFonts w:hint="eastAsia"/>
                <w:szCs w:val="21"/>
              </w:rPr>
              <w:t xml:space="preserve"> 504</w:t>
            </w:r>
          </w:p>
        </w:tc>
        <w:tc>
          <w:tcPr>
            <w:tcW w:w="851" w:type="dxa"/>
          </w:tcPr>
          <w:p w14:paraId="573280CD" w14:textId="4A46682C" w:rsidR="00F47911" w:rsidRDefault="00F47911" w:rsidP="00025031">
            <w:pPr>
              <w:spacing w:line="360" w:lineRule="auto"/>
              <w:rPr>
                <w:szCs w:val="21"/>
              </w:rPr>
            </w:pPr>
            <w:r>
              <w:rPr>
                <w:rFonts w:hint="eastAsia"/>
                <w:szCs w:val="21"/>
              </w:rPr>
              <w:t>每月一次</w:t>
            </w:r>
          </w:p>
        </w:tc>
        <w:tc>
          <w:tcPr>
            <w:tcW w:w="1275" w:type="dxa"/>
          </w:tcPr>
          <w:p w14:paraId="47842664" w14:textId="3554E589" w:rsidR="00F47911" w:rsidRDefault="00F47911" w:rsidP="00025031">
            <w:pPr>
              <w:spacing w:line="360" w:lineRule="auto"/>
              <w:rPr>
                <w:szCs w:val="21"/>
              </w:rPr>
            </w:pPr>
            <w:r w:rsidRPr="00BA7B8B">
              <w:rPr>
                <w:rFonts w:hint="eastAsia"/>
                <w:szCs w:val="21"/>
              </w:rPr>
              <w:t>全体人员及</w:t>
            </w:r>
            <w:r>
              <w:rPr>
                <w:rFonts w:hint="eastAsia"/>
                <w:szCs w:val="21"/>
              </w:rPr>
              <w:t>任务下达者</w:t>
            </w:r>
          </w:p>
        </w:tc>
        <w:tc>
          <w:tcPr>
            <w:tcW w:w="1417" w:type="dxa"/>
          </w:tcPr>
          <w:p w14:paraId="609AEC1A" w14:textId="451C1A3A" w:rsidR="00F47911" w:rsidRPr="00BA7B8B" w:rsidRDefault="00F47911" w:rsidP="00025031">
            <w:pPr>
              <w:spacing w:line="360" w:lineRule="auto"/>
              <w:rPr>
                <w:szCs w:val="21"/>
              </w:rPr>
            </w:pPr>
            <w:r>
              <w:rPr>
                <w:rFonts w:hint="eastAsia"/>
                <w:szCs w:val="21"/>
              </w:rPr>
              <w:t>本月工作进度</w:t>
            </w:r>
          </w:p>
        </w:tc>
        <w:tc>
          <w:tcPr>
            <w:tcW w:w="2552" w:type="dxa"/>
          </w:tcPr>
          <w:p w14:paraId="33C1B613" w14:textId="378DC5AC" w:rsidR="00F47911" w:rsidRDefault="00F47911" w:rsidP="00025031">
            <w:pPr>
              <w:spacing w:line="360" w:lineRule="auto"/>
              <w:rPr>
                <w:szCs w:val="21"/>
              </w:rPr>
            </w:pPr>
            <w:r>
              <w:rPr>
                <w:rFonts w:hint="eastAsia"/>
                <w:szCs w:val="21"/>
              </w:rPr>
              <w:t>任务下达者的反馈</w:t>
            </w:r>
          </w:p>
        </w:tc>
      </w:tr>
      <w:tr w:rsidR="006A7A80" w14:paraId="288FA93D" w14:textId="77777777" w:rsidTr="00F47911">
        <w:tc>
          <w:tcPr>
            <w:tcW w:w="1242" w:type="dxa"/>
          </w:tcPr>
          <w:p w14:paraId="29BF522C" w14:textId="67B8EE2A" w:rsidR="006A7A80" w:rsidRDefault="006A7A80" w:rsidP="006A7A80">
            <w:pPr>
              <w:spacing w:line="360" w:lineRule="auto"/>
              <w:rPr>
                <w:szCs w:val="21"/>
              </w:rPr>
            </w:pPr>
            <w:r>
              <w:rPr>
                <w:rFonts w:hint="eastAsia"/>
                <w:szCs w:val="21"/>
              </w:rPr>
              <w:t>客户评审</w:t>
            </w:r>
          </w:p>
        </w:tc>
        <w:tc>
          <w:tcPr>
            <w:tcW w:w="993" w:type="dxa"/>
          </w:tcPr>
          <w:p w14:paraId="2BC02918" w14:textId="6522D700" w:rsidR="006A7A80" w:rsidRDefault="006A7A80" w:rsidP="006A7A80">
            <w:pPr>
              <w:spacing w:line="360" w:lineRule="auto"/>
              <w:rPr>
                <w:szCs w:val="21"/>
              </w:rPr>
            </w:pPr>
            <w:r>
              <w:rPr>
                <w:rFonts w:hint="eastAsia"/>
                <w:szCs w:val="21"/>
              </w:rPr>
              <w:t>评审</w:t>
            </w:r>
          </w:p>
        </w:tc>
        <w:tc>
          <w:tcPr>
            <w:tcW w:w="1134" w:type="dxa"/>
          </w:tcPr>
          <w:p w14:paraId="2C97E3E1" w14:textId="4E866D68" w:rsidR="006A7A80" w:rsidRPr="00BA7B8B" w:rsidRDefault="006A7A80" w:rsidP="006A7A80">
            <w:pPr>
              <w:spacing w:line="360" w:lineRule="auto"/>
              <w:rPr>
                <w:szCs w:val="21"/>
              </w:rPr>
            </w:pPr>
            <w:r>
              <w:rPr>
                <w:rFonts w:hint="eastAsia"/>
                <w:szCs w:val="21"/>
              </w:rPr>
              <w:t>待定</w:t>
            </w:r>
          </w:p>
        </w:tc>
        <w:tc>
          <w:tcPr>
            <w:tcW w:w="851" w:type="dxa"/>
          </w:tcPr>
          <w:p w14:paraId="5A0DEC07" w14:textId="2131F724" w:rsidR="006A7A80" w:rsidRDefault="006A7A80" w:rsidP="006A7A80">
            <w:pPr>
              <w:spacing w:line="360" w:lineRule="auto"/>
              <w:rPr>
                <w:szCs w:val="21"/>
              </w:rPr>
            </w:pPr>
            <w:r>
              <w:rPr>
                <w:rFonts w:hint="eastAsia"/>
                <w:szCs w:val="21"/>
              </w:rPr>
              <w:t>待定</w:t>
            </w:r>
          </w:p>
        </w:tc>
        <w:tc>
          <w:tcPr>
            <w:tcW w:w="1275" w:type="dxa"/>
          </w:tcPr>
          <w:p w14:paraId="6324B8B5" w14:textId="6616F26E" w:rsidR="006A7A80" w:rsidRPr="00BA7B8B" w:rsidRDefault="006A7A80" w:rsidP="006A7A80">
            <w:pPr>
              <w:spacing w:line="360" w:lineRule="auto"/>
              <w:rPr>
                <w:szCs w:val="21"/>
              </w:rPr>
            </w:pPr>
            <w:r>
              <w:rPr>
                <w:rFonts w:hint="eastAsia"/>
                <w:szCs w:val="21"/>
              </w:rPr>
              <w:t>全体人员及客户</w:t>
            </w:r>
          </w:p>
        </w:tc>
        <w:tc>
          <w:tcPr>
            <w:tcW w:w="1417" w:type="dxa"/>
          </w:tcPr>
          <w:p w14:paraId="3F48D8EF" w14:textId="449C4EE8" w:rsidR="006A7A80" w:rsidRPr="00F840CA" w:rsidRDefault="006A7A80" w:rsidP="006A7A80">
            <w:pPr>
              <w:spacing w:line="360" w:lineRule="auto"/>
              <w:rPr>
                <w:szCs w:val="21"/>
              </w:rPr>
            </w:pPr>
            <w:r>
              <w:rPr>
                <w:rFonts w:hint="eastAsia"/>
                <w:szCs w:val="21"/>
              </w:rPr>
              <w:t>项目交付物、演示</w:t>
            </w:r>
            <w:r>
              <w:rPr>
                <w:rFonts w:hint="eastAsia"/>
                <w:szCs w:val="21"/>
              </w:rPr>
              <w:t>P</w:t>
            </w:r>
            <w:r>
              <w:rPr>
                <w:szCs w:val="21"/>
              </w:rPr>
              <w:t>PT</w:t>
            </w:r>
          </w:p>
        </w:tc>
        <w:tc>
          <w:tcPr>
            <w:tcW w:w="2552" w:type="dxa"/>
          </w:tcPr>
          <w:p w14:paraId="12CEF4BD" w14:textId="3E6D4468" w:rsidR="006A7A80" w:rsidRPr="00BA7B8B" w:rsidRDefault="006A7A80" w:rsidP="006A7A80">
            <w:pPr>
              <w:spacing w:line="360" w:lineRule="auto"/>
              <w:rPr>
                <w:szCs w:val="21"/>
              </w:rPr>
            </w:pPr>
            <w:r w:rsidRPr="00F840CA">
              <w:rPr>
                <w:rFonts w:hint="eastAsia"/>
                <w:szCs w:val="21"/>
              </w:rPr>
              <w:t>会议记录</w:t>
            </w:r>
            <w:r>
              <w:rPr>
                <w:rFonts w:hint="eastAsia"/>
                <w:szCs w:val="21"/>
              </w:rPr>
              <w:t>、</w:t>
            </w:r>
            <w:r w:rsidRPr="00F840CA">
              <w:rPr>
                <w:rFonts w:hint="eastAsia"/>
                <w:szCs w:val="21"/>
              </w:rPr>
              <w:t>录音</w:t>
            </w:r>
            <w:r>
              <w:rPr>
                <w:rFonts w:hint="eastAsia"/>
                <w:szCs w:val="21"/>
              </w:rPr>
              <w:t>、工作成果评价及要求</w:t>
            </w:r>
          </w:p>
        </w:tc>
      </w:tr>
      <w:tr w:rsidR="006A7A80" w14:paraId="6A3DABBC" w14:textId="77777777" w:rsidTr="00F47911">
        <w:tc>
          <w:tcPr>
            <w:tcW w:w="1242" w:type="dxa"/>
          </w:tcPr>
          <w:p w14:paraId="233AE582" w14:textId="1DC3EAC5" w:rsidR="006A7A80" w:rsidRDefault="006A7A80" w:rsidP="006A7A80">
            <w:pPr>
              <w:spacing w:line="360" w:lineRule="auto"/>
              <w:rPr>
                <w:szCs w:val="21"/>
              </w:rPr>
            </w:pPr>
            <w:r>
              <w:rPr>
                <w:rFonts w:hint="eastAsia"/>
                <w:szCs w:val="21"/>
              </w:rPr>
              <w:t>团队建设</w:t>
            </w:r>
          </w:p>
        </w:tc>
        <w:tc>
          <w:tcPr>
            <w:tcW w:w="993" w:type="dxa"/>
          </w:tcPr>
          <w:p w14:paraId="2583840B" w14:textId="59567862" w:rsidR="006A7A80" w:rsidRDefault="006A7A80" w:rsidP="006A7A80">
            <w:pPr>
              <w:spacing w:line="360" w:lineRule="auto"/>
              <w:rPr>
                <w:szCs w:val="21"/>
              </w:rPr>
            </w:pPr>
            <w:r>
              <w:rPr>
                <w:rFonts w:hint="eastAsia"/>
                <w:szCs w:val="21"/>
              </w:rPr>
              <w:t>聚餐</w:t>
            </w:r>
          </w:p>
        </w:tc>
        <w:tc>
          <w:tcPr>
            <w:tcW w:w="1134" w:type="dxa"/>
          </w:tcPr>
          <w:p w14:paraId="1E55322D" w14:textId="5B210AB8" w:rsidR="006A7A80" w:rsidRDefault="006A7A80" w:rsidP="006A7A80">
            <w:pPr>
              <w:spacing w:line="360" w:lineRule="auto"/>
              <w:rPr>
                <w:szCs w:val="21"/>
              </w:rPr>
            </w:pPr>
            <w:r w:rsidRPr="00AD48A9">
              <w:rPr>
                <w:rFonts w:hint="eastAsia"/>
                <w:szCs w:val="21"/>
              </w:rPr>
              <w:t>待定</w:t>
            </w:r>
          </w:p>
        </w:tc>
        <w:tc>
          <w:tcPr>
            <w:tcW w:w="851" w:type="dxa"/>
          </w:tcPr>
          <w:p w14:paraId="4572AC75" w14:textId="5C812FE0" w:rsidR="006A7A80" w:rsidRDefault="006A7A80" w:rsidP="006A7A80">
            <w:pPr>
              <w:spacing w:line="360" w:lineRule="auto"/>
              <w:rPr>
                <w:szCs w:val="21"/>
              </w:rPr>
            </w:pPr>
            <w:r>
              <w:rPr>
                <w:rFonts w:hint="eastAsia"/>
                <w:szCs w:val="21"/>
              </w:rPr>
              <w:t>每月一</w:t>
            </w:r>
            <w:proofErr w:type="gramStart"/>
            <w:r>
              <w:rPr>
                <w:rFonts w:hint="eastAsia"/>
                <w:szCs w:val="21"/>
              </w:rPr>
              <w:t>次具体</w:t>
            </w:r>
            <w:proofErr w:type="gramEnd"/>
            <w:r>
              <w:rPr>
                <w:rFonts w:hint="eastAsia"/>
                <w:szCs w:val="21"/>
              </w:rPr>
              <w:t>时间待定</w:t>
            </w:r>
          </w:p>
        </w:tc>
        <w:tc>
          <w:tcPr>
            <w:tcW w:w="1275" w:type="dxa"/>
          </w:tcPr>
          <w:p w14:paraId="5B4EE29D" w14:textId="4DEFDF96" w:rsidR="006A7A80" w:rsidRDefault="006A7A80" w:rsidP="006A7A80">
            <w:pPr>
              <w:spacing w:line="360" w:lineRule="auto"/>
              <w:rPr>
                <w:szCs w:val="21"/>
              </w:rPr>
            </w:pPr>
            <w:r>
              <w:rPr>
                <w:rFonts w:hint="eastAsia"/>
                <w:szCs w:val="21"/>
              </w:rPr>
              <w:t>全体人员（可能有客户参与）</w:t>
            </w:r>
          </w:p>
        </w:tc>
        <w:tc>
          <w:tcPr>
            <w:tcW w:w="1417" w:type="dxa"/>
          </w:tcPr>
          <w:p w14:paraId="5637F43A" w14:textId="7F28DA28" w:rsidR="006A7A80" w:rsidRDefault="006A7A80" w:rsidP="006A7A80">
            <w:pPr>
              <w:spacing w:line="360" w:lineRule="auto"/>
              <w:rPr>
                <w:szCs w:val="21"/>
              </w:rPr>
            </w:pPr>
            <w:r>
              <w:rPr>
                <w:rFonts w:hint="eastAsia"/>
                <w:szCs w:val="21"/>
              </w:rPr>
              <w:t>资金</w:t>
            </w:r>
          </w:p>
        </w:tc>
        <w:tc>
          <w:tcPr>
            <w:tcW w:w="2552" w:type="dxa"/>
          </w:tcPr>
          <w:p w14:paraId="7C588044" w14:textId="585401F9" w:rsidR="006A7A80" w:rsidRPr="00F840CA" w:rsidRDefault="006A7A80" w:rsidP="006A7A80">
            <w:pPr>
              <w:spacing w:line="360" w:lineRule="auto"/>
              <w:rPr>
                <w:szCs w:val="21"/>
              </w:rPr>
            </w:pPr>
            <w:r>
              <w:rPr>
                <w:rFonts w:hint="eastAsia"/>
                <w:szCs w:val="21"/>
              </w:rPr>
              <w:t>无</w:t>
            </w:r>
          </w:p>
        </w:tc>
      </w:tr>
    </w:tbl>
    <w:p w14:paraId="50063535" w14:textId="12CAFBE2" w:rsidR="00025031" w:rsidRDefault="00025031" w:rsidP="003F1F9C">
      <w:pPr>
        <w:pStyle w:val="3"/>
      </w:pPr>
      <w:bookmarkStart w:id="130" w:name="_Toc531879215"/>
      <w:r w:rsidRPr="00025031">
        <w:rPr>
          <w:rFonts w:hint="eastAsia"/>
        </w:rPr>
        <w:t>7.2.2</w:t>
      </w:r>
      <w:r>
        <w:t xml:space="preserve"> </w:t>
      </w:r>
      <w:r>
        <w:rPr>
          <w:rFonts w:hint="eastAsia"/>
        </w:rPr>
        <w:t>非正式沟通</w:t>
      </w:r>
      <w:bookmarkEnd w:id="130"/>
    </w:p>
    <w:tbl>
      <w:tblPr>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1"/>
        <w:gridCol w:w="1344"/>
        <w:gridCol w:w="1344"/>
      </w:tblGrid>
      <w:tr w:rsidR="00623C1A" w14:paraId="58273536" w14:textId="77777777" w:rsidTr="00623C1A">
        <w:tc>
          <w:tcPr>
            <w:tcW w:w="1391" w:type="dxa"/>
          </w:tcPr>
          <w:p w14:paraId="49D3D650"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36759ADE"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623C1A" w:rsidRDefault="00623C1A"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416D4322" w14:textId="75641451" w:rsidR="00623C1A" w:rsidRDefault="00623C1A" w:rsidP="00025031">
            <w:pPr>
              <w:spacing w:line="360" w:lineRule="auto"/>
              <w:jc w:val="center"/>
              <w:rPr>
                <w:b/>
                <w:bCs/>
                <w:color w:val="000000"/>
                <w:sz w:val="24"/>
                <w:szCs w:val="21"/>
              </w:rPr>
            </w:pPr>
            <w:r>
              <w:rPr>
                <w:rFonts w:hint="eastAsia"/>
                <w:b/>
                <w:bCs/>
                <w:color w:val="000000"/>
                <w:sz w:val="24"/>
                <w:szCs w:val="21"/>
              </w:rPr>
              <w:t>输入</w:t>
            </w:r>
          </w:p>
        </w:tc>
        <w:tc>
          <w:tcPr>
            <w:tcW w:w="1344" w:type="dxa"/>
          </w:tcPr>
          <w:p w14:paraId="07977319" w14:textId="12B2D76A" w:rsidR="00623C1A" w:rsidRDefault="00623C1A" w:rsidP="00025031">
            <w:pPr>
              <w:spacing w:line="360" w:lineRule="auto"/>
              <w:jc w:val="center"/>
              <w:rPr>
                <w:b/>
                <w:bCs/>
                <w:color w:val="000000"/>
                <w:sz w:val="24"/>
                <w:szCs w:val="21"/>
              </w:rPr>
            </w:pPr>
            <w:r>
              <w:rPr>
                <w:rFonts w:hint="eastAsia"/>
                <w:b/>
                <w:bCs/>
                <w:color w:val="000000"/>
                <w:sz w:val="24"/>
                <w:szCs w:val="21"/>
              </w:rPr>
              <w:t>输出</w:t>
            </w:r>
          </w:p>
        </w:tc>
      </w:tr>
      <w:tr w:rsidR="00623C1A" w14:paraId="0E57D1FE" w14:textId="77777777" w:rsidTr="00623C1A">
        <w:tc>
          <w:tcPr>
            <w:tcW w:w="1391" w:type="dxa"/>
          </w:tcPr>
          <w:p w14:paraId="73313C1F" w14:textId="77777777" w:rsidR="00623C1A" w:rsidRDefault="00623C1A" w:rsidP="00025031">
            <w:pPr>
              <w:spacing w:line="360" w:lineRule="auto"/>
              <w:rPr>
                <w:szCs w:val="21"/>
              </w:rPr>
            </w:pPr>
            <w:r>
              <w:rPr>
                <w:rFonts w:hint="eastAsia"/>
                <w:szCs w:val="21"/>
              </w:rPr>
              <w:t>日常沟通</w:t>
            </w:r>
          </w:p>
        </w:tc>
        <w:tc>
          <w:tcPr>
            <w:tcW w:w="1390" w:type="dxa"/>
          </w:tcPr>
          <w:p w14:paraId="42DC537E" w14:textId="77777777" w:rsidR="00623C1A" w:rsidRDefault="00623C1A" w:rsidP="00025031">
            <w:pPr>
              <w:spacing w:line="360" w:lineRule="auto"/>
              <w:rPr>
                <w:szCs w:val="21"/>
              </w:rPr>
            </w:pPr>
            <w:r>
              <w:rPr>
                <w:rFonts w:hint="eastAsia"/>
                <w:szCs w:val="21"/>
              </w:rPr>
              <w:t>面谈</w:t>
            </w:r>
          </w:p>
        </w:tc>
        <w:tc>
          <w:tcPr>
            <w:tcW w:w="1390" w:type="dxa"/>
          </w:tcPr>
          <w:p w14:paraId="4174E9EA" w14:textId="73AF7891" w:rsidR="00623C1A" w:rsidRDefault="00623C1A" w:rsidP="00025031">
            <w:pPr>
              <w:spacing w:line="360" w:lineRule="auto"/>
              <w:rPr>
                <w:szCs w:val="21"/>
              </w:rPr>
            </w:pPr>
            <w:r>
              <w:rPr>
                <w:rFonts w:hint="eastAsia"/>
                <w:szCs w:val="21"/>
              </w:rPr>
              <w:t>待定</w:t>
            </w:r>
          </w:p>
        </w:tc>
        <w:tc>
          <w:tcPr>
            <w:tcW w:w="1390" w:type="dxa"/>
          </w:tcPr>
          <w:p w14:paraId="3D3E83B5" w14:textId="03C2D63E" w:rsidR="00623C1A" w:rsidRDefault="00623C1A" w:rsidP="00025031">
            <w:pPr>
              <w:spacing w:line="360" w:lineRule="auto"/>
              <w:rPr>
                <w:szCs w:val="21"/>
              </w:rPr>
            </w:pPr>
            <w:r>
              <w:rPr>
                <w:rFonts w:hint="eastAsia"/>
                <w:szCs w:val="21"/>
              </w:rPr>
              <w:t>待定</w:t>
            </w:r>
          </w:p>
        </w:tc>
        <w:tc>
          <w:tcPr>
            <w:tcW w:w="1391" w:type="dxa"/>
          </w:tcPr>
          <w:p w14:paraId="224F9E75" w14:textId="77777777" w:rsidR="00623C1A" w:rsidRDefault="00623C1A" w:rsidP="00025031">
            <w:pPr>
              <w:spacing w:line="360" w:lineRule="auto"/>
              <w:rPr>
                <w:szCs w:val="21"/>
              </w:rPr>
            </w:pPr>
            <w:r>
              <w:rPr>
                <w:rFonts w:hint="eastAsia"/>
                <w:szCs w:val="21"/>
              </w:rPr>
              <w:t>全体成员</w:t>
            </w:r>
          </w:p>
        </w:tc>
        <w:tc>
          <w:tcPr>
            <w:tcW w:w="1344" w:type="dxa"/>
          </w:tcPr>
          <w:p w14:paraId="22411D67" w14:textId="39822254" w:rsidR="00623C1A" w:rsidRDefault="00623C1A" w:rsidP="00025031">
            <w:pPr>
              <w:spacing w:line="360" w:lineRule="auto"/>
              <w:rPr>
                <w:szCs w:val="21"/>
              </w:rPr>
            </w:pPr>
            <w:r w:rsidRPr="00623C1A">
              <w:rPr>
                <w:rFonts w:hint="eastAsia"/>
                <w:szCs w:val="21"/>
              </w:rPr>
              <w:t>待定</w:t>
            </w:r>
          </w:p>
        </w:tc>
        <w:tc>
          <w:tcPr>
            <w:tcW w:w="1344" w:type="dxa"/>
          </w:tcPr>
          <w:p w14:paraId="637EB0F7" w14:textId="17B55315" w:rsidR="00623C1A" w:rsidRDefault="00623C1A" w:rsidP="00025031">
            <w:pPr>
              <w:spacing w:line="360" w:lineRule="auto"/>
              <w:rPr>
                <w:szCs w:val="21"/>
              </w:rPr>
            </w:pPr>
            <w:r>
              <w:rPr>
                <w:rFonts w:hint="eastAsia"/>
                <w:szCs w:val="21"/>
              </w:rPr>
              <w:t>待定</w:t>
            </w:r>
          </w:p>
        </w:tc>
      </w:tr>
      <w:tr w:rsidR="00623C1A" w14:paraId="7B901196" w14:textId="77777777" w:rsidTr="00623C1A">
        <w:tc>
          <w:tcPr>
            <w:tcW w:w="1391" w:type="dxa"/>
          </w:tcPr>
          <w:p w14:paraId="267E4770" w14:textId="158DC7BF" w:rsidR="00623C1A" w:rsidRDefault="00623C1A" w:rsidP="00623C1A">
            <w:pPr>
              <w:spacing w:line="360" w:lineRule="auto"/>
              <w:rPr>
                <w:szCs w:val="21"/>
              </w:rPr>
            </w:pPr>
            <w:r>
              <w:rPr>
                <w:rFonts w:hint="eastAsia"/>
                <w:szCs w:val="21"/>
              </w:rPr>
              <w:t>日常沟通</w:t>
            </w:r>
          </w:p>
        </w:tc>
        <w:tc>
          <w:tcPr>
            <w:tcW w:w="1390" w:type="dxa"/>
          </w:tcPr>
          <w:p w14:paraId="55874D02" w14:textId="7B34B889" w:rsidR="00623C1A" w:rsidRDefault="00623C1A" w:rsidP="00623C1A">
            <w:pPr>
              <w:spacing w:line="360" w:lineRule="auto"/>
              <w:rPr>
                <w:szCs w:val="21"/>
              </w:rPr>
            </w:pPr>
            <w:r>
              <w:rPr>
                <w:rFonts w:hint="eastAsia"/>
                <w:szCs w:val="21"/>
              </w:rPr>
              <w:t>面谈</w:t>
            </w:r>
          </w:p>
        </w:tc>
        <w:tc>
          <w:tcPr>
            <w:tcW w:w="1390" w:type="dxa"/>
          </w:tcPr>
          <w:p w14:paraId="42A21DD8" w14:textId="30984AEB" w:rsidR="00623C1A" w:rsidRDefault="00623C1A" w:rsidP="00623C1A">
            <w:pPr>
              <w:spacing w:line="360" w:lineRule="auto"/>
              <w:rPr>
                <w:szCs w:val="21"/>
              </w:rPr>
            </w:pPr>
            <w:r>
              <w:rPr>
                <w:rFonts w:hint="eastAsia"/>
                <w:szCs w:val="21"/>
              </w:rPr>
              <w:t>待定</w:t>
            </w:r>
          </w:p>
        </w:tc>
        <w:tc>
          <w:tcPr>
            <w:tcW w:w="1390" w:type="dxa"/>
          </w:tcPr>
          <w:p w14:paraId="605FB252" w14:textId="5D7EE99E" w:rsidR="00623C1A" w:rsidRDefault="00623C1A" w:rsidP="00623C1A">
            <w:pPr>
              <w:spacing w:line="360" w:lineRule="auto"/>
              <w:rPr>
                <w:szCs w:val="21"/>
              </w:rPr>
            </w:pPr>
            <w:r>
              <w:rPr>
                <w:rFonts w:hint="eastAsia"/>
                <w:szCs w:val="21"/>
              </w:rPr>
              <w:t>待定</w:t>
            </w:r>
          </w:p>
        </w:tc>
        <w:tc>
          <w:tcPr>
            <w:tcW w:w="1391" w:type="dxa"/>
          </w:tcPr>
          <w:p w14:paraId="5248DF3C" w14:textId="68D540D7" w:rsidR="00623C1A" w:rsidRDefault="00623C1A" w:rsidP="00623C1A">
            <w:pPr>
              <w:spacing w:line="360" w:lineRule="auto"/>
              <w:rPr>
                <w:szCs w:val="21"/>
              </w:rPr>
            </w:pPr>
            <w:r>
              <w:rPr>
                <w:rFonts w:hint="eastAsia"/>
                <w:szCs w:val="21"/>
              </w:rPr>
              <w:t>全体成员</w:t>
            </w:r>
          </w:p>
        </w:tc>
        <w:tc>
          <w:tcPr>
            <w:tcW w:w="1344" w:type="dxa"/>
          </w:tcPr>
          <w:p w14:paraId="40A24C53" w14:textId="53CA943E" w:rsidR="00623C1A" w:rsidRDefault="00623C1A" w:rsidP="00623C1A">
            <w:pPr>
              <w:spacing w:line="360" w:lineRule="auto"/>
              <w:rPr>
                <w:szCs w:val="21"/>
              </w:rPr>
            </w:pPr>
            <w:r w:rsidRPr="00623C1A">
              <w:rPr>
                <w:rFonts w:hint="eastAsia"/>
                <w:szCs w:val="21"/>
              </w:rPr>
              <w:t>待定</w:t>
            </w:r>
          </w:p>
        </w:tc>
        <w:tc>
          <w:tcPr>
            <w:tcW w:w="1344" w:type="dxa"/>
          </w:tcPr>
          <w:p w14:paraId="50A8ECC5" w14:textId="3711CAEA" w:rsidR="00623C1A" w:rsidRDefault="00623C1A" w:rsidP="00623C1A">
            <w:pPr>
              <w:spacing w:line="360" w:lineRule="auto"/>
              <w:rPr>
                <w:szCs w:val="21"/>
              </w:rPr>
            </w:pPr>
            <w:r>
              <w:rPr>
                <w:rFonts w:hint="eastAsia"/>
                <w:szCs w:val="21"/>
              </w:rPr>
              <w:t>待定</w:t>
            </w:r>
          </w:p>
        </w:tc>
      </w:tr>
      <w:tr w:rsidR="00623C1A" w14:paraId="4BE13364" w14:textId="77777777" w:rsidTr="00623C1A">
        <w:tc>
          <w:tcPr>
            <w:tcW w:w="1391" w:type="dxa"/>
          </w:tcPr>
          <w:p w14:paraId="5A1FC414" w14:textId="77777777" w:rsidR="00623C1A" w:rsidRDefault="00623C1A" w:rsidP="00025031">
            <w:pPr>
              <w:spacing w:line="360" w:lineRule="auto"/>
              <w:rPr>
                <w:szCs w:val="21"/>
              </w:rPr>
            </w:pPr>
            <w:r>
              <w:rPr>
                <w:rFonts w:hint="eastAsia"/>
                <w:szCs w:val="21"/>
              </w:rPr>
              <w:lastRenderedPageBreak/>
              <w:t>日常沟通</w:t>
            </w:r>
          </w:p>
        </w:tc>
        <w:tc>
          <w:tcPr>
            <w:tcW w:w="1390" w:type="dxa"/>
          </w:tcPr>
          <w:p w14:paraId="0FB2260F" w14:textId="77777777" w:rsidR="00623C1A" w:rsidRDefault="00623C1A" w:rsidP="00025031">
            <w:pPr>
              <w:spacing w:line="360" w:lineRule="auto"/>
              <w:rPr>
                <w:szCs w:val="21"/>
              </w:rPr>
            </w:pPr>
            <w:proofErr w:type="gramStart"/>
            <w:r>
              <w:rPr>
                <w:rFonts w:hint="eastAsia"/>
                <w:szCs w:val="21"/>
              </w:rPr>
              <w:t>微信</w:t>
            </w:r>
            <w:proofErr w:type="gramEnd"/>
          </w:p>
        </w:tc>
        <w:tc>
          <w:tcPr>
            <w:tcW w:w="1390" w:type="dxa"/>
          </w:tcPr>
          <w:p w14:paraId="5C0A83AA" w14:textId="77777777" w:rsidR="00623C1A" w:rsidRDefault="00623C1A" w:rsidP="00025031">
            <w:pPr>
              <w:spacing w:line="360" w:lineRule="auto"/>
              <w:rPr>
                <w:szCs w:val="21"/>
              </w:rPr>
            </w:pPr>
            <w:r>
              <w:rPr>
                <w:rFonts w:hint="eastAsia"/>
                <w:szCs w:val="21"/>
              </w:rPr>
              <w:t>网络</w:t>
            </w:r>
          </w:p>
        </w:tc>
        <w:tc>
          <w:tcPr>
            <w:tcW w:w="1390" w:type="dxa"/>
          </w:tcPr>
          <w:p w14:paraId="1A69E8A7" w14:textId="77777777" w:rsidR="00623C1A" w:rsidRDefault="00623C1A" w:rsidP="00025031">
            <w:pPr>
              <w:spacing w:line="360" w:lineRule="auto"/>
              <w:rPr>
                <w:szCs w:val="21"/>
              </w:rPr>
            </w:pPr>
            <w:r>
              <w:rPr>
                <w:rFonts w:hint="eastAsia"/>
                <w:szCs w:val="21"/>
              </w:rPr>
              <w:t>待定</w:t>
            </w:r>
          </w:p>
        </w:tc>
        <w:tc>
          <w:tcPr>
            <w:tcW w:w="1391" w:type="dxa"/>
          </w:tcPr>
          <w:p w14:paraId="6C0F049D" w14:textId="77777777" w:rsidR="00623C1A" w:rsidRDefault="00623C1A" w:rsidP="00025031">
            <w:pPr>
              <w:spacing w:line="360" w:lineRule="auto"/>
              <w:rPr>
                <w:szCs w:val="21"/>
              </w:rPr>
            </w:pPr>
            <w:r>
              <w:rPr>
                <w:rFonts w:hint="eastAsia"/>
                <w:szCs w:val="21"/>
              </w:rPr>
              <w:t>全体成员</w:t>
            </w:r>
          </w:p>
        </w:tc>
        <w:tc>
          <w:tcPr>
            <w:tcW w:w="1344" w:type="dxa"/>
          </w:tcPr>
          <w:p w14:paraId="76F93304" w14:textId="5DC707CE" w:rsidR="00623C1A" w:rsidRDefault="00623C1A" w:rsidP="00025031">
            <w:pPr>
              <w:spacing w:line="360" w:lineRule="auto"/>
              <w:rPr>
                <w:szCs w:val="21"/>
              </w:rPr>
            </w:pPr>
            <w:r w:rsidRPr="00623C1A">
              <w:rPr>
                <w:rFonts w:hint="eastAsia"/>
                <w:szCs w:val="21"/>
              </w:rPr>
              <w:t>待定</w:t>
            </w:r>
          </w:p>
        </w:tc>
        <w:tc>
          <w:tcPr>
            <w:tcW w:w="1344" w:type="dxa"/>
          </w:tcPr>
          <w:p w14:paraId="1730F2D9" w14:textId="2D56D369" w:rsidR="00623C1A" w:rsidRDefault="00623C1A" w:rsidP="00025031">
            <w:pPr>
              <w:spacing w:line="360" w:lineRule="auto"/>
              <w:rPr>
                <w:szCs w:val="21"/>
              </w:rPr>
            </w:pPr>
            <w:r>
              <w:rPr>
                <w:rFonts w:hint="eastAsia"/>
                <w:szCs w:val="21"/>
              </w:rPr>
              <w:t>待定</w:t>
            </w:r>
          </w:p>
        </w:tc>
      </w:tr>
      <w:tr w:rsidR="00623C1A" w14:paraId="4CC7AA03" w14:textId="77777777" w:rsidTr="00623C1A">
        <w:tc>
          <w:tcPr>
            <w:tcW w:w="1391" w:type="dxa"/>
          </w:tcPr>
          <w:p w14:paraId="197D64E3" w14:textId="77777777" w:rsidR="00623C1A" w:rsidRDefault="00623C1A" w:rsidP="00025031">
            <w:pPr>
              <w:spacing w:line="360" w:lineRule="auto"/>
              <w:rPr>
                <w:szCs w:val="21"/>
              </w:rPr>
            </w:pPr>
            <w:r>
              <w:rPr>
                <w:rFonts w:hint="eastAsia"/>
                <w:szCs w:val="21"/>
              </w:rPr>
              <w:t>紧急会议</w:t>
            </w:r>
          </w:p>
        </w:tc>
        <w:tc>
          <w:tcPr>
            <w:tcW w:w="1390" w:type="dxa"/>
          </w:tcPr>
          <w:p w14:paraId="7A941EF8" w14:textId="77777777" w:rsidR="00623C1A" w:rsidRDefault="00623C1A" w:rsidP="00025031">
            <w:pPr>
              <w:spacing w:line="360" w:lineRule="auto"/>
              <w:rPr>
                <w:szCs w:val="21"/>
              </w:rPr>
            </w:pPr>
            <w:r>
              <w:rPr>
                <w:rFonts w:hint="eastAsia"/>
                <w:szCs w:val="21"/>
              </w:rPr>
              <w:t>座谈会</w:t>
            </w:r>
          </w:p>
        </w:tc>
        <w:tc>
          <w:tcPr>
            <w:tcW w:w="1390" w:type="dxa"/>
          </w:tcPr>
          <w:p w14:paraId="688EEA53" w14:textId="77777777" w:rsidR="00623C1A" w:rsidRDefault="00623C1A"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623C1A" w:rsidRDefault="00623C1A" w:rsidP="00025031">
            <w:pPr>
              <w:spacing w:line="360" w:lineRule="auto"/>
              <w:rPr>
                <w:szCs w:val="21"/>
              </w:rPr>
            </w:pPr>
            <w:r>
              <w:rPr>
                <w:rFonts w:hint="eastAsia"/>
                <w:szCs w:val="21"/>
              </w:rPr>
              <w:t>待定</w:t>
            </w:r>
          </w:p>
        </w:tc>
        <w:tc>
          <w:tcPr>
            <w:tcW w:w="1391" w:type="dxa"/>
          </w:tcPr>
          <w:p w14:paraId="6635B52D" w14:textId="77777777" w:rsidR="00623C1A" w:rsidRDefault="00623C1A" w:rsidP="00025031">
            <w:pPr>
              <w:spacing w:line="360" w:lineRule="auto"/>
              <w:rPr>
                <w:szCs w:val="21"/>
              </w:rPr>
            </w:pPr>
            <w:r>
              <w:rPr>
                <w:rFonts w:hint="eastAsia"/>
                <w:szCs w:val="21"/>
              </w:rPr>
              <w:t>全体成员</w:t>
            </w:r>
          </w:p>
        </w:tc>
        <w:tc>
          <w:tcPr>
            <w:tcW w:w="1344" w:type="dxa"/>
          </w:tcPr>
          <w:p w14:paraId="62FA7759" w14:textId="5FACA540" w:rsidR="00623C1A" w:rsidRDefault="00623C1A" w:rsidP="00025031">
            <w:pPr>
              <w:spacing w:line="360" w:lineRule="auto"/>
              <w:rPr>
                <w:szCs w:val="21"/>
              </w:rPr>
            </w:pPr>
            <w:r>
              <w:rPr>
                <w:rFonts w:hint="eastAsia"/>
                <w:szCs w:val="21"/>
              </w:rPr>
              <w:t>会议记录表</w:t>
            </w:r>
          </w:p>
        </w:tc>
        <w:tc>
          <w:tcPr>
            <w:tcW w:w="1344" w:type="dxa"/>
          </w:tcPr>
          <w:p w14:paraId="3574615B" w14:textId="5127126B" w:rsidR="00623C1A" w:rsidRDefault="00623C1A" w:rsidP="00025031">
            <w:pPr>
              <w:spacing w:line="360" w:lineRule="auto"/>
              <w:rPr>
                <w:szCs w:val="21"/>
              </w:rPr>
            </w:pPr>
            <w:r>
              <w:rPr>
                <w:rFonts w:hint="eastAsia"/>
                <w:szCs w:val="21"/>
              </w:rPr>
              <w:t>会议记录、录音</w:t>
            </w:r>
          </w:p>
        </w:tc>
      </w:tr>
    </w:tbl>
    <w:p w14:paraId="1BAC7FAA" w14:textId="6DBC433E" w:rsidR="00025031" w:rsidRDefault="00025031" w:rsidP="003F1F9C">
      <w:pPr>
        <w:pStyle w:val="2"/>
      </w:pPr>
      <w:bookmarkStart w:id="131" w:name="_Toc531879216"/>
      <w:r w:rsidRPr="00025031">
        <w:rPr>
          <w:rFonts w:hint="eastAsia"/>
        </w:rPr>
        <w:t>7.3</w:t>
      </w:r>
      <w:r>
        <w:t xml:space="preserve"> </w:t>
      </w:r>
      <w:r>
        <w:rPr>
          <w:rFonts w:hint="eastAsia"/>
        </w:rPr>
        <w:t>限制沟通因素</w:t>
      </w:r>
      <w:bookmarkEnd w:id="131"/>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2" w:name="_Toc531879217"/>
      <w:r w:rsidRPr="00025031">
        <w:rPr>
          <w:rFonts w:hint="eastAsia"/>
        </w:rPr>
        <w:t>7.4</w:t>
      </w:r>
      <w:r>
        <w:t xml:space="preserve"> </w:t>
      </w:r>
      <w:r>
        <w:rPr>
          <w:rFonts w:hint="eastAsia"/>
        </w:rPr>
        <w:t>组内沟通时间</w:t>
      </w:r>
      <w:bookmarkEnd w:id="13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5E29735A" w14:textId="77777777" w:rsidR="00025031" w:rsidRDefault="00025031" w:rsidP="00025031">
            <w:pPr>
              <w:spacing w:line="360" w:lineRule="auto"/>
              <w:rPr>
                <w:szCs w:val="21"/>
              </w:rPr>
            </w:pPr>
            <w:r>
              <w:rPr>
                <w:rFonts w:hint="eastAsia"/>
                <w:szCs w:val="21"/>
              </w:rPr>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proofErr w:type="gramStart"/>
            <w:r>
              <w:rPr>
                <w:rFonts w:hint="eastAsia"/>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proofErr w:type="gramStart"/>
            <w:r>
              <w:rPr>
                <w:rFonts w:hint="eastAsia"/>
                <w:szCs w:val="21"/>
              </w:rPr>
              <w:t>骆</w:t>
            </w:r>
            <w:proofErr w:type="gramEnd"/>
          </w:p>
        </w:tc>
        <w:tc>
          <w:tcPr>
            <w:tcW w:w="1037" w:type="dxa"/>
          </w:tcPr>
          <w:p w14:paraId="5421B3B0"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proofErr w:type="gramStart"/>
            <w:r>
              <w:rPr>
                <w:szCs w:val="21"/>
              </w:rPr>
              <w:t>骆</w:t>
            </w:r>
            <w:proofErr w:type="gramEnd"/>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3" w:name="_Toc531879218"/>
      <w:r>
        <w:rPr>
          <w:rFonts w:hint="eastAsia"/>
        </w:rPr>
        <w:lastRenderedPageBreak/>
        <w:t>8</w:t>
      </w:r>
      <w:r>
        <w:t xml:space="preserve"> </w:t>
      </w:r>
      <w:r>
        <w:rPr>
          <w:rFonts w:hint="eastAsia"/>
        </w:rPr>
        <w:t>风险管理计划</w:t>
      </w:r>
      <w:bookmarkEnd w:id="133"/>
    </w:p>
    <w:p w14:paraId="0E2243C3" w14:textId="0387CE4A" w:rsidR="00025031" w:rsidRDefault="00025031" w:rsidP="003F1F9C">
      <w:pPr>
        <w:pStyle w:val="2"/>
      </w:pPr>
      <w:bookmarkStart w:id="134" w:name="_Toc531879219"/>
      <w:r w:rsidRPr="00025031">
        <w:rPr>
          <w:rFonts w:hint="eastAsia"/>
        </w:rPr>
        <w:t>8.1</w:t>
      </w:r>
      <w:r>
        <w:rPr>
          <w:rFonts w:hint="eastAsia"/>
        </w:rPr>
        <w:t xml:space="preserve"> 风险类别定义</w:t>
      </w:r>
      <w:bookmarkEnd w:id="134"/>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5" w:name="_Toc531879220"/>
      <w:r w:rsidRPr="00025031">
        <w:rPr>
          <w:rFonts w:hint="eastAsia"/>
        </w:rPr>
        <w:t>8.2</w:t>
      </w:r>
      <w:r>
        <w:t xml:space="preserve"> </w:t>
      </w:r>
      <w:r>
        <w:rPr>
          <w:rFonts w:hint="eastAsia"/>
        </w:rPr>
        <w:t>风险概率和影响定义</w:t>
      </w:r>
      <w:bookmarkEnd w:id="135"/>
    </w:p>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91"/>
        <w:gridCol w:w="1302"/>
        <w:gridCol w:w="1101"/>
        <w:gridCol w:w="1811"/>
        <w:gridCol w:w="1507"/>
      </w:tblGrid>
      <w:tr w:rsidR="00025031" w14:paraId="6CCAB22C" w14:textId="77777777" w:rsidTr="00FB6D90">
        <w:trPr>
          <w:trHeight w:val="510"/>
          <w:jc w:val="center"/>
        </w:trPr>
        <w:tc>
          <w:tcPr>
            <w:tcW w:w="1134" w:type="dxa"/>
            <w:shd w:val="clear" w:color="auto" w:fill="auto"/>
            <w:vAlign w:val="center"/>
          </w:tcPr>
          <w:p w14:paraId="077C9BA9" w14:textId="77777777" w:rsidR="00025031" w:rsidRDefault="00025031" w:rsidP="00025031">
            <w:pPr>
              <w:spacing w:line="360" w:lineRule="auto"/>
              <w:rPr>
                <w:szCs w:val="21"/>
              </w:rPr>
            </w:pPr>
          </w:p>
        </w:tc>
        <w:tc>
          <w:tcPr>
            <w:tcW w:w="1191" w:type="dxa"/>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507"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FB6D90">
        <w:trPr>
          <w:trHeight w:val="510"/>
          <w:jc w:val="center"/>
        </w:trPr>
        <w:tc>
          <w:tcPr>
            <w:tcW w:w="1134" w:type="dxa"/>
            <w:vMerge w:val="restart"/>
            <w:shd w:val="clear" w:color="auto" w:fill="auto"/>
            <w:vAlign w:val="center"/>
          </w:tcPr>
          <w:p w14:paraId="372235E6" w14:textId="77777777" w:rsidR="00025031" w:rsidRPr="008F06CB" w:rsidRDefault="00025031" w:rsidP="00025031">
            <w:pPr>
              <w:spacing w:line="360" w:lineRule="auto"/>
              <w:jc w:val="center"/>
              <w:rPr>
                <w:b/>
                <w:bCs/>
                <w:sz w:val="24"/>
                <w:szCs w:val="24"/>
              </w:rPr>
            </w:pPr>
            <w:r w:rsidRPr="008F06CB">
              <w:rPr>
                <w:rFonts w:hint="eastAsia"/>
                <w:b/>
                <w:bCs/>
                <w:sz w:val="24"/>
                <w:szCs w:val="24"/>
              </w:rPr>
              <w:t>影响</w:t>
            </w:r>
          </w:p>
        </w:tc>
        <w:tc>
          <w:tcPr>
            <w:tcW w:w="1191" w:type="dxa"/>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3B81ABEC" w:rsidR="00025031" w:rsidRDefault="00025031" w:rsidP="00025031">
            <w:pPr>
              <w:spacing w:line="360" w:lineRule="auto"/>
              <w:rPr>
                <w:szCs w:val="21"/>
              </w:rPr>
            </w:pPr>
            <w:r>
              <w:rPr>
                <w:rFonts w:hint="eastAsia"/>
                <w:szCs w:val="21"/>
              </w:rPr>
              <w:t>进度延期</w:t>
            </w:r>
            <w:r w:rsidR="00FB6D90">
              <w:rPr>
                <w:rFonts w:hint="eastAsia"/>
                <w:szCs w:val="21"/>
              </w:rPr>
              <w:t>时间在</w:t>
            </w:r>
            <w:r w:rsidR="00FB6D90">
              <w:rPr>
                <w:rFonts w:hint="eastAsia"/>
                <w:szCs w:val="21"/>
              </w:rPr>
              <w:t>1</w:t>
            </w:r>
            <w:r>
              <w:rPr>
                <w:rFonts w:hint="eastAsia"/>
                <w:szCs w:val="21"/>
              </w:rPr>
              <w:t>个月以上</w:t>
            </w:r>
          </w:p>
        </w:tc>
        <w:tc>
          <w:tcPr>
            <w:tcW w:w="1101" w:type="dxa"/>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1A8167C7" w:rsidR="00025031" w:rsidRDefault="00025031" w:rsidP="00025031">
            <w:pPr>
              <w:spacing w:line="360" w:lineRule="auto"/>
              <w:rPr>
                <w:szCs w:val="21"/>
              </w:rPr>
            </w:pPr>
            <w:r>
              <w:rPr>
                <w:rFonts w:hint="eastAsia"/>
                <w:szCs w:val="21"/>
              </w:rPr>
              <w:t>项目</w:t>
            </w:r>
            <w:r w:rsidR="00FB6D90">
              <w:rPr>
                <w:rFonts w:hint="eastAsia"/>
                <w:szCs w:val="21"/>
              </w:rPr>
              <w:t>明确表示项目与实际目标偏差非常大</w:t>
            </w:r>
          </w:p>
        </w:tc>
        <w:tc>
          <w:tcPr>
            <w:tcW w:w="1507" w:type="dxa"/>
            <w:shd w:val="clear" w:color="auto" w:fill="auto"/>
            <w:vAlign w:val="center"/>
          </w:tcPr>
          <w:p w14:paraId="626C7627" w14:textId="028B0317" w:rsidR="00025031" w:rsidRDefault="00025031" w:rsidP="00025031">
            <w:pPr>
              <w:spacing w:line="360" w:lineRule="auto"/>
              <w:rPr>
                <w:szCs w:val="21"/>
              </w:rPr>
            </w:pPr>
            <w:r>
              <w:rPr>
                <w:rFonts w:hint="eastAsia"/>
                <w:szCs w:val="21"/>
              </w:rPr>
              <w:t>每月</w:t>
            </w:r>
            <w:bookmarkStart w:id="136" w:name="_GoBack"/>
            <w:bookmarkEnd w:id="136"/>
            <w:r>
              <w:rPr>
                <w:rFonts w:hint="eastAsia"/>
                <w:szCs w:val="21"/>
              </w:rPr>
              <w:t>变更大于</w:t>
            </w:r>
            <w:r w:rsidR="00FB6D90">
              <w:rPr>
                <w:rFonts w:hint="eastAsia"/>
                <w:szCs w:val="21"/>
              </w:rPr>
              <w:t>8</w:t>
            </w:r>
            <w:r>
              <w:rPr>
                <w:rFonts w:hint="eastAsia"/>
                <w:szCs w:val="21"/>
              </w:rPr>
              <w:t>起</w:t>
            </w:r>
          </w:p>
        </w:tc>
      </w:tr>
      <w:tr w:rsidR="00025031" w14:paraId="4399C055" w14:textId="77777777" w:rsidTr="00FB6D90">
        <w:trPr>
          <w:trHeight w:val="510"/>
          <w:jc w:val="center"/>
        </w:trPr>
        <w:tc>
          <w:tcPr>
            <w:tcW w:w="1134" w:type="dxa"/>
            <w:vMerge/>
            <w:shd w:val="clear" w:color="auto" w:fill="auto"/>
            <w:vAlign w:val="center"/>
          </w:tcPr>
          <w:p w14:paraId="1F36641C" w14:textId="77777777" w:rsidR="00025031" w:rsidRDefault="00025031" w:rsidP="00025031">
            <w:pPr>
              <w:spacing w:line="360" w:lineRule="auto"/>
              <w:rPr>
                <w:szCs w:val="21"/>
              </w:rPr>
            </w:pPr>
          </w:p>
        </w:tc>
        <w:tc>
          <w:tcPr>
            <w:tcW w:w="1191" w:type="dxa"/>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B7B06AD" w:rsidR="00025031" w:rsidRDefault="00025031" w:rsidP="00025031">
            <w:pPr>
              <w:spacing w:line="360" w:lineRule="auto"/>
              <w:rPr>
                <w:szCs w:val="21"/>
              </w:rPr>
            </w:pPr>
            <w:r>
              <w:rPr>
                <w:rFonts w:hint="eastAsia"/>
                <w:szCs w:val="21"/>
              </w:rPr>
              <w:t>进度延期</w:t>
            </w:r>
            <w:r w:rsidR="00FB6D90">
              <w:rPr>
                <w:rFonts w:hint="eastAsia"/>
                <w:szCs w:val="21"/>
              </w:rPr>
              <w:t>时间在半个月至一个月</w:t>
            </w:r>
          </w:p>
        </w:tc>
        <w:tc>
          <w:tcPr>
            <w:tcW w:w="1101" w:type="dxa"/>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6ED45561" w:rsidR="00025031" w:rsidRDefault="00FB6D90" w:rsidP="00025031">
            <w:pPr>
              <w:spacing w:line="360" w:lineRule="auto"/>
              <w:rPr>
                <w:rFonts w:hint="eastAsia"/>
                <w:szCs w:val="21"/>
              </w:rPr>
            </w:pPr>
            <w:r>
              <w:rPr>
                <w:rFonts w:hint="eastAsia"/>
                <w:szCs w:val="21"/>
              </w:rPr>
              <w:t>客户明确表示</w:t>
            </w:r>
            <w:r w:rsidRPr="00FB6D90">
              <w:rPr>
                <w:rFonts w:hint="eastAsia"/>
                <w:szCs w:val="21"/>
              </w:rPr>
              <w:t>项目与实际目标偏差</w:t>
            </w:r>
            <w:r>
              <w:rPr>
                <w:rFonts w:hint="eastAsia"/>
                <w:szCs w:val="21"/>
              </w:rPr>
              <w:t>大</w:t>
            </w:r>
          </w:p>
        </w:tc>
        <w:tc>
          <w:tcPr>
            <w:tcW w:w="1507" w:type="dxa"/>
            <w:shd w:val="clear" w:color="auto" w:fill="auto"/>
            <w:vAlign w:val="center"/>
          </w:tcPr>
          <w:p w14:paraId="5DC40251" w14:textId="4F8340F6" w:rsidR="00025031" w:rsidRDefault="00025031" w:rsidP="00025031">
            <w:pPr>
              <w:spacing w:line="360" w:lineRule="auto"/>
              <w:rPr>
                <w:szCs w:val="21"/>
              </w:rPr>
            </w:pPr>
            <w:r>
              <w:rPr>
                <w:rFonts w:hint="eastAsia"/>
                <w:szCs w:val="21"/>
              </w:rPr>
              <w:t>每月</w:t>
            </w:r>
            <w:r w:rsidR="00FB6D90">
              <w:rPr>
                <w:rFonts w:hint="eastAsia"/>
                <w:szCs w:val="21"/>
              </w:rPr>
              <w:t>大于</w:t>
            </w:r>
            <w:r w:rsidR="00FB6D90">
              <w:rPr>
                <w:rFonts w:hint="eastAsia"/>
                <w:szCs w:val="21"/>
              </w:rPr>
              <w:t>3</w:t>
            </w:r>
            <w:r>
              <w:rPr>
                <w:rFonts w:hint="eastAsia"/>
                <w:szCs w:val="21"/>
              </w:rPr>
              <w:t>起</w:t>
            </w:r>
            <w:r w:rsidR="00FB6D90">
              <w:rPr>
                <w:rFonts w:hint="eastAsia"/>
                <w:szCs w:val="21"/>
              </w:rPr>
              <w:t>小于</w:t>
            </w:r>
            <w:r w:rsidR="00FB6D90">
              <w:rPr>
                <w:rFonts w:hint="eastAsia"/>
                <w:szCs w:val="21"/>
              </w:rPr>
              <w:t>8</w:t>
            </w:r>
            <w:r w:rsidR="00FB6D90">
              <w:rPr>
                <w:rFonts w:hint="eastAsia"/>
                <w:szCs w:val="21"/>
              </w:rPr>
              <w:t>起</w:t>
            </w:r>
          </w:p>
        </w:tc>
      </w:tr>
      <w:tr w:rsidR="00025031" w14:paraId="62C49C6A" w14:textId="77777777" w:rsidTr="00FB6D90">
        <w:trPr>
          <w:trHeight w:val="720"/>
          <w:jc w:val="center"/>
        </w:trPr>
        <w:tc>
          <w:tcPr>
            <w:tcW w:w="1134" w:type="dxa"/>
            <w:vMerge/>
            <w:shd w:val="clear" w:color="auto" w:fill="auto"/>
            <w:vAlign w:val="center"/>
          </w:tcPr>
          <w:p w14:paraId="7C744DB9" w14:textId="77777777" w:rsidR="00025031" w:rsidRDefault="00025031" w:rsidP="00025031">
            <w:pPr>
              <w:spacing w:line="360" w:lineRule="auto"/>
              <w:rPr>
                <w:szCs w:val="21"/>
              </w:rPr>
            </w:pPr>
          </w:p>
        </w:tc>
        <w:tc>
          <w:tcPr>
            <w:tcW w:w="1191" w:type="dxa"/>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57A1769C" w:rsidR="00025031" w:rsidRDefault="00025031" w:rsidP="00025031">
            <w:pPr>
              <w:spacing w:line="360" w:lineRule="auto"/>
              <w:rPr>
                <w:szCs w:val="21"/>
              </w:rPr>
            </w:pPr>
            <w:r>
              <w:rPr>
                <w:rFonts w:hint="eastAsia"/>
                <w:szCs w:val="21"/>
              </w:rPr>
              <w:t>进度延期</w:t>
            </w:r>
            <w:r w:rsidR="00FB6D90">
              <w:rPr>
                <w:rFonts w:hint="eastAsia"/>
                <w:szCs w:val="21"/>
              </w:rPr>
              <w:t>时间在</w:t>
            </w:r>
            <w:r>
              <w:rPr>
                <w:rFonts w:hint="eastAsia"/>
                <w:szCs w:val="21"/>
              </w:rPr>
              <w:t>一周以内</w:t>
            </w:r>
          </w:p>
        </w:tc>
        <w:tc>
          <w:tcPr>
            <w:tcW w:w="1101" w:type="dxa"/>
            <w:shd w:val="clear" w:color="auto" w:fill="auto"/>
            <w:vAlign w:val="center"/>
          </w:tcPr>
          <w:p w14:paraId="361AD49B" w14:textId="5919CAE2" w:rsidR="00025031" w:rsidRDefault="00025031" w:rsidP="00025031">
            <w:pPr>
              <w:spacing w:line="360" w:lineRule="auto"/>
              <w:rPr>
                <w:szCs w:val="21"/>
              </w:rPr>
            </w:pPr>
            <w:r>
              <w:rPr>
                <w:rFonts w:hint="eastAsia"/>
                <w:szCs w:val="21"/>
              </w:rPr>
              <w:t>成本超支小于</w:t>
            </w:r>
            <w:r w:rsidR="00FB6D90">
              <w:rPr>
                <w:rFonts w:hint="eastAsia"/>
                <w:szCs w:val="21"/>
              </w:rPr>
              <w:t>10</w:t>
            </w:r>
            <w:r>
              <w:rPr>
                <w:szCs w:val="21"/>
              </w:rPr>
              <w:t>%</w:t>
            </w:r>
          </w:p>
        </w:tc>
        <w:tc>
          <w:tcPr>
            <w:tcW w:w="1811" w:type="dxa"/>
            <w:shd w:val="clear" w:color="auto" w:fill="auto"/>
            <w:vAlign w:val="center"/>
          </w:tcPr>
          <w:p w14:paraId="3E5B026B" w14:textId="03F22320" w:rsidR="00025031" w:rsidRDefault="00FB6D90" w:rsidP="00025031">
            <w:pPr>
              <w:spacing w:line="360" w:lineRule="auto"/>
              <w:rPr>
                <w:szCs w:val="21"/>
              </w:rPr>
            </w:pPr>
            <w:r w:rsidRPr="00FB6D90">
              <w:rPr>
                <w:rFonts w:hint="eastAsia"/>
                <w:szCs w:val="21"/>
              </w:rPr>
              <w:t>客户明确表示项目需要</w:t>
            </w:r>
            <w:r>
              <w:rPr>
                <w:rFonts w:hint="eastAsia"/>
                <w:szCs w:val="21"/>
              </w:rPr>
              <w:t>少量</w:t>
            </w:r>
            <w:r w:rsidRPr="00FB6D90">
              <w:rPr>
                <w:rFonts w:hint="eastAsia"/>
                <w:szCs w:val="21"/>
              </w:rPr>
              <w:t>修改</w:t>
            </w:r>
          </w:p>
        </w:tc>
        <w:tc>
          <w:tcPr>
            <w:tcW w:w="1507" w:type="dxa"/>
            <w:shd w:val="clear" w:color="auto" w:fill="auto"/>
            <w:vAlign w:val="center"/>
          </w:tcPr>
          <w:p w14:paraId="4478A0FB" w14:textId="3D4CD345" w:rsidR="00025031" w:rsidRDefault="00025031" w:rsidP="00025031">
            <w:pPr>
              <w:spacing w:line="360" w:lineRule="auto"/>
              <w:rPr>
                <w:szCs w:val="21"/>
              </w:rPr>
            </w:pPr>
            <w:r>
              <w:rPr>
                <w:rFonts w:hint="eastAsia"/>
                <w:szCs w:val="21"/>
              </w:rPr>
              <w:t>每月变更</w:t>
            </w:r>
            <w:r w:rsidR="00FB6D90">
              <w:rPr>
                <w:rFonts w:hint="eastAsia"/>
                <w:szCs w:val="21"/>
              </w:rPr>
              <w:t>小</w:t>
            </w:r>
            <w:r w:rsidR="00FB6D90">
              <w:rPr>
                <w:rFonts w:hint="eastAsia"/>
                <w:szCs w:val="21"/>
              </w:rPr>
              <w:t>3</w:t>
            </w:r>
            <w:r>
              <w:rPr>
                <w:rFonts w:hint="eastAsia"/>
                <w:szCs w:val="21"/>
              </w:rPr>
              <w:t>起</w:t>
            </w:r>
          </w:p>
        </w:tc>
      </w:tr>
    </w:tbl>
    <w:p w14:paraId="46DA96BF" w14:textId="7D51DE61" w:rsidR="00751E38" w:rsidRDefault="00751E38" w:rsidP="00751E38"/>
    <w:tbl>
      <w:tblPr>
        <w:tblStyle w:val="af3"/>
        <w:tblW w:w="0" w:type="auto"/>
        <w:tblInd w:w="108" w:type="dxa"/>
        <w:tblLook w:val="04A0" w:firstRow="1" w:lastRow="0" w:firstColumn="1" w:lastColumn="0" w:noHBand="0" w:noVBand="1"/>
      </w:tblPr>
      <w:tblGrid>
        <w:gridCol w:w="1134"/>
        <w:gridCol w:w="1701"/>
        <w:gridCol w:w="3448"/>
      </w:tblGrid>
      <w:tr w:rsidR="00751E38" w14:paraId="1AA0D4EE" w14:textId="77777777" w:rsidTr="008F06CB">
        <w:tc>
          <w:tcPr>
            <w:tcW w:w="1134" w:type="dxa"/>
          </w:tcPr>
          <w:p w14:paraId="1263FCAD" w14:textId="77777777" w:rsidR="00751E38" w:rsidRPr="00751E38" w:rsidRDefault="00751E38" w:rsidP="00751E38">
            <w:pPr>
              <w:rPr>
                <w:rFonts w:asciiTheme="minorEastAsia" w:hAnsiTheme="minorEastAsia"/>
                <w:szCs w:val="21"/>
              </w:rPr>
            </w:pPr>
          </w:p>
        </w:tc>
        <w:tc>
          <w:tcPr>
            <w:tcW w:w="1701" w:type="dxa"/>
          </w:tcPr>
          <w:p w14:paraId="20E13F6F" w14:textId="7B308D4C"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可能性</w:t>
            </w:r>
          </w:p>
        </w:tc>
        <w:tc>
          <w:tcPr>
            <w:tcW w:w="3448" w:type="dxa"/>
          </w:tcPr>
          <w:p w14:paraId="7C4B3CD8" w14:textId="10A9A4E8"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描述</w:t>
            </w:r>
          </w:p>
        </w:tc>
      </w:tr>
      <w:tr w:rsidR="00751E38" w14:paraId="5A154A4F" w14:textId="77777777" w:rsidTr="008F06CB">
        <w:tc>
          <w:tcPr>
            <w:tcW w:w="1134" w:type="dxa"/>
            <w:vMerge w:val="restart"/>
            <w:vAlign w:val="center"/>
          </w:tcPr>
          <w:p w14:paraId="27156AA1" w14:textId="57281B57" w:rsidR="00751E38" w:rsidRPr="00751E38" w:rsidRDefault="00751E38" w:rsidP="00751E38">
            <w:pPr>
              <w:rPr>
                <w:rFonts w:asciiTheme="minorEastAsia" w:hAnsiTheme="minorEastAsia"/>
                <w:sz w:val="24"/>
                <w:szCs w:val="24"/>
              </w:rPr>
            </w:pPr>
            <w:r w:rsidRPr="00751E38">
              <w:rPr>
                <w:rFonts w:asciiTheme="minorEastAsia" w:hAnsiTheme="minorEastAsia" w:hint="eastAsia"/>
                <w:b/>
                <w:sz w:val="24"/>
                <w:szCs w:val="24"/>
              </w:rPr>
              <w:t>概率</w:t>
            </w:r>
          </w:p>
        </w:tc>
        <w:tc>
          <w:tcPr>
            <w:tcW w:w="1701" w:type="dxa"/>
          </w:tcPr>
          <w:p w14:paraId="7BA876DB" w14:textId="38ADC840" w:rsidR="00751E38" w:rsidRPr="00751E38" w:rsidRDefault="00751E38" w:rsidP="00751E38">
            <w:pPr>
              <w:rPr>
                <w:rFonts w:asciiTheme="minorEastAsia" w:hAnsiTheme="minorEastAsia"/>
                <w:szCs w:val="21"/>
              </w:rPr>
            </w:pPr>
            <w:r w:rsidRPr="00751E38">
              <w:rPr>
                <w:rFonts w:asciiTheme="minorEastAsia" w:hAnsiTheme="minorEastAsia" w:hint="eastAsia"/>
                <w:szCs w:val="21"/>
              </w:rPr>
              <w:t>高</w:t>
            </w:r>
          </w:p>
        </w:tc>
        <w:tc>
          <w:tcPr>
            <w:tcW w:w="3448" w:type="dxa"/>
          </w:tcPr>
          <w:p w14:paraId="08E49DA2" w14:textId="7DE80B73"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w:t>
            </w:r>
            <w:r w:rsidRPr="00751E38">
              <w:rPr>
                <w:rFonts w:asciiTheme="minorEastAsia" w:hAnsiTheme="minorEastAsia"/>
                <w:szCs w:val="21"/>
              </w:rPr>
              <w:t>70%</w:t>
            </w:r>
          </w:p>
        </w:tc>
      </w:tr>
      <w:tr w:rsidR="00751E38" w14:paraId="263FE1F3" w14:textId="77777777" w:rsidTr="008F06CB">
        <w:tc>
          <w:tcPr>
            <w:tcW w:w="1134" w:type="dxa"/>
            <w:vMerge/>
          </w:tcPr>
          <w:p w14:paraId="7DD09B3A" w14:textId="77777777" w:rsidR="00751E38" w:rsidRPr="00751E38" w:rsidRDefault="00751E38" w:rsidP="00751E38">
            <w:pPr>
              <w:rPr>
                <w:rFonts w:asciiTheme="minorEastAsia" w:hAnsiTheme="minorEastAsia"/>
                <w:szCs w:val="21"/>
              </w:rPr>
            </w:pPr>
          </w:p>
        </w:tc>
        <w:tc>
          <w:tcPr>
            <w:tcW w:w="1701" w:type="dxa"/>
          </w:tcPr>
          <w:p w14:paraId="46DFFACE" w14:textId="4A0C3090" w:rsidR="00751E38" w:rsidRPr="00751E38" w:rsidRDefault="00751E38" w:rsidP="00751E38">
            <w:pPr>
              <w:rPr>
                <w:rFonts w:asciiTheme="minorEastAsia" w:hAnsiTheme="minorEastAsia"/>
                <w:szCs w:val="21"/>
              </w:rPr>
            </w:pPr>
            <w:r w:rsidRPr="00751E38">
              <w:rPr>
                <w:rFonts w:asciiTheme="minorEastAsia" w:hAnsiTheme="minorEastAsia" w:hint="eastAsia"/>
                <w:szCs w:val="21"/>
              </w:rPr>
              <w:t>中</w:t>
            </w:r>
          </w:p>
        </w:tc>
        <w:tc>
          <w:tcPr>
            <w:tcW w:w="3448" w:type="dxa"/>
          </w:tcPr>
          <w:p w14:paraId="19A578B2" w14:textId="50AFF2D5"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发生的概率大于3</w:t>
            </w:r>
            <w:r w:rsidRPr="00751E38">
              <w:rPr>
                <w:rFonts w:asciiTheme="minorEastAsia" w:hAnsiTheme="minorEastAsia"/>
                <w:szCs w:val="21"/>
              </w:rPr>
              <w:t>0%</w:t>
            </w:r>
            <w:r w:rsidRPr="00751E38">
              <w:rPr>
                <w:rFonts w:asciiTheme="minorEastAsia" w:hAnsiTheme="minorEastAsia" w:hint="eastAsia"/>
                <w:szCs w:val="21"/>
              </w:rPr>
              <w:t>且低于70%</w:t>
            </w:r>
          </w:p>
        </w:tc>
      </w:tr>
      <w:tr w:rsidR="00751E38" w14:paraId="3DBEAA6C" w14:textId="77777777" w:rsidTr="008F06CB">
        <w:tc>
          <w:tcPr>
            <w:tcW w:w="1134" w:type="dxa"/>
            <w:vMerge/>
          </w:tcPr>
          <w:p w14:paraId="7BCBE863" w14:textId="77777777" w:rsidR="00751E38" w:rsidRPr="00751E38" w:rsidRDefault="00751E38" w:rsidP="00751E38">
            <w:pPr>
              <w:rPr>
                <w:rFonts w:asciiTheme="minorEastAsia" w:hAnsiTheme="minorEastAsia"/>
                <w:szCs w:val="21"/>
              </w:rPr>
            </w:pPr>
          </w:p>
        </w:tc>
        <w:tc>
          <w:tcPr>
            <w:tcW w:w="1701" w:type="dxa"/>
          </w:tcPr>
          <w:p w14:paraId="589F183F" w14:textId="0903AC26" w:rsidR="00751E38" w:rsidRPr="00751E38" w:rsidRDefault="00751E38" w:rsidP="00751E38">
            <w:pPr>
              <w:rPr>
                <w:rFonts w:asciiTheme="minorEastAsia" w:hAnsiTheme="minorEastAsia"/>
                <w:szCs w:val="21"/>
              </w:rPr>
            </w:pPr>
            <w:r w:rsidRPr="00751E38">
              <w:rPr>
                <w:rFonts w:asciiTheme="minorEastAsia" w:hAnsiTheme="minorEastAsia" w:hint="eastAsia"/>
                <w:szCs w:val="21"/>
              </w:rPr>
              <w:t>低</w:t>
            </w:r>
          </w:p>
        </w:tc>
        <w:tc>
          <w:tcPr>
            <w:tcW w:w="3448" w:type="dxa"/>
          </w:tcPr>
          <w:p w14:paraId="6A721382" w14:textId="6CEFEE51"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发送的概率小于30%</w:t>
            </w:r>
          </w:p>
        </w:tc>
      </w:tr>
    </w:tbl>
    <w:p w14:paraId="5D4222FB" w14:textId="1BF38B13" w:rsidR="00025031" w:rsidRDefault="00025031" w:rsidP="003F1F9C">
      <w:pPr>
        <w:pStyle w:val="2"/>
      </w:pPr>
      <w:bookmarkStart w:id="137" w:name="_Toc531879221"/>
      <w:r w:rsidRPr="00025031">
        <w:rPr>
          <w:rFonts w:hint="eastAsia"/>
        </w:rPr>
        <w:lastRenderedPageBreak/>
        <w:t>8.3</w:t>
      </w:r>
      <w:r>
        <w:t xml:space="preserve"> </w:t>
      </w:r>
      <w:r>
        <w:rPr>
          <w:rFonts w:hint="eastAsia"/>
        </w:rPr>
        <w:t>风险状态定义</w:t>
      </w:r>
      <w:bookmarkEnd w:id="13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205"/>
        <w:gridCol w:w="4569"/>
      </w:tblGrid>
      <w:tr w:rsidR="00025031" w14:paraId="66B61937" w14:textId="77777777" w:rsidTr="008F06CB">
        <w:trPr>
          <w:trHeight w:val="285"/>
        </w:trPr>
        <w:tc>
          <w:tcPr>
            <w:tcW w:w="844"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454"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38" w:name="_Hlk529648462"/>
            <w:r>
              <w:rPr>
                <w:rFonts w:hint="eastAsia"/>
                <w:b/>
                <w:bCs/>
                <w:color w:val="000000"/>
                <w:sz w:val="24"/>
                <w:szCs w:val="21"/>
              </w:rPr>
              <w:t>风险名称</w:t>
            </w:r>
          </w:p>
        </w:tc>
        <w:tc>
          <w:tcPr>
            <w:tcW w:w="1205"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4569"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8F06CB">
        <w:trPr>
          <w:trHeight w:val="285"/>
        </w:trPr>
        <w:tc>
          <w:tcPr>
            <w:tcW w:w="844" w:type="dxa"/>
          </w:tcPr>
          <w:p w14:paraId="72F24ADD" w14:textId="77777777" w:rsidR="00025031" w:rsidRDefault="00025031" w:rsidP="00025031">
            <w:pPr>
              <w:spacing w:line="360" w:lineRule="auto"/>
              <w:jc w:val="center"/>
              <w:rPr>
                <w:szCs w:val="21"/>
              </w:rPr>
            </w:pPr>
            <w:r>
              <w:rPr>
                <w:rFonts w:hint="eastAsia"/>
                <w:szCs w:val="21"/>
              </w:rPr>
              <w:t>1</w:t>
            </w:r>
          </w:p>
        </w:tc>
        <w:tc>
          <w:tcPr>
            <w:tcW w:w="2454" w:type="dxa"/>
            <w:shd w:val="clear" w:color="auto" w:fill="auto"/>
          </w:tcPr>
          <w:p w14:paraId="542EF21A"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05"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8F06CB">
        <w:trPr>
          <w:trHeight w:val="285"/>
        </w:trPr>
        <w:tc>
          <w:tcPr>
            <w:tcW w:w="844" w:type="dxa"/>
          </w:tcPr>
          <w:p w14:paraId="54B0C91A" w14:textId="77777777" w:rsidR="00025031" w:rsidRDefault="00025031" w:rsidP="00025031">
            <w:pPr>
              <w:spacing w:line="360" w:lineRule="auto"/>
              <w:jc w:val="center"/>
              <w:rPr>
                <w:szCs w:val="21"/>
              </w:rPr>
            </w:pPr>
            <w:r>
              <w:rPr>
                <w:rFonts w:hint="eastAsia"/>
                <w:szCs w:val="21"/>
              </w:rPr>
              <w:t>2</w:t>
            </w:r>
          </w:p>
        </w:tc>
        <w:tc>
          <w:tcPr>
            <w:tcW w:w="2454"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05"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8F06CB">
        <w:trPr>
          <w:trHeight w:val="285"/>
        </w:trPr>
        <w:tc>
          <w:tcPr>
            <w:tcW w:w="844" w:type="dxa"/>
          </w:tcPr>
          <w:p w14:paraId="1CFE543C" w14:textId="77777777" w:rsidR="00025031" w:rsidRDefault="00025031" w:rsidP="00025031">
            <w:pPr>
              <w:spacing w:line="360" w:lineRule="auto"/>
              <w:jc w:val="center"/>
              <w:rPr>
                <w:szCs w:val="21"/>
              </w:rPr>
            </w:pPr>
            <w:r>
              <w:rPr>
                <w:rFonts w:hint="eastAsia"/>
                <w:szCs w:val="21"/>
              </w:rPr>
              <w:t>3</w:t>
            </w:r>
          </w:p>
        </w:tc>
        <w:tc>
          <w:tcPr>
            <w:tcW w:w="2454"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05"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8F06CB">
        <w:trPr>
          <w:trHeight w:val="285"/>
        </w:trPr>
        <w:tc>
          <w:tcPr>
            <w:tcW w:w="844" w:type="dxa"/>
          </w:tcPr>
          <w:p w14:paraId="596A47DC" w14:textId="77777777" w:rsidR="00025031" w:rsidRDefault="00025031" w:rsidP="00025031">
            <w:pPr>
              <w:spacing w:line="360" w:lineRule="auto"/>
              <w:jc w:val="center"/>
              <w:rPr>
                <w:szCs w:val="21"/>
              </w:rPr>
            </w:pPr>
            <w:r>
              <w:rPr>
                <w:rFonts w:hint="eastAsia"/>
                <w:szCs w:val="21"/>
              </w:rPr>
              <w:t>4</w:t>
            </w:r>
          </w:p>
        </w:tc>
        <w:tc>
          <w:tcPr>
            <w:tcW w:w="2454"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05"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8F06CB">
        <w:trPr>
          <w:trHeight w:val="285"/>
        </w:trPr>
        <w:tc>
          <w:tcPr>
            <w:tcW w:w="844" w:type="dxa"/>
          </w:tcPr>
          <w:p w14:paraId="04B9DCD4" w14:textId="77777777" w:rsidR="00025031" w:rsidRDefault="00025031" w:rsidP="00025031">
            <w:pPr>
              <w:spacing w:line="360" w:lineRule="auto"/>
              <w:jc w:val="center"/>
              <w:rPr>
                <w:szCs w:val="21"/>
              </w:rPr>
            </w:pPr>
            <w:r>
              <w:rPr>
                <w:rFonts w:hint="eastAsia"/>
                <w:szCs w:val="21"/>
              </w:rPr>
              <w:t>5</w:t>
            </w:r>
          </w:p>
        </w:tc>
        <w:tc>
          <w:tcPr>
            <w:tcW w:w="2454"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05"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8F06CB">
        <w:trPr>
          <w:trHeight w:val="285"/>
        </w:trPr>
        <w:tc>
          <w:tcPr>
            <w:tcW w:w="844"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454"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05"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8F06CB">
        <w:trPr>
          <w:trHeight w:val="285"/>
        </w:trPr>
        <w:tc>
          <w:tcPr>
            <w:tcW w:w="844"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454"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05"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8F06CB">
        <w:trPr>
          <w:trHeight w:val="285"/>
        </w:trPr>
        <w:tc>
          <w:tcPr>
            <w:tcW w:w="844"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454"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05"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8F06CB">
        <w:trPr>
          <w:trHeight w:val="285"/>
        </w:trPr>
        <w:tc>
          <w:tcPr>
            <w:tcW w:w="844"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454"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05"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8F06CB">
        <w:trPr>
          <w:trHeight w:val="285"/>
        </w:trPr>
        <w:tc>
          <w:tcPr>
            <w:tcW w:w="844" w:type="dxa"/>
          </w:tcPr>
          <w:p w14:paraId="7F6A63C6" w14:textId="77777777" w:rsidR="00025031" w:rsidRDefault="00025031" w:rsidP="00025031">
            <w:pPr>
              <w:spacing w:line="360" w:lineRule="auto"/>
              <w:jc w:val="center"/>
              <w:rPr>
                <w:color w:val="000000"/>
                <w:szCs w:val="21"/>
              </w:rPr>
            </w:pPr>
            <w:r>
              <w:rPr>
                <w:rFonts w:hint="eastAsia"/>
                <w:color w:val="000000"/>
                <w:szCs w:val="21"/>
              </w:rPr>
              <w:t>10</w:t>
            </w:r>
          </w:p>
        </w:tc>
        <w:tc>
          <w:tcPr>
            <w:tcW w:w="2454"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05"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8F06CB">
        <w:trPr>
          <w:trHeight w:val="285"/>
        </w:trPr>
        <w:tc>
          <w:tcPr>
            <w:tcW w:w="844" w:type="dxa"/>
          </w:tcPr>
          <w:p w14:paraId="3F7B7EE8" w14:textId="77777777" w:rsidR="00025031" w:rsidRDefault="00025031" w:rsidP="00025031">
            <w:pPr>
              <w:spacing w:line="360" w:lineRule="auto"/>
              <w:jc w:val="center"/>
              <w:rPr>
                <w:szCs w:val="21"/>
              </w:rPr>
            </w:pPr>
            <w:r>
              <w:rPr>
                <w:rFonts w:hint="eastAsia"/>
                <w:szCs w:val="21"/>
              </w:rPr>
              <w:t>11</w:t>
            </w:r>
          </w:p>
        </w:tc>
        <w:tc>
          <w:tcPr>
            <w:tcW w:w="2454"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05"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8F06CB">
        <w:trPr>
          <w:trHeight w:val="285"/>
        </w:trPr>
        <w:tc>
          <w:tcPr>
            <w:tcW w:w="844" w:type="dxa"/>
          </w:tcPr>
          <w:p w14:paraId="320DC2F9" w14:textId="77777777" w:rsidR="00025031" w:rsidRDefault="00025031" w:rsidP="00025031">
            <w:pPr>
              <w:spacing w:line="360" w:lineRule="auto"/>
              <w:jc w:val="center"/>
              <w:rPr>
                <w:szCs w:val="21"/>
              </w:rPr>
            </w:pPr>
            <w:r>
              <w:rPr>
                <w:rFonts w:hint="eastAsia"/>
                <w:szCs w:val="21"/>
              </w:rPr>
              <w:t>12</w:t>
            </w:r>
          </w:p>
        </w:tc>
        <w:tc>
          <w:tcPr>
            <w:tcW w:w="2454"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05"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8F06CB">
        <w:trPr>
          <w:trHeight w:val="285"/>
        </w:trPr>
        <w:tc>
          <w:tcPr>
            <w:tcW w:w="844"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454"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05"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4569"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8F06CB">
        <w:trPr>
          <w:trHeight w:val="285"/>
        </w:trPr>
        <w:tc>
          <w:tcPr>
            <w:tcW w:w="844" w:type="dxa"/>
          </w:tcPr>
          <w:p w14:paraId="1DA48765" w14:textId="77777777" w:rsidR="00025031" w:rsidRDefault="00025031" w:rsidP="00025031">
            <w:pPr>
              <w:spacing w:line="360" w:lineRule="auto"/>
              <w:jc w:val="center"/>
              <w:rPr>
                <w:szCs w:val="21"/>
              </w:rPr>
            </w:pPr>
            <w:r>
              <w:rPr>
                <w:rFonts w:hint="eastAsia"/>
                <w:szCs w:val="21"/>
              </w:rPr>
              <w:t>14</w:t>
            </w:r>
          </w:p>
        </w:tc>
        <w:tc>
          <w:tcPr>
            <w:tcW w:w="2454"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05"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8F06CB">
        <w:trPr>
          <w:trHeight w:val="285"/>
        </w:trPr>
        <w:tc>
          <w:tcPr>
            <w:tcW w:w="844" w:type="dxa"/>
          </w:tcPr>
          <w:p w14:paraId="497D7C83" w14:textId="77777777" w:rsidR="00025031" w:rsidRDefault="00025031" w:rsidP="00025031">
            <w:pPr>
              <w:spacing w:line="360" w:lineRule="auto"/>
              <w:jc w:val="center"/>
              <w:rPr>
                <w:szCs w:val="21"/>
              </w:rPr>
            </w:pPr>
            <w:r>
              <w:rPr>
                <w:rFonts w:hint="eastAsia"/>
                <w:szCs w:val="21"/>
              </w:rPr>
              <w:t>15</w:t>
            </w:r>
          </w:p>
        </w:tc>
        <w:tc>
          <w:tcPr>
            <w:tcW w:w="2454"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05"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w:t>
            </w:r>
            <w:r>
              <w:rPr>
                <w:rFonts w:hint="eastAsia"/>
                <w:szCs w:val="21"/>
              </w:rPr>
              <w:lastRenderedPageBreak/>
              <w:t>并向项目经理提出</w:t>
            </w:r>
          </w:p>
        </w:tc>
      </w:tr>
      <w:tr w:rsidR="00025031" w14:paraId="2B921DA6" w14:textId="77777777" w:rsidTr="008F06CB">
        <w:trPr>
          <w:trHeight w:val="285"/>
        </w:trPr>
        <w:tc>
          <w:tcPr>
            <w:tcW w:w="844" w:type="dxa"/>
          </w:tcPr>
          <w:p w14:paraId="4134A751" w14:textId="77777777" w:rsidR="00025031" w:rsidRPr="00370FAF" w:rsidRDefault="00025031" w:rsidP="00025031">
            <w:pPr>
              <w:spacing w:line="360" w:lineRule="auto"/>
              <w:jc w:val="center"/>
              <w:rPr>
                <w:szCs w:val="21"/>
              </w:rPr>
            </w:pPr>
            <w:r>
              <w:rPr>
                <w:rFonts w:hint="eastAsia"/>
                <w:szCs w:val="21"/>
              </w:rPr>
              <w:lastRenderedPageBreak/>
              <w:t>16</w:t>
            </w:r>
          </w:p>
        </w:tc>
        <w:tc>
          <w:tcPr>
            <w:tcW w:w="2454"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05"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8F06CB">
        <w:trPr>
          <w:trHeight w:val="285"/>
        </w:trPr>
        <w:tc>
          <w:tcPr>
            <w:tcW w:w="844" w:type="dxa"/>
          </w:tcPr>
          <w:p w14:paraId="1F883728" w14:textId="77777777" w:rsidR="00025031" w:rsidRDefault="00025031" w:rsidP="00025031">
            <w:pPr>
              <w:spacing w:line="360" w:lineRule="auto"/>
              <w:jc w:val="center"/>
              <w:rPr>
                <w:szCs w:val="21"/>
              </w:rPr>
            </w:pPr>
            <w:r>
              <w:rPr>
                <w:rFonts w:hint="eastAsia"/>
                <w:szCs w:val="21"/>
              </w:rPr>
              <w:t>17</w:t>
            </w:r>
          </w:p>
        </w:tc>
        <w:tc>
          <w:tcPr>
            <w:tcW w:w="2454"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05"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8F06CB">
        <w:trPr>
          <w:trHeight w:val="285"/>
        </w:trPr>
        <w:tc>
          <w:tcPr>
            <w:tcW w:w="844" w:type="dxa"/>
          </w:tcPr>
          <w:p w14:paraId="680D794D" w14:textId="77777777" w:rsidR="00025031" w:rsidRDefault="00025031" w:rsidP="00025031">
            <w:pPr>
              <w:spacing w:line="360" w:lineRule="auto"/>
              <w:jc w:val="center"/>
              <w:rPr>
                <w:szCs w:val="21"/>
              </w:rPr>
            </w:pPr>
            <w:r>
              <w:rPr>
                <w:rFonts w:hint="eastAsia"/>
                <w:szCs w:val="21"/>
              </w:rPr>
              <w:t>18</w:t>
            </w:r>
          </w:p>
        </w:tc>
        <w:tc>
          <w:tcPr>
            <w:tcW w:w="2454"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05"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8F06CB">
        <w:trPr>
          <w:trHeight w:val="285"/>
        </w:trPr>
        <w:tc>
          <w:tcPr>
            <w:tcW w:w="844" w:type="dxa"/>
          </w:tcPr>
          <w:p w14:paraId="432A78C5" w14:textId="77777777" w:rsidR="00025031" w:rsidRDefault="00025031" w:rsidP="00025031">
            <w:pPr>
              <w:spacing w:line="360" w:lineRule="auto"/>
              <w:jc w:val="center"/>
              <w:rPr>
                <w:szCs w:val="21"/>
              </w:rPr>
            </w:pPr>
            <w:r>
              <w:rPr>
                <w:rFonts w:hint="eastAsia"/>
                <w:szCs w:val="21"/>
              </w:rPr>
              <w:t>19</w:t>
            </w:r>
          </w:p>
        </w:tc>
        <w:tc>
          <w:tcPr>
            <w:tcW w:w="2454"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05"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4569"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r w:rsidR="00BE10F3" w14:paraId="4A1BAC1E" w14:textId="77777777" w:rsidTr="008F06CB">
        <w:trPr>
          <w:trHeight w:val="285"/>
        </w:trPr>
        <w:tc>
          <w:tcPr>
            <w:tcW w:w="844" w:type="dxa"/>
          </w:tcPr>
          <w:p w14:paraId="669497B3" w14:textId="73C67924" w:rsidR="00BE10F3" w:rsidRDefault="00BE10F3" w:rsidP="00025031">
            <w:pPr>
              <w:spacing w:line="360" w:lineRule="auto"/>
              <w:jc w:val="center"/>
              <w:rPr>
                <w:szCs w:val="21"/>
              </w:rPr>
            </w:pPr>
            <w:r>
              <w:rPr>
                <w:rFonts w:hint="eastAsia"/>
                <w:szCs w:val="21"/>
              </w:rPr>
              <w:t>20</w:t>
            </w:r>
          </w:p>
        </w:tc>
        <w:tc>
          <w:tcPr>
            <w:tcW w:w="2454" w:type="dxa"/>
            <w:shd w:val="clear" w:color="auto" w:fill="auto"/>
          </w:tcPr>
          <w:p w14:paraId="6D8C9CFE" w14:textId="22D2863C" w:rsidR="00BE10F3" w:rsidRDefault="00BE10F3" w:rsidP="00025031">
            <w:pPr>
              <w:spacing w:line="360" w:lineRule="auto"/>
              <w:rPr>
                <w:szCs w:val="21"/>
              </w:rPr>
            </w:pPr>
            <w:r>
              <w:rPr>
                <w:rFonts w:hint="eastAsia"/>
                <w:szCs w:val="21"/>
              </w:rPr>
              <w:t>项目无法投入实践</w:t>
            </w:r>
          </w:p>
        </w:tc>
        <w:tc>
          <w:tcPr>
            <w:tcW w:w="1205" w:type="dxa"/>
            <w:vAlign w:val="center"/>
          </w:tcPr>
          <w:p w14:paraId="466FBCDA" w14:textId="0174712F" w:rsidR="00BE10F3" w:rsidRDefault="00BE10F3" w:rsidP="00025031">
            <w:pPr>
              <w:spacing w:line="360" w:lineRule="auto"/>
              <w:jc w:val="center"/>
              <w:rPr>
                <w:szCs w:val="21"/>
              </w:rPr>
            </w:pPr>
            <w:r>
              <w:rPr>
                <w:rFonts w:hint="eastAsia"/>
                <w:szCs w:val="21"/>
              </w:rPr>
              <w:t>4</w:t>
            </w:r>
          </w:p>
        </w:tc>
        <w:tc>
          <w:tcPr>
            <w:tcW w:w="4569" w:type="dxa"/>
            <w:shd w:val="clear" w:color="auto" w:fill="auto"/>
            <w:vAlign w:val="center"/>
          </w:tcPr>
          <w:p w14:paraId="47ACC558" w14:textId="2300D0C5" w:rsidR="00BE10F3" w:rsidRDefault="00BE10F3" w:rsidP="00025031">
            <w:pPr>
              <w:spacing w:line="360" w:lineRule="auto"/>
              <w:rPr>
                <w:color w:val="000000"/>
                <w:szCs w:val="21"/>
              </w:rPr>
            </w:pPr>
            <w:r>
              <w:rPr>
                <w:rFonts w:hint="eastAsia"/>
                <w:color w:val="000000"/>
                <w:szCs w:val="21"/>
              </w:rPr>
              <w:t>产品完成后，校方拒绝使用</w:t>
            </w:r>
          </w:p>
        </w:tc>
      </w:tr>
    </w:tbl>
    <w:p w14:paraId="09BDD57E" w14:textId="3520A1D0" w:rsidR="00025031" w:rsidRDefault="00025031" w:rsidP="003F1F9C">
      <w:pPr>
        <w:pStyle w:val="2"/>
      </w:pPr>
      <w:bookmarkStart w:id="139" w:name="_Toc531879222"/>
      <w:bookmarkEnd w:id="138"/>
      <w:r w:rsidRPr="00025031">
        <w:rPr>
          <w:rFonts w:hint="eastAsia"/>
        </w:rPr>
        <w:t>8.4</w:t>
      </w:r>
      <w:r>
        <w:t xml:space="preserve"> </w:t>
      </w:r>
      <w:r>
        <w:rPr>
          <w:rFonts w:hint="eastAsia"/>
        </w:rPr>
        <w:t>风险评估</w:t>
      </w:r>
      <w:bookmarkEnd w:id="139"/>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lastRenderedPageBreak/>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r w:rsidR="00BE10F3" w14:paraId="416E28E3" w14:textId="77777777" w:rsidTr="00025031">
        <w:tc>
          <w:tcPr>
            <w:tcW w:w="3969" w:type="dxa"/>
          </w:tcPr>
          <w:p w14:paraId="5F3D1411" w14:textId="25D9B3D6" w:rsidR="00BE10F3" w:rsidRDefault="00BE10F3" w:rsidP="00025031">
            <w:pPr>
              <w:spacing w:line="360" w:lineRule="auto"/>
              <w:rPr>
                <w:szCs w:val="21"/>
              </w:rPr>
            </w:pPr>
            <w:r w:rsidRPr="00BE10F3">
              <w:rPr>
                <w:rFonts w:hint="eastAsia"/>
                <w:szCs w:val="21"/>
              </w:rPr>
              <w:t>项目无法投入实践</w:t>
            </w:r>
          </w:p>
        </w:tc>
        <w:tc>
          <w:tcPr>
            <w:tcW w:w="1276" w:type="dxa"/>
          </w:tcPr>
          <w:p w14:paraId="4537BFE5" w14:textId="647A4FD9" w:rsidR="00BE10F3" w:rsidRDefault="00BE10F3" w:rsidP="00025031">
            <w:pPr>
              <w:spacing w:line="360" w:lineRule="auto"/>
              <w:rPr>
                <w:szCs w:val="21"/>
              </w:rPr>
            </w:pPr>
            <w:r>
              <w:rPr>
                <w:rFonts w:hint="eastAsia"/>
                <w:szCs w:val="21"/>
              </w:rPr>
              <w:t>高</w:t>
            </w:r>
          </w:p>
        </w:tc>
        <w:tc>
          <w:tcPr>
            <w:tcW w:w="1418" w:type="dxa"/>
          </w:tcPr>
          <w:p w14:paraId="06C9875E" w14:textId="726C26B0" w:rsidR="00BE10F3" w:rsidRDefault="00BE10F3" w:rsidP="00025031">
            <w:pPr>
              <w:spacing w:line="360" w:lineRule="auto"/>
              <w:rPr>
                <w:szCs w:val="21"/>
              </w:rPr>
            </w:pPr>
            <w:r>
              <w:rPr>
                <w:rFonts w:hint="eastAsia"/>
                <w:szCs w:val="21"/>
              </w:rPr>
              <w:t>高</w:t>
            </w:r>
          </w:p>
        </w:tc>
        <w:tc>
          <w:tcPr>
            <w:tcW w:w="1701" w:type="dxa"/>
          </w:tcPr>
          <w:p w14:paraId="7C5AC616" w14:textId="1A1FBEB8" w:rsidR="00BE10F3" w:rsidRDefault="00BE10F3" w:rsidP="00025031">
            <w:pPr>
              <w:spacing w:line="360" w:lineRule="auto"/>
              <w:rPr>
                <w:szCs w:val="21"/>
              </w:rPr>
            </w:pPr>
            <w:r>
              <w:rPr>
                <w:rFonts w:hint="eastAsia"/>
                <w:szCs w:val="21"/>
              </w:rPr>
              <w:t>高</w:t>
            </w:r>
          </w:p>
        </w:tc>
      </w:tr>
    </w:tbl>
    <w:p w14:paraId="64B00417" w14:textId="21210D9F" w:rsidR="00025031" w:rsidRDefault="00025031" w:rsidP="003F1F9C">
      <w:pPr>
        <w:pStyle w:val="2"/>
      </w:pPr>
      <w:bookmarkStart w:id="140" w:name="_Toc531879223"/>
      <w:r w:rsidRPr="00025031">
        <w:rPr>
          <w:rFonts w:hint="eastAsia"/>
        </w:rPr>
        <w:t>8.5</w:t>
      </w:r>
      <w:r>
        <w:t xml:space="preserve"> </w:t>
      </w:r>
      <w:r>
        <w:rPr>
          <w:rFonts w:hint="eastAsia"/>
        </w:rPr>
        <w:t>风险控制</w:t>
      </w:r>
      <w:bookmarkEnd w:id="140"/>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0B56767" w14:textId="77777777" w:rsidR="00025031" w:rsidRDefault="00025031" w:rsidP="00025031">
            <w:pPr>
              <w:spacing w:line="360" w:lineRule="auto"/>
              <w:jc w:val="center"/>
            </w:pPr>
            <w:r w:rsidRPr="00926D35">
              <w:rPr>
                <w:rFonts w:hint="eastAsia"/>
              </w:rPr>
              <w:t>项目经理</w:t>
            </w:r>
          </w:p>
          <w:p w14:paraId="5C8DB15C" w14:textId="110D9896" w:rsidR="008F06CB" w:rsidRPr="00926D35" w:rsidRDefault="008F06CB" w:rsidP="00025031">
            <w:pPr>
              <w:spacing w:line="360" w:lineRule="auto"/>
              <w:jc w:val="center"/>
            </w:pPr>
            <w:r>
              <w:rPr>
                <w:rFonts w:hint="eastAsia"/>
              </w:rPr>
              <w:t>沈启航</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032FDC6B" w14:textId="77777777" w:rsidR="00025031" w:rsidRDefault="00025031" w:rsidP="00025031">
            <w:pPr>
              <w:spacing w:line="360" w:lineRule="auto"/>
              <w:jc w:val="center"/>
              <w:rPr>
                <w:szCs w:val="21"/>
              </w:rPr>
            </w:pPr>
            <w:r>
              <w:rPr>
                <w:rFonts w:hint="eastAsia"/>
                <w:szCs w:val="21"/>
              </w:rPr>
              <w:t>任务审核员</w:t>
            </w:r>
          </w:p>
          <w:p w14:paraId="555288F7" w14:textId="3D4261D8" w:rsidR="008F06CB" w:rsidRDefault="008F06CB" w:rsidP="00025031">
            <w:pPr>
              <w:spacing w:line="360" w:lineRule="auto"/>
              <w:jc w:val="center"/>
              <w:rPr>
                <w:szCs w:val="21"/>
              </w:rPr>
            </w:pPr>
            <w:r>
              <w:rPr>
                <w:rFonts w:hint="eastAsia"/>
                <w:szCs w:val="21"/>
              </w:rPr>
              <w:t>杨以恒</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2A57ABF6" w14:textId="77777777" w:rsidR="00025031" w:rsidRDefault="00025031" w:rsidP="00025031">
            <w:pPr>
              <w:spacing w:line="360" w:lineRule="auto"/>
              <w:jc w:val="center"/>
              <w:rPr>
                <w:szCs w:val="21"/>
              </w:rPr>
            </w:pPr>
            <w:r>
              <w:rPr>
                <w:rFonts w:hint="eastAsia"/>
                <w:szCs w:val="21"/>
              </w:rPr>
              <w:t>财务管理员</w:t>
            </w:r>
          </w:p>
          <w:p w14:paraId="50AF125D" w14:textId="2601452C" w:rsidR="008F06CB" w:rsidRDefault="008F06CB" w:rsidP="00025031">
            <w:pPr>
              <w:spacing w:line="360" w:lineRule="auto"/>
              <w:jc w:val="center"/>
              <w:rPr>
                <w:szCs w:val="21"/>
              </w:rPr>
            </w:pPr>
            <w:r>
              <w:rPr>
                <w:rFonts w:hint="eastAsia"/>
                <w:szCs w:val="21"/>
              </w:rPr>
              <w:t>骆佳俊</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proofErr w:type="gramStart"/>
            <w:r>
              <w:rPr>
                <w:rFonts w:hint="eastAsia"/>
                <w:szCs w:val="21"/>
              </w:rPr>
              <w:t>找相关</w:t>
            </w:r>
            <w:proofErr w:type="gramEnd"/>
            <w:r>
              <w:rPr>
                <w:rFonts w:hint="eastAsia"/>
                <w:szCs w:val="21"/>
              </w:rPr>
              <w:t>技术人员对组员进行培训</w:t>
            </w:r>
          </w:p>
        </w:tc>
        <w:tc>
          <w:tcPr>
            <w:tcW w:w="1985" w:type="dxa"/>
          </w:tcPr>
          <w:p w14:paraId="13E1C220" w14:textId="77777777" w:rsidR="00025031" w:rsidRDefault="00025031" w:rsidP="00025031">
            <w:pPr>
              <w:spacing w:line="360" w:lineRule="auto"/>
              <w:jc w:val="center"/>
              <w:rPr>
                <w:szCs w:val="21"/>
              </w:rPr>
            </w:pPr>
            <w:r w:rsidRPr="007F375C">
              <w:rPr>
                <w:rFonts w:hint="eastAsia"/>
                <w:szCs w:val="21"/>
              </w:rPr>
              <w:t>配置管理员</w:t>
            </w:r>
          </w:p>
          <w:p w14:paraId="38B0B075" w14:textId="2C8C863B" w:rsidR="008F06CB" w:rsidRDefault="008F06CB" w:rsidP="00025031">
            <w:pPr>
              <w:spacing w:line="360" w:lineRule="auto"/>
              <w:jc w:val="center"/>
              <w:rPr>
                <w:szCs w:val="21"/>
              </w:rPr>
            </w:pPr>
            <w:r>
              <w:rPr>
                <w:rFonts w:hint="eastAsia"/>
                <w:szCs w:val="21"/>
              </w:rPr>
              <w:t>叶柏成</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安排后勤负责员代替工作，如果后勤负责员也没有时间，由项目经理负责工作</w:t>
            </w:r>
          </w:p>
        </w:tc>
        <w:tc>
          <w:tcPr>
            <w:tcW w:w="1985" w:type="dxa"/>
          </w:tcPr>
          <w:p w14:paraId="594ECDF8" w14:textId="77777777" w:rsidR="00025031" w:rsidRDefault="00025031" w:rsidP="00025031">
            <w:pPr>
              <w:spacing w:line="360" w:lineRule="auto"/>
              <w:jc w:val="center"/>
              <w:rPr>
                <w:szCs w:val="21"/>
              </w:rPr>
            </w:pPr>
            <w:r>
              <w:rPr>
                <w:rFonts w:hint="eastAsia"/>
                <w:szCs w:val="21"/>
              </w:rPr>
              <w:t>项目经理</w:t>
            </w:r>
          </w:p>
          <w:p w14:paraId="7EEB45B1" w14:textId="7E11998E" w:rsidR="008F06CB" w:rsidRDefault="008F06CB" w:rsidP="00025031">
            <w:pPr>
              <w:spacing w:line="360" w:lineRule="auto"/>
              <w:jc w:val="center"/>
              <w:rPr>
                <w:szCs w:val="21"/>
              </w:rPr>
            </w:pPr>
            <w:r>
              <w:rPr>
                <w:rFonts w:hint="eastAsia"/>
                <w:szCs w:val="21"/>
              </w:rPr>
              <w:t>沈启航</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D5F4999" w14:textId="77777777" w:rsidR="00025031" w:rsidRDefault="00025031" w:rsidP="00025031">
            <w:pPr>
              <w:spacing w:line="360" w:lineRule="auto"/>
              <w:jc w:val="center"/>
              <w:rPr>
                <w:szCs w:val="21"/>
              </w:rPr>
            </w:pPr>
            <w:r>
              <w:rPr>
                <w:rFonts w:hint="eastAsia"/>
                <w:szCs w:val="21"/>
              </w:rPr>
              <w:t>项目经理</w:t>
            </w:r>
          </w:p>
          <w:p w14:paraId="254B9543" w14:textId="47386BBF" w:rsidR="008F06CB" w:rsidRDefault="008F06CB" w:rsidP="00025031">
            <w:pPr>
              <w:spacing w:line="360" w:lineRule="auto"/>
              <w:jc w:val="center"/>
              <w:rPr>
                <w:szCs w:val="21"/>
              </w:rPr>
            </w:pPr>
            <w:r>
              <w:rPr>
                <w:rFonts w:hint="eastAsia"/>
                <w:szCs w:val="21"/>
              </w:rPr>
              <w:t>沈启航</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w:t>
            </w:r>
            <w:proofErr w:type="gramStart"/>
            <w:r>
              <w:rPr>
                <w:rFonts w:hint="eastAsia"/>
                <w:szCs w:val="21"/>
              </w:rPr>
              <w:t>如若还是</w:t>
            </w:r>
            <w:proofErr w:type="gramEnd"/>
            <w:r>
              <w:rPr>
                <w:rFonts w:hint="eastAsia"/>
                <w:szCs w:val="21"/>
              </w:rPr>
              <w:t>联系不到，将任务分配给其他人员。</w:t>
            </w:r>
          </w:p>
        </w:tc>
        <w:tc>
          <w:tcPr>
            <w:tcW w:w="1985" w:type="dxa"/>
          </w:tcPr>
          <w:p w14:paraId="09DA4A10" w14:textId="77777777" w:rsidR="00025031" w:rsidRDefault="00025031" w:rsidP="00025031">
            <w:pPr>
              <w:spacing w:line="360" w:lineRule="auto"/>
              <w:jc w:val="center"/>
              <w:rPr>
                <w:szCs w:val="21"/>
              </w:rPr>
            </w:pPr>
            <w:r>
              <w:rPr>
                <w:rFonts w:hint="eastAsia"/>
                <w:szCs w:val="21"/>
              </w:rPr>
              <w:t>项目经理</w:t>
            </w:r>
          </w:p>
          <w:p w14:paraId="5FF5F538" w14:textId="5F4F6CB6" w:rsidR="008F06CB" w:rsidRDefault="008F06CB" w:rsidP="00025031">
            <w:pPr>
              <w:spacing w:line="360" w:lineRule="auto"/>
              <w:jc w:val="center"/>
              <w:rPr>
                <w:szCs w:val="21"/>
              </w:rPr>
            </w:pPr>
            <w:r>
              <w:rPr>
                <w:rFonts w:hint="eastAsia"/>
                <w:szCs w:val="21"/>
              </w:rPr>
              <w:t>沈启航</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7E0E42C7" w14:textId="77777777" w:rsidR="00025031" w:rsidRDefault="00025031" w:rsidP="00025031">
            <w:pPr>
              <w:spacing w:line="360" w:lineRule="auto"/>
              <w:jc w:val="center"/>
              <w:rPr>
                <w:szCs w:val="21"/>
              </w:rPr>
            </w:pPr>
            <w:r>
              <w:rPr>
                <w:rFonts w:hint="eastAsia"/>
                <w:szCs w:val="21"/>
              </w:rPr>
              <w:t>项目经理</w:t>
            </w:r>
          </w:p>
          <w:p w14:paraId="2D158B6D" w14:textId="4195B2D3" w:rsidR="008F06CB" w:rsidRDefault="008F06CB" w:rsidP="00025031">
            <w:pPr>
              <w:spacing w:line="360" w:lineRule="auto"/>
              <w:jc w:val="center"/>
              <w:rPr>
                <w:szCs w:val="21"/>
              </w:rPr>
            </w:pPr>
            <w:r>
              <w:rPr>
                <w:rFonts w:hint="eastAsia"/>
                <w:szCs w:val="21"/>
              </w:rPr>
              <w:t>沈启航</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w:t>
            </w:r>
            <w:r>
              <w:rPr>
                <w:rFonts w:hint="eastAsia"/>
                <w:color w:val="000000"/>
                <w:szCs w:val="21"/>
              </w:rPr>
              <w:lastRenderedPageBreak/>
              <w:t>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lastRenderedPageBreak/>
              <w:t>任务审核员对已完成的任务再次审核并</w:t>
            </w:r>
            <w:r>
              <w:rPr>
                <w:rFonts w:hint="eastAsia"/>
                <w:szCs w:val="21"/>
              </w:rPr>
              <w:lastRenderedPageBreak/>
              <w:t>评审，如果空闲时间较多，对项目进程进行调整</w:t>
            </w:r>
          </w:p>
        </w:tc>
        <w:tc>
          <w:tcPr>
            <w:tcW w:w="1985" w:type="dxa"/>
          </w:tcPr>
          <w:p w14:paraId="65D06485" w14:textId="77777777" w:rsidR="00025031" w:rsidRDefault="00025031" w:rsidP="00025031">
            <w:pPr>
              <w:spacing w:line="360" w:lineRule="auto"/>
              <w:jc w:val="center"/>
              <w:rPr>
                <w:szCs w:val="21"/>
              </w:rPr>
            </w:pPr>
            <w:r>
              <w:rPr>
                <w:rFonts w:hint="eastAsia"/>
                <w:szCs w:val="21"/>
              </w:rPr>
              <w:lastRenderedPageBreak/>
              <w:t>任务审核员</w:t>
            </w:r>
          </w:p>
          <w:p w14:paraId="09226E56" w14:textId="36549135" w:rsidR="008F06CB" w:rsidRDefault="008F06CB" w:rsidP="00025031">
            <w:pPr>
              <w:spacing w:line="360" w:lineRule="auto"/>
              <w:jc w:val="center"/>
              <w:rPr>
                <w:szCs w:val="21"/>
              </w:rPr>
            </w:pPr>
            <w:r>
              <w:rPr>
                <w:rFonts w:hint="eastAsia"/>
                <w:szCs w:val="21"/>
              </w:rPr>
              <w:lastRenderedPageBreak/>
              <w:t>杨以恒</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lastRenderedPageBreak/>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4F4CB5B7" w14:textId="77777777" w:rsidR="00025031" w:rsidRDefault="00025031" w:rsidP="00025031">
            <w:pPr>
              <w:spacing w:line="360" w:lineRule="auto"/>
              <w:jc w:val="center"/>
              <w:rPr>
                <w:szCs w:val="21"/>
              </w:rPr>
            </w:pPr>
            <w:r>
              <w:rPr>
                <w:rFonts w:hint="eastAsia"/>
                <w:szCs w:val="21"/>
              </w:rPr>
              <w:t>任务审核员</w:t>
            </w:r>
          </w:p>
          <w:p w14:paraId="56FC2C98" w14:textId="04F6D1BB" w:rsidR="008F06CB" w:rsidRDefault="008F06CB" w:rsidP="00025031">
            <w:pPr>
              <w:spacing w:line="360" w:lineRule="auto"/>
              <w:jc w:val="center"/>
              <w:rPr>
                <w:szCs w:val="21"/>
              </w:rPr>
            </w:pPr>
            <w:r>
              <w:rPr>
                <w:rFonts w:hint="eastAsia"/>
                <w:szCs w:val="21"/>
              </w:rPr>
              <w:t>杨以恒</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10C583B5" w14:textId="77777777" w:rsidR="00025031" w:rsidRDefault="00025031" w:rsidP="00025031">
            <w:pPr>
              <w:spacing w:line="360" w:lineRule="auto"/>
              <w:jc w:val="center"/>
              <w:rPr>
                <w:szCs w:val="21"/>
              </w:rPr>
            </w:pPr>
            <w:r>
              <w:rPr>
                <w:rFonts w:hint="eastAsia"/>
                <w:szCs w:val="21"/>
              </w:rPr>
              <w:t>项目经理</w:t>
            </w:r>
          </w:p>
          <w:p w14:paraId="399ADE09" w14:textId="649934F2" w:rsidR="008F06CB" w:rsidRDefault="008F06CB" w:rsidP="00025031">
            <w:pPr>
              <w:spacing w:line="360" w:lineRule="auto"/>
              <w:jc w:val="center"/>
              <w:rPr>
                <w:szCs w:val="21"/>
              </w:rPr>
            </w:pPr>
            <w:r>
              <w:rPr>
                <w:rFonts w:hint="eastAsia"/>
                <w:szCs w:val="21"/>
              </w:rPr>
              <w:t>沈启航</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9F75B0C" w14:textId="77777777" w:rsidR="00025031" w:rsidRDefault="00025031" w:rsidP="00025031">
            <w:pPr>
              <w:spacing w:line="360" w:lineRule="auto"/>
              <w:jc w:val="center"/>
              <w:rPr>
                <w:szCs w:val="21"/>
              </w:rPr>
            </w:pPr>
            <w:r>
              <w:rPr>
                <w:rFonts w:hint="eastAsia"/>
                <w:szCs w:val="21"/>
              </w:rPr>
              <w:t>项目经理</w:t>
            </w:r>
          </w:p>
          <w:p w14:paraId="225F731A" w14:textId="0E8483CA" w:rsidR="008F06CB" w:rsidRDefault="008F06CB" w:rsidP="00025031">
            <w:pPr>
              <w:spacing w:line="360" w:lineRule="auto"/>
              <w:jc w:val="center"/>
              <w:rPr>
                <w:szCs w:val="21"/>
              </w:rPr>
            </w:pPr>
            <w:r>
              <w:rPr>
                <w:rFonts w:hint="eastAsia"/>
                <w:szCs w:val="21"/>
              </w:rPr>
              <w:t>沈启航</w:t>
            </w:r>
          </w:p>
        </w:tc>
      </w:tr>
      <w:tr w:rsidR="00025031" w14:paraId="62B5D527" w14:textId="77777777" w:rsidTr="008F06CB">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5116EB35" w14:textId="77777777" w:rsidR="00025031" w:rsidRDefault="00025031" w:rsidP="00025031">
            <w:pPr>
              <w:spacing w:line="360" w:lineRule="auto"/>
              <w:jc w:val="center"/>
              <w:rPr>
                <w:szCs w:val="21"/>
              </w:rPr>
            </w:pPr>
            <w:r>
              <w:rPr>
                <w:rFonts w:hint="eastAsia"/>
                <w:szCs w:val="21"/>
              </w:rPr>
              <w:t>采购负责人</w:t>
            </w:r>
          </w:p>
          <w:p w14:paraId="196C16DD" w14:textId="5CEE9633" w:rsidR="008F06CB" w:rsidRDefault="008F06CB" w:rsidP="00025031">
            <w:pPr>
              <w:spacing w:line="360" w:lineRule="auto"/>
              <w:jc w:val="center"/>
              <w:rPr>
                <w:szCs w:val="21"/>
              </w:rPr>
            </w:pPr>
            <w:r>
              <w:rPr>
                <w:rFonts w:hint="eastAsia"/>
                <w:szCs w:val="21"/>
              </w:rPr>
              <w:t>骆佳俊</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1"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049CD971" w14:textId="77777777" w:rsidR="00025031" w:rsidRDefault="00025031" w:rsidP="00025031">
            <w:pPr>
              <w:spacing w:line="360" w:lineRule="auto"/>
              <w:jc w:val="center"/>
              <w:rPr>
                <w:szCs w:val="21"/>
              </w:rPr>
            </w:pPr>
            <w:r w:rsidRPr="00036A4A">
              <w:rPr>
                <w:rFonts w:hint="eastAsia"/>
                <w:szCs w:val="21"/>
              </w:rPr>
              <w:t>财务管理员</w:t>
            </w:r>
          </w:p>
          <w:p w14:paraId="1D3A3116" w14:textId="2F9E6018" w:rsidR="008F06CB" w:rsidRDefault="008F06CB" w:rsidP="00025031">
            <w:pPr>
              <w:spacing w:line="360" w:lineRule="auto"/>
              <w:jc w:val="center"/>
              <w:rPr>
                <w:szCs w:val="21"/>
              </w:rPr>
            </w:pPr>
            <w:r>
              <w:rPr>
                <w:rFonts w:hint="eastAsia"/>
                <w:szCs w:val="21"/>
              </w:rPr>
              <w:t>骆佳俊</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5027564B" w14:textId="77777777" w:rsidR="00025031" w:rsidRDefault="00025031" w:rsidP="00025031">
            <w:pPr>
              <w:spacing w:line="360" w:lineRule="auto"/>
              <w:jc w:val="center"/>
              <w:rPr>
                <w:szCs w:val="21"/>
              </w:rPr>
            </w:pPr>
            <w:r w:rsidRPr="00036A4A">
              <w:rPr>
                <w:rFonts w:hint="eastAsia"/>
                <w:szCs w:val="21"/>
              </w:rPr>
              <w:t>配置管理员</w:t>
            </w:r>
          </w:p>
          <w:p w14:paraId="4D80DF3C" w14:textId="7A8145E8" w:rsidR="008F06CB" w:rsidRDefault="008F06CB" w:rsidP="00025031">
            <w:pPr>
              <w:spacing w:line="360" w:lineRule="auto"/>
              <w:jc w:val="center"/>
              <w:rPr>
                <w:szCs w:val="21"/>
              </w:rPr>
            </w:pPr>
            <w:r>
              <w:rPr>
                <w:rFonts w:hint="eastAsia"/>
                <w:szCs w:val="21"/>
              </w:rPr>
              <w:t>叶柏成</w:t>
            </w:r>
          </w:p>
        </w:tc>
      </w:tr>
      <w:bookmarkEnd w:id="141"/>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w:t>
            </w:r>
            <w:proofErr w:type="gramStart"/>
            <w:r>
              <w:rPr>
                <w:rFonts w:hint="eastAsia"/>
                <w:szCs w:val="21"/>
              </w:rPr>
              <w:t>员重新</w:t>
            </w:r>
            <w:proofErr w:type="gramEnd"/>
            <w:r>
              <w:rPr>
                <w:rFonts w:hint="eastAsia"/>
                <w:szCs w:val="21"/>
              </w:rPr>
              <w:t>选择合适资源</w:t>
            </w:r>
          </w:p>
        </w:tc>
        <w:tc>
          <w:tcPr>
            <w:tcW w:w="1985" w:type="dxa"/>
          </w:tcPr>
          <w:p w14:paraId="2C77CE01" w14:textId="77777777" w:rsidR="00025031" w:rsidRDefault="00025031" w:rsidP="00025031">
            <w:pPr>
              <w:spacing w:line="360" w:lineRule="auto"/>
              <w:jc w:val="center"/>
              <w:rPr>
                <w:szCs w:val="21"/>
              </w:rPr>
            </w:pPr>
            <w:r w:rsidRPr="00036A4A">
              <w:rPr>
                <w:rFonts w:hint="eastAsia"/>
                <w:szCs w:val="21"/>
              </w:rPr>
              <w:t>项目经理</w:t>
            </w:r>
          </w:p>
          <w:p w14:paraId="46C13861" w14:textId="18FE87CD" w:rsidR="008F06CB" w:rsidRDefault="008F06CB" w:rsidP="00025031">
            <w:pPr>
              <w:spacing w:line="360" w:lineRule="auto"/>
              <w:jc w:val="center"/>
              <w:rPr>
                <w:szCs w:val="21"/>
              </w:rPr>
            </w:pPr>
            <w:r>
              <w:rPr>
                <w:rFonts w:hint="eastAsia"/>
                <w:szCs w:val="21"/>
              </w:rPr>
              <w:t>沈启航</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，如仍无法使用，选择教三空的教室</w:t>
            </w:r>
          </w:p>
        </w:tc>
        <w:tc>
          <w:tcPr>
            <w:tcW w:w="1985" w:type="dxa"/>
          </w:tcPr>
          <w:p w14:paraId="2F089231" w14:textId="77777777" w:rsidR="00025031" w:rsidRDefault="00025031" w:rsidP="00025031">
            <w:pPr>
              <w:spacing w:line="360" w:lineRule="auto"/>
              <w:jc w:val="center"/>
              <w:rPr>
                <w:szCs w:val="21"/>
              </w:rPr>
            </w:pPr>
            <w:r w:rsidRPr="00036A4A">
              <w:rPr>
                <w:rFonts w:hint="eastAsia"/>
                <w:szCs w:val="21"/>
              </w:rPr>
              <w:t>项目经理</w:t>
            </w:r>
          </w:p>
          <w:p w14:paraId="2E797027" w14:textId="2F3AA1C4" w:rsidR="008F06CB" w:rsidRDefault="008F06CB" w:rsidP="00025031">
            <w:pPr>
              <w:spacing w:line="360" w:lineRule="auto"/>
              <w:jc w:val="center"/>
              <w:rPr>
                <w:szCs w:val="21"/>
              </w:rPr>
            </w:pPr>
            <w:r>
              <w:rPr>
                <w:rFonts w:hint="eastAsia"/>
                <w:szCs w:val="21"/>
              </w:rPr>
              <w:t>沈启航</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368AA62B" w14:textId="77777777" w:rsidR="00025031" w:rsidRDefault="00025031" w:rsidP="00025031">
            <w:pPr>
              <w:spacing w:line="360" w:lineRule="auto"/>
              <w:jc w:val="center"/>
              <w:rPr>
                <w:szCs w:val="21"/>
              </w:rPr>
            </w:pPr>
            <w:r>
              <w:rPr>
                <w:rFonts w:hint="eastAsia"/>
                <w:szCs w:val="21"/>
              </w:rPr>
              <w:t>配置管理员</w:t>
            </w:r>
          </w:p>
          <w:p w14:paraId="1FC2E6D0" w14:textId="38E96DBD" w:rsidR="008F06CB" w:rsidRDefault="008F06CB" w:rsidP="00025031">
            <w:pPr>
              <w:spacing w:line="360" w:lineRule="auto"/>
              <w:jc w:val="center"/>
              <w:rPr>
                <w:szCs w:val="21"/>
              </w:rPr>
            </w:pPr>
            <w:r>
              <w:rPr>
                <w:rFonts w:hint="eastAsia"/>
                <w:szCs w:val="21"/>
              </w:rPr>
              <w:t>叶柏成</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6E5985CA" w14:textId="77777777" w:rsidR="00025031" w:rsidRDefault="00025031" w:rsidP="00025031">
            <w:pPr>
              <w:spacing w:line="360" w:lineRule="auto"/>
              <w:jc w:val="center"/>
              <w:rPr>
                <w:szCs w:val="21"/>
              </w:rPr>
            </w:pPr>
            <w:r>
              <w:rPr>
                <w:rFonts w:hint="eastAsia"/>
                <w:szCs w:val="21"/>
              </w:rPr>
              <w:t>项目经理</w:t>
            </w:r>
          </w:p>
          <w:p w14:paraId="2A32A597" w14:textId="324C9D8D" w:rsidR="008F06CB" w:rsidRDefault="008F06CB" w:rsidP="00025031">
            <w:pPr>
              <w:spacing w:line="360" w:lineRule="auto"/>
              <w:jc w:val="center"/>
              <w:rPr>
                <w:szCs w:val="21"/>
              </w:rPr>
            </w:pPr>
            <w:r>
              <w:rPr>
                <w:rFonts w:hint="eastAsia"/>
                <w:szCs w:val="21"/>
              </w:rPr>
              <w:t>沈启航</w:t>
            </w:r>
          </w:p>
        </w:tc>
      </w:tr>
      <w:tr w:rsidR="00BE10F3" w14:paraId="04151B06" w14:textId="77777777" w:rsidTr="00F7418E">
        <w:trPr>
          <w:trHeight w:val="765"/>
        </w:trPr>
        <w:tc>
          <w:tcPr>
            <w:tcW w:w="2405" w:type="dxa"/>
          </w:tcPr>
          <w:p w14:paraId="61764794" w14:textId="79DFA366" w:rsidR="00BE10F3" w:rsidRDefault="00BE10F3" w:rsidP="00025031">
            <w:pPr>
              <w:spacing w:line="360" w:lineRule="auto"/>
              <w:rPr>
                <w:szCs w:val="21"/>
              </w:rPr>
            </w:pPr>
            <w:r w:rsidRPr="00BE10F3">
              <w:rPr>
                <w:rFonts w:hint="eastAsia"/>
                <w:szCs w:val="21"/>
              </w:rPr>
              <w:t>项目无法投入实践</w:t>
            </w:r>
          </w:p>
        </w:tc>
        <w:tc>
          <w:tcPr>
            <w:tcW w:w="3940" w:type="dxa"/>
            <w:shd w:val="clear" w:color="auto" w:fill="auto"/>
          </w:tcPr>
          <w:p w14:paraId="11A4E0B2" w14:textId="574A29B0" w:rsidR="00BE10F3" w:rsidRDefault="00BE10F3" w:rsidP="00025031">
            <w:pPr>
              <w:spacing w:line="360" w:lineRule="auto"/>
              <w:rPr>
                <w:szCs w:val="21"/>
              </w:rPr>
            </w:pPr>
            <w:r>
              <w:rPr>
                <w:rFonts w:hint="eastAsia"/>
                <w:szCs w:val="21"/>
              </w:rPr>
              <w:t>T</w:t>
            </w:r>
            <w:r>
              <w:rPr>
                <w:szCs w:val="21"/>
              </w:rPr>
              <w:t>BD</w:t>
            </w:r>
          </w:p>
        </w:tc>
        <w:tc>
          <w:tcPr>
            <w:tcW w:w="1985" w:type="dxa"/>
          </w:tcPr>
          <w:p w14:paraId="7D4CBDAA" w14:textId="5D4E18BA" w:rsidR="00BE10F3" w:rsidRDefault="00BE10F3" w:rsidP="00025031">
            <w:pPr>
              <w:spacing w:line="360" w:lineRule="auto"/>
              <w:jc w:val="center"/>
              <w:rPr>
                <w:szCs w:val="21"/>
              </w:rPr>
            </w:pPr>
            <w:r>
              <w:rPr>
                <w:rFonts w:hint="eastAsia"/>
                <w:szCs w:val="21"/>
              </w:rPr>
              <w:t>T</w:t>
            </w:r>
            <w:r>
              <w:rPr>
                <w:szCs w:val="21"/>
              </w:rPr>
              <w:t>BD</w:t>
            </w:r>
          </w:p>
        </w:tc>
      </w:tr>
    </w:tbl>
    <w:p w14:paraId="6E13462C" w14:textId="2802063C" w:rsidR="00574C23" w:rsidRDefault="00947F56">
      <w:pPr>
        <w:pStyle w:val="1"/>
      </w:pPr>
      <w:bookmarkStart w:id="142" w:name="_Toc531879224"/>
      <w:r>
        <w:rPr>
          <w:rFonts w:hint="eastAsia"/>
        </w:rPr>
        <w:lastRenderedPageBreak/>
        <w:t>9</w:t>
      </w:r>
      <w:r>
        <w:t xml:space="preserve"> </w:t>
      </w:r>
      <w:r>
        <w:rPr>
          <w:rFonts w:hint="eastAsia"/>
        </w:rPr>
        <w:t>范围管理计划</w:t>
      </w:r>
      <w:bookmarkEnd w:id="142"/>
    </w:p>
    <w:p w14:paraId="70B60196" w14:textId="0662CE99" w:rsidR="00A767E4" w:rsidRDefault="006A4EE7" w:rsidP="00004989">
      <w:pPr>
        <w:pStyle w:val="2"/>
      </w:pPr>
      <w:bookmarkStart w:id="143" w:name="_Toc531879225"/>
      <w:r>
        <w:rPr>
          <w:rFonts w:hint="eastAsia"/>
        </w:rPr>
        <w:t>9.1</w:t>
      </w:r>
      <w:r>
        <w:t xml:space="preserve"> </w:t>
      </w:r>
      <w:r w:rsidR="0018195B">
        <w:rPr>
          <w:rFonts w:hint="eastAsia"/>
        </w:rPr>
        <w:t>收集</w:t>
      </w:r>
      <w:r>
        <w:rPr>
          <w:rFonts w:hint="eastAsia"/>
        </w:rPr>
        <w:t>需求</w:t>
      </w:r>
      <w:bookmarkEnd w:id="143"/>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4" w:name="_Toc531879226"/>
      <w:r>
        <w:rPr>
          <w:rFonts w:hint="eastAsia"/>
        </w:rPr>
        <w:t>9.2 定义范围</w:t>
      </w:r>
      <w:bookmarkEnd w:id="144"/>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0821D5" w:rsidRDefault="00004989" w:rsidP="00B14709">
            <w:pPr>
              <w:jc w:val="center"/>
              <w:rPr>
                <w:b/>
                <w:sz w:val="24"/>
                <w:szCs w:val="24"/>
              </w:rPr>
            </w:pPr>
            <w:r w:rsidRPr="000821D5">
              <w:rPr>
                <w:rFonts w:hint="eastAsia"/>
                <w:b/>
                <w:sz w:val="24"/>
                <w:szCs w:val="24"/>
              </w:rPr>
              <w:t>项目</w:t>
            </w:r>
            <w:r w:rsidRPr="000821D5">
              <w:rPr>
                <w:b/>
                <w:sz w:val="24"/>
                <w:szCs w:val="24"/>
              </w:rPr>
              <w:t>主要工作</w:t>
            </w:r>
          </w:p>
        </w:tc>
        <w:tc>
          <w:tcPr>
            <w:tcW w:w="2765" w:type="dxa"/>
            <w:shd w:val="clear" w:color="auto" w:fill="auto"/>
          </w:tcPr>
          <w:p w14:paraId="2030625F" w14:textId="77777777" w:rsidR="00004989" w:rsidRPr="000821D5" w:rsidRDefault="00004989" w:rsidP="00B14709">
            <w:pPr>
              <w:jc w:val="center"/>
              <w:rPr>
                <w:b/>
                <w:sz w:val="24"/>
                <w:szCs w:val="24"/>
              </w:rPr>
            </w:pPr>
            <w:r w:rsidRPr="000821D5">
              <w:rPr>
                <w:rFonts w:hint="eastAsia"/>
                <w:b/>
                <w:sz w:val="24"/>
                <w:szCs w:val="24"/>
              </w:rPr>
              <w:t>工作</w:t>
            </w:r>
            <w:r w:rsidRPr="000821D5">
              <w:rPr>
                <w:b/>
                <w:sz w:val="24"/>
                <w:szCs w:val="24"/>
              </w:rPr>
              <w:t>目标</w:t>
            </w:r>
          </w:p>
        </w:tc>
        <w:tc>
          <w:tcPr>
            <w:tcW w:w="2766" w:type="dxa"/>
            <w:shd w:val="clear" w:color="auto" w:fill="auto"/>
          </w:tcPr>
          <w:p w14:paraId="7B3AA1F6" w14:textId="77777777" w:rsidR="00004989" w:rsidRPr="000821D5" w:rsidRDefault="00004989" w:rsidP="00B14709">
            <w:pPr>
              <w:jc w:val="center"/>
              <w:rPr>
                <w:b/>
                <w:sz w:val="24"/>
                <w:szCs w:val="24"/>
              </w:rPr>
            </w:pPr>
            <w:r w:rsidRPr="000821D5">
              <w:rPr>
                <w:rFonts w:hint="eastAsia"/>
                <w:b/>
                <w:sz w:val="24"/>
                <w:szCs w:val="24"/>
              </w:rPr>
              <w:t>检验</w:t>
            </w:r>
            <w:r w:rsidRPr="000821D5">
              <w:rPr>
                <w:b/>
                <w:sz w:val="24"/>
                <w:szCs w:val="24"/>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w:t>
            </w:r>
            <w:proofErr w:type="gramStart"/>
            <w:r>
              <w:t>得到</w:t>
            </w:r>
            <w:r>
              <w:rPr>
                <w:rFonts w:hint="eastAsia"/>
              </w:rPr>
              <w:t>愿景</w:t>
            </w:r>
            <w:r>
              <w:t>与</w:t>
            </w:r>
            <w:proofErr w:type="gramEnd"/>
            <w:r>
              <w:t>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proofErr w:type="gramStart"/>
            <w:r>
              <w:rPr>
                <w:rFonts w:hint="eastAsia"/>
              </w:rPr>
              <w:t>得需求</w:t>
            </w:r>
            <w:proofErr w:type="gramEnd"/>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w:t>
            </w:r>
            <w:proofErr w:type="gramStart"/>
            <w:r>
              <w:t>规</w:t>
            </w:r>
            <w:proofErr w:type="gramEnd"/>
            <w:r>
              <w:t>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t>能否</w:t>
            </w:r>
            <w:r>
              <w:t>得到需求文档的基准版本和控制版本</w:t>
            </w:r>
            <w:r>
              <w:rPr>
                <w:rFonts w:hint="eastAsia"/>
              </w:rPr>
              <w:t>以及</w:t>
            </w:r>
            <w:r>
              <w:t>正式发布需求变更文档</w:t>
            </w:r>
          </w:p>
        </w:tc>
      </w:tr>
    </w:tbl>
    <w:p w14:paraId="7A8965AF" w14:textId="330D890A" w:rsidR="006A4EE7" w:rsidRDefault="006A4EE7" w:rsidP="00004989">
      <w:pPr>
        <w:pStyle w:val="2"/>
      </w:pPr>
      <w:bookmarkStart w:id="145" w:name="_Toc531879227"/>
      <w:r>
        <w:rPr>
          <w:rFonts w:hint="eastAsia"/>
        </w:rPr>
        <w:t>9.3</w:t>
      </w:r>
      <w:r>
        <w:t xml:space="preserve"> </w:t>
      </w:r>
      <w:commentRangeStart w:id="146"/>
      <w:r>
        <w:rPr>
          <w:rFonts w:hint="eastAsia"/>
        </w:rPr>
        <w:t>变更控制</w:t>
      </w:r>
      <w:commentRangeEnd w:id="146"/>
      <w:r w:rsidR="00CC2E9B">
        <w:rPr>
          <w:rStyle w:val="af2"/>
          <w:rFonts w:asciiTheme="minorHAnsi" w:eastAsiaTheme="minorEastAsia" w:hAnsiTheme="minorHAnsi" w:cstheme="minorBidi"/>
          <w:b w:val="0"/>
          <w:bCs w:val="0"/>
        </w:rPr>
        <w:commentReference w:id="146"/>
      </w:r>
      <w:bookmarkEnd w:id="145"/>
    </w:p>
    <w:p w14:paraId="294F06A5" w14:textId="377E8A2C" w:rsidR="00E1536F" w:rsidRDefault="00E1536F" w:rsidP="00A31198">
      <w:pPr>
        <w:pStyle w:val="3"/>
      </w:pPr>
      <w:bookmarkStart w:id="147" w:name="_Toc531879228"/>
      <w:r>
        <w:rPr>
          <w:rFonts w:hint="eastAsia"/>
        </w:rPr>
        <w:t>9.3.1</w:t>
      </w:r>
      <w:r>
        <w:t xml:space="preserve"> </w:t>
      </w:r>
      <w:r>
        <w:rPr>
          <w:rFonts w:hint="eastAsia"/>
        </w:rPr>
        <w:t>控制方法</w:t>
      </w:r>
      <w:bookmarkEnd w:id="147"/>
    </w:p>
    <w:p w14:paraId="0C8789B6" w14:textId="7C47C19E" w:rsid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67DBC0EF" w14:textId="3562772B" w:rsidR="000821D5" w:rsidRPr="00E1536F" w:rsidRDefault="000821D5" w:rsidP="00E1536F">
      <w:pPr>
        <w:pStyle w:val="af4"/>
        <w:numPr>
          <w:ilvl w:val="0"/>
          <w:numId w:val="12"/>
        </w:numPr>
        <w:ind w:firstLineChars="0"/>
        <w:rPr>
          <w:rFonts w:ascii="宋体" w:eastAsia="宋体" w:hAnsi="宋体"/>
        </w:rPr>
      </w:pPr>
      <w:r>
        <w:rPr>
          <w:rFonts w:ascii="宋体" w:eastAsia="宋体" w:hAnsi="宋体" w:hint="eastAsia"/>
        </w:rPr>
        <w:t>组内评审</w:t>
      </w:r>
    </w:p>
    <w:p w14:paraId="4FABEB21" w14:textId="36F8A7BD" w:rsidR="00FF02C4" w:rsidRPr="00FF02C4" w:rsidRDefault="00FF02C4" w:rsidP="00A31198">
      <w:pPr>
        <w:pStyle w:val="3"/>
      </w:pPr>
      <w:bookmarkStart w:id="148" w:name="_Toc531879229"/>
      <w:r>
        <w:rPr>
          <w:rFonts w:hint="eastAsia"/>
        </w:rPr>
        <w:lastRenderedPageBreak/>
        <w:t>9.3.</w:t>
      </w:r>
      <w:r w:rsidR="00E1536F">
        <w:rPr>
          <w:rFonts w:hint="eastAsia"/>
        </w:rPr>
        <w:t>2</w:t>
      </w:r>
      <w:r w:rsidR="00E1536F">
        <w:t xml:space="preserve"> </w:t>
      </w:r>
      <w:r w:rsidR="000821D5">
        <w:t>CCB</w:t>
      </w:r>
      <w:r w:rsidR="00E1536F">
        <w:rPr>
          <w:rFonts w:hint="eastAsia"/>
        </w:rPr>
        <w:t>控制流程</w:t>
      </w:r>
      <w:bookmarkEnd w:id="148"/>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49" w:name="_Toc531879230"/>
      <w:r>
        <w:rPr>
          <w:rFonts w:hint="eastAsia"/>
        </w:rPr>
        <w:t xml:space="preserve">10 </w:t>
      </w:r>
      <w:r>
        <w:rPr>
          <w:rFonts w:hint="eastAsia"/>
        </w:rPr>
        <w:t>进度管理计划</w:t>
      </w:r>
      <w:bookmarkEnd w:id="149"/>
    </w:p>
    <w:p w14:paraId="5BCD76EE" w14:textId="1534D390" w:rsidR="00A767E4" w:rsidRDefault="00B14709" w:rsidP="00B14709">
      <w:pPr>
        <w:pStyle w:val="2"/>
      </w:pPr>
      <w:bookmarkStart w:id="150" w:name="_Toc531879231"/>
      <w:r>
        <w:rPr>
          <w:rFonts w:hint="eastAsia"/>
        </w:rPr>
        <w:t>10.1</w:t>
      </w:r>
      <w:r>
        <w:t xml:space="preserve"> </w:t>
      </w:r>
      <w:r w:rsidR="004A025C" w:rsidRPr="004A025C">
        <w:rPr>
          <w:rFonts w:hint="eastAsia"/>
        </w:rPr>
        <w:t>进度管理规范</w:t>
      </w:r>
      <w:bookmarkEnd w:id="150"/>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1" w:name="_Toc531879232"/>
      <w:r>
        <w:rPr>
          <w:rFonts w:hint="eastAsia"/>
        </w:rPr>
        <w:t>10.2</w:t>
      </w:r>
      <w:r>
        <w:t xml:space="preserve"> </w:t>
      </w:r>
      <w:r>
        <w:rPr>
          <w:rFonts w:hint="eastAsia"/>
        </w:rPr>
        <w:t>进度管理工具</w:t>
      </w:r>
      <w:bookmarkEnd w:id="151"/>
    </w:p>
    <w:p w14:paraId="20A0C80A" w14:textId="28280222" w:rsidR="004A025C" w:rsidRPr="004A025C" w:rsidRDefault="004A025C" w:rsidP="004A025C">
      <w:pPr>
        <w:pStyle w:val="af4"/>
        <w:numPr>
          <w:ilvl w:val="0"/>
          <w:numId w:val="12"/>
        </w:numPr>
        <w:ind w:firstLineChars="0"/>
      </w:pPr>
      <w:proofErr w:type="gramStart"/>
      <w:r>
        <w:rPr>
          <w:rFonts w:hint="eastAsia"/>
        </w:rPr>
        <w:t>甘特图</w:t>
      </w:r>
      <w:proofErr w:type="gramEnd"/>
    </w:p>
    <w:p w14:paraId="4284FCC7" w14:textId="2D53E118" w:rsidR="00B14709" w:rsidRDefault="00B14709" w:rsidP="00B14709">
      <w:pPr>
        <w:pStyle w:val="2"/>
      </w:pPr>
      <w:bookmarkStart w:id="152" w:name="_Toc531879233"/>
      <w:r>
        <w:rPr>
          <w:rFonts w:hint="eastAsia"/>
        </w:rPr>
        <w:t>10.</w:t>
      </w:r>
      <w:r w:rsidR="004A025C">
        <w:rPr>
          <w:rFonts w:hint="eastAsia"/>
        </w:rPr>
        <w:t>3</w:t>
      </w:r>
      <w:r>
        <w:t xml:space="preserve"> </w:t>
      </w:r>
      <w:r>
        <w:rPr>
          <w:rFonts w:hint="eastAsia"/>
        </w:rPr>
        <w:t>进度管理</w:t>
      </w:r>
      <w:r w:rsidR="004A025C">
        <w:rPr>
          <w:rFonts w:hint="eastAsia"/>
        </w:rPr>
        <w:t>方式</w:t>
      </w:r>
      <w:bookmarkEnd w:id="152"/>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w:t>
      </w:r>
      <w:proofErr w:type="gramStart"/>
      <w:r w:rsidRPr="004A025C">
        <w:rPr>
          <w:rFonts w:hint="eastAsia"/>
        </w:rPr>
        <w:t>在甘特图中</w:t>
      </w:r>
      <w:proofErr w:type="gramEnd"/>
      <w:r w:rsidRPr="004A025C">
        <w:rPr>
          <w:rFonts w:hint="eastAsia"/>
        </w:rPr>
        <w:t>记录</w:t>
      </w:r>
    </w:p>
    <w:p w14:paraId="506D22AE" w14:textId="2CB441BD" w:rsidR="008F7DDC" w:rsidRDefault="004A025C" w:rsidP="008F7DDC">
      <w:pPr>
        <w:pStyle w:val="af4"/>
        <w:numPr>
          <w:ilvl w:val="0"/>
          <w:numId w:val="12"/>
        </w:numPr>
        <w:ind w:firstLineChars="0"/>
      </w:pPr>
      <w:r>
        <w:rPr>
          <w:rFonts w:hint="eastAsia"/>
        </w:rPr>
        <w:t>通过每日报告，汇总每天的进度安排</w:t>
      </w:r>
    </w:p>
    <w:p w14:paraId="1A4ACD79" w14:textId="534411BE" w:rsidR="00D95AE1" w:rsidRDefault="00D95AE1" w:rsidP="00D95AE1">
      <w:pPr>
        <w:pStyle w:val="2"/>
      </w:pPr>
      <w:bookmarkStart w:id="153" w:name="_Toc531879234"/>
      <w:r>
        <w:rPr>
          <w:rFonts w:hint="eastAsia"/>
        </w:rPr>
        <w:lastRenderedPageBreak/>
        <w:t>10.4</w:t>
      </w:r>
      <w:r>
        <w:t xml:space="preserve"> </w:t>
      </w:r>
      <w:r>
        <w:rPr>
          <w:rFonts w:hint="eastAsia"/>
        </w:rPr>
        <w:t>定义活动（</w:t>
      </w:r>
      <w:r w:rsidRPr="00D95AE1">
        <w:t>WBS</w:t>
      </w:r>
      <w:r>
        <w:rPr>
          <w:rFonts w:hint="eastAsia"/>
        </w:rPr>
        <w:t>）</w:t>
      </w:r>
      <w:bookmarkEnd w:id="153"/>
    </w:p>
    <w:p w14:paraId="40B83EC7" w14:textId="75346A2E" w:rsidR="00D95AE1" w:rsidRDefault="003946F9" w:rsidP="00D95AE1">
      <w:r>
        <w:rPr>
          <w:noProof/>
        </w:rPr>
        <w:drawing>
          <wp:inline distT="0" distB="0" distL="0" distR="0" wp14:anchorId="76DA5873" wp14:editId="66104108">
            <wp:extent cx="5230715" cy="352823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190" t="10601" r="16602" b="15323"/>
                    <a:stretch/>
                  </pic:blipFill>
                  <pic:spPr bwMode="auto">
                    <a:xfrm>
                      <a:off x="0" y="0"/>
                      <a:ext cx="5235154" cy="3531230"/>
                    </a:xfrm>
                    <a:prstGeom prst="rect">
                      <a:avLst/>
                    </a:prstGeom>
                    <a:ln>
                      <a:noFill/>
                    </a:ln>
                    <a:extLst>
                      <a:ext uri="{53640926-AAD7-44D8-BBD7-CCE9431645EC}">
                        <a14:shadowObscured xmlns:a14="http://schemas.microsoft.com/office/drawing/2010/main"/>
                      </a:ext>
                    </a:extLst>
                  </pic:spPr>
                </pic:pic>
              </a:graphicData>
            </a:graphic>
          </wp:inline>
        </w:drawing>
      </w:r>
    </w:p>
    <w:p w14:paraId="644B17A4" w14:textId="40BEB920" w:rsidR="00D95AE1" w:rsidRPr="00D95AE1" w:rsidRDefault="00D95AE1" w:rsidP="00D95AE1">
      <w:r>
        <w:rPr>
          <w:rFonts w:hint="eastAsia"/>
        </w:rPr>
        <w:t>详见</w:t>
      </w:r>
      <w:r>
        <w:rPr>
          <w:rFonts w:hint="eastAsia"/>
        </w:rPr>
        <w:t>P</w:t>
      </w:r>
      <w:r>
        <w:t>RD2018-G03-WBS</w:t>
      </w:r>
    </w:p>
    <w:p w14:paraId="6657A7C0" w14:textId="0D987459" w:rsidR="008F7DDC" w:rsidRDefault="008F7DDC" w:rsidP="008F7DDC">
      <w:pPr>
        <w:pStyle w:val="2"/>
      </w:pPr>
      <w:bookmarkStart w:id="154" w:name="_Toc531879235"/>
      <w:r>
        <w:rPr>
          <w:rFonts w:hint="eastAsia"/>
        </w:rPr>
        <w:t>10.</w:t>
      </w:r>
      <w:r w:rsidR="00D95AE1">
        <w:rPr>
          <w:rFonts w:hint="eastAsia"/>
        </w:rPr>
        <w:t>5</w:t>
      </w:r>
      <w:r>
        <w:t xml:space="preserve"> </w:t>
      </w:r>
      <w:r>
        <w:rPr>
          <w:rFonts w:hint="eastAsia"/>
        </w:rPr>
        <w:t>制定进度</w:t>
      </w:r>
      <w:bookmarkEnd w:id="154"/>
    </w:p>
    <w:p w14:paraId="36F0D788" w14:textId="4555C458" w:rsidR="008F7DDC" w:rsidRDefault="008F7DDC" w:rsidP="008F7DDC">
      <w:r>
        <w:rPr>
          <w:noProof/>
        </w:rPr>
        <w:drawing>
          <wp:inline distT="0" distB="0" distL="0" distR="0" wp14:anchorId="306EF245" wp14:editId="70494129">
            <wp:extent cx="5238750" cy="297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674" b="15478"/>
                    <a:stretch/>
                  </pic:blipFill>
                  <pic:spPr bwMode="auto">
                    <a:xfrm>
                      <a:off x="0" y="0"/>
                      <a:ext cx="5238750" cy="2971800"/>
                    </a:xfrm>
                    <a:prstGeom prst="rect">
                      <a:avLst/>
                    </a:prstGeom>
                    <a:ln>
                      <a:noFill/>
                    </a:ln>
                    <a:extLst>
                      <a:ext uri="{53640926-AAD7-44D8-BBD7-CCE9431645EC}">
                        <a14:shadowObscured xmlns:a14="http://schemas.microsoft.com/office/drawing/2010/main"/>
                      </a:ext>
                    </a:extLst>
                  </pic:spPr>
                </pic:pic>
              </a:graphicData>
            </a:graphic>
          </wp:inline>
        </w:drawing>
      </w:r>
    </w:p>
    <w:p w14:paraId="065A46F4" w14:textId="3670E0DD" w:rsidR="008F7DDC" w:rsidRPr="008F7DDC" w:rsidRDefault="008F7DDC" w:rsidP="008F7DDC">
      <w:r>
        <w:rPr>
          <w:rFonts w:hint="eastAsia"/>
        </w:rPr>
        <w:t>详见</w:t>
      </w:r>
      <w:r>
        <w:rPr>
          <w:rFonts w:hint="eastAsia"/>
        </w:rPr>
        <w:t>P</w:t>
      </w:r>
      <w:r>
        <w:t>RD2018-G03-</w:t>
      </w:r>
      <w:proofErr w:type="gramStart"/>
      <w:r>
        <w:rPr>
          <w:rFonts w:hint="eastAsia"/>
        </w:rPr>
        <w:t>甘特图</w:t>
      </w:r>
      <w:proofErr w:type="gramEnd"/>
    </w:p>
    <w:p w14:paraId="38CF1100" w14:textId="7720015A" w:rsidR="00574C23" w:rsidRDefault="00947F56">
      <w:pPr>
        <w:pStyle w:val="1"/>
      </w:pPr>
      <w:bookmarkStart w:id="155" w:name="_Toc531879236"/>
      <w:r>
        <w:rPr>
          <w:rFonts w:hint="eastAsia"/>
        </w:rPr>
        <w:lastRenderedPageBreak/>
        <w:t>11</w:t>
      </w:r>
      <w:r>
        <w:t xml:space="preserve"> </w:t>
      </w:r>
      <w:r>
        <w:rPr>
          <w:rFonts w:hint="eastAsia"/>
        </w:rPr>
        <w:t>成本管理计划</w:t>
      </w:r>
      <w:bookmarkEnd w:id="155"/>
    </w:p>
    <w:p w14:paraId="21E0DFAB" w14:textId="3BE04823" w:rsidR="00A767E4" w:rsidRDefault="00553EB0" w:rsidP="00553EB0">
      <w:pPr>
        <w:pStyle w:val="2"/>
      </w:pPr>
      <w:bookmarkStart w:id="156" w:name="_Toc531879237"/>
      <w:r>
        <w:rPr>
          <w:rFonts w:hint="eastAsia"/>
        </w:rPr>
        <w:t>11.1</w:t>
      </w:r>
      <w:r>
        <w:t xml:space="preserve"> </w:t>
      </w:r>
      <w:r>
        <w:rPr>
          <w:rFonts w:hint="eastAsia"/>
        </w:rPr>
        <w:t>成本估计规范</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Pr="002210A6" w:rsidRDefault="00553EB0" w:rsidP="00364D55">
            <w:pPr>
              <w:rPr>
                <w:b/>
                <w:noProof/>
                <w:sz w:val="24"/>
                <w:szCs w:val="24"/>
              </w:rPr>
            </w:pPr>
            <w:r w:rsidRPr="002210A6">
              <w:rPr>
                <w:rFonts w:hint="eastAsia"/>
                <w:b/>
                <w:noProof/>
                <w:sz w:val="24"/>
                <w:szCs w:val="24"/>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Pr="002210A6" w:rsidRDefault="00553EB0" w:rsidP="00364D55">
            <w:pPr>
              <w:rPr>
                <w:b/>
                <w:noProof/>
                <w:sz w:val="24"/>
                <w:szCs w:val="24"/>
              </w:rPr>
            </w:pPr>
            <w:r w:rsidRPr="002210A6">
              <w:rPr>
                <w:rFonts w:hint="eastAsia"/>
                <w:b/>
                <w:noProof/>
                <w:sz w:val="24"/>
                <w:szCs w:val="24"/>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Pr="002210A6" w:rsidRDefault="00553EB0" w:rsidP="00364D55">
            <w:pPr>
              <w:rPr>
                <w:b/>
                <w:noProof/>
                <w:sz w:val="24"/>
                <w:szCs w:val="24"/>
              </w:rPr>
            </w:pPr>
            <w:r w:rsidRPr="002210A6">
              <w:rPr>
                <w:rFonts w:hint="eastAsia"/>
                <w:b/>
                <w:noProof/>
                <w:sz w:val="24"/>
                <w:szCs w:val="24"/>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7" w:name="_Toc531879238"/>
      <w:r>
        <w:rPr>
          <w:rFonts w:hint="eastAsia"/>
        </w:rPr>
        <w:t>11.2</w:t>
      </w:r>
      <w:r>
        <w:t xml:space="preserve"> </w:t>
      </w:r>
      <w:r>
        <w:rPr>
          <w:rFonts w:hint="eastAsia"/>
        </w:rPr>
        <w:t>估计成本</w:t>
      </w:r>
      <w:bookmarkEnd w:id="157"/>
    </w:p>
    <w:p w14:paraId="4F28DE66" w14:textId="63CC2AAD" w:rsidR="00553EB0" w:rsidRDefault="00553EB0" w:rsidP="00553EB0">
      <w:pPr>
        <w:pStyle w:val="3"/>
      </w:pPr>
      <w:bookmarkStart w:id="158" w:name="_Toc531879239"/>
      <w:r>
        <w:rPr>
          <w:rFonts w:hint="eastAsia"/>
        </w:rPr>
        <w:t>11.2.1</w:t>
      </w:r>
      <w:r>
        <w:t xml:space="preserve"> </w:t>
      </w:r>
      <w:r>
        <w:rPr>
          <w:rFonts w:hint="eastAsia"/>
        </w:rPr>
        <w:t>人工成本估算</w:t>
      </w:r>
      <w:bookmarkEnd w:id="158"/>
    </w:p>
    <w:tbl>
      <w:tblPr>
        <w:tblW w:w="5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tblGrid>
      <w:tr w:rsidR="00600820" w14:paraId="64C0E83D" w14:textId="77777777" w:rsidTr="00600820">
        <w:tc>
          <w:tcPr>
            <w:tcW w:w="2074" w:type="dxa"/>
          </w:tcPr>
          <w:p w14:paraId="2812410A" w14:textId="77777777" w:rsidR="00600820" w:rsidRDefault="00600820" w:rsidP="00364D55">
            <w:pPr>
              <w:spacing w:line="360" w:lineRule="auto"/>
              <w:jc w:val="center"/>
              <w:rPr>
                <w:b/>
                <w:sz w:val="24"/>
                <w:szCs w:val="21"/>
              </w:rPr>
            </w:pPr>
            <w:r>
              <w:rPr>
                <w:rFonts w:hint="eastAsia"/>
                <w:b/>
                <w:sz w:val="24"/>
                <w:szCs w:val="21"/>
              </w:rPr>
              <w:t>姓名</w:t>
            </w:r>
          </w:p>
        </w:tc>
        <w:tc>
          <w:tcPr>
            <w:tcW w:w="1607" w:type="dxa"/>
          </w:tcPr>
          <w:p w14:paraId="5F55E649" w14:textId="77777777" w:rsidR="00600820" w:rsidRDefault="0060082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600820" w:rsidRDefault="0060082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r>
      <w:tr w:rsidR="00600820" w14:paraId="7C263D2B" w14:textId="77777777" w:rsidTr="00600820">
        <w:tc>
          <w:tcPr>
            <w:tcW w:w="2074" w:type="dxa"/>
          </w:tcPr>
          <w:p w14:paraId="579A5EA6" w14:textId="77777777" w:rsidR="00600820" w:rsidRDefault="00600820" w:rsidP="00364D55">
            <w:pPr>
              <w:spacing w:line="360" w:lineRule="auto"/>
              <w:rPr>
                <w:szCs w:val="21"/>
              </w:rPr>
            </w:pPr>
            <w:r>
              <w:rPr>
                <w:rFonts w:hint="eastAsia"/>
                <w:szCs w:val="21"/>
              </w:rPr>
              <w:t>沈启航</w:t>
            </w:r>
          </w:p>
        </w:tc>
        <w:tc>
          <w:tcPr>
            <w:tcW w:w="1607" w:type="dxa"/>
          </w:tcPr>
          <w:p w14:paraId="582DF51F" w14:textId="77777777" w:rsidR="00600820" w:rsidRDefault="00600820" w:rsidP="00364D55">
            <w:pPr>
              <w:spacing w:line="360" w:lineRule="auto"/>
              <w:rPr>
                <w:szCs w:val="21"/>
              </w:rPr>
            </w:pPr>
            <w:r>
              <w:rPr>
                <w:rFonts w:hint="eastAsia"/>
                <w:szCs w:val="21"/>
              </w:rPr>
              <w:t>项目经理</w:t>
            </w:r>
          </w:p>
        </w:tc>
        <w:tc>
          <w:tcPr>
            <w:tcW w:w="2268" w:type="dxa"/>
          </w:tcPr>
          <w:p w14:paraId="762198E6" w14:textId="77777777" w:rsidR="00600820" w:rsidRDefault="00600820" w:rsidP="00364D55">
            <w:pPr>
              <w:spacing w:line="360" w:lineRule="auto"/>
              <w:rPr>
                <w:szCs w:val="21"/>
              </w:rPr>
            </w:pPr>
            <w:r>
              <w:t>69.34</w:t>
            </w:r>
          </w:p>
        </w:tc>
      </w:tr>
      <w:tr w:rsidR="00600820" w14:paraId="65B30C71" w14:textId="77777777" w:rsidTr="00600820">
        <w:tc>
          <w:tcPr>
            <w:tcW w:w="2074" w:type="dxa"/>
          </w:tcPr>
          <w:p w14:paraId="62059F18" w14:textId="77777777" w:rsidR="00600820" w:rsidRDefault="00600820" w:rsidP="00364D55">
            <w:pPr>
              <w:spacing w:line="360" w:lineRule="auto"/>
              <w:rPr>
                <w:szCs w:val="21"/>
              </w:rPr>
            </w:pPr>
            <w:r>
              <w:rPr>
                <w:rFonts w:hint="eastAsia"/>
                <w:szCs w:val="21"/>
              </w:rPr>
              <w:t>杨以恒</w:t>
            </w:r>
          </w:p>
        </w:tc>
        <w:tc>
          <w:tcPr>
            <w:tcW w:w="1607" w:type="dxa"/>
          </w:tcPr>
          <w:p w14:paraId="0CB55209" w14:textId="77777777" w:rsidR="00600820" w:rsidRDefault="00600820" w:rsidP="00364D55">
            <w:pPr>
              <w:spacing w:line="360" w:lineRule="auto"/>
              <w:rPr>
                <w:szCs w:val="21"/>
              </w:rPr>
            </w:pPr>
            <w:proofErr w:type="gramStart"/>
            <w:r>
              <w:rPr>
                <w:rFonts w:hint="eastAsia"/>
                <w:szCs w:val="21"/>
              </w:rPr>
              <w:t>汇报员</w:t>
            </w:r>
            <w:proofErr w:type="gramEnd"/>
          </w:p>
        </w:tc>
        <w:tc>
          <w:tcPr>
            <w:tcW w:w="2268" w:type="dxa"/>
          </w:tcPr>
          <w:p w14:paraId="2318CF7B" w14:textId="77777777" w:rsidR="00600820" w:rsidRDefault="00600820" w:rsidP="00364D55">
            <w:pPr>
              <w:spacing w:line="360" w:lineRule="auto"/>
              <w:rPr>
                <w:szCs w:val="21"/>
              </w:rPr>
            </w:pPr>
            <w:r>
              <w:t>69.34</w:t>
            </w:r>
          </w:p>
        </w:tc>
      </w:tr>
      <w:tr w:rsidR="00600820" w14:paraId="6ACE3688" w14:textId="77777777" w:rsidTr="00600820">
        <w:tc>
          <w:tcPr>
            <w:tcW w:w="2074" w:type="dxa"/>
          </w:tcPr>
          <w:p w14:paraId="20F141AA" w14:textId="77777777" w:rsidR="00600820" w:rsidRDefault="00600820" w:rsidP="00364D55">
            <w:pPr>
              <w:spacing w:line="360" w:lineRule="auto"/>
              <w:rPr>
                <w:szCs w:val="21"/>
              </w:rPr>
            </w:pPr>
            <w:r>
              <w:rPr>
                <w:rFonts w:hint="eastAsia"/>
                <w:szCs w:val="21"/>
              </w:rPr>
              <w:t>叶柏成</w:t>
            </w:r>
          </w:p>
        </w:tc>
        <w:tc>
          <w:tcPr>
            <w:tcW w:w="1607" w:type="dxa"/>
          </w:tcPr>
          <w:p w14:paraId="6270DED6" w14:textId="77777777" w:rsidR="00600820" w:rsidRDefault="00600820" w:rsidP="00364D55">
            <w:pPr>
              <w:spacing w:line="360" w:lineRule="auto"/>
              <w:rPr>
                <w:szCs w:val="21"/>
              </w:rPr>
            </w:pPr>
            <w:r>
              <w:rPr>
                <w:rFonts w:hint="eastAsia"/>
                <w:szCs w:val="21"/>
              </w:rPr>
              <w:t>需求分析员</w:t>
            </w:r>
          </w:p>
        </w:tc>
        <w:tc>
          <w:tcPr>
            <w:tcW w:w="2268" w:type="dxa"/>
          </w:tcPr>
          <w:p w14:paraId="1F21ADE8" w14:textId="77777777" w:rsidR="00600820" w:rsidRDefault="00600820" w:rsidP="00364D55">
            <w:pPr>
              <w:spacing w:line="360" w:lineRule="auto"/>
              <w:rPr>
                <w:szCs w:val="21"/>
              </w:rPr>
            </w:pPr>
            <w:r>
              <w:t>69.34</w:t>
            </w:r>
          </w:p>
        </w:tc>
      </w:tr>
      <w:tr w:rsidR="00600820" w14:paraId="46DC0EF8" w14:textId="77777777" w:rsidTr="00600820">
        <w:tc>
          <w:tcPr>
            <w:tcW w:w="2074" w:type="dxa"/>
          </w:tcPr>
          <w:p w14:paraId="040EE829" w14:textId="77777777" w:rsidR="00600820" w:rsidRDefault="00600820" w:rsidP="00364D55">
            <w:pPr>
              <w:spacing w:line="360" w:lineRule="auto"/>
              <w:rPr>
                <w:szCs w:val="21"/>
              </w:rPr>
            </w:pPr>
            <w:r>
              <w:rPr>
                <w:rFonts w:hint="eastAsia"/>
                <w:szCs w:val="21"/>
              </w:rPr>
              <w:t>徐哲远</w:t>
            </w:r>
          </w:p>
        </w:tc>
        <w:tc>
          <w:tcPr>
            <w:tcW w:w="1607" w:type="dxa"/>
          </w:tcPr>
          <w:p w14:paraId="4AED1DF9" w14:textId="77777777" w:rsidR="00600820" w:rsidRDefault="00600820" w:rsidP="00364D55">
            <w:pPr>
              <w:spacing w:line="360" w:lineRule="auto"/>
              <w:rPr>
                <w:szCs w:val="21"/>
              </w:rPr>
            </w:pPr>
            <w:r>
              <w:rPr>
                <w:rFonts w:hint="eastAsia"/>
                <w:szCs w:val="21"/>
              </w:rPr>
              <w:t>记录员</w:t>
            </w:r>
          </w:p>
        </w:tc>
        <w:tc>
          <w:tcPr>
            <w:tcW w:w="2268" w:type="dxa"/>
          </w:tcPr>
          <w:p w14:paraId="05A3B253" w14:textId="77777777" w:rsidR="00600820" w:rsidRDefault="00600820" w:rsidP="00364D55">
            <w:pPr>
              <w:spacing w:line="360" w:lineRule="auto"/>
              <w:rPr>
                <w:szCs w:val="21"/>
              </w:rPr>
            </w:pPr>
            <w:r>
              <w:t>69.34</w:t>
            </w:r>
          </w:p>
        </w:tc>
      </w:tr>
      <w:tr w:rsidR="00600820" w14:paraId="5A5906EF" w14:textId="77777777" w:rsidTr="00600820">
        <w:tc>
          <w:tcPr>
            <w:tcW w:w="2074" w:type="dxa"/>
          </w:tcPr>
          <w:p w14:paraId="03370974" w14:textId="77777777" w:rsidR="00600820" w:rsidRDefault="00600820" w:rsidP="00364D55">
            <w:pPr>
              <w:spacing w:line="360" w:lineRule="auto"/>
              <w:rPr>
                <w:szCs w:val="21"/>
              </w:rPr>
            </w:pPr>
            <w:r>
              <w:rPr>
                <w:rFonts w:hint="eastAsia"/>
                <w:szCs w:val="21"/>
              </w:rPr>
              <w:t>骆佳俊</w:t>
            </w:r>
          </w:p>
        </w:tc>
        <w:tc>
          <w:tcPr>
            <w:tcW w:w="1607" w:type="dxa"/>
          </w:tcPr>
          <w:p w14:paraId="717253F2" w14:textId="77777777" w:rsidR="00600820" w:rsidRDefault="00600820" w:rsidP="00364D55">
            <w:pPr>
              <w:spacing w:line="360" w:lineRule="auto"/>
              <w:rPr>
                <w:szCs w:val="21"/>
              </w:rPr>
            </w:pPr>
            <w:r>
              <w:rPr>
                <w:rFonts w:hint="eastAsia"/>
                <w:szCs w:val="21"/>
              </w:rPr>
              <w:t>归档</w:t>
            </w:r>
            <w:proofErr w:type="gramStart"/>
            <w:r>
              <w:rPr>
                <w:rFonts w:hint="eastAsia"/>
                <w:szCs w:val="21"/>
              </w:rPr>
              <w:t>整理员</w:t>
            </w:r>
            <w:proofErr w:type="gramEnd"/>
          </w:p>
        </w:tc>
        <w:tc>
          <w:tcPr>
            <w:tcW w:w="2268" w:type="dxa"/>
          </w:tcPr>
          <w:p w14:paraId="4A0B5C95" w14:textId="77777777" w:rsidR="00600820" w:rsidRDefault="00600820" w:rsidP="00364D55">
            <w:pPr>
              <w:spacing w:line="360" w:lineRule="auto"/>
              <w:rPr>
                <w:szCs w:val="21"/>
              </w:rPr>
            </w:pPr>
            <w:r>
              <w:t>69.34</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59" w:name="_Toc531879240"/>
      <w:r>
        <w:rPr>
          <w:rFonts w:hint="eastAsia"/>
        </w:rPr>
        <w:t>11.2.2</w:t>
      </w:r>
      <w:r>
        <w:t xml:space="preserve"> </w:t>
      </w:r>
      <w:r>
        <w:rPr>
          <w:rFonts w:hint="eastAsia"/>
        </w:rPr>
        <w:t>非人工成本估算</w:t>
      </w:r>
      <w:bookmarkEnd w:id="15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578"/>
        <w:gridCol w:w="1843"/>
        <w:gridCol w:w="2801"/>
      </w:tblGrid>
      <w:tr w:rsidR="00553EB0" w:rsidRPr="00054DAB" w14:paraId="26D9CB2B" w14:textId="77777777" w:rsidTr="002210A6">
        <w:tc>
          <w:tcPr>
            <w:tcW w:w="2074" w:type="dxa"/>
          </w:tcPr>
          <w:p w14:paraId="701BFFFC" w14:textId="77777777" w:rsidR="00553EB0" w:rsidRPr="002210A6" w:rsidRDefault="00553EB0" w:rsidP="002210A6">
            <w:pPr>
              <w:jc w:val="center"/>
              <w:rPr>
                <w:b/>
                <w:sz w:val="24"/>
                <w:szCs w:val="24"/>
              </w:rPr>
            </w:pPr>
            <w:r w:rsidRPr="002210A6">
              <w:rPr>
                <w:b/>
                <w:sz w:val="24"/>
                <w:szCs w:val="24"/>
              </w:rPr>
              <w:t>项目</w:t>
            </w:r>
          </w:p>
        </w:tc>
        <w:tc>
          <w:tcPr>
            <w:tcW w:w="1578" w:type="dxa"/>
          </w:tcPr>
          <w:p w14:paraId="7D385091" w14:textId="13B65E2A" w:rsidR="00553EB0" w:rsidRPr="002210A6" w:rsidRDefault="00553EB0" w:rsidP="002210A6">
            <w:pPr>
              <w:jc w:val="center"/>
              <w:rPr>
                <w:b/>
                <w:sz w:val="24"/>
                <w:szCs w:val="24"/>
              </w:rPr>
            </w:pPr>
            <w:r w:rsidRPr="002210A6">
              <w:rPr>
                <w:rFonts w:hint="eastAsia"/>
                <w:b/>
                <w:sz w:val="24"/>
                <w:szCs w:val="24"/>
              </w:rPr>
              <w:t>平均</w:t>
            </w:r>
            <w:proofErr w:type="gramStart"/>
            <w:r w:rsidRPr="002210A6">
              <w:rPr>
                <w:b/>
                <w:sz w:val="24"/>
                <w:szCs w:val="24"/>
              </w:rPr>
              <w:t>月投入</w:t>
            </w:r>
            <w:proofErr w:type="gramEnd"/>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1843" w:type="dxa"/>
          </w:tcPr>
          <w:p w14:paraId="7477CBC6" w14:textId="6D478373" w:rsidR="00553EB0" w:rsidRPr="002210A6" w:rsidRDefault="00553EB0" w:rsidP="002210A6">
            <w:pPr>
              <w:jc w:val="center"/>
              <w:rPr>
                <w:b/>
                <w:sz w:val="24"/>
                <w:szCs w:val="24"/>
              </w:rPr>
            </w:pPr>
            <w:r w:rsidRPr="002210A6">
              <w:rPr>
                <w:rFonts w:hint="eastAsia"/>
                <w:b/>
                <w:sz w:val="24"/>
                <w:szCs w:val="24"/>
              </w:rPr>
              <w:t>项目</w:t>
            </w:r>
            <w:r w:rsidRPr="002210A6">
              <w:rPr>
                <w:b/>
                <w:sz w:val="24"/>
                <w:szCs w:val="24"/>
              </w:rPr>
              <w:t>总投入</w:t>
            </w:r>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2801" w:type="dxa"/>
          </w:tcPr>
          <w:p w14:paraId="32D169EF" w14:textId="77777777" w:rsidR="00553EB0" w:rsidRPr="002210A6" w:rsidRDefault="00553EB0" w:rsidP="002210A6">
            <w:pPr>
              <w:jc w:val="center"/>
              <w:rPr>
                <w:b/>
                <w:sz w:val="24"/>
                <w:szCs w:val="24"/>
              </w:rPr>
            </w:pPr>
            <w:r w:rsidRPr="002210A6">
              <w:rPr>
                <w:rFonts w:hint="eastAsia"/>
                <w:b/>
                <w:sz w:val="24"/>
                <w:szCs w:val="24"/>
              </w:rPr>
              <w:t>备注</w:t>
            </w:r>
          </w:p>
        </w:tc>
      </w:tr>
      <w:tr w:rsidR="00553EB0" w:rsidRPr="00054DAB" w14:paraId="21165F01" w14:textId="77777777" w:rsidTr="002210A6">
        <w:tc>
          <w:tcPr>
            <w:tcW w:w="2074" w:type="dxa"/>
          </w:tcPr>
          <w:p w14:paraId="0C540631" w14:textId="77777777" w:rsidR="00553EB0" w:rsidRPr="00054DAB" w:rsidRDefault="00553EB0" w:rsidP="00364D55">
            <w:proofErr w:type="gramStart"/>
            <w:r w:rsidRPr="00054DAB">
              <w:rPr>
                <w:rFonts w:hint="eastAsia"/>
              </w:rPr>
              <w:t>网盘</w:t>
            </w:r>
            <w:r w:rsidRPr="00054DAB">
              <w:t>会员</w:t>
            </w:r>
            <w:proofErr w:type="gramEnd"/>
          </w:p>
        </w:tc>
        <w:tc>
          <w:tcPr>
            <w:tcW w:w="1578" w:type="dxa"/>
          </w:tcPr>
          <w:p w14:paraId="0E7E49EA" w14:textId="77777777" w:rsidR="00553EB0" w:rsidRPr="00054DAB" w:rsidRDefault="00553EB0" w:rsidP="00364D55">
            <w:r w:rsidRPr="00054DAB">
              <w:t>20</w:t>
            </w:r>
          </w:p>
        </w:tc>
        <w:tc>
          <w:tcPr>
            <w:tcW w:w="1843" w:type="dxa"/>
          </w:tcPr>
          <w:p w14:paraId="1DE64DC2" w14:textId="77777777" w:rsidR="00553EB0" w:rsidRPr="00054DAB" w:rsidRDefault="00553EB0" w:rsidP="00364D55">
            <w:r w:rsidRPr="00054DAB">
              <w:t>80</w:t>
            </w:r>
          </w:p>
        </w:tc>
        <w:tc>
          <w:tcPr>
            <w:tcW w:w="2801"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2210A6">
        <w:tc>
          <w:tcPr>
            <w:tcW w:w="2074" w:type="dxa"/>
          </w:tcPr>
          <w:p w14:paraId="72476694" w14:textId="77777777" w:rsidR="00553EB0" w:rsidRPr="00054DAB" w:rsidRDefault="00553EB0" w:rsidP="00364D55">
            <w:r w:rsidRPr="00054DAB">
              <w:rPr>
                <w:rFonts w:hint="eastAsia"/>
              </w:rPr>
              <w:t>相关电子</w:t>
            </w:r>
            <w:r w:rsidRPr="00054DAB">
              <w:t>文档</w:t>
            </w:r>
          </w:p>
        </w:tc>
        <w:tc>
          <w:tcPr>
            <w:tcW w:w="1578" w:type="dxa"/>
          </w:tcPr>
          <w:p w14:paraId="383724F7" w14:textId="77777777" w:rsidR="00553EB0" w:rsidRPr="00054DAB" w:rsidRDefault="00553EB0" w:rsidP="00364D55">
            <w:r w:rsidRPr="00054DAB">
              <w:t>0</w:t>
            </w:r>
          </w:p>
        </w:tc>
        <w:tc>
          <w:tcPr>
            <w:tcW w:w="1843" w:type="dxa"/>
          </w:tcPr>
          <w:p w14:paraId="3691F278" w14:textId="77777777" w:rsidR="00553EB0" w:rsidRPr="00054DAB" w:rsidRDefault="00553EB0" w:rsidP="00364D55">
            <w:r w:rsidRPr="00054DAB">
              <w:t>0</w:t>
            </w:r>
          </w:p>
        </w:tc>
        <w:tc>
          <w:tcPr>
            <w:tcW w:w="2801"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2210A6">
        <w:tc>
          <w:tcPr>
            <w:tcW w:w="2074" w:type="dxa"/>
          </w:tcPr>
          <w:p w14:paraId="06AAC5E4" w14:textId="77777777" w:rsidR="00553EB0" w:rsidRPr="00054DAB" w:rsidRDefault="00553EB0" w:rsidP="00364D55">
            <w:r w:rsidRPr="00054DAB">
              <w:rPr>
                <w:rFonts w:hint="eastAsia"/>
              </w:rPr>
              <w:t>Office</w:t>
            </w:r>
            <w:r w:rsidRPr="00054DAB">
              <w:t>工具</w:t>
            </w:r>
          </w:p>
        </w:tc>
        <w:tc>
          <w:tcPr>
            <w:tcW w:w="1578" w:type="dxa"/>
          </w:tcPr>
          <w:p w14:paraId="60765D52" w14:textId="77777777" w:rsidR="00553EB0" w:rsidRPr="00054DAB" w:rsidRDefault="00553EB0" w:rsidP="00364D55">
            <w:r w:rsidRPr="00054DAB">
              <w:t>0</w:t>
            </w:r>
          </w:p>
        </w:tc>
        <w:tc>
          <w:tcPr>
            <w:tcW w:w="1843" w:type="dxa"/>
          </w:tcPr>
          <w:p w14:paraId="37E6F40C" w14:textId="77777777" w:rsidR="00553EB0" w:rsidRPr="00054DAB" w:rsidRDefault="00553EB0" w:rsidP="00364D55">
            <w:r w:rsidRPr="00054DAB">
              <w:t>0</w:t>
            </w:r>
          </w:p>
        </w:tc>
        <w:tc>
          <w:tcPr>
            <w:tcW w:w="2801"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2210A6">
        <w:tc>
          <w:tcPr>
            <w:tcW w:w="2074" w:type="dxa"/>
          </w:tcPr>
          <w:p w14:paraId="31C3A6D2" w14:textId="77777777" w:rsidR="00553EB0" w:rsidRPr="00054DAB" w:rsidRDefault="00553EB0" w:rsidP="00364D55">
            <w:r w:rsidRPr="00054DAB">
              <w:rPr>
                <w:rFonts w:hint="eastAsia"/>
              </w:rPr>
              <w:t>Project</w:t>
            </w:r>
            <w:r w:rsidRPr="00054DAB">
              <w:t>工具</w:t>
            </w:r>
          </w:p>
        </w:tc>
        <w:tc>
          <w:tcPr>
            <w:tcW w:w="1578" w:type="dxa"/>
          </w:tcPr>
          <w:p w14:paraId="39E38EAC" w14:textId="77777777" w:rsidR="00553EB0" w:rsidRPr="00054DAB" w:rsidRDefault="00553EB0" w:rsidP="00364D55">
            <w:r w:rsidRPr="00054DAB">
              <w:t>0</w:t>
            </w:r>
          </w:p>
        </w:tc>
        <w:tc>
          <w:tcPr>
            <w:tcW w:w="1843" w:type="dxa"/>
          </w:tcPr>
          <w:p w14:paraId="69E521CA" w14:textId="77777777" w:rsidR="00553EB0" w:rsidRPr="00054DAB" w:rsidRDefault="00553EB0" w:rsidP="00364D55">
            <w:r w:rsidRPr="00054DAB">
              <w:t>0</w:t>
            </w:r>
          </w:p>
        </w:tc>
        <w:tc>
          <w:tcPr>
            <w:tcW w:w="2801"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2210A6">
        <w:tc>
          <w:tcPr>
            <w:tcW w:w="2074" w:type="dxa"/>
          </w:tcPr>
          <w:p w14:paraId="1CD34BAA" w14:textId="77777777" w:rsidR="00553EB0" w:rsidRPr="00054DAB" w:rsidRDefault="00553EB0" w:rsidP="00364D55">
            <w:r w:rsidRPr="00054DAB">
              <w:rPr>
                <w:rFonts w:hint="eastAsia"/>
              </w:rPr>
              <w:t>VMWARE</w:t>
            </w:r>
            <w:r w:rsidRPr="00054DAB">
              <w:t>虚拟机工具</w:t>
            </w:r>
          </w:p>
        </w:tc>
        <w:tc>
          <w:tcPr>
            <w:tcW w:w="1578" w:type="dxa"/>
          </w:tcPr>
          <w:p w14:paraId="710A8A5A" w14:textId="77777777" w:rsidR="00553EB0" w:rsidRPr="00054DAB" w:rsidRDefault="00553EB0" w:rsidP="00364D55">
            <w:r w:rsidRPr="00054DAB">
              <w:t>0</w:t>
            </w:r>
          </w:p>
        </w:tc>
        <w:tc>
          <w:tcPr>
            <w:tcW w:w="1843" w:type="dxa"/>
          </w:tcPr>
          <w:p w14:paraId="3C6A977B" w14:textId="77777777" w:rsidR="00553EB0" w:rsidRPr="00054DAB" w:rsidRDefault="00553EB0" w:rsidP="00364D55">
            <w:r w:rsidRPr="00054DAB">
              <w:t>0</w:t>
            </w:r>
          </w:p>
        </w:tc>
        <w:tc>
          <w:tcPr>
            <w:tcW w:w="2801"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2210A6">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1578" w:type="dxa"/>
          </w:tcPr>
          <w:p w14:paraId="28DB48F1" w14:textId="77777777" w:rsidR="00553EB0" w:rsidRPr="00054DAB" w:rsidRDefault="00553EB0" w:rsidP="00364D55">
            <w:r w:rsidRPr="00054DAB">
              <w:t>0</w:t>
            </w:r>
          </w:p>
        </w:tc>
        <w:tc>
          <w:tcPr>
            <w:tcW w:w="1843" w:type="dxa"/>
          </w:tcPr>
          <w:p w14:paraId="7F8A1831" w14:textId="77777777" w:rsidR="00553EB0" w:rsidRPr="00054DAB" w:rsidRDefault="00553EB0" w:rsidP="00364D55">
            <w:r w:rsidRPr="00054DAB">
              <w:t>0</w:t>
            </w:r>
          </w:p>
        </w:tc>
        <w:tc>
          <w:tcPr>
            <w:tcW w:w="2801"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2210A6">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1578" w:type="dxa"/>
          </w:tcPr>
          <w:p w14:paraId="31781BA5" w14:textId="77777777" w:rsidR="00553EB0" w:rsidRPr="00054DAB" w:rsidRDefault="00553EB0" w:rsidP="00364D55">
            <w:r w:rsidRPr="00054DAB">
              <w:rPr>
                <w:rFonts w:hint="eastAsia"/>
              </w:rPr>
              <w:t>0</w:t>
            </w:r>
          </w:p>
        </w:tc>
        <w:tc>
          <w:tcPr>
            <w:tcW w:w="1843" w:type="dxa"/>
          </w:tcPr>
          <w:p w14:paraId="67C947BB" w14:textId="77777777" w:rsidR="00553EB0" w:rsidRPr="00054DAB" w:rsidRDefault="00553EB0" w:rsidP="00364D55">
            <w:r w:rsidRPr="00054DAB">
              <w:rPr>
                <w:rFonts w:hint="eastAsia"/>
              </w:rPr>
              <w:t>0</w:t>
            </w:r>
          </w:p>
        </w:tc>
        <w:tc>
          <w:tcPr>
            <w:tcW w:w="2801"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2210A6">
        <w:tc>
          <w:tcPr>
            <w:tcW w:w="2074" w:type="dxa"/>
          </w:tcPr>
          <w:p w14:paraId="5683504F" w14:textId="77777777" w:rsidR="00553EB0" w:rsidRPr="00054DAB" w:rsidRDefault="00553EB0" w:rsidP="00364D55">
            <w:r w:rsidRPr="00054DAB">
              <w:rPr>
                <w:rFonts w:hint="eastAsia"/>
              </w:rPr>
              <w:t>个人</w:t>
            </w:r>
            <w:r w:rsidRPr="00054DAB">
              <w:t>电脑</w:t>
            </w:r>
          </w:p>
        </w:tc>
        <w:tc>
          <w:tcPr>
            <w:tcW w:w="1578" w:type="dxa"/>
          </w:tcPr>
          <w:p w14:paraId="06ACB7C7" w14:textId="77777777" w:rsidR="00553EB0" w:rsidRPr="00054DAB" w:rsidRDefault="00553EB0" w:rsidP="00364D55">
            <w:r w:rsidRPr="00054DAB">
              <w:rPr>
                <w:rFonts w:hint="eastAsia"/>
              </w:rPr>
              <w:t>0</w:t>
            </w:r>
          </w:p>
        </w:tc>
        <w:tc>
          <w:tcPr>
            <w:tcW w:w="1843" w:type="dxa"/>
          </w:tcPr>
          <w:p w14:paraId="2B12EEF0" w14:textId="77777777" w:rsidR="00553EB0" w:rsidRPr="00054DAB" w:rsidRDefault="00553EB0" w:rsidP="00364D55">
            <w:r w:rsidRPr="00054DAB">
              <w:rPr>
                <w:rFonts w:hint="eastAsia"/>
              </w:rPr>
              <w:t>0</w:t>
            </w:r>
          </w:p>
        </w:tc>
        <w:tc>
          <w:tcPr>
            <w:tcW w:w="2801" w:type="dxa"/>
          </w:tcPr>
          <w:p w14:paraId="10653605" w14:textId="77777777" w:rsidR="00553EB0" w:rsidRPr="00054DAB" w:rsidRDefault="00553EB0" w:rsidP="00364D55">
            <w:r w:rsidRPr="00054DAB">
              <w:rPr>
                <w:rFonts w:hint="eastAsia"/>
              </w:rPr>
              <w:t>组员自备</w:t>
            </w:r>
          </w:p>
        </w:tc>
      </w:tr>
      <w:tr w:rsidR="00553EB0" w:rsidRPr="00054DAB" w14:paraId="66A944F1" w14:textId="77777777" w:rsidTr="002210A6">
        <w:tc>
          <w:tcPr>
            <w:tcW w:w="2074" w:type="dxa"/>
          </w:tcPr>
          <w:p w14:paraId="53929730" w14:textId="77777777" w:rsidR="00553EB0" w:rsidRPr="00054DAB" w:rsidRDefault="00553EB0" w:rsidP="00364D55">
            <w:r w:rsidRPr="00054DAB">
              <w:rPr>
                <w:rFonts w:hint="eastAsia"/>
              </w:rPr>
              <w:t>电费</w:t>
            </w:r>
          </w:p>
        </w:tc>
        <w:tc>
          <w:tcPr>
            <w:tcW w:w="1578" w:type="dxa"/>
          </w:tcPr>
          <w:p w14:paraId="39BEF8B6" w14:textId="77777777" w:rsidR="00553EB0" w:rsidRPr="00054DAB" w:rsidRDefault="00553EB0" w:rsidP="00364D55">
            <w:r w:rsidRPr="00054DAB">
              <w:t>150</w:t>
            </w:r>
          </w:p>
        </w:tc>
        <w:tc>
          <w:tcPr>
            <w:tcW w:w="1843" w:type="dxa"/>
          </w:tcPr>
          <w:p w14:paraId="6E5823A6" w14:textId="77777777" w:rsidR="00553EB0" w:rsidRPr="00054DAB" w:rsidRDefault="00553EB0" w:rsidP="00364D55">
            <w:r w:rsidRPr="00054DAB">
              <w:t>600</w:t>
            </w:r>
          </w:p>
        </w:tc>
        <w:tc>
          <w:tcPr>
            <w:tcW w:w="2801" w:type="dxa"/>
          </w:tcPr>
          <w:p w14:paraId="465C86B9" w14:textId="77777777" w:rsidR="00553EB0" w:rsidRPr="00054DAB" w:rsidRDefault="00553EB0" w:rsidP="00364D55">
            <w:r w:rsidRPr="00054DAB">
              <w:rPr>
                <w:rFonts w:hint="eastAsia"/>
              </w:rPr>
              <w:t>自费，假设电</w:t>
            </w:r>
            <w:r w:rsidRPr="00054DAB">
              <w:rPr>
                <w:rFonts w:hint="eastAsia"/>
              </w:rPr>
              <w:t>1</w:t>
            </w:r>
            <w:r w:rsidRPr="00054DAB">
              <w:rPr>
                <w:rFonts w:hint="eastAsia"/>
              </w:rPr>
              <w:t>元</w:t>
            </w:r>
            <w:r w:rsidRPr="00054DAB">
              <w:rPr>
                <w:rFonts w:hint="eastAsia"/>
              </w:rPr>
              <w:t>1</w:t>
            </w:r>
            <w:r w:rsidRPr="00054DAB">
              <w:rPr>
                <w:rFonts w:hint="eastAsia"/>
              </w:rPr>
              <w:t>度。</w:t>
            </w:r>
            <w:r w:rsidRPr="00054DAB">
              <w:rPr>
                <w:rFonts w:hint="eastAsia"/>
              </w:rPr>
              <w:t>30</w:t>
            </w:r>
            <w:r w:rsidRPr="00054DAB">
              <w:t>*5</w:t>
            </w:r>
            <w:r w:rsidRPr="00054DAB">
              <w:rPr>
                <w:rFonts w:hint="eastAsia"/>
              </w:rPr>
              <w:t>*1</w:t>
            </w:r>
          </w:p>
        </w:tc>
      </w:tr>
      <w:tr w:rsidR="00553EB0" w:rsidRPr="00054DAB" w14:paraId="2ABF9440" w14:textId="77777777" w:rsidTr="002210A6">
        <w:tc>
          <w:tcPr>
            <w:tcW w:w="2074" w:type="dxa"/>
          </w:tcPr>
          <w:p w14:paraId="06C6B44F" w14:textId="77777777" w:rsidR="00553EB0" w:rsidRPr="00054DAB" w:rsidRDefault="00553EB0" w:rsidP="00364D55">
            <w:r w:rsidRPr="00054DAB">
              <w:rPr>
                <w:rFonts w:hint="eastAsia"/>
              </w:rPr>
              <w:lastRenderedPageBreak/>
              <w:t>宽带费用</w:t>
            </w:r>
          </w:p>
        </w:tc>
        <w:tc>
          <w:tcPr>
            <w:tcW w:w="1578" w:type="dxa"/>
          </w:tcPr>
          <w:p w14:paraId="0FFFFD9D" w14:textId="77777777" w:rsidR="00553EB0" w:rsidRPr="00054DAB" w:rsidRDefault="00553EB0" w:rsidP="00364D55">
            <w:r w:rsidRPr="00054DAB">
              <w:rPr>
                <w:rFonts w:hint="eastAsia"/>
              </w:rPr>
              <w:t>195</w:t>
            </w:r>
          </w:p>
        </w:tc>
        <w:tc>
          <w:tcPr>
            <w:tcW w:w="1843" w:type="dxa"/>
          </w:tcPr>
          <w:p w14:paraId="6AB12B60" w14:textId="77777777" w:rsidR="00553EB0" w:rsidRPr="00054DAB" w:rsidRDefault="00553EB0" w:rsidP="00364D55">
            <w:r w:rsidRPr="00054DAB">
              <w:rPr>
                <w:rFonts w:hint="eastAsia"/>
              </w:rPr>
              <w:t>975</w:t>
            </w:r>
          </w:p>
        </w:tc>
        <w:tc>
          <w:tcPr>
            <w:tcW w:w="2801"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2210A6">
        <w:tc>
          <w:tcPr>
            <w:tcW w:w="2074" w:type="dxa"/>
          </w:tcPr>
          <w:p w14:paraId="12A72A74" w14:textId="77777777" w:rsidR="00553EB0" w:rsidRPr="00054DAB" w:rsidRDefault="00553EB0" w:rsidP="00364D55">
            <w:r w:rsidRPr="00054DAB">
              <w:rPr>
                <w:rFonts w:hint="eastAsia"/>
              </w:rPr>
              <w:t>域名</w:t>
            </w:r>
          </w:p>
        </w:tc>
        <w:tc>
          <w:tcPr>
            <w:tcW w:w="1578" w:type="dxa"/>
          </w:tcPr>
          <w:p w14:paraId="32145765" w14:textId="77777777" w:rsidR="00553EB0" w:rsidRPr="00054DAB" w:rsidRDefault="00553EB0" w:rsidP="00364D55">
            <w:r w:rsidRPr="00054DAB">
              <w:rPr>
                <w:rFonts w:hint="eastAsia"/>
              </w:rPr>
              <w:t>/</w:t>
            </w:r>
          </w:p>
        </w:tc>
        <w:tc>
          <w:tcPr>
            <w:tcW w:w="1843" w:type="dxa"/>
          </w:tcPr>
          <w:p w14:paraId="51697A75" w14:textId="77777777" w:rsidR="00553EB0" w:rsidRPr="00054DAB" w:rsidRDefault="00553EB0" w:rsidP="00364D55">
            <w:r w:rsidRPr="00054DAB">
              <w:rPr>
                <w:rFonts w:hint="eastAsia"/>
              </w:rPr>
              <w:t>/</w:t>
            </w:r>
          </w:p>
        </w:tc>
        <w:tc>
          <w:tcPr>
            <w:tcW w:w="2801" w:type="dxa"/>
          </w:tcPr>
          <w:p w14:paraId="568BC041" w14:textId="77777777" w:rsidR="00553EB0" w:rsidRPr="00054DAB" w:rsidRDefault="00553EB0" w:rsidP="00364D55">
            <w:r w:rsidRPr="00054DAB">
              <w:rPr>
                <w:rFonts w:hint="eastAsia"/>
              </w:rPr>
              <w:t>以下均为元为货币单位</w:t>
            </w:r>
          </w:p>
        </w:tc>
      </w:tr>
      <w:tr w:rsidR="00553EB0" w:rsidRPr="00054DAB" w14:paraId="65A03D23" w14:textId="77777777" w:rsidTr="002210A6">
        <w:tc>
          <w:tcPr>
            <w:tcW w:w="2074" w:type="dxa"/>
          </w:tcPr>
          <w:p w14:paraId="310DE296" w14:textId="77777777" w:rsidR="00553EB0" w:rsidRPr="00054DAB" w:rsidRDefault="00553EB0" w:rsidP="00364D55">
            <w:r w:rsidRPr="00054DAB">
              <w:rPr>
                <w:rFonts w:hint="eastAsia"/>
              </w:rPr>
              <w:t>服务器</w:t>
            </w:r>
          </w:p>
        </w:tc>
        <w:tc>
          <w:tcPr>
            <w:tcW w:w="1578" w:type="dxa"/>
          </w:tcPr>
          <w:p w14:paraId="7CBA518E" w14:textId="77777777" w:rsidR="00553EB0" w:rsidRPr="00054DAB" w:rsidRDefault="00553EB0" w:rsidP="00364D55">
            <w:r w:rsidRPr="00054DAB">
              <w:rPr>
                <w:rFonts w:hint="eastAsia"/>
              </w:rPr>
              <w:t>/</w:t>
            </w:r>
          </w:p>
        </w:tc>
        <w:tc>
          <w:tcPr>
            <w:tcW w:w="1843" w:type="dxa"/>
          </w:tcPr>
          <w:p w14:paraId="12D7B637" w14:textId="77777777" w:rsidR="00553EB0" w:rsidRPr="00054DAB" w:rsidRDefault="00553EB0" w:rsidP="00364D55">
            <w:r w:rsidRPr="00054DAB">
              <w:rPr>
                <w:rFonts w:hint="eastAsia"/>
              </w:rPr>
              <w:t>/</w:t>
            </w:r>
          </w:p>
        </w:tc>
        <w:tc>
          <w:tcPr>
            <w:tcW w:w="2801" w:type="dxa"/>
          </w:tcPr>
          <w:p w14:paraId="787618BF" w14:textId="77777777" w:rsidR="00553EB0" w:rsidRPr="00054DAB" w:rsidRDefault="00553EB0" w:rsidP="00364D55"/>
        </w:tc>
      </w:tr>
      <w:tr w:rsidR="00553EB0" w:rsidRPr="00054DAB" w14:paraId="4B015C90" w14:textId="77777777" w:rsidTr="002210A6">
        <w:tc>
          <w:tcPr>
            <w:tcW w:w="2074" w:type="dxa"/>
          </w:tcPr>
          <w:p w14:paraId="4F565B54" w14:textId="77777777" w:rsidR="00553EB0" w:rsidRPr="00054DAB" w:rsidRDefault="00553EB0" w:rsidP="00364D55">
            <w:r w:rsidRPr="00054DAB">
              <w:rPr>
                <w:rFonts w:hint="eastAsia"/>
              </w:rPr>
              <w:t>交通费</w:t>
            </w:r>
          </w:p>
        </w:tc>
        <w:tc>
          <w:tcPr>
            <w:tcW w:w="1578" w:type="dxa"/>
          </w:tcPr>
          <w:p w14:paraId="3EFA89C5" w14:textId="77777777" w:rsidR="00553EB0" w:rsidRPr="00054DAB" w:rsidRDefault="00553EB0" w:rsidP="00364D55">
            <w:r w:rsidRPr="00054DAB">
              <w:rPr>
                <w:rFonts w:hint="eastAsia"/>
              </w:rPr>
              <w:t>200</w:t>
            </w:r>
          </w:p>
        </w:tc>
        <w:tc>
          <w:tcPr>
            <w:tcW w:w="1843" w:type="dxa"/>
          </w:tcPr>
          <w:p w14:paraId="2C8425C1" w14:textId="77777777" w:rsidR="00553EB0" w:rsidRPr="00054DAB" w:rsidRDefault="00553EB0" w:rsidP="00364D55">
            <w:r w:rsidRPr="00054DAB">
              <w:rPr>
                <w:rFonts w:hint="eastAsia"/>
              </w:rPr>
              <w:t>800</w:t>
            </w:r>
          </w:p>
        </w:tc>
        <w:tc>
          <w:tcPr>
            <w:tcW w:w="2801" w:type="dxa"/>
          </w:tcPr>
          <w:p w14:paraId="64A93920" w14:textId="77777777" w:rsidR="00553EB0" w:rsidRPr="00054DAB" w:rsidRDefault="00553EB0" w:rsidP="00364D55"/>
        </w:tc>
      </w:tr>
      <w:tr w:rsidR="00553EB0" w:rsidRPr="00054DAB" w14:paraId="6B1D6A8D" w14:textId="77777777" w:rsidTr="002210A6">
        <w:tc>
          <w:tcPr>
            <w:tcW w:w="2074" w:type="dxa"/>
          </w:tcPr>
          <w:p w14:paraId="0E48D549" w14:textId="77777777" w:rsidR="00553EB0" w:rsidRPr="00054DAB" w:rsidRDefault="00553EB0" w:rsidP="00364D55">
            <w:r w:rsidRPr="00054DAB">
              <w:rPr>
                <w:rFonts w:hint="eastAsia"/>
              </w:rPr>
              <w:t>团建伙食费</w:t>
            </w:r>
          </w:p>
        </w:tc>
        <w:tc>
          <w:tcPr>
            <w:tcW w:w="1578" w:type="dxa"/>
          </w:tcPr>
          <w:p w14:paraId="1B2B0440" w14:textId="77777777" w:rsidR="00553EB0" w:rsidRPr="00054DAB" w:rsidRDefault="00553EB0" w:rsidP="00364D55">
            <w:r w:rsidRPr="00054DAB">
              <w:rPr>
                <w:rFonts w:hint="eastAsia"/>
              </w:rPr>
              <w:t>200</w:t>
            </w:r>
          </w:p>
        </w:tc>
        <w:tc>
          <w:tcPr>
            <w:tcW w:w="1843" w:type="dxa"/>
          </w:tcPr>
          <w:p w14:paraId="5C4EBD9A" w14:textId="77777777" w:rsidR="00553EB0" w:rsidRPr="00054DAB" w:rsidRDefault="00553EB0" w:rsidP="00364D55">
            <w:r w:rsidRPr="00054DAB">
              <w:rPr>
                <w:rFonts w:hint="eastAsia"/>
              </w:rPr>
              <w:t>800</w:t>
            </w:r>
          </w:p>
        </w:tc>
        <w:tc>
          <w:tcPr>
            <w:tcW w:w="2801" w:type="dxa"/>
          </w:tcPr>
          <w:p w14:paraId="53CC992E" w14:textId="77777777" w:rsidR="00553EB0" w:rsidRPr="00054DAB" w:rsidRDefault="00553EB0" w:rsidP="00364D55"/>
        </w:tc>
      </w:tr>
    </w:tbl>
    <w:p w14:paraId="033D24E8" w14:textId="1F709A18" w:rsidR="00553EB0" w:rsidRDefault="00553EB0" w:rsidP="00553EB0">
      <w:pPr>
        <w:pStyle w:val="2"/>
      </w:pPr>
      <w:bookmarkStart w:id="160" w:name="_Toc531879241"/>
      <w:r>
        <w:rPr>
          <w:rFonts w:hint="eastAsia"/>
        </w:rPr>
        <w:t>11.3</w:t>
      </w:r>
      <w:r>
        <w:t xml:space="preserve"> </w:t>
      </w:r>
      <w:r>
        <w:rPr>
          <w:rFonts w:hint="eastAsia"/>
        </w:rPr>
        <w:t>总体预算</w:t>
      </w:r>
      <w:bookmarkEnd w:id="160"/>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579"/>
        <w:gridCol w:w="1559"/>
        <w:gridCol w:w="3084"/>
      </w:tblGrid>
      <w:tr w:rsidR="00750619" w14:paraId="5AB29CC1"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w:t>
            </w:r>
          </w:p>
        </w:tc>
        <w:tc>
          <w:tcPr>
            <w:tcW w:w="1579"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平均</w:t>
            </w:r>
            <w:proofErr w:type="gramStart"/>
            <w:r w:rsidRPr="002210A6">
              <w:rPr>
                <w:rFonts w:asciiTheme="minorEastAsia" w:hAnsiTheme="minorEastAsia" w:hint="eastAsia"/>
                <w:b/>
                <w:sz w:val="24"/>
                <w:szCs w:val="24"/>
              </w:rPr>
              <w:t>月投入</w:t>
            </w:r>
            <w:proofErr w:type="gramEnd"/>
            <w:r w:rsidRPr="002210A6">
              <w:rPr>
                <w:rFonts w:asciiTheme="minorEastAsia" w:hAnsiTheme="minorEastAsia" w:hint="eastAsia"/>
                <w:b/>
                <w:sz w:val="24"/>
                <w:szCs w:val="24"/>
              </w:rPr>
              <w:t>资金（元/月）</w:t>
            </w:r>
          </w:p>
        </w:tc>
        <w:tc>
          <w:tcPr>
            <w:tcW w:w="1559" w:type="dxa"/>
            <w:tcBorders>
              <w:top w:val="single" w:sz="4" w:space="0" w:color="000000"/>
              <w:left w:val="single" w:sz="4" w:space="0" w:color="000000"/>
              <w:bottom w:val="single" w:sz="4" w:space="0" w:color="000000"/>
              <w:right w:val="single" w:sz="4" w:space="0" w:color="000000"/>
            </w:tcBorders>
            <w:hideMark/>
          </w:tcPr>
          <w:p w14:paraId="20D61B01" w14:textId="5660C11A"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项目总投入资金（元/月）</w:t>
            </w:r>
          </w:p>
        </w:tc>
        <w:tc>
          <w:tcPr>
            <w:tcW w:w="3084"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备注</w:t>
            </w:r>
          </w:p>
        </w:tc>
      </w:tr>
      <w:tr w:rsidR="00750619" w14:paraId="24E6F49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proofErr w:type="gramStart"/>
            <w:r>
              <w:rPr>
                <w:rFonts w:hint="eastAsia"/>
              </w:rPr>
              <w:t>网盘会员</w:t>
            </w:r>
            <w:proofErr w:type="gramEnd"/>
          </w:p>
        </w:tc>
        <w:tc>
          <w:tcPr>
            <w:tcW w:w="1579"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559"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3084"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579"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579"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579"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579"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579"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tr>
      <w:tr w:rsidR="00750619" w14:paraId="1F92DB4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D835AD0" w14:textId="77777777" w:rsidR="00750619" w:rsidRDefault="00750619" w:rsidP="00364D55">
            <w:r>
              <w:rPr>
                <w:rFonts w:hint="eastAsia"/>
              </w:rPr>
              <w:t>电费</w:t>
            </w:r>
          </w:p>
        </w:tc>
        <w:tc>
          <w:tcPr>
            <w:tcW w:w="1579" w:type="dxa"/>
            <w:tcBorders>
              <w:top w:val="single" w:sz="4" w:space="0" w:color="000000"/>
              <w:left w:val="single" w:sz="4" w:space="0" w:color="000000"/>
              <w:bottom w:val="single" w:sz="4" w:space="0" w:color="000000"/>
              <w:right w:val="single" w:sz="4" w:space="0" w:color="000000"/>
            </w:tcBorders>
            <w:hideMark/>
          </w:tcPr>
          <w:p w14:paraId="433FC437" w14:textId="77777777" w:rsidR="00750619" w:rsidRDefault="00750619" w:rsidP="00364D55">
            <w:r>
              <w:rPr>
                <w:rFonts w:hint="eastAsia"/>
              </w:rPr>
              <w:t>150</w:t>
            </w:r>
          </w:p>
        </w:tc>
        <w:tc>
          <w:tcPr>
            <w:tcW w:w="1559" w:type="dxa"/>
            <w:tcBorders>
              <w:top w:val="single" w:sz="4" w:space="0" w:color="000000"/>
              <w:left w:val="single" w:sz="4" w:space="0" w:color="000000"/>
              <w:bottom w:val="single" w:sz="4" w:space="0" w:color="000000"/>
              <w:right w:val="single" w:sz="4" w:space="0" w:color="000000"/>
            </w:tcBorders>
            <w:hideMark/>
          </w:tcPr>
          <w:p w14:paraId="005745FB" w14:textId="77777777" w:rsidR="00750619" w:rsidRDefault="00750619" w:rsidP="00364D55">
            <w:r>
              <w:rPr>
                <w:rFonts w:hint="eastAsia"/>
              </w:rPr>
              <w:t>600</w:t>
            </w:r>
          </w:p>
        </w:tc>
        <w:tc>
          <w:tcPr>
            <w:tcW w:w="3084" w:type="dxa"/>
            <w:tcBorders>
              <w:top w:val="single" w:sz="4" w:space="0" w:color="000000"/>
              <w:left w:val="single" w:sz="4" w:space="0" w:color="000000"/>
              <w:bottom w:val="single" w:sz="4" w:space="0" w:color="000000"/>
              <w:right w:val="single" w:sz="4" w:space="0" w:color="000000"/>
            </w:tcBorders>
            <w:hideMark/>
          </w:tcPr>
          <w:p w14:paraId="2F24530D" w14:textId="77777777" w:rsidR="00750619" w:rsidRDefault="00750619" w:rsidP="00364D55">
            <w:r>
              <w:rPr>
                <w:rFonts w:hint="eastAsia"/>
              </w:rPr>
              <w:t>自费，假设电</w:t>
            </w:r>
            <w:r>
              <w:rPr>
                <w:rFonts w:hint="eastAsia"/>
              </w:rPr>
              <w:t>1</w:t>
            </w:r>
            <w:r>
              <w:rPr>
                <w:rFonts w:hint="eastAsia"/>
              </w:rPr>
              <w:t>元</w:t>
            </w:r>
            <w:r>
              <w:rPr>
                <w:rFonts w:hint="eastAsia"/>
              </w:rPr>
              <w:t>1</w:t>
            </w:r>
            <w:r>
              <w:rPr>
                <w:rFonts w:hint="eastAsia"/>
              </w:rPr>
              <w:t>度。</w:t>
            </w:r>
            <w:r>
              <w:rPr>
                <w:rFonts w:hint="eastAsia"/>
              </w:rPr>
              <w:t>30*5*1</w:t>
            </w:r>
          </w:p>
        </w:tc>
      </w:tr>
      <w:tr w:rsidR="00750619" w14:paraId="765A0A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579"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559"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3084"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2210A6">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t>域名</w:t>
            </w:r>
          </w:p>
        </w:tc>
        <w:tc>
          <w:tcPr>
            <w:tcW w:w="1579"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5A392CAC"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5E739AF9" w14:textId="77777777" w:rsidR="00750619" w:rsidRDefault="00750619" w:rsidP="00364D55"/>
        </w:tc>
      </w:tr>
      <w:tr w:rsidR="00750619" w14:paraId="07CA450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579"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452D2ED1"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7169ED87" w14:textId="77777777" w:rsidR="00750619" w:rsidRDefault="00750619" w:rsidP="00364D55"/>
        </w:tc>
      </w:tr>
      <w:tr w:rsidR="00750619" w14:paraId="5ED4DCF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579"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579"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579"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559" w:type="dxa"/>
            <w:tcBorders>
              <w:top w:val="single" w:sz="4" w:space="0" w:color="000000"/>
              <w:left w:val="single" w:sz="4" w:space="0" w:color="000000"/>
              <w:bottom w:val="single" w:sz="4" w:space="0" w:color="000000"/>
              <w:right w:val="single" w:sz="4" w:space="0" w:color="000000"/>
            </w:tcBorders>
            <w:hideMark/>
          </w:tcPr>
          <w:p w14:paraId="2B5AF46A" w14:textId="77777777" w:rsidR="00750619" w:rsidRDefault="00750619" w:rsidP="00364D55">
            <w:r>
              <w:rPr>
                <w:rFonts w:hint="eastAsia"/>
                <w:szCs w:val="21"/>
              </w:rPr>
              <w:t>41604</w:t>
            </w:r>
          </w:p>
        </w:tc>
        <w:tc>
          <w:tcPr>
            <w:tcW w:w="3084" w:type="dxa"/>
            <w:tcBorders>
              <w:top w:val="single" w:sz="4" w:space="0" w:color="000000"/>
              <w:left w:val="single" w:sz="4" w:space="0" w:color="000000"/>
              <w:bottom w:val="single" w:sz="4" w:space="0" w:color="000000"/>
              <w:right w:val="single" w:sz="4" w:space="0" w:color="000000"/>
            </w:tcBorders>
            <w:hideMark/>
          </w:tcPr>
          <w:p w14:paraId="5B5F4B37" w14:textId="113878EE" w:rsidR="00750619" w:rsidRDefault="00750619" w:rsidP="00364D55">
            <w:r>
              <w:rPr>
                <w:rFonts w:hint="eastAsia"/>
              </w:rPr>
              <w:t>69.34*5*30</w:t>
            </w:r>
            <w:r>
              <w:rPr>
                <w:rFonts w:hint="eastAsia"/>
              </w:rPr>
              <w:t>得到</w:t>
            </w:r>
            <w:proofErr w:type="gramStart"/>
            <w:r>
              <w:rPr>
                <w:rFonts w:hint="eastAsia"/>
              </w:rPr>
              <w:t>月投入</w:t>
            </w:r>
            <w:proofErr w:type="gramEnd"/>
          </w:p>
        </w:tc>
      </w:tr>
      <w:tr w:rsidR="00750619" w14:paraId="7F196594"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579"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559" w:type="dxa"/>
            <w:tcBorders>
              <w:top w:val="single" w:sz="4" w:space="0" w:color="000000"/>
              <w:left w:val="single" w:sz="4" w:space="0" w:color="000000"/>
              <w:bottom w:val="single" w:sz="4" w:space="0" w:color="000000"/>
              <w:right w:val="single" w:sz="4" w:space="0" w:color="000000"/>
            </w:tcBorders>
            <w:hideMark/>
          </w:tcPr>
          <w:p w14:paraId="5B6B682C" w14:textId="77777777" w:rsidR="00750619" w:rsidRDefault="00750619" w:rsidP="00364D55">
            <w:pPr>
              <w:rPr>
                <w:szCs w:val="21"/>
              </w:rPr>
            </w:pPr>
            <w:r>
              <w:rPr>
                <w:rFonts w:hint="eastAsia"/>
                <w:szCs w:val="21"/>
              </w:rPr>
              <w:t>55775</w:t>
            </w:r>
          </w:p>
        </w:tc>
        <w:tc>
          <w:tcPr>
            <w:tcW w:w="3084"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1" w:name="_Toc525938490"/>
      <w:bookmarkStart w:id="162" w:name="_Toc531879242"/>
      <w:r>
        <w:rPr>
          <w:rFonts w:hint="eastAsia"/>
        </w:rPr>
        <w:t>12</w:t>
      </w:r>
      <w:r>
        <w:t xml:space="preserve"> </w:t>
      </w:r>
      <w:r>
        <w:rPr>
          <w:rFonts w:hint="eastAsia"/>
        </w:rPr>
        <w:t>采购</w:t>
      </w:r>
      <w:r>
        <w:t>管理</w:t>
      </w:r>
      <w:r>
        <w:rPr>
          <w:rFonts w:hint="eastAsia"/>
        </w:rPr>
        <w:t>计划</w:t>
      </w:r>
      <w:bookmarkEnd w:id="161"/>
      <w:bookmarkEnd w:id="162"/>
    </w:p>
    <w:p w14:paraId="0C6BDC5F" w14:textId="647B606C" w:rsidR="00025031" w:rsidRDefault="00025031" w:rsidP="003F1F9C">
      <w:pPr>
        <w:pStyle w:val="2"/>
      </w:pPr>
      <w:bookmarkStart w:id="163" w:name="_Toc531879243"/>
      <w:r w:rsidRPr="00025031">
        <w:rPr>
          <w:rFonts w:hint="eastAsia"/>
        </w:rPr>
        <w:t>12.1</w:t>
      </w:r>
      <w:r>
        <w:t xml:space="preserve"> </w:t>
      </w:r>
      <w:r>
        <w:rPr>
          <w:rFonts w:hint="eastAsia"/>
        </w:rPr>
        <w:t>采购策略</w:t>
      </w:r>
      <w:bookmarkEnd w:id="163"/>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4" w:name="_Toc531879244"/>
      <w:r w:rsidRPr="00025031">
        <w:rPr>
          <w:rFonts w:hint="eastAsia"/>
        </w:rPr>
        <w:t>12.2</w:t>
      </w:r>
      <w:r>
        <w:t xml:space="preserve"> </w:t>
      </w:r>
      <w:r>
        <w:rPr>
          <w:rFonts w:hint="eastAsia"/>
        </w:rPr>
        <w:t>采购内容</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064"/>
        <w:gridCol w:w="2127"/>
        <w:gridCol w:w="2013"/>
      </w:tblGrid>
      <w:tr w:rsidR="00025031" w14:paraId="48E799D9" w14:textId="77777777" w:rsidTr="002210A6">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064"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127"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2013"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2210A6">
        <w:trPr>
          <w:trHeight w:val="419"/>
        </w:trPr>
        <w:tc>
          <w:tcPr>
            <w:tcW w:w="2013" w:type="dxa"/>
          </w:tcPr>
          <w:p w14:paraId="7805F70A" w14:textId="77777777" w:rsidR="00025031" w:rsidRPr="00961610" w:rsidRDefault="00025031" w:rsidP="00025031">
            <w:pPr>
              <w:rPr>
                <w:rFonts w:ascii="宋体" w:eastAsia="宋体" w:hAnsi="宋体"/>
              </w:rPr>
            </w:pPr>
            <w:proofErr w:type="gramStart"/>
            <w:r w:rsidRPr="00961610">
              <w:rPr>
                <w:rFonts w:ascii="宋体" w:eastAsia="宋体" w:hAnsi="宋体" w:hint="eastAsia"/>
                <w:szCs w:val="21"/>
              </w:rPr>
              <w:lastRenderedPageBreak/>
              <w:t>网盘</w:t>
            </w:r>
            <w:r w:rsidRPr="00961610">
              <w:rPr>
                <w:rFonts w:ascii="宋体" w:eastAsia="宋体" w:hAnsi="宋体"/>
                <w:szCs w:val="21"/>
              </w:rPr>
              <w:t>会员</w:t>
            </w:r>
            <w:proofErr w:type="gramEnd"/>
          </w:p>
        </w:tc>
        <w:tc>
          <w:tcPr>
            <w:tcW w:w="2064"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127"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2013" w:type="dxa"/>
          </w:tcPr>
          <w:p w14:paraId="4FDA56F4" w14:textId="77777777" w:rsidR="00025031" w:rsidRPr="00961610" w:rsidRDefault="00025031" w:rsidP="00025031">
            <w:pPr>
              <w:rPr>
                <w:rFonts w:ascii="宋体" w:eastAsia="宋体" w:hAnsi="宋体"/>
              </w:rPr>
            </w:pPr>
          </w:p>
        </w:tc>
      </w:tr>
      <w:tr w:rsidR="00025031" w14:paraId="62AD5442" w14:textId="77777777" w:rsidTr="002210A6">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t>相关电子</w:t>
            </w:r>
            <w:r w:rsidRPr="00961610">
              <w:rPr>
                <w:rFonts w:ascii="宋体" w:eastAsia="宋体" w:hAnsi="宋体"/>
                <w:szCs w:val="21"/>
              </w:rPr>
              <w:t>文档</w:t>
            </w:r>
          </w:p>
        </w:tc>
        <w:tc>
          <w:tcPr>
            <w:tcW w:w="2064"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2210A6">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064"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2210A6">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064"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2210A6">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064"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2210A6">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064"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2210A6">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064"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2210A6">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064"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2210A6">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064"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3B8D16F3"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2EB6457D"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暂时未购买</w:t>
            </w:r>
          </w:p>
        </w:tc>
      </w:tr>
      <w:tr w:rsidR="00025031" w14:paraId="3593A420" w14:textId="77777777" w:rsidTr="002210A6">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服务器</w:t>
            </w:r>
          </w:p>
        </w:tc>
        <w:tc>
          <w:tcPr>
            <w:tcW w:w="2064"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2013"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2210A6">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064"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1DCB5EB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208</w:t>
            </w:r>
          </w:p>
        </w:tc>
        <w:tc>
          <w:tcPr>
            <w:tcW w:w="2013"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5" w:name="_Toc531879245"/>
      <w:r w:rsidRPr="00025031">
        <w:rPr>
          <w:rFonts w:hint="eastAsia"/>
        </w:rPr>
        <w:t>12.3</w:t>
      </w:r>
      <w:r>
        <w:t xml:space="preserve"> </w:t>
      </w:r>
      <w:r>
        <w:rPr>
          <w:rFonts w:hint="eastAsia"/>
        </w:rPr>
        <w:t>采购人员</w:t>
      </w:r>
      <w:bookmarkEnd w:id="165"/>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6" w:name="_Toc531879246"/>
      <w:r w:rsidRPr="00025031">
        <w:rPr>
          <w:rFonts w:hint="eastAsia"/>
        </w:rPr>
        <w:t>12.4</w:t>
      </w:r>
      <w:r>
        <w:t xml:space="preserve"> </w:t>
      </w:r>
      <w:r>
        <w:rPr>
          <w:rFonts w:hint="eastAsia"/>
        </w:rPr>
        <w:t>采购流程</w:t>
      </w:r>
      <w:bookmarkEnd w:id="166"/>
    </w:p>
    <w:p w14:paraId="34D15729" w14:textId="58B8D94A" w:rsidR="006B01FA" w:rsidRPr="006B01FA" w:rsidRDefault="004934F2"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9618AB" w:rsidRDefault="009618AB"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9618AB" w:rsidRDefault="009618AB"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9618AB" w:rsidRDefault="009618AB"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9618AB" w:rsidRDefault="009618AB" w:rsidP="006B01FA">
                  <w:pPr>
                    <w:jc w:val="center"/>
                  </w:pPr>
                  <w:r>
                    <w:rPr>
                      <w:rFonts w:hint="eastAsia"/>
                    </w:rPr>
                    <w:t>小组成员在开发准备阶段及过程中发现需要采购项目</w:t>
                  </w:r>
                </w:p>
              </w:txbxContent>
            </v:textbox>
          </v:shape>
        </w:pict>
      </w:r>
    </w:p>
    <w:p w14:paraId="164649EA" w14:textId="5B2DED96" w:rsidR="006B01FA" w:rsidRDefault="006B01FA" w:rsidP="006B01FA"/>
    <w:p w14:paraId="0C008191" w14:textId="7B255D01" w:rsidR="002210A6" w:rsidRDefault="002210A6" w:rsidP="006B01FA"/>
    <w:p w14:paraId="636DE9B8" w14:textId="58052B82" w:rsidR="002210A6" w:rsidRDefault="002210A6" w:rsidP="006B01FA"/>
    <w:p w14:paraId="5962EC7F" w14:textId="77777777" w:rsidR="002210A6" w:rsidRDefault="002210A6" w:rsidP="006B01FA"/>
    <w:p w14:paraId="77BBF53B" w14:textId="4DAD415B" w:rsidR="00C846A5" w:rsidRDefault="005026BF" w:rsidP="005026BF">
      <w:pPr>
        <w:pStyle w:val="2"/>
      </w:pPr>
      <w:bookmarkStart w:id="167" w:name="_Toc531879247"/>
      <w:r>
        <w:rPr>
          <w:rFonts w:hint="eastAsia"/>
        </w:rPr>
        <w:lastRenderedPageBreak/>
        <w:t>12.5</w:t>
      </w:r>
      <w:r>
        <w:t xml:space="preserve"> </w:t>
      </w:r>
      <w:r>
        <w:rPr>
          <w:rFonts w:hint="eastAsia"/>
        </w:rPr>
        <w:t>采购风险</w:t>
      </w:r>
      <w:bookmarkEnd w:id="16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2210A6" w:rsidRDefault="005026BF" w:rsidP="005026BF">
            <w:pPr>
              <w:spacing w:line="360" w:lineRule="auto"/>
              <w:jc w:val="center"/>
              <w:rPr>
                <w:b/>
                <w:sz w:val="24"/>
                <w:szCs w:val="24"/>
              </w:rPr>
            </w:pPr>
            <w:r w:rsidRPr="002210A6">
              <w:rPr>
                <w:rFonts w:hint="eastAsia"/>
                <w:b/>
                <w:sz w:val="24"/>
                <w:szCs w:val="24"/>
              </w:rPr>
              <w:t>风险项目</w:t>
            </w:r>
          </w:p>
        </w:tc>
        <w:tc>
          <w:tcPr>
            <w:tcW w:w="3940" w:type="dxa"/>
            <w:shd w:val="clear" w:color="auto" w:fill="auto"/>
            <w:vAlign w:val="center"/>
          </w:tcPr>
          <w:p w14:paraId="79031CA5" w14:textId="08AB6796" w:rsidR="005026BF" w:rsidRPr="002210A6" w:rsidRDefault="005026BF" w:rsidP="005026BF">
            <w:pPr>
              <w:spacing w:line="360" w:lineRule="auto"/>
              <w:jc w:val="center"/>
              <w:rPr>
                <w:b/>
                <w:sz w:val="24"/>
                <w:szCs w:val="24"/>
              </w:rPr>
            </w:pPr>
            <w:r w:rsidRPr="002210A6">
              <w:rPr>
                <w:rFonts w:hint="eastAsia"/>
                <w:b/>
                <w:sz w:val="24"/>
                <w:szCs w:val="24"/>
              </w:rPr>
              <w:t>解决方案</w:t>
            </w:r>
          </w:p>
        </w:tc>
        <w:tc>
          <w:tcPr>
            <w:tcW w:w="1985" w:type="dxa"/>
            <w:vAlign w:val="center"/>
          </w:tcPr>
          <w:p w14:paraId="076EEA59" w14:textId="3994E23E" w:rsidR="005026BF" w:rsidRPr="002210A6" w:rsidRDefault="005026BF" w:rsidP="005026BF">
            <w:pPr>
              <w:spacing w:line="360" w:lineRule="auto"/>
              <w:jc w:val="center"/>
              <w:rPr>
                <w:b/>
                <w:sz w:val="24"/>
                <w:szCs w:val="24"/>
              </w:rPr>
            </w:pPr>
            <w:r w:rsidRPr="002210A6">
              <w:rPr>
                <w:rFonts w:hint="eastAsia"/>
                <w:b/>
                <w:sz w:val="24"/>
                <w:szCs w:val="24"/>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68" w:name="_Toc531879248"/>
      <w:r w:rsidRPr="00C846A5">
        <w:rPr>
          <w:rFonts w:hint="eastAsia"/>
        </w:rPr>
        <w:t>13</w:t>
      </w:r>
      <w:r w:rsidRPr="00C846A5">
        <w:t xml:space="preserve"> </w:t>
      </w:r>
      <w:r w:rsidRPr="00C846A5">
        <w:rPr>
          <w:rFonts w:hint="eastAsia"/>
        </w:rPr>
        <w:t>配置管理计划</w:t>
      </w:r>
      <w:bookmarkEnd w:id="168"/>
    </w:p>
    <w:p w14:paraId="443145EE" w14:textId="4B8489A5" w:rsidR="00C846A5" w:rsidRPr="00C846A5" w:rsidRDefault="00C846A5" w:rsidP="003F1F9C">
      <w:pPr>
        <w:pStyle w:val="2"/>
      </w:pPr>
      <w:bookmarkStart w:id="169" w:name="_Toc529646969"/>
      <w:bookmarkStart w:id="170" w:name="_Toc531879249"/>
      <w:r w:rsidRPr="00C846A5">
        <w:rPr>
          <w:rFonts w:hint="eastAsia"/>
        </w:rPr>
        <w:t>13.1配置管理</w:t>
      </w:r>
      <w:bookmarkEnd w:id="169"/>
      <w:bookmarkEnd w:id="170"/>
    </w:p>
    <w:p w14:paraId="3154A70F" w14:textId="1E21EB2F" w:rsidR="00C846A5" w:rsidRPr="00C846A5" w:rsidRDefault="00C846A5" w:rsidP="003F1F9C">
      <w:pPr>
        <w:pStyle w:val="3"/>
      </w:pPr>
      <w:bookmarkStart w:id="171" w:name="_Toc529483156"/>
      <w:bookmarkStart w:id="172" w:name="_Toc529646970"/>
      <w:bookmarkStart w:id="173" w:name="_Toc531879250"/>
      <w:r w:rsidRPr="00C846A5">
        <w:rPr>
          <w:rFonts w:hint="eastAsia"/>
        </w:rPr>
        <w:t>13.1.1</w:t>
      </w:r>
      <w:r w:rsidRPr="00C846A5">
        <w:rPr>
          <w:rFonts w:hint="eastAsia"/>
        </w:rPr>
        <w:t>配置项</w:t>
      </w:r>
      <w:bookmarkEnd w:id="171"/>
      <w:bookmarkEnd w:id="172"/>
      <w:bookmarkEnd w:id="173"/>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4" w:name="_Toc529483157"/>
      <w:bookmarkStart w:id="175" w:name="_Toc529646971"/>
      <w:bookmarkStart w:id="176" w:name="_Toc531879251"/>
      <w:r w:rsidRPr="00C846A5">
        <w:rPr>
          <w:rFonts w:hint="eastAsia"/>
        </w:rPr>
        <w:t>13.1.2</w:t>
      </w:r>
      <w:r w:rsidRPr="00C846A5">
        <w:rPr>
          <w:rFonts w:hint="eastAsia"/>
        </w:rPr>
        <w:t>配置命名</w:t>
      </w:r>
      <w:bookmarkEnd w:id="174"/>
      <w:bookmarkEnd w:id="175"/>
      <w:bookmarkEnd w:id="176"/>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7" w:name="_Toc529483158"/>
      <w:bookmarkStart w:id="178" w:name="_Toc529646972"/>
      <w:bookmarkStart w:id="179" w:name="_Toc531879252"/>
      <w:r w:rsidRPr="00C846A5">
        <w:t>13.</w:t>
      </w:r>
      <w:r w:rsidRPr="00C846A5">
        <w:rPr>
          <w:rFonts w:hint="eastAsia"/>
        </w:rPr>
        <w:t>1.3</w:t>
      </w:r>
      <w:r w:rsidRPr="00C846A5">
        <w:rPr>
          <w:rFonts w:hint="eastAsia"/>
        </w:rPr>
        <w:t>标识代号</w:t>
      </w:r>
      <w:bookmarkEnd w:id="177"/>
      <w:bookmarkEnd w:id="178"/>
      <w:bookmarkEnd w:id="179"/>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492306">
      <w:pPr>
        <w:pStyle w:val="3"/>
      </w:pPr>
      <w:bookmarkStart w:id="180" w:name="_Toc531879253"/>
      <w:r>
        <w:rPr>
          <w:rFonts w:hint="eastAsia"/>
        </w:rPr>
        <w:lastRenderedPageBreak/>
        <w:t>13.1.4</w:t>
      </w:r>
      <w:r>
        <w:t xml:space="preserve"> </w:t>
      </w:r>
      <w:r>
        <w:rPr>
          <w:rFonts w:hint="eastAsia"/>
        </w:rPr>
        <w:t>配置人员</w:t>
      </w:r>
      <w:bookmarkEnd w:id="180"/>
    </w:p>
    <w:p w14:paraId="68DD0ACF" w14:textId="36E7BC3A" w:rsidR="00503A86" w:rsidRPr="00503A86" w:rsidRDefault="00503A86" w:rsidP="00503A86">
      <w:r>
        <w:rPr>
          <w:rFonts w:hint="eastAsia"/>
        </w:rPr>
        <w:t>配置管理员由叶柏成担任，负责对版本的控制管理</w:t>
      </w:r>
      <w:r w:rsidR="00051371">
        <w:rPr>
          <w:rFonts w:hint="eastAsia"/>
        </w:rPr>
        <w:t>，以及在项目准备阶段对组员进行</w:t>
      </w:r>
      <w:r w:rsidR="00051371">
        <w:rPr>
          <w:rFonts w:hint="eastAsia"/>
        </w:rPr>
        <w:t>git</w:t>
      </w:r>
      <w:r w:rsidR="00051371">
        <w:t>hub</w:t>
      </w:r>
      <w:r w:rsidR="00051371">
        <w:rPr>
          <w:rFonts w:hint="eastAsia"/>
        </w:rPr>
        <w:t>的使用培训</w:t>
      </w:r>
    </w:p>
    <w:p w14:paraId="1234170E" w14:textId="14D9F6B6" w:rsidR="00C846A5" w:rsidRPr="00C846A5" w:rsidRDefault="00C846A5" w:rsidP="003F1F9C">
      <w:pPr>
        <w:pStyle w:val="2"/>
      </w:pPr>
      <w:bookmarkStart w:id="181" w:name="_Toc529483159"/>
      <w:bookmarkStart w:id="182" w:name="_Toc529646973"/>
      <w:bookmarkStart w:id="183" w:name="_Toc531879254"/>
      <w:r w:rsidRPr="00C846A5">
        <w:t>13.</w:t>
      </w:r>
      <w:r w:rsidRPr="00C846A5">
        <w:rPr>
          <w:rFonts w:hint="eastAsia"/>
        </w:rPr>
        <w:t>2</w:t>
      </w:r>
      <w:r w:rsidRPr="00C846A5">
        <w:t xml:space="preserve"> </w:t>
      </w:r>
      <w:r w:rsidRPr="00C846A5">
        <w:rPr>
          <w:rFonts w:hint="eastAsia"/>
        </w:rPr>
        <w:t>版本管理</w:t>
      </w:r>
      <w:bookmarkEnd w:id="181"/>
      <w:bookmarkEnd w:id="182"/>
      <w:bookmarkEnd w:id="183"/>
    </w:p>
    <w:p w14:paraId="73652AC8" w14:textId="3D06456E" w:rsidR="00C846A5" w:rsidRPr="00C846A5" w:rsidRDefault="00C846A5" w:rsidP="003F1F9C">
      <w:pPr>
        <w:pStyle w:val="3"/>
      </w:pPr>
      <w:bookmarkStart w:id="184" w:name="_Toc529483160"/>
      <w:bookmarkStart w:id="185" w:name="_Toc529646974"/>
      <w:bookmarkStart w:id="186" w:name="_Toc531879255"/>
      <w:r w:rsidRPr="00C846A5">
        <w:t>13.</w:t>
      </w:r>
      <w:r w:rsidRPr="00C846A5">
        <w:rPr>
          <w:rFonts w:hint="eastAsia"/>
        </w:rPr>
        <w:t>2.1</w:t>
      </w:r>
      <w:r w:rsidRPr="00C846A5">
        <w:t xml:space="preserve"> </w:t>
      </w:r>
      <w:r w:rsidRPr="00C846A5">
        <w:rPr>
          <w:rFonts w:hint="eastAsia"/>
        </w:rPr>
        <w:t>版本格式</w:t>
      </w:r>
      <w:bookmarkEnd w:id="184"/>
      <w:bookmarkEnd w:id="185"/>
      <w:bookmarkEnd w:id="186"/>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7" w:name="_Toc529483161"/>
      <w:bookmarkStart w:id="188" w:name="_Toc529646975"/>
      <w:bookmarkStart w:id="189" w:name="_Toc531879256"/>
      <w:r w:rsidRPr="00C846A5">
        <w:t>13.</w:t>
      </w:r>
      <w:r w:rsidRPr="00C846A5">
        <w:rPr>
          <w:rFonts w:hint="eastAsia"/>
        </w:rPr>
        <w:t>2.2</w:t>
      </w:r>
      <w:r w:rsidRPr="00C846A5">
        <w:t xml:space="preserve"> </w:t>
      </w:r>
      <w:r w:rsidRPr="00C846A5">
        <w:rPr>
          <w:rFonts w:hint="eastAsia"/>
        </w:rPr>
        <w:t>版本更新</w:t>
      </w:r>
      <w:bookmarkEnd w:id="187"/>
      <w:bookmarkEnd w:id="188"/>
      <w:bookmarkEnd w:id="189"/>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1C27EC36" w:rsidR="00C846A5" w:rsidRDefault="00C846A5" w:rsidP="003F1F9C">
      <w:pPr>
        <w:pStyle w:val="2"/>
      </w:pPr>
      <w:bookmarkStart w:id="190" w:name="_Toc529483162"/>
      <w:bookmarkStart w:id="191" w:name="_Toc529646976"/>
      <w:bookmarkStart w:id="192" w:name="_Toc531879257"/>
      <w:r w:rsidRPr="00C846A5">
        <w:t>13.</w:t>
      </w:r>
      <w:r w:rsidRPr="00C846A5">
        <w:rPr>
          <w:rFonts w:hint="eastAsia"/>
        </w:rPr>
        <w:t>3</w:t>
      </w:r>
      <w:r w:rsidRPr="00C846A5">
        <w:t xml:space="preserve"> </w:t>
      </w:r>
      <w:r w:rsidRPr="00C846A5">
        <w:rPr>
          <w:rFonts w:hint="eastAsia"/>
        </w:rPr>
        <w:t>Git使用策略</w:t>
      </w:r>
      <w:bookmarkEnd w:id="190"/>
      <w:bookmarkEnd w:id="191"/>
      <w:bookmarkEnd w:id="192"/>
    </w:p>
    <w:p w14:paraId="429D9930" w14:textId="5A64B550" w:rsidR="00D27F94" w:rsidRDefault="00D27F94" w:rsidP="00D27F94">
      <w:pPr>
        <w:pStyle w:val="3"/>
      </w:pPr>
      <w:bookmarkStart w:id="193" w:name="_Toc531879258"/>
      <w:r>
        <w:rPr>
          <w:rFonts w:hint="eastAsia"/>
        </w:rPr>
        <w:t>13.3.1</w:t>
      </w:r>
      <w:r>
        <w:t xml:space="preserve"> G</w:t>
      </w:r>
      <w:r>
        <w:rPr>
          <w:rFonts w:hint="eastAsia"/>
        </w:rPr>
        <w:t>it</w:t>
      </w:r>
      <w:r>
        <w:rPr>
          <w:rFonts w:hint="eastAsia"/>
        </w:rPr>
        <w:t>账号</w:t>
      </w:r>
      <w:bookmarkEnd w:id="193"/>
    </w:p>
    <w:tbl>
      <w:tblPr>
        <w:tblStyle w:val="af3"/>
        <w:tblW w:w="0" w:type="auto"/>
        <w:tblLook w:val="04A0" w:firstRow="1" w:lastRow="0" w:firstColumn="1" w:lastColumn="0" w:noHBand="0" w:noVBand="1"/>
      </w:tblPr>
      <w:tblGrid>
        <w:gridCol w:w="2874"/>
        <w:gridCol w:w="2773"/>
        <w:gridCol w:w="2875"/>
      </w:tblGrid>
      <w:tr w:rsidR="00D27F94" w14:paraId="0344AC00" w14:textId="77777777" w:rsidTr="00D27F94">
        <w:tc>
          <w:tcPr>
            <w:tcW w:w="2874" w:type="dxa"/>
          </w:tcPr>
          <w:p w14:paraId="4C1B7510" w14:textId="7879F728" w:rsidR="00D27F94" w:rsidRPr="00AE3AF5" w:rsidRDefault="00D27F94" w:rsidP="00D27F94">
            <w:pPr>
              <w:jc w:val="center"/>
              <w:rPr>
                <w:b/>
                <w:sz w:val="24"/>
                <w:szCs w:val="24"/>
              </w:rPr>
            </w:pPr>
            <w:r w:rsidRPr="00AE3AF5">
              <w:rPr>
                <w:rFonts w:hint="eastAsia"/>
                <w:b/>
                <w:sz w:val="24"/>
                <w:szCs w:val="24"/>
              </w:rPr>
              <w:t>姓名</w:t>
            </w:r>
          </w:p>
        </w:tc>
        <w:tc>
          <w:tcPr>
            <w:tcW w:w="2773" w:type="dxa"/>
          </w:tcPr>
          <w:p w14:paraId="09E54DB4" w14:textId="182AB14B" w:rsidR="00D27F94" w:rsidRPr="00AE3AF5" w:rsidRDefault="00D27F94" w:rsidP="00D27F94">
            <w:pPr>
              <w:jc w:val="center"/>
              <w:rPr>
                <w:b/>
                <w:sz w:val="24"/>
                <w:szCs w:val="24"/>
              </w:rPr>
            </w:pPr>
            <w:r w:rsidRPr="00AE3AF5">
              <w:rPr>
                <w:rFonts w:hint="eastAsia"/>
                <w:b/>
                <w:sz w:val="24"/>
                <w:szCs w:val="24"/>
              </w:rPr>
              <w:t>职位</w:t>
            </w:r>
          </w:p>
        </w:tc>
        <w:tc>
          <w:tcPr>
            <w:tcW w:w="2875" w:type="dxa"/>
          </w:tcPr>
          <w:p w14:paraId="5466B543" w14:textId="5D25B032" w:rsidR="00D27F94" w:rsidRPr="00AE3AF5" w:rsidRDefault="00D27F94" w:rsidP="00D27F94">
            <w:pPr>
              <w:jc w:val="center"/>
              <w:rPr>
                <w:b/>
                <w:sz w:val="24"/>
                <w:szCs w:val="24"/>
              </w:rPr>
            </w:pPr>
            <w:r w:rsidRPr="00AE3AF5">
              <w:rPr>
                <w:rFonts w:hint="eastAsia"/>
                <w:b/>
                <w:sz w:val="24"/>
                <w:szCs w:val="24"/>
              </w:rPr>
              <w:t>账号</w:t>
            </w:r>
          </w:p>
        </w:tc>
      </w:tr>
      <w:tr w:rsidR="00D27F94" w14:paraId="009AFF08" w14:textId="77777777" w:rsidTr="00D27F94">
        <w:tc>
          <w:tcPr>
            <w:tcW w:w="2874" w:type="dxa"/>
          </w:tcPr>
          <w:p w14:paraId="7C873B9C" w14:textId="506ADD70" w:rsidR="00D27F94" w:rsidRDefault="00D27F94" w:rsidP="00D27F94">
            <w:r>
              <w:rPr>
                <w:rFonts w:hint="eastAsia"/>
              </w:rPr>
              <w:t>沈启航</w:t>
            </w:r>
          </w:p>
        </w:tc>
        <w:tc>
          <w:tcPr>
            <w:tcW w:w="2773" w:type="dxa"/>
          </w:tcPr>
          <w:p w14:paraId="5F1BBAA5" w14:textId="15209FAB" w:rsidR="00D27F94" w:rsidRDefault="00D27F94" w:rsidP="00D27F94">
            <w:r>
              <w:rPr>
                <w:rFonts w:hint="eastAsia"/>
              </w:rPr>
              <w:t>组长</w:t>
            </w:r>
          </w:p>
        </w:tc>
        <w:tc>
          <w:tcPr>
            <w:tcW w:w="2875" w:type="dxa"/>
          </w:tcPr>
          <w:p w14:paraId="6B06D80B" w14:textId="34BAC401" w:rsidR="00D27F94" w:rsidRDefault="00D27F94" w:rsidP="00D27F94">
            <w:r>
              <w:rPr>
                <w:rFonts w:hint="eastAsia"/>
              </w:rPr>
              <w:t>L</w:t>
            </w:r>
            <w:r>
              <w:t>ittlePinkRabbit</w:t>
            </w:r>
          </w:p>
        </w:tc>
      </w:tr>
      <w:tr w:rsidR="00D27F94" w14:paraId="6319CB99" w14:textId="77777777" w:rsidTr="00D27F94">
        <w:tc>
          <w:tcPr>
            <w:tcW w:w="2874" w:type="dxa"/>
          </w:tcPr>
          <w:p w14:paraId="55369213" w14:textId="7E628CE8" w:rsidR="00D27F94" w:rsidRDefault="00D27F94" w:rsidP="00D27F94">
            <w:r>
              <w:rPr>
                <w:rFonts w:hint="eastAsia"/>
              </w:rPr>
              <w:t>叶柏成</w:t>
            </w:r>
          </w:p>
        </w:tc>
        <w:tc>
          <w:tcPr>
            <w:tcW w:w="2773" w:type="dxa"/>
          </w:tcPr>
          <w:p w14:paraId="79609CCE" w14:textId="501C9F64" w:rsidR="00D27F94" w:rsidRDefault="00D27F94" w:rsidP="00D27F94">
            <w:r>
              <w:rPr>
                <w:rFonts w:hint="eastAsia"/>
              </w:rPr>
              <w:t>组员</w:t>
            </w:r>
          </w:p>
        </w:tc>
        <w:tc>
          <w:tcPr>
            <w:tcW w:w="2875" w:type="dxa"/>
          </w:tcPr>
          <w:p w14:paraId="298EB746" w14:textId="61765060" w:rsidR="00D27F94" w:rsidRDefault="00D27F94" w:rsidP="00D27F94">
            <w:r w:rsidRPr="00D27F94">
              <w:t>BeingMan</w:t>
            </w:r>
          </w:p>
        </w:tc>
      </w:tr>
      <w:tr w:rsidR="00D27F94" w14:paraId="574B5CE7" w14:textId="77777777" w:rsidTr="00D27F94">
        <w:tc>
          <w:tcPr>
            <w:tcW w:w="2874" w:type="dxa"/>
          </w:tcPr>
          <w:p w14:paraId="6FA49E3F" w14:textId="3133317C" w:rsidR="00D27F94" w:rsidRDefault="00D27F94" w:rsidP="00D27F94">
            <w:r>
              <w:rPr>
                <w:rFonts w:hint="eastAsia"/>
              </w:rPr>
              <w:t>杨以恒</w:t>
            </w:r>
          </w:p>
        </w:tc>
        <w:tc>
          <w:tcPr>
            <w:tcW w:w="2773" w:type="dxa"/>
          </w:tcPr>
          <w:p w14:paraId="7F08286E" w14:textId="6DE85F03" w:rsidR="00D27F94" w:rsidRDefault="00D27F94" w:rsidP="00D27F94">
            <w:r>
              <w:rPr>
                <w:rFonts w:hint="eastAsia"/>
              </w:rPr>
              <w:t>组员</w:t>
            </w:r>
          </w:p>
        </w:tc>
        <w:tc>
          <w:tcPr>
            <w:tcW w:w="2875" w:type="dxa"/>
          </w:tcPr>
          <w:p w14:paraId="1957C5C9" w14:textId="292BA1F9" w:rsidR="00D27F94" w:rsidRDefault="00D27F94" w:rsidP="00D27F94">
            <w:r>
              <w:rPr>
                <w:rFonts w:hint="eastAsia"/>
              </w:rPr>
              <w:t>B</w:t>
            </w:r>
            <w:r>
              <w:t>unchesOvO</w:t>
            </w:r>
          </w:p>
        </w:tc>
      </w:tr>
      <w:tr w:rsidR="00D27F94" w14:paraId="43D2D33D" w14:textId="77777777" w:rsidTr="00D27F94">
        <w:tc>
          <w:tcPr>
            <w:tcW w:w="2874" w:type="dxa"/>
          </w:tcPr>
          <w:p w14:paraId="0137DC32" w14:textId="1A9B9DDE" w:rsidR="00D27F94" w:rsidRDefault="00D27F94" w:rsidP="00D27F94">
            <w:r>
              <w:rPr>
                <w:rFonts w:hint="eastAsia"/>
              </w:rPr>
              <w:t>徐哲远</w:t>
            </w:r>
          </w:p>
        </w:tc>
        <w:tc>
          <w:tcPr>
            <w:tcW w:w="2773" w:type="dxa"/>
          </w:tcPr>
          <w:p w14:paraId="70FDE6F8" w14:textId="633E2A45" w:rsidR="00D27F94" w:rsidRDefault="00D27F94" w:rsidP="00D27F94">
            <w:r>
              <w:rPr>
                <w:rFonts w:hint="eastAsia"/>
              </w:rPr>
              <w:t>组员</w:t>
            </w:r>
          </w:p>
        </w:tc>
        <w:tc>
          <w:tcPr>
            <w:tcW w:w="2875" w:type="dxa"/>
          </w:tcPr>
          <w:p w14:paraId="57070836" w14:textId="4530552A" w:rsidR="00D27F94" w:rsidRDefault="00D27F94" w:rsidP="00D27F94">
            <w:r>
              <w:rPr>
                <w:rFonts w:hint="eastAsia"/>
              </w:rPr>
              <w:t>3</w:t>
            </w:r>
            <w:r>
              <w:t>1601409xzy</w:t>
            </w:r>
          </w:p>
        </w:tc>
      </w:tr>
      <w:tr w:rsidR="00D27F94" w14:paraId="70F52B53" w14:textId="77777777" w:rsidTr="00D27F94">
        <w:tc>
          <w:tcPr>
            <w:tcW w:w="2874" w:type="dxa"/>
          </w:tcPr>
          <w:p w14:paraId="09FEA561" w14:textId="1388368A" w:rsidR="00D27F94" w:rsidRDefault="00D27F94" w:rsidP="00D27F94">
            <w:r>
              <w:rPr>
                <w:rFonts w:hint="eastAsia"/>
              </w:rPr>
              <w:t>骆佳俊</w:t>
            </w:r>
          </w:p>
        </w:tc>
        <w:tc>
          <w:tcPr>
            <w:tcW w:w="2773" w:type="dxa"/>
          </w:tcPr>
          <w:p w14:paraId="31171FFB" w14:textId="546F072A" w:rsidR="00D27F94" w:rsidRDefault="00D27F94" w:rsidP="00D27F94">
            <w:r>
              <w:rPr>
                <w:rFonts w:hint="eastAsia"/>
              </w:rPr>
              <w:t>组员</w:t>
            </w:r>
          </w:p>
        </w:tc>
        <w:tc>
          <w:tcPr>
            <w:tcW w:w="2875" w:type="dxa"/>
          </w:tcPr>
          <w:p w14:paraId="091B2207" w14:textId="0E41A975" w:rsidR="00D27F94" w:rsidRDefault="00D27F94" w:rsidP="00D27F94">
            <w:r>
              <w:rPr>
                <w:rFonts w:hint="eastAsia"/>
              </w:rPr>
              <w:t>Zucc</w:t>
            </w:r>
            <w:r>
              <w:t>Roger</w:t>
            </w:r>
          </w:p>
        </w:tc>
      </w:tr>
    </w:tbl>
    <w:p w14:paraId="562B2B5A" w14:textId="2F0D6FD7" w:rsidR="00C846A5" w:rsidRDefault="00C846A5" w:rsidP="003F1F9C">
      <w:pPr>
        <w:pStyle w:val="3"/>
      </w:pPr>
      <w:bookmarkStart w:id="194" w:name="_Toc529646977"/>
      <w:bookmarkStart w:id="195" w:name="_Toc531879259"/>
      <w:r w:rsidRPr="00C846A5">
        <w:t>13.</w:t>
      </w:r>
      <w:r w:rsidRPr="00C846A5">
        <w:rPr>
          <w:rFonts w:hint="eastAsia"/>
        </w:rPr>
        <w:t>3.</w:t>
      </w:r>
      <w:r w:rsidR="00D27F94">
        <w:rPr>
          <w:rFonts w:hint="eastAsia"/>
        </w:rPr>
        <w:t>2</w:t>
      </w:r>
      <w:r w:rsidR="00D27F94">
        <w:t xml:space="preserve"> </w:t>
      </w:r>
      <w:r w:rsidRPr="00C846A5">
        <w:rPr>
          <w:rFonts w:hint="eastAsia"/>
        </w:rPr>
        <w:t>仓库的结构</w:t>
      </w:r>
      <w:bookmarkEnd w:id="194"/>
      <w:bookmarkEnd w:id="195"/>
    </w:p>
    <w:p w14:paraId="318845B3" w14:textId="3584E0EA" w:rsidR="00F17AAD" w:rsidRPr="00F17AAD" w:rsidRDefault="00F17AAD" w:rsidP="00051371">
      <w:pPr>
        <w:pStyle w:val="af4"/>
        <w:numPr>
          <w:ilvl w:val="0"/>
          <w:numId w:val="13"/>
        </w:numPr>
        <w:ind w:firstLineChars="0"/>
      </w:pPr>
      <w:r>
        <w:rPr>
          <w:rFonts w:hint="eastAsia"/>
        </w:rPr>
        <w:t>本项目的配置管理包含一个主分支</w:t>
      </w:r>
      <w:r>
        <w:rPr>
          <w:rFonts w:hint="eastAsia"/>
        </w:rPr>
        <w:t>master</w:t>
      </w:r>
      <w:r>
        <w:rPr>
          <w:rFonts w:hint="eastAsia"/>
        </w:rPr>
        <w:t>及五个个人分支</w:t>
      </w:r>
    </w:p>
    <w:p w14:paraId="68C43043" w14:textId="6E2D43F7" w:rsidR="00BF097E" w:rsidRPr="00BF097E" w:rsidRDefault="00F17AAD" w:rsidP="00BF097E">
      <w:r>
        <w:rPr>
          <w:noProof/>
        </w:rPr>
        <w:lastRenderedPageBreak/>
        <w:drawing>
          <wp:inline distT="0" distB="0" distL="0" distR="0" wp14:anchorId="59955F6D" wp14:editId="1B575622">
            <wp:extent cx="2543175" cy="3171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88" t="35357" r="63132" b="27262"/>
                    <a:stretch/>
                  </pic:blipFill>
                  <pic:spPr bwMode="auto">
                    <a:xfrm>
                      <a:off x="0" y="0"/>
                      <a:ext cx="2548758" cy="3178788"/>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7004E4F6" w:rsidR="00C846A5" w:rsidRPr="00051371" w:rsidRDefault="00F17AAD" w:rsidP="00051371">
      <w:pPr>
        <w:pStyle w:val="af4"/>
        <w:numPr>
          <w:ilvl w:val="0"/>
          <w:numId w:val="13"/>
        </w:numPr>
        <w:ind w:firstLineChars="0"/>
        <w:rPr>
          <w:rFonts w:ascii="等线" w:eastAsia="等线" w:hAnsi="等线" w:cs="Times New Roman"/>
        </w:rPr>
      </w:pPr>
      <w:r w:rsidRPr="00051371">
        <w:rPr>
          <w:rFonts w:ascii="等线" w:eastAsia="等线" w:hAnsi="等线" w:cs="Times New Roman" w:hint="eastAsia"/>
        </w:rPr>
        <w:t>在master分支中包含了非受控文档及受控文档</w:t>
      </w:r>
      <w:r w:rsidR="00051371" w:rsidRPr="00051371">
        <w:rPr>
          <w:rFonts w:ascii="等线" w:eastAsia="等线" w:hAnsi="等线" w:cs="Times New Roman" w:hint="eastAsia"/>
        </w:rPr>
        <w:t>。其中受控文档包含了本项目所有需要提交的交付物及产品，非受控文档包含了项目相关而不必提交的资源</w:t>
      </w:r>
    </w:p>
    <w:p w14:paraId="02D2FA10" w14:textId="4E167AC3" w:rsidR="00F17AAD" w:rsidRDefault="00F17AAD" w:rsidP="00C846A5">
      <w:pPr>
        <w:rPr>
          <w:rFonts w:ascii="等线" w:eastAsia="等线" w:hAnsi="等线" w:cs="Times New Roman"/>
        </w:rPr>
      </w:pPr>
      <w:r>
        <w:rPr>
          <w:noProof/>
        </w:rPr>
        <w:drawing>
          <wp:inline distT="0" distB="0" distL="0" distR="0" wp14:anchorId="46857A4F" wp14:editId="1B5E5E96">
            <wp:extent cx="1314450" cy="6922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22" t="57852" r="74265" b="35660"/>
                    <a:stretch/>
                  </pic:blipFill>
                  <pic:spPr bwMode="auto">
                    <a:xfrm>
                      <a:off x="0" y="0"/>
                      <a:ext cx="1327140" cy="698915"/>
                    </a:xfrm>
                    <a:prstGeom prst="rect">
                      <a:avLst/>
                    </a:prstGeom>
                    <a:ln>
                      <a:noFill/>
                    </a:ln>
                    <a:extLst>
                      <a:ext uri="{53640926-AAD7-44D8-BBD7-CCE9431645EC}">
                        <a14:shadowObscured xmlns:a14="http://schemas.microsoft.com/office/drawing/2010/main"/>
                      </a:ext>
                    </a:extLst>
                  </pic:spPr>
                </pic:pic>
              </a:graphicData>
            </a:graphic>
          </wp:inline>
        </w:drawing>
      </w:r>
    </w:p>
    <w:p w14:paraId="4F7064D4" w14:textId="1FA1E474" w:rsidR="00051371" w:rsidRPr="00051371" w:rsidRDefault="00051371" w:rsidP="00051371">
      <w:pPr>
        <w:pStyle w:val="af4"/>
        <w:numPr>
          <w:ilvl w:val="0"/>
          <w:numId w:val="13"/>
        </w:numPr>
        <w:ind w:firstLineChars="0"/>
        <w:rPr>
          <w:rFonts w:ascii="等线" w:eastAsia="等线" w:hAnsi="等线" w:cs="Times New Roman"/>
        </w:rPr>
      </w:pPr>
      <w:r>
        <w:rPr>
          <w:rFonts w:ascii="等线" w:eastAsia="等线" w:hAnsi="等线" w:cs="Times New Roman" w:hint="eastAsia"/>
        </w:rPr>
        <w:t>在个人分支中放置每个人在项目进行过程中产生的文档及各种资源</w:t>
      </w:r>
    </w:p>
    <w:p w14:paraId="5B62935B" w14:textId="484E2425" w:rsidR="00476133" w:rsidRPr="00C846A5" w:rsidRDefault="00476133" w:rsidP="00C846A5">
      <w:pPr>
        <w:rPr>
          <w:rFonts w:ascii="等线" w:eastAsia="等线" w:hAnsi="等线" w:cs="Times New Roman"/>
        </w:rPr>
      </w:pPr>
    </w:p>
    <w:p w14:paraId="18C88BC4" w14:textId="7C4D494E" w:rsidR="00C846A5" w:rsidRPr="00C846A5" w:rsidRDefault="00C846A5" w:rsidP="003F1F9C">
      <w:pPr>
        <w:pStyle w:val="3"/>
      </w:pPr>
      <w:bookmarkStart w:id="196" w:name="_Toc529646980"/>
      <w:bookmarkStart w:id="197" w:name="_Toc531879260"/>
      <w:r w:rsidRPr="00C846A5">
        <w:t>13.</w:t>
      </w:r>
      <w:r w:rsidRPr="00C846A5">
        <w:rPr>
          <w:rFonts w:hint="eastAsia"/>
        </w:rPr>
        <w:t>3.</w:t>
      </w:r>
      <w:r w:rsidR="00051371">
        <w:rPr>
          <w:rFonts w:hint="eastAsia"/>
        </w:rPr>
        <w:t>3</w:t>
      </w:r>
      <w:r w:rsidR="00D27F94">
        <w:t xml:space="preserve"> </w:t>
      </w:r>
      <w:r w:rsidRPr="00C846A5">
        <w:rPr>
          <w:rFonts w:hint="eastAsia"/>
        </w:rPr>
        <w:t>操作权限</w:t>
      </w:r>
      <w:bookmarkEnd w:id="196"/>
      <w:bookmarkEnd w:id="197"/>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0C2B43A8" w:rsidR="00C846A5" w:rsidRPr="00C846A5" w:rsidRDefault="00051371" w:rsidP="00C846A5">
            <w:pPr>
              <w:rPr>
                <w:rFonts w:ascii="等线" w:eastAsia="等线" w:hAnsi="等线" w:cs="Times New Roman"/>
              </w:rPr>
            </w:pPr>
            <w:r>
              <w:rPr>
                <w:rFonts w:ascii="等线" w:eastAsia="等线" w:hAnsi="等线" w:cs="Times New Roman" w:hint="eastAsia"/>
              </w:rPr>
              <w:t>master分支中的</w:t>
            </w:r>
            <w:r w:rsidR="00C846A5" w:rsidRPr="00C846A5">
              <w:rPr>
                <w:rFonts w:ascii="等线" w:eastAsia="等线" w:hAnsi="等线" w:cs="Times New Roman" w:hint="eastAsia"/>
              </w:rPr>
              <w:t>受控文档</w:t>
            </w:r>
          </w:p>
        </w:tc>
        <w:tc>
          <w:tcPr>
            <w:tcW w:w="4148" w:type="dxa"/>
          </w:tcPr>
          <w:p w14:paraId="7AA20AEF" w14:textId="763809EE" w:rsidR="00051371" w:rsidRPr="00C846A5" w:rsidRDefault="00051371" w:rsidP="00C846A5">
            <w:pPr>
              <w:rPr>
                <w:rFonts w:ascii="等线" w:eastAsia="等线" w:hAnsi="等线" w:cs="Times New Roman"/>
              </w:rPr>
            </w:pPr>
            <w:r>
              <w:rPr>
                <w:rFonts w:ascii="等线" w:eastAsia="等线" w:hAnsi="等线" w:cs="Times New Roman" w:hint="eastAsia"/>
              </w:rPr>
              <w:t>仅允许</w:t>
            </w:r>
            <w:r w:rsidR="00C846A5" w:rsidRPr="00C846A5">
              <w:rPr>
                <w:rFonts w:ascii="等线" w:eastAsia="等线" w:hAnsi="等线" w:cs="Times New Roman" w:hint="eastAsia"/>
              </w:rPr>
              <w:t>组长</w:t>
            </w:r>
            <w:r w:rsidR="00145520">
              <w:rPr>
                <w:rFonts w:ascii="等线" w:eastAsia="等线" w:hAnsi="等线" w:cs="Times New Roman" w:hint="eastAsia"/>
              </w:rPr>
              <w:t>、配置管理员</w:t>
            </w:r>
            <w:r>
              <w:rPr>
                <w:rFonts w:ascii="等线" w:eastAsia="等线" w:hAnsi="等线" w:cs="Times New Roman" w:hint="eastAsia"/>
              </w:rPr>
              <w:t>进行操作</w:t>
            </w:r>
          </w:p>
        </w:tc>
      </w:tr>
      <w:tr w:rsidR="00051371" w:rsidRPr="00C846A5" w14:paraId="3C727172" w14:textId="77777777" w:rsidTr="00BC4203">
        <w:tc>
          <w:tcPr>
            <w:tcW w:w="4148" w:type="dxa"/>
          </w:tcPr>
          <w:p w14:paraId="4B8EB34A" w14:textId="18ED9B9E" w:rsidR="00051371" w:rsidRDefault="00051371" w:rsidP="00051371">
            <w:pPr>
              <w:rPr>
                <w:rFonts w:ascii="等线" w:eastAsia="等线" w:hAnsi="等线" w:cs="Times New Roman"/>
              </w:rPr>
            </w:pPr>
            <w:r>
              <w:rPr>
                <w:rFonts w:ascii="等线" w:eastAsia="等线" w:hAnsi="等线" w:cs="Times New Roman"/>
              </w:rPr>
              <w:t>m</w:t>
            </w:r>
            <w:r>
              <w:rPr>
                <w:rFonts w:ascii="等线" w:eastAsia="等线" w:hAnsi="等线" w:cs="Times New Roman" w:hint="eastAsia"/>
              </w:rPr>
              <w:t>aster分支中的非</w:t>
            </w:r>
            <w:r w:rsidRPr="00C846A5">
              <w:rPr>
                <w:rFonts w:ascii="等线" w:eastAsia="等线" w:hAnsi="等线" w:cs="Times New Roman" w:hint="eastAsia"/>
              </w:rPr>
              <w:t>受控文档</w:t>
            </w:r>
          </w:p>
        </w:tc>
        <w:tc>
          <w:tcPr>
            <w:tcW w:w="4148" w:type="dxa"/>
          </w:tcPr>
          <w:p w14:paraId="3C810390" w14:textId="1C91B9D3" w:rsidR="00051371" w:rsidRDefault="00051371" w:rsidP="00051371">
            <w:pPr>
              <w:rPr>
                <w:rFonts w:ascii="等线" w:eastAsia="等线" w:hAnsi="等线" w:cs="Times New Roman"/>
              </w:rPr>
            </w:pPr>
            <w:r w:rsidRPr="00051371">
              <w:rPr>
                <w:rFonts w:ascii="等线" w:eastAsia="等线" w:hAnsi="等线" w:cs="Times New Roman" w:hint="eastAsia"/>
              </w:rPr>
              <w:t>仅允许组长、配置管理员进行</w:t>
            </w:r>
            <w:r>
              <w:rPr>
                <w:rFonts w:ascii="等线" w:eastAsia="等线" w:hAnsi="等线" w:cs="Times New Roman" w:hint="eastAsia"/>
              </w:rPr>
              <w:t>修改操作，</w:t>
            </w:r>
            <w:r w:rsidR="00B712FA">
              <w:rPr>
                <w:rFonts w:ascii="等线" w:eastAsia="等线" w:hAnsi="等线" w:cs="Times New Roman" w:hint="eastAsia"/>
              </w:rPr>
              <w:t>会议记录员可上</w:t>
            </w:r>
            <w:proofErr w:type="gramStart"/>
            <w:r w:rsidR="00B712FA">
              <w:rPr>
                <w:rFonts w:ascii="等线" w:eastAsia="等线" w:hAnsi="等线" w:cs="Times New Roman" w:hint="eastAsia"/>
              </w:rPr>
              <w:t>传会议</w:t>
            </w:r>
            <w:proofErr w:type="gramEnd"/>
            <w:r w:rsidR="00B712FA">
              <w:rPr>
                <w:rFonts w:ascii="等线" w:eastAsia="等线" w:hAnsi="等线" w:cs="Times New Roman" w:hint="eastAsia"/>
              </w:rPr>
              <w:t>纪要，</w:t>
            </w:r>
            <w:r>
              <w:rPr>
                <w:rFonts w:ascii="等线" w:eastAsia="等线" w:hAnsi="等线" w:cs="Times New Roman" w:hint="eastAsia"/>
              </w:rPr>
              <w:t>其余成员仅可查看下载</w:t>
            </w:r>
          </w:p>
        </w:tc>
      </w:tr>
      <w:tr w:rsidR="00051371" w:rsidRPr="00C846A5" w14:paraId="3DC57EA8" w14:textId="77777777" w:rsidTr="00BC4203">
        <w:tc>
          <w:tcPr>
            <w:tcW w:w="4148" w:type="dxa"/>
          </w:tcPr>
          <w:p w14:paraId="1B886400" w14:textId="58DF9C0C" w:rsidR="00051371" w:rsidRPr="00C846A5" w:rsidRDefault="00051371" w:rsidP="00051371">
            <w:pPr>
              <w:rPr>
                <w:rFonts w:ascii="等线" w:eastAsia="等线" w:hAnsi="等线" w:cs="Times New Roman"/>
              </w:rPr>
            </w:pPr>
            <w:r>
              <w:rPr>
                <w:rFonts w:ascii="等线" w:eastAsia="等线" w:hAnsi="等线" w:cs="Times New Roman" w:hint="eastAsia"/>
              </w:rPr>
              <w:t>个人分支</w:t>
            </w:r>
          </w:p>
        </w:tc>
        <w:tc>
          <w:tcPr>
            <w:tcW w:w="4148" w:type="dxa"/>
          </w:tcPr>
          <w:p w14:paraId="5A710B25" w14:textId="7A635387" w:rsidR="00051371" w:rsidRPr="00C846A5" w:rsidRDefault="00051371" w:rsidP="00051371">
            <w:pPr>
              <w:rPr>
                <w:rFonts w:ascii="等线" w:eastAsia="等线" w:hAnsi="等线" w:cs="Times New Roman"/>
              </w:rPr>
            </w:pPr>
            <w:r w:rsidRPr="00C846A5">
              <w:rPr>
                <w:rFonts w:ascii="等线" w:eastAsia="等线" w:hAnsi="等线" w:cs="Times New Roman" w:hint="eastAsia"/>
              </w:rPr>
              <w:t>成员可</w:t>
            </w:r>
            <w:r>
              <w:rPr>
                <w:rFonts w:ascii="等线" w:eastAsia="等线" w:hAnsi="等线" w:cs="Times New Roman" w:hint="eastAsia"/>
              </w:rPr>
              <w:t>修改自己的分支</w:t>
            </w:r>
          </w:p>
        </w:tc>
      </w:tr>
    </w:tbl>
    <w:p w14:paraId="38B331BA" w14:textId="38DBA2C4" w:rsidR="00AE3AF5" w:rsidRDefault="00AE3AF5" w:rsidP="00AE3AF5">
      <w:pPr>
        <w:pStyle w:val="3"/>
      </w:pPr>
      <w:bookmarkStart w:id="198" w:name="_Toc531879261"/>
      <w:r>
        <w:rPr>
          <w:rFonts w:hint="eastAsia"/>
        </w:rPr>
        <w:t>13.3.</w:t>
      </w:r>
      <w:r w:rsidR="00051371">
        <w:rPr>
          <w:rFonts w:hint="eastAsia"/>
        </w:rPr>
        <w:t>4</w:t>
      </w:r>
      <w:r>
        <w:t xml:space="preserve"> </w:t>
      </w:r>
      <w:r>
        <w:rPr>
          <w:rFonts w:hint="eastAsia"/>
        </w:rPr>
        <w:t>应用场景</w:t>
      </w:r>
      <w:bookmarkEnd w:id="198"/>
    </w:p>
    <w:tbl>
      <w:tblPr>
        <w:tblStyle w:val="af3"/>
        <w:tblW w:w="8046" w:type="dxa"/>
        <w:tblLook w:val="04A0" w:firstRow="1" w:lastRow="0" w:firstColumn="1" w:lastColumn="0" w:noHBand="0" w:noVBand="1"/>
      </w:tblPr>
      <w:tblGrid>
        <w:gridCol w:w="1526"/>
        <w:gridCol w:w="850"/>
        <w:gridCol w:w="1276"/>
        <w:gridCol w:w="1701"/>
        <w:gridCol w:w="2693"/>
      </w:tblGrid>
      <w:tr w:rsidR="006138B0" w:rsidRPr="00AE3AF5" w14:paraId="1069615B" w14:textId="77777777" w:rsidTr="00B53852">
        <w:tc>
          <w:tcPr>
            <w:tcW w:w="1526" w:type="dxa"/>
            <w:shd w:val="clear" w:color="auto" w:fill="auto"/>
          </w:tcPr>
          <w:p w14:paraId="11F85190" w14:textId="77777777" w:rsidR="006138B0" w:rsidRPr="00AE3AF5" w:rsidRDefault="006138B0" w:rsidP="00AE3AF5">
            <w:pPr>
              <w:jc w:val="center"/>
              <w:rPr>
                <w:b/>
                <w:sz w:val="24"/>
                <w:szCs w:val="24"/>
              </w:rPr>
            </w:pPr>
            <w:r w:rsidRPr="00AE3AF5">
              <w:rPr>
                <w:rFonts w:hint="eastAsia"/>
                <w:b/>
                <w:sz w:val="24"/>
                <w:szCs w:val="24"/>
              </w:rPr>
              <w:t>场景</w:t>
            </w:r>
          </w:p>
        </w:tc>
        <w:tc>
          <w:tcPr>
            <w:tcW w:w="850" w:type="dxa"/>
            <w:shd w:val="clear" w:color="auto" w:fill="auto"/>
          </w:tcPr>
          <w:p w14:paraId="7E5DBA08" w14:textId="77777777" w:rsidR="006138B0" w:rsidRPr="00AE3AF5" w:rsidRDefault="006138B0" w:rsidP="00AE3AF5">
            <w:pPr>
              <w:jc w:val="center"/>
              <w:rPr>
                <w:b/>
                <w:sz w:val="24"/>
                <w:szCs w:val="24"/>
              </w:rPr>
            </w:pPr>
            <w:r w:rsidRPr="00AE3AF5">
              <w:rPr>
                <w:rFonts w:hint="eastAsia"/>
                <w:b/>
                <w:sz w:val="24"/>
                <w:szCs w:val="24"/>
              </w:rPr>
              <w:t>权限</w:t>
            </w:r>
          </w:p>
        </w:tc>
        <w:tc>
          <w:tcPr>
            <w:tcW w:w="1276" w:type="dxa"/>
            <w:shd w:val="clear" w:color="auto" w:fill="auto"/>
          </w:tcPr>
          <w:p w14:paraId="6CB6B200" w14:textId="123A8E60" w:rsidR="006138B0" w:rsidRPr="00AE3AF5" w:rsidRDefault="006138B0" w:rsidP="00AE3AF5">
            <w:pPr>
              <w:jc w:val="center"/>
              <w:rPr>
                <w:b/>
                <w:sz w:val="24"/>
                <w:szCs w:val="24"/>
              </w:rPr>
            </w:pPr>
            <w:r w:rsidRPr="00AE3AF5">
              <w:rPr>
                <w:rFonts w:hint="eastAsia"/>
                <w:b/>
                <w:sz w:val="24"/>
                <w:szCs w:val="24"/>
              </w:rPr>
              <w:t>操作分支</w:t>
            </w:r>
            <w:r>
              <w:rPr>
                <w:rFonts w:hint="eastAsia"/>
                <w:b/>
                <w:sz w:val="24"/>
                <w:szCs w:val="24"/>
              </w:rPr>
              <w:t>及目录</w:t>
            </w:r>
          </w:p>
        </w:tc>
        <w:tc>
          <w:tcPr>
            <w:tcW w:w="1701" w:type="dxa"/>
            <w:shd w:val="clear" w:color="auto" w:fill="auto"/>
          </w:tcPr>
          <w:p w14:paraId="649B81D0" w14:textId="77777777" w:rsidR="006138B0" w:rsidRPr="00AE3AF5" w:rsidRDefault="006138B0" w:rsidP="00AE3AF5">
            <w:pPr>
              <w:jc w:val="center"/>
              <w:rPr>
                <w:b/>
                <w:sz w:val="24"/>
                <w:szCs w:val="24"/>
              </w:rPr>
            </w:pPr>
            <w:r w:rsidRPr="00AE3AF5">
              <w:rPr>
                <w:rFonts w:hint="eastAsia"/>
                <w:b/>
                <w:sz w:val="24"/>
                <w:szCs w:val="24"/>
              </w:rPr>
              <w:t>上传注释示例</w:t>
            </w:r>
          </w:p>
        </w:tc>
        <w:tc>
          <w:tcPr>
            <w:tcW w:w="2693" w:type="dxa"/>
            <w:shd w:val="clear" w:color="auto" w:fill="auto"/>
          </w:tcPr>
          <w:p w14:paraId="3CCFF150" w14:textId="2E01682F" w:rsidR="006138B0" w:rsidRPr="00AE3AF5" w:rsidRDefault="00B53852" w:rsidP="00AE3AF5">
            <w:pPr>
              <w:jc w:val="center"/>
              <w:rPr>
                <w:b/>
                <w:sz w:val="24"/>
                <w:szCs w:val="24"/>
              </w:rPr>
            </w:pPr>
            <w:r>
              <w:rPr>
                <w:rFonts w:hint="eastAsia"/>
                <w:b/>
                <w:sz w:val="24"/>
                <w:szCs w:val="24"/>
              </w:rPr>
              <w:t>操作流程</w:t>
            </w:r>
          </w:p>
        </w:tc>
      </w:tr>
      <w:tr w:rsidR="006138B0" w:rsidRPr="00AE3AF5" w14:paraId="396D5160" w14:textId="77777777" w:rsidTr="00B53852">
        <w:tc>
          <w:tcPr>
            <w:tcW w:w="1526" w:type="dxa"/>
            <w:shd w:val="clear" w:color="auto" w:fill="auto"/>
          </w:tcPr>
          <w:p w14:paraId="35C8AAFD" w14:textId="77777777" w:rsidR="006138B0" w:rsidRPr="00AE3AF5" w:rsidRDefault="006138B0" w:rsidP="00AE3AF5">
            <w:r w:rsidRPr="00AE3AF5">
              <w:rPr>
                <w:rFonts w:hint="eastAsia"/>
              </w:rPr>
              <w:t>提交个人作业</w:t>
            </w:r>
          </w:p>
        </w:tc>
        <w:tc>
          <w:tcPr>
            <w:tcW w:w="850" w:type="dxa"/>
            <w:shd w:val="clear" w:color="auto" w:fill="auto"/>
          </w:tcPr>
          <w:p w14:paraId="6E5477F6" w14:textId="77777777" w:rsidR="006138B0" w:rsidRPr="00AE3AF5" w:rsidRDefault="006138B0" w:rsidP="00AE3AF5">
            <w:r w:rsidRPr="00AE3AF5">
              <w:rPr>
                <w:rFonts w:hint="eastAsia"/>
              </w:rPr>
              <w:t>项目组所有成员</w:t>
            </w:r>
          </w:p>
        </w:tc>
        <w:tc>
          <w:tcPr>
            <w:tcW w:w="1276" w:type="dxa"/>
            <w:shd w:val="clear" w:color="auto" w:fill="auto"/>
          </w:tcPr>
          <w:p w14:paraId="398B0038" w14:textId="593B17AD" w:rsidR="006138B0" w:rsidRPr="00AE3AF5" w:rsidRDefault="006138B0" w:rsidP="00AE3AF5">
            <w:r>
              <w:rPr>
                <w:rFonts w:hint="eastAsia"/>
              </w:rPr>
              <w:t>个人分支</w:t>
            </w:r>
          </w:p>
        </w:tc>
        <w:tc>
          <w:tcPr>
            <w:tcW w:w="1701" w:type="dxa"/>
            <w:shd w:val="clear" w:color="auto" w:fill="auto"/>
          </w:tcPr>
          <w:p w14:paraId="64BDF2C8" w14:textId="32F6F31A" w:rsidR="006138B0" w:rsidRPr="00AE3AF5" w:rsidRDefault="006138B0" w:rsidP="00AE3AF5">
            <w:r w:rsidRPr="00AE3AF5">
              <w:rPr>
                <w:rFonts w:hint="eastAsia"/>
              </w:rPr>
              <w:t>提交个人作业《人月神话》读后感</w:t>
            </w:r>
          </w:p>
        </w:tc>
        <w:tc>
          <w:tcPr>
            <w:tcW w:w="2693" w:type="dxa"/>
            <w:shd w:val="clear" w:color="auto" w:fill="auto"/>
          </w:tcPr>
          <w:p w14:paraId="6617C855" w14:textId="4F59F3B0" w:rsidR="006138B0" w:rsidRPr="00AE3AF5" w:rsidRDefault="006138B0" w:rsidP="00AE3AF5">
            <w:r w:rsidRPr="00AE3AF5">
              <w:rPr>
                <w:rFonts w:hint="eastAsia"/>
              </w:rPr>
              <w:t>在提交前拉取远端的最新</w:t>
            </w:r>
            <w:r w:rsidRPr="00CD7060">
              <w:rPr>
                <w:rFonts w:hint="eastAsia"/>
              </w:rPr>
              <w:t>分支</w:t>
            </w:r>
            <w:r w:rsidRPr="00AE3AF5">
              <w:rPr>
                <w:rFonts w:hint="eastAsia"/>
              </w:rPr>
              <w:t>，并以此为基础再提交。</w:t>
            </w:r>
          </w:p>
        </w:tc>
      </w:tr>
      <w:tr w:rsidR="006138B0" w:rsidRPr="00AE3AF5" w14:paraId="1C804C5B" w14:textId="77777777" w:rsidTr="00B53852">
        <w:tc>
          <w:tcPr>
            <w:tcW w:w="1526" w:type="dxa"/>
            <w:shd w:val="clear" w:color="auto" w:fill="auto"/>
          </w:tcPr>
          <w:p w14:paraId="31D7AA51" w14:textId="77777777" w:rsidR="006138B0" w:rsidRPr="00AE3AF5" w:rsidRDefault="006138B0" w:rsidP="00AE3AF5">
            <w:r w:rsidRPr="00AE3AF5">
              <w:rPr>
                <w:rFonts w:hint="eastAsia"/>
              </w:rPr>
              <w:t>协同编写某文</w:t>
            </w:r>
            <w:r w:rsidRPr="00AE3AF5">
              <w:rPr>
                <w:rFonts w:hint="eastAsia"/>
              </w:rPr>
              <w:lastRenderedPageBreak/>
              <w:t>档的</w:t>
            </w:r>
            <w:r w:rsidRPr="00AE3AF5">
              <w:rPr>
                <w:rFonts w:hint="eastAsia"/>
              </w:rPr>
              <w:t>0.1.0</w:t>
            </w:r>
            <w:r w:rsidRPr="00AE3AF5">
              <w:rPr>
                <w:rFonts w:hint="eastAsia"/>
              </w:rPr>
              <w:t>版本，提交个人所负责的工作成果</w:t>
            </w:r>
          </w:p>
        </w:tc>
        <w:tc>
          <w:tcPr>
            <w:tcW w:w="850" w:type="dxa"/>
            <w:shd w:val="clear" w:color="auto" w:fill="auto"/>
          </w:tcPr>
          <w:p w14:paraId="39ADA21E" w14:textId="77777777" w:rsidR="006138B0" w:rsidRPr="00AE3AF5" w:rsidRDefault="006138B0" w:rsidP="00AE3AF5">
            <w:r w:rsidRPr="00AE3AF5">
              <w:rPr>
                <w:rFonts w:hint="eastAsia"/>
              </w:rPr>
              <w:lastRenderedPageBreak/>
              <w:t>项目组</w:t>
            </w:r>
            <w:r w:rsidRPr="00AE3AF5">
              <w:rPr>
                <w:rFonts w:hint="eastAsia"/>
              </w:rPr>
              <w:lastRenderedPageBreak/>
              <w:t>所有成员</w:t>
            </w:r>
          </w:p>
        </w:tc>
        <w:tc>
          <w:tcPr>
            <w:tcW w:w="1276" w:type="dxa"/>
            <w:shd w:val="clear" w:color="auto" w:fill="auto"/>
          </w:tcPr>
          <w:p w14:paraId="553137AF" w14:textId="6D3C832F" w:rsidR="006138B0" w:rsidRPr="00AE3AF5" w:rsidRDefault="006138B0" w:rsidP="00AE3AF5">
            <w:r w:rsidRPr="006138B0">
              <w:rPr>
                <w:rFonts w:hint="eastAsia"/>
              </w:rPr>
              <w:lastRenderedPageBreak/>
              <w:t>个人分支</w:t>
            </w:r>
          </w:p>
        </w:tc>
        <w:tc>
          <w:tcPr>
            <w:tcW w:w="1701" w:type="dxa"/>
            <w:shd w:val="clear" w:color="auto" w:fill="auto"/>
          </w:tcPr>
          <w:p w14:paraId="0615390E" w14:textId="46D8FD25" w:rsidR="006138B0" w:rsidRPr="00AE3AF5" w:rsidRDefault="006138B0" w:rsidP="00AE3AF5">
            <w:r w:rsidRPr="00AE3AF5">
              <w:rPr>
                <w:rFonts w:hint="eastAsia"/>
              </w:rPr>
              <w:t>提交《项目总体</w:t>
            </w:r>
            <w:r w:rsidRPr="00AE3AF5">
              <w:rPr>
                <w:rFonts w:hint="eastAsia"/>
              </w:rPr>
              <w:lastRenderedPageBreak/>
              <w:t>计划》</w:t>
            </w:r>
            <w:r w:rsidRPr="00AE3AF5">
              <w:rPr>
                <w:rFonts w:hint="eastAsia"/>
              </w:rPr>
              <w:t>[v0.1.0</w:t>
            </w:r>
            <w:r w:rsidRPr="00AE3AF5">
              <w:t>]</w:t>
            </w:r>
            <w:r w:rsidRPr="00AE3AF5">
              <w:rPr>
                <w:rFonts w:hint="eastAsia"/>
              </w:rPr>
              <w:t>版本的</w:t>
            </w:r>
            <w:r w:rsidRPr="00AE3AF5">
              <w:rPr>
                <w:rFonts w:hint="eastAsia"/>
              </w:rPr>
              <w:t>1</w:t>
            </w:r>
            <w:r w:rsidRPr="00AE3AF5">
              <w:rPr>
                <w:rFonts w:hint="eastAsia"/>
              </w:rPr>
              <w:t>、引言部分</w:t>
            </w:r>
          </w:p>
        </w:tc>
        <w:tc>
          <w:tcPr>
            <w:tcW w:w="2693" w:type="dxa"/>
            <w:shd w:val="clear" w:color="auto" w:fill="auto"/>
          </w:tcPr>
          <w:p w14:paraId="773A8EAC" w14:textId="40BAD11D" w:rsidR="006138B0" w:rsidRPr="00AE3AF5" w:rsidRDefault="006138B0" w:rsidP="00AE3AF5">
            <w:r w:rsidRPr="00AE3AF5">
              <w:rPr>
                <w:rFonts w:hint="eastAsia"/>
              </w:rPr>
              <w:lastRenderedPageBreak/>
              <w:t>在提交前拉取远端的最新</w:t>
            </w:r>
            <w:r w:rsidRPr="00AE3AF5">
              <w:rPr>
                <w:rFonts w:hint="eastAsia"/>
              </w:rPr>
              <w:lastRenderedPageBreak/>
              <w:t>分支，并以此为基础再提交如“</w:t>
            </w:r>
            <w:r w:rsidRPr="00AE3AF5">
              <w:rPr>
                <w:rFonts w:hint="eastAsia"/>
              </w:rPr>
              <w:t>PRD201</w:t>
            </w:r>
            <w:r>
              <w:rPr>
                <w:rFonts w:hint="eastAsia"/>
              </w:rPr>
              <w:t>8</w:t>
            </w:r>
            <w:r w:rsidRPr="00AE3AF5">
              <w:rPr>
                <w:rFonts w:hint="eastAsia"/>
              </w:rPr>
              <w:t>-G</w:t>
            </w:r>
            <w:r w:rsidRPr="00AE3AF5">
              <w:t>0</w:t>
            </w:r>
            <w:r>
              <w:rPr>
                <w:rFonts w:hint="eastAsia"/>
              </w:rPr>
              <w:t>3-</w:t>
            </w:r>
            <w:r w:rsidRPr="00AE3AF5">
              <w:rPr>
                <w:rFonts w:hint="eastAsia"/>
              </w:rPr>
              <w:t>《</w:t>
            </w:r>
            <w:r>
              <w:rPr>
                <w:rFonts w:hint="eastAsia"/>
              </w:rPr>
              <w:t>需求工程项目计划</w:t>
            </w:r>
            <w:r w:rsidRPr="00AE3AF5">
              <w:rPr>
                <w:rFonts w:hint="eastAsia"/>
              </w:rPr>
              <w:t>》”。</w:t>
            </w:r>
          </w:p>
        </w:tc>
      </w:tr>
      <w:tr w:rsidR="006138B0" w:rsidRPr="00AE3AF5" w14:paraId="5632E2D5" w14:textId="77777777" w:rsidTr="00B53852">
        <w:tc>
          <w:tcPr>
            <w:tcW w:w="1526" w:type="dxa"/>
            <w:shd w:val="clear" w:color="auto" w:fill="auto"/>
          </w:tcPr>
          <w:p w14:paraId="00FDF9E2" w14:textId="77777777" w:rsidR="006138B0" w:rsidRPr="00AE3AF5" w:rsidRDefault="006138B0" w:rsidP="00CD7060">
            <w:r w:rsidRPr="00AE3AF5">
              <w:rPr>
                <w:rFonts w:hint="eastAsia"/>
              </w:rPr>
              <w:lastRenderedPageBreak/>
              <w:t>提交由一个人负责的文件</w:t>
            </w:r>
          </w:p>
        </w:tc>
        <w:tc>
          <w:tcPr>
            <w:tcW w:w="850" w:type="dxa"/>
            <w:shd w:val="clear" w:color="auto" w:fill="auto"/>
          </w:tcPr>
          <w:p w14:paraId="2A67F6C5" w14:textId="77777777" w:rsidR="006138B0" w:rsidRPr="00AE3AF5" w:rsidRDefault="006138B0" w:rsidP="00CD7060">
            <w:r w:rsidRPr="00AE3AF5">
              <w:rPr>
                <w:rFonts w:hint="eastAsia"/>
              </w:rPr>
              <w:t>项目组所有成员</w:t>
            </w:r>
          </w:p>
        </w:tc>
        <w:tc>
          <w:tcPr>
            <w:tcW w:w="1276" w:type="dxa"/>
            <w:shd w:val="clear" w:color="auto" w:fill="auto"/>
          </w:tcPr>
          <w:p w14:paraId="7172A8B9" w14:textId="4009573E" w:rsidR="006138B0" w:rsidRPr="00AE3AF5" w:rsidRDefault="006138B0" w:rsidP="00CD7060">
            <w:r w:rsidRPr="006138B0">
              <w:rPr>
                <w:rFonts w:hint="eastAsia"/>
              </w:rPr>
              <w:t>个人分支</w:t>
            </w:r>
          </w:p>
        </w:tc>
        <w:tc>
          <w:tcPr>
            <w:tcW w:w="1701" w:type="dxa"/>
            <w:shd w:val="clear" w:color="auto" w:fill="auto"/>
          </w:tcPr>
          <w:p w14:paraId="15281DE5" w14:textId="0D743FF9" w:rsidR="006138B0" w:rsidRPr="00AE3AF5" w:rsidRDefault="006138B0" w:rsidP="00CD7060">
            <w:r w:rsidRPr="00AE3AF5">
              <w:rPr>
                <w:rFonts w:hint="eastAsia"/>
              </w:rPr>
              <w:t>提交</w:t>
            </w:r>
            <w:r w:rsidRPr="00AE3AF5">
              <w:rPr>
                <w:rFonts w:hint="eastAsia"/>
              </w:rPr>
              <w:t>OBS</w:t>
            </w:r>
            <w:r w:rsidRPr="00AE3AF5">
              <w:rPr>
                <w:rFonts w:hint="eastAsia"/>
              </w:rPr>
              <w:t>图</w:t>
            </w:r>
            <w:r w:rsidRPr="00AE3AF5">
              <w:rPr>
                <w:rFonts w:hint="eastAsia"/>
              </w:rPr>
              <w:t>[</w:t>
            </w:r>
            <w:r w:rsidRPr="00AE3AF5">
              <w:t>v0.1.0</w:t>
            </w:r>
            <w:r w:rsidRPr="00AE3AF5">
              <w:rPr>
                <w:rFonts w:hint="eastAsia"/>
              </w:rPr>
              <w:t>]</w:t>
            </w:r>
          </w:p>
        </w:tc>
        <w:tc>
          <w:tcPr>
            <w:tcW w:w="2693" w:type="dxa"/>
            <w:shd w:val="clear" w:color="auto" w:fill="auto"/>
          </w:tcPr>
          <w:p w14:paraId="3F0FA4D2" w14:textId="4FC21985" w:rsidR="006138B0" w:rsidRPr="00AE3AF5" w:rsidRDefault="006138B0" w:rsidP="00CD7060">
            <w:r w:rsidRPr="00AE3AF5">
              <w:rPr>
                <w:rFonts w:hint="eastAsia"/>
              </w:rPr>
              <w:t>在提交前拉取远端的最新</w:t>
            </w:r>
            <w:r>
              <w:rPr>
                <w:rFonts w:hint="eastAsia"/>
              </w:rPr>
              <w:t>本周分支</w:t>
            </w:r>
            <w:r w:rsidRPr="00AE3AF5">
              <w:rPr>
                <w:rFonts w:hint="eastAsia"/>
              </w:rPr>
              <w:t>，并以此为基础再提交。</w:t>
            </w:r>
          </w:p>
        </w:tc>
      </w:tr>
      <w:tr w:rsidR="006138B0" w:rsidRPr="00AE3AF5" w14:paraId="0C2315F6" w14:textId="77777777" w:rsidTr="00B53852">
        <w:tc>
          <w:tcPr>
            <w:tcW w:w="1526" w:type="dxa"/>
            <w:shd w:val="clear" w:color="auto" w:fill="auto"/>
          </w:tcPr>
          <w:p w14:paraId="7934D759" w14:textId="77777777" w:rsidR="006138B0" w:rsidRPr="00AE3AF5" w:rsidRDefault="006138B0" w:rsidP="00CD7060">
            <w:r w:rsidRPr="00AE3AF5">
              <w:rPr>
                <w:rFonts w:hint="eastAsia"/>
              </w:rPr>
              <w:t>更新现有文件</w:t>
            </w:r>
          </w:p>
        </w:tc>
        <w:tc>
          <w:tcPr>
            <w:tcW w:w="850" w:type="dxa"/>
            <w:shd w:val="clear" w:color="auto" w:fill="auto"/>
          </w:tcPr>
          <w:p w14:paraId="7B366697" w14:textId="3CBDF34B" w:rsidR="006138B0" w:rsidRPr="00AE3AF5" w:rsidRDefault="006138B0" w:rsidP="00CD7060">
            <w:r>
              <w:rPr>
                <w:rFonts w:hint="eastAsia"/>
              </w:rPr>
              <w:t>配置管理员</w:t>
            </w:r>
          </w:p>
        </w:tc>
        <w:tc>
          <w:tcPr>
            <w:tcW w:w="1276" w:type="dxa"/>
            <w:shd w:val="clear" w:color="auto" w:fill="auto"/>
          </w:tcPr>
          <w:p w14:paraId="710AB965" w14:textId="16CD13F0" w:rsidR="006138B0" w:rsidRPr="00AE3AF5" w:rsidRDefault="006138B0" w:rsidP="00CD7060">
            <w:r>
              <w:t>ma</w:t>
            </w:r>
            <w:r>
              <w:rPr>
                <w:rFonts w:hint="eastAsia"/>
              </w:rPr>
              <w:t>ster</w:t>
            </w:r>
          </w:p>
        </w:tc>
        <w:tc>
          <w:tcPr>
            <w:tcW w:w="1701" w:type="dxa"/>
            <w:shd w:val="clear" w:color="auto" w:fill="auto"/>
          </w:tcPr>
          <w:p w14:paraId="539F0782" w14:textId="7DAC8DB7" w:rsidR="006138B0" w:rsidRPr="00AE3AF5" w:rsidRDefault="006138B0" w:rsidP="00CD7060">
            <w:r w:rsidRPr="00AE3AF5">
              <w:rPr>
                <w:rFonts w:hint="eastAsia"/>
              </w:rPr>
              <w:t>更新《可行性分析》</w:t>
            </w:r>
            <w:r w:rsidRPr="00AE3AF5">
              <w:rPr>
                <w:rFonts w:hint="eastAsia"/>
              </w:rPr>
              <w:t>[</w:t>
            </w:r>
            <w:r w:rsidRPr="00AE3AF5">
              <w:t>v0.1.0</w:t>
            </w:r>
            <w:r w:rsidRPr="00AE3AF5">
              <w:rPr>
                <w:rFonts w:hint="eastAsia"/>
              </w:rPr>
              <w:t>]</w:t>
            </w:r>
            <w:r w:rsidRPr="00AE3AF5">
              <w:rPr>
                <w:rFonts w:hint="eastAsia"/>
              </w:rPr>
              <w:t>为</w:t>
            </w:r>
            <w:r w:rsidRPr="00AE3AF5">
              <w:rPr>
                <w:rFonts w:hint="eastAsia"/>
              </w:rPr>
              <w:t>[</w:t>
            </w:r>
            <w:r w:rsidRPr="00AE3AF5">
              <w:t>v0.2.0</w:t>
            </w:r>
            <w:r w:rsidRPr="00AE3AF5">
              <w:rPr>
                <w:rFonts w:hint="eastAsia"/>
              </w:rPr>
              <w:t>]</w:t>
            </w:r>
          </w:p>
        </w:tc>
        <w:tc>
          <w:tcPr>
            <w:tcW w:w="2693" w:type="dxa"/>
            <w:shd w:val="clear" w:color="auto" w:fill="auto"/>
          </w:tcPr>
          <w:p w14:paraId="16EFE4A4" w14:textId="0009F9B4" w:rsidR="006138B0" w:rsidRPr="00AE3AF5" w:rsidRDefault="006138B0" w:rsidP="00CD7060">
            <w:r w:rsidRPr="00AE3AF5">
              <w:rPr>
                <w:rFonts w:hint="eastAsia"/>
              </w:rPr>
              <w:t>在提交前拉取远端的最新</w:t>
            </w:r>
            <w:r>
              <w:rPr>
                <w:rFonts w:hint="eastAsia"/>
              </w:rPr>
              <w:t>m</w:t>
            </w:r>
            <w:r w:rsidRPr="00CD7060">
              <w:t>aster</w:t>
            </w:r>
            <w:r w:rsidRPr="00AE3AF5">
              <w:rPr>
                <w:rFonts w:hint="eastAsia"/>
              </w:rPr>
              <w:t>，并以此为基础再提交</w:t>
            </w:r>
          </w:p>
        </w:tc>
      </w:tr>
      <w:tr w:rsidR="006138B0" w:rsidRPr="00AE3AF5" w14:paraId="0300C8CA" w14:textId="77777777" w:rsidTr="00B53852">
        <w:tc>
          <w:tcPr>
            <w:tcW w:w="1526" w:type="dxa"/>
            <w:shd w:val="clear" w:color="auto" w:fill="auto"/>
          </w:tcPr>
          <w:p w14:paraId="390E428D" w14:textId="77777777" w:rsidR="006138B0" w:rsidRPr="00AE3AF5" w:rsidRDefault="006138B0" w:rsidP="00CD7060">
            <w:r w:rsidRPr="00AE3AF5">
              <w:rPr>
                <w:rFonts w:hint="eastAsia"/>
              </w:rPr>
              <w:t>提交整合完的</w:t>
            </w:r>
            <w:r w:rsidRPr="00AE3AF5">
              <w:t>[v0.1.0]</w:t>
            </w:r>
            <w:r w:rsidRPr="00AE3AF5">
              <w:rPr>
                <w:rFonts w:hint="eastAsia"/>
              </w:rPr>
              <w:t>文档</w:t>
            </w:r>
          </w:p>
        </w:tc>
        <w:tc>
          <w:tcPr>
            <w:tcW w:w="850" w:type="dxa"/>
            <w:shd w:val="clear" w:color="auto" w:fill="auto"/>
          </w:tcPr>
          <w:p w14:paraId="731C004C" w14:textId="77777777" w:rsidR="006138B0" w:rsidRPr="00AE3AF5" w:rsidRDefault="006138B0" w:rsidP="00CD7060">
            <w:r w:rsidRPr="00AE3AF5">
              <w:rPr>
                <w:rFonts w:hint="eastAsia"/>
              </w:rPr>
              <w:t>配置管理员</w:t>
            </w:r>
          </w:p>
        </w:tc>
        <w:tc>
          <w:tcPr>
            <w:tcW w:w="1276" w:type="dxa"/>
            <w:shd w:val="clear" w:color="auto" w:fill="auto"/>
          </w:tcPr>
          <w:p w14:paraId="14446517" w14:textId="5674D64A" w:rsidR="006138B0" w:rsidRPr="00AE3AF5" w:rsidRDefault="006138B0" w:rsidP="00CD7060">
            <w:r>
              <w:t>m</w:t>
            </w:r>
            <w:r w:rsidRPr="00CD7060">
              <w:t>aster</w:t>
            </w:r>
            <w:r>
              <w:t>/</w:t>
            </w:r>
            <w:r>
              <w:rPr>
                <w:rFonts w:hint="eastAsia"/>
              </w:rPr>
              <w:t>受控文档</w:t>
            </w:r>
          </w:p>
        </w:tc>
        <w:tc>
          <w:tcPr>
            <w:tcW w:w="1701" w:type="dxa"/>
            <w:shd w:val="clear" w:color="auto" w:fill="auto"/>
          </w:tcPr>
          <w:p w14:paraId="18148355" w14:textId="61230C75" w:rsidR="006138B0" w:rsidRPr="00AE3AF5" w:rsidRDefault="006138B0" w:rsidP="00CD7060">
            <w:r>
              <w:rPr>
                <w:rFonts w:hint="eastAsia"/>
              </w:rPr>
              <w:t>提交</w:t>
            </w:r>
            <w:r w:rsidRPr="00CD7060">
              <w:rPr>
                <w:rFonts w:hint="eastAsia"/>
              </w:rPr>
              <w:t>《可行性分析》</w:t>
            </w:r>
            <w:r w:rsidRPr="00CD7060">
              <w:rPr>
                <w:rFonts w:hint="eastAsia"/>
              </w:rPr>
              <w:t>[v0.1.0]</w:t>
            </w:r>
            <w:r w:rsidRPr="00CD7060">
              <w:rPr>
                <w:rFonts w:hint="eastAsia"/>
              </w:rPr>
              <w:t>为</w:t>
            </w:r>
            <w:r w:rsidRPr="00CD7060">
              <w:rPr>
                <w:rFonts w:hint="eastAsia"/>
              </w:rPr>
              <w:t>[v0.2.0]</w:t>
            </w:r>
          </w:p>
        </w:tc>
        <w:tc>
          <w:tcPr>
            <w:tcW w:w="2693" w:type="dxa"/>
            <w:shd w:val="clear" w:color="auto" w:fill="auto"/>
          </w:tcPr>
          <w:p w14:paraId="65FF021C" w14:textId="313FD2D9" w:rsidR="006138B0" w:rsidRPr="00AE3AF5" w:rsidRDefault="006138B0" w:rsidP="00CD7060">
            <w:r w:rsidRPr="00AE3AF5">
              <w:rPr>
                <w:rFonts w:hint="eastAsia"/>
              </w:rPr>
              <w:t>在提交前拉取远端的最新</w:t>
            </w:r>
            <w:r w:rsidRPr="00CD7060">
              <w:t>master</w:t>
            </w:r>
            <w:r w:rsidRPr="00AE3AF5">
              <w:rPr>
                <w:rFonts w:hint="eastAsia"/>
              </w:rPr>
              <w:t>，并以此为基础再提交</w:t>
            </w:r>
          </w:p>
        </w:tc>
      </w:tr>
      <w:tr w:rsidR="006138B0" w:rsidRPr="00AE3AF5" w14:paraId="1EC19D17" w14:textId="77777777" w:rsidTr="00B53852">
        <w:tc>
          <w:tcPr>
            <w:tcW w:w="1526" w:type="dxa"/>
            <w:shd w:val="clear" w:color="auto" w:fill="auto"/>
          </w:tcPr>
          <w:p w14:paraId="50238DFA" w14:textId="77777777" w:rsidR="006138B0" w:rsidRPr="00AE3AF5" w:rsidRDefault="006138B0" w:rsidP="00CD7060">
            <w:r w:rsidRPr="00AE3AF5">
              <w:rPr>
                <w:rFonts w:hint="eastAsia"/>
              </w:rPr>
              <w:t>对配置管理系统中的文件命名进行整改</w:t>
            </w:r>
          </w:p>
        </w:tc>
        <w:tc>
          <w:tcPr>
            <w:tcW w:w="850" w:type="dxa"/>
            <w:shd w:val="clear" w:color="auto" w:fill="auto"/>
          </w:tcPr>
          <w:p w14:paraId="7F0A8A2F" w14:textId="77777777" w:rsidR="006138B0" w:rsidRPr="00AE3AF5" w:rsidRDefault="006138B0" w:rsidP="00CD7060">
            <w:r w:rsidRPr="00AE3AF5">
              <w:rPr>
                <w:rFonts w:hint="eastAsia"/>
              </w:rPr>
              <w:t>配置管理员</w:t>
            </w:r>
          </w:p>
        </w:tc>
        <w:tc>
          <w:tcPr>
            <w:tcW w:w="1276" w:type="dxa"/>
            <w:shd w:val="clear" w:color="auto" w:fill="auto"/>
          </w:tcPr>
          <w:p w14:paraId="5264202A" w14:textId="04D20B57" w:rsidR="006138B0" w:rsidRPr="00AE3AF5" w:rsidRDefault="006138B0" w:rsidP="00CD7060">
            <w:r w:rsidRPr="006138B0">
              <w:t>master</w:t>
            </w:r>
          </w:p>
        </w:tc>
        <w:tc>
          <w:tcPr>
            <w:tcW w:w="1701" w:type="dxa"/>
            <w:shd w:val="clear" w:color="auto" w:fill="auto"/>
          </w:tcPr>
          <w:p w14:paraId="44C021C1" w14:textId="18A1DE31" w:rsidR="006138B0" w:rsidRPr="00AE3AF5" w:rsidRDefault="006138B0" w:rsidP="00CD7060">
            <w:r w:rsidRPr="00AE3AF5">
              <w:rPr>
                <w:rFonts w:hint="eastAsia"/>
              </w:rPr>
              <w:t>整改文件命名</w:t>
            </w:r>
          </w:p>
        </w:tc>
        <w:tc>
          <w:tcPr>
            <w:tcW w:w="2693" w:type="dxa"/>
            <w:shd w:val="clear" w:color="auto" w:fill="auto"/>
          </w:tcPr>
          <w:p w14:paraId="19DBC281" w14:textId="5378AF68" w:rsidR="006138B0" w:rsidRPr="00AE3AF5" w:rsidRDefault="006138B0" w:rsidP="00CD7060">
            <w:r w:rsidRPr="00AE3AF5">
              <w:rPr>
                <w:rFonts w:hint="eastAsia"/>
              </w:rPr>
              <w:t>在提交前拉取远端的最新</w:t>
            </w:r>
            <w:r w:rsidRPr="00CD7060">
              <w:rPr>
                <w:rFonts w:hint="eastAsia"/>
              </w:rPr>
              <w:t>本周分支</w:t>
            </w:r>
            <w:r w:rsidRPr="00AE3AF5">
              <w:rPr>
                <w:rFonts w:hint="eastAsia"/>
              </w:rPr>
              <w:t>，并以此为基础再提交</w:t>
            </w:r>
          </w:p>
        </w:tc>
      </w:tr>
      <w:tr w:rsidR="006138B0" w:rsidRPr="00AE3AF5" w14:paraId="5E67BCF6" w14:textId="77777777" w:rsidTr="00B53852">
        <w:tc>
          <w:tcPr>
            <w:tcW w:w="1526" w:type="dxa"/>
            <w:shd w:val="clear" w:color="auto" w:fill="auto"/>
          </w:tcPr>
          <w:p w14:paraId="04B4471D" w14:textId="77777777" w:rsidR="006138B0" w:rsidRPr="00AE3AF5" w:rsidRDefault="006138B0" w:rsidP="00CD7060">
            <w:r w:rsidRPr="00AE3AF5">
              <w:rPr>
                <w:rFonts w:hint="eastAsia"/>
              </w:rPr>
              <w:t>提交会议记录</w:t>
            </w:r>
          </w:p>
        </w:tc>
        <w:tc>
          <w:tcPr>
            <w:tcW w:w="850" w:type="dxa"/>
            <w:shd w:val="clear" w:color="auto" w:fill="auto"/>
          </w:tcPr>
          <w:p w14:paraId="1318C927" w14:textId="77777777" w:rsidR="006138B0" w:rsidRPr="00AE3AF5" w:rsidRDefault="006138B0" w:rsidP="00CD7060">
            <w:r w:rsidRPr="00AE3AF5">
              <w:rPr>
                <w:rFonts w:hint="eastAsia"/>
              </w:rPr>
              <w:t>会议记录员</w:t>
            </w:r>
          </w:p>
        </w:tc>
        <w:tc>
          <w:tcPr>
            <w:tcW w:w="1276" w:type="dxa"/>
            <w:shd w:val="clear" w:color="auto" w:fill="auto"/>
          </w:tcPr>
          <w:p w14:paraId="38E997B0" w14:textId="1902D44C" w:rsidR="006138B0" w:rsidRPr="00AE3AF5" w:rsidRDefault="006138B0" w:rsidP="00CD7060">
            <w:r>
              <w:rPr>
                <w:rFonts w:hint="eastAsia"/>
              </w:rPr>
              <w:t>master/</w:t>
            </w:r>
            <w:r>
              <w:rPr>
                <w:rFonts w:hint="eastAsia"/>
              </w:rPr>
              <w:t>非受控文档</w:t>
            </w:r>
            <w:r>
              <w:rPr>
                <w:rFonts w:hint="eastAsia"/>
              </w:rPr>
              <w:t>/</w:t>
            </w:r>
            <w:r>
              <w:rPr>
                <w:rFonts w:hint="eastAsia"/>
              </w:rPr>
              <w:t>会议纪要</w:t>
            </w:r>
          </w:p>
        </w:tc>
        <w:tc>
          <w:tcPr>
            <w:tcW w:w="1701" w:type="dxa"/>
            <w:shd w:val="clear" w:color="auto" w:fill="auto"/>
          </w:tcPr>
          <w:p w14:paraId="16F6D126" w14:textId="3FC6EA88" w:rsidR="006138B0" w:rsidRPr="00AE3AF5" w:rsidRDefault="006138B0" w:rsidP="00CD7060">
            <w:r w:rsidRPr="00AE3AF5">
              <w:rPr>
                <w:rFonts w:hint="eastAsia"/>
              </w:rPr>
              <w:t>提交《会议纪要</w:t>
            </w:r>
            <w:r w:rsidRPr="00AE3AF5">
              <w:rPr>
                <w:rFonts w:hint="eastAsia"/>
              </w:rPr>
              <w:t>-10.31</w:t>
            </w:r>
            <w:r w:rsidRPr="00AE3AF5">
              <w:rPr>
                <w:rFonts w:hint="eastAsia"/>
              </w:rPr>
              <w:t>》</w:t>
            </w:r>
          </w:p>
        </w:tc>
        <w:tc>
          <w:tcPr>
            <w:tcW w:w="2693" w:type="dxa"/>
            <w:shd w:val="clear" w:color="auto" w:fill="auto"/>
          </w:tcPr>
          <w:p w14:paraId="15C269F6" w14:textId="4E1521E5" w:rsidR="006138B0" w:rsidRPr="00AE3AF5" w:rsidRDefault="006138B0" w:rsidP="00CD7060">
            <w:r w:rsidRPr="00AE3AF5">
              <w:rPr>
                <w:rFonts w:hint="eastAsia"/>
              </w:rPr>
              <w:t>在提交前拉取远端的最新</w:t>
            </w:r>
            <w:r w:rsidRPr="00CD7060">
              <w:rPr>
                <w:rFonts w:hint="eastAsia"/>
              </w:rPr>
              <w:t>分支</w:t>
            </w:r>
            <w:r w:rsidRPr="00AE3AF5">
              <w:rPr>
                <w:rFonts w:hint="eastAsia"/>
              </w:rPr>
              <w:t>，并以此为基础再提交。每次提交</w:t>
            </w:r>
            <w:r w:rsidRPr="00AE3AF5">
              <w:rPr>
                <w:rFonts w:hint="eastAsia"/>
              </w:rPr>
              <w:t>(</w:t>
            </w:r>
            <w:r w:rsidRPr="00AE3AF5">
              <w:t>commit)</w:t>
            </w:r>
            <w:r w:rsidRPr="00AE3AF5">
              <w:rPr>
                <w:rFonts w:hint="eastAsia"/>
              </w:rPr>
              <w:t>不仅包括会议记录的会议文档，还必须更新《</w:t>
            </w:r>
            <w:r w:rsidRPr="00AE3AF5">
              <w:t>PRD201</w:t>
            </w:r>
            <w:r>
              <w:rPr>
                <w:rFonts w:hint="eastAsia"/>
              </w:rPr>
              <w:t>8</w:t>
            </w:r>
            <w:r w:rsidRPr="00AE3AF5">
              <w:t>-G0</w:t>
            </w:r>
            <w:r>
              <w:rPr>
                <w:rFonts w:hint="eastAsia"/>
              </w:rPr>
              <w:t>3</w:t>
            </w:r>
            <w:r w:rsidRPr="00AE3AF5">
              <w:t>-</w:t>
            </w:r>
            <w:r w:rsidRPr="00AE3AF5">
              <w:t>会议记录录音链接</w:t>
            </w:r>
            <w:r w:rsidRPr="00AE3AF5">
              <w:rPr>
                <w:rFonts w:hint="eastAsia"/>
              </w:rPr>
              <w:t>》</w:t>
            </w:r>
          </w:p>
        </w:tc>
      </w:tr>
    </w:tbl>
    <w:p w14:paraId="1FBDF9A8" w14:textId="3158AE0C" w:rsidR="00051371" w:rsidRPr="00051371" w:rsidRDefault="00051371" w:rsidP="00051371">
      <w:pPr>
        <w:pStyle w:val="af4"/>
        <w:ind w:firstLineChars="0" w:firstLine="0"/>
        <w:rPr>
          <w:b/>
        </w:rPr>
      </w:pPr>
      <w:r w:rsidRPr="00051371">
        <w:rPr>
          <w:rFonts w:hint="eastAsia"/>
          <w:b/>
        </w:rPr>
        <w:t>注意点：</w:t>
      </w:r>
    </w:p>
    <w:p w14:paraId="268F48BF" w14:textId="02C22F2D" w:rsidR="00AE3AF5" w:rsidRDefault="00051371" w:rsidP="00051371">
      <w:pPr>
        <w:pStyle w:val="af4"/>
        <w:numPr>
          <w:ilvl w:val="0"/>
          <w:numId w:val="13"/>
        </w:numPr>
        <w:ind w:firstLineChars="0"/>
      </w:pPr>
      <w:r w:rsidRPr="00051371">
        <w:rPr>
          <w:rFonts w:hint="eastAsia"/>
        </w:rPr>
        <w:t>将修改的文件</w:t>
      </w:r>
      <w:r w:rsidRPr="00051371">
        <w:rPr>
          <w:rFonts w:hint="eastAsia"/>
        </w:rPr>
        <w:t>push</w:t>
      </w:r>
      <w:r w:rsidRPr="00051371">
        <w:rPr>
          <w:rFonts w:hint="eastAsia"/>
        </w:rPr>
        <w:t>到远程仓库（对于</w:t>
      </w:r>
      <w:r w:rsidRPr="00051371">
        <w:rPr>
          <w:rFonts w:hint="eastAsia"/>
        </w:rPr>
        <w:t>push</w:t>
      </w:r>
      <w:r w:rsidRPr="00051371">
        <w:rPr>
          <w:rFonts w:hint="eastAsia"/>
        </w:rPr>
        <w:t>时，备注应该详细，比如对哪些文件的哪些部分做了何种修改，而不要笼统的</w:t>
      </w:r>
      <w:proofErr w:type="gramStart"/>
      <w:r w:rsidRPr="00051371">
        <w:rPr>
          <w:rFonts w:hint="eastAsia"/>
        </w:rPr>
        <w:t>说修改</w:t>
      </w:r>
      <w:proofErr w:type="gramEnd"/>
      <w:r w:rsidRPr="00051371">
        <w:rPr>
          <w:rFonts w:hint="eastAsia"/>
        </w:rPr>
        <w:t>了某个文件）</w:t>
      </w:r>
    </w:p>
    <w:p w14:paraId="6E9870D1" w14:textId="20AA821C" w:rsidR="00051371" w:rsidRPr="00AE3AF5" w:rsidRDefault="00051371" w:rsidP="00051371">
      <w:pPr>
        <w:pStyle w:val="af4"/>
        <w:numPr>
          <w:ilvl w:val="0"/>
          <w:numId w:val="13"/>
        </w:numPr>
        <w:ind w:firstLineChars="0"/>
      </w:pPr>
      <w:r>
        <w:rPr>
          <w:rFonts w:hint="eastAsia"/>
        </w:rPr>
        <w:t>每次打开</w:t>
      </w:r>
      <w:r>
        <w:rPr>
          <w:rFonts w:hint="eastAsia"/>
        </w:rPr>
        <w:t>git</w:t>
      </w:r>
      <w:r>
        <w:rPr>
          <w:rFonts w:hint="eastAsia"/>
        </w:rPr>
        <w:t>上传文件前，先使用</w:t>
      </w:r>
      <w:r w:rsidRPr="00051371">
        <w:rPr>
          <w:rFonts w:hint="eastAsia"/>
        </w:rPr>
        <w:t>fetch</w:t>
      </w:r>
      <w:r w:rsidRPr="00051371">
        <w:rPr>
          <w:rFonts w:hint="eastAsia"/>
        </w:rPr>
        <w:t>，获取远程仓库最新版本</w:t>
      </w:r>
    </w:p>
    <w:sectPr w:rsidR="00051371" w:rsidRPr="00AE3AF5" w:rsidSect="00574C23">
      <w:headerReference w:type="default" r:id="rId27"/>
      <w:footerReference w:type="default" r:id="rId28"/>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沈启航" w:date="2018-10-20T22:20:00Z" w:initials="沈启航">
    <w:p w14:paraId="604AFBFB" w14:textId="77777777" w:rsidR="009618AB" w:rsidRDefault="009618AB">
      <w:pPr>
        <w:pStyle w:val="a4"/>
      </w:pPr>
      <w:r>
        <w:rPr>
          <w:rFonts w:hint="eastAsia"/>
        </w:rPr>
        <w:t>详见</w:t>
      </w:r>
      <w:r>
        <w:t>PRD2018-G03-</w:t>
      </w:r>
      <w:r>
        <w:rPr>
          <w:rFonts w:hint="eastAsia"/>
        </w:rPr>
        <w:t>甘特图</w:t>
      </w:r>
      <w:r>
        <w:rPr>
          <w:rFonts w:hint="eastAsia"/>
        </w:rPr>
        <w:t>.mpp</w:t>
      </w:r>
    </w:p>
    <w:p w14:paraId="37B1B89B" w14:textId="77777777" w:rsidR="009618AB" w:rsidRDefault="009618AB">
      <w:pPr>
        <w:pStyle w:val="a4"/>
      </w:pPr>
      <w:r>
        <w:rPr>
          <w:rFonts w:hint="eastAsia"/>
        </w:rPr>
        <w:t>需要补充</w:t>
      </w:r>
    </w:p>
  </w:comment>
  <w:comment w:id="86" w:author="柏成 叶" w:date="2018-11-12T22:29:00Z" w:initials="叶">
    <w:p w14:paraId="642D017A" w14:textId="77777777" w:rsidR="009618AB" w:rsidRDefault="009618AB"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w:t>
      </w:r>
      <w:r w:rsidRPr="008254D7">
        <w:t>仅开展一次或仅在项目的预定义点开展。</w:t>
      </w:r>
    </w:p>
    <w:p w14:paraId="5CC444BA" w14:textId="708D7F2A" w:rsidR="009618AB" w:rsidRPr="00410D10" w:rsidRDefault="009618AB">
      <w:pPr>
        <w:pStyle w:val="a4"/>
      </w:pPr>
    </w:p>
  </w:comment>
  <w:comment w:id="96" w:author="柏成 叶" w:date="2018-11-12T22:31:00Z" w:initials="叶">
    <w:p w14:paraId="7C69DDA1" w14:textId="7B8524B2" w:rsidR="009618AB" w:rsidRDefault="009618AB" w:rsidP="00410D10">
      <w:pPr>
        <w:pStyle w:val="af8"/>
        <w:outlineLvl w:val="1"/>
      </w:pPr>
      <w:r>
        <w:rPr>
          <w:rStyle w:val="af2"/>
        </w:rPr>
        <w:annotationRef/>
      </w:r>
    </w:p>
    <w:p w14:paraId="046853D1" w14:textId="77777777" w:rsidR="009618AB" w:rsidRDefault="009618AB" w:rsidP="00410D10">
      <w:r w:rsidRPr="00664C9E">
        <w:rPr>
          <w:rFonts w:hint="eastAsia"/>
        </w:rPr>
        <w:t>控制质量是为了评估绩效，确保项目输出完整、正确且满足客户期望，而监督和记录质量管理活</w:t>
      </w:r>
      <w:r w:rsidRPr="00664C9E">
        <w:t xml:space="preserve"> </w:t>
      </w:r>
      <w:r w:rsidRPr="00664C9E">
        <w:t>动执行结果的过程。本过程的主要作用是，核实项目可交付成果和工作已经达到主要相关方的质量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9618AB" w:rsidRDefault="009618AB" w:rsidP="00410D10">
      <w:pPr>
        <w:ind w:firstLine="420"/>
      </w:pPr>
      <w:r w:rsidRPr="00664C9E">
        <w:rPr>
          <w:rFonts w:hint="eastAsia"/>
        </w:rPr>
        <w:t>控制质量过程的目的是在用户验收和最终交付之前测量产品或服务的完整性、合规性和适用性。</w:t>
      </w:r>
    </w:p>
    <w:p w14:paraId="69984DA4" w14:textId="77777777" w:rsidR="009618AB" w:rsidRDefault="009618AB" w:rsidP="00410D10">
      <w:pPr>
        <w:ind w:firstLine="420"/>
      </w:pPr>
      <w:r w:rsidRPr="00664C9E">
        <w:t>本过程通过测量所有步骤、属性和变量，来核实与规划阶段所描述规范的一致性和合规性。</w:t>
      </w:r>
      <w:r w:rsidRPr="00664C9E">
        <w:t xml:space="preserve"> </w:t>
      </w:r>
    </w:p>
    <w:p w14:paraId="12E782BE" w14:textId="77777777" w:rsidR="009618AB" w:rsidRDefault="009618AB"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9618AB" w:rsidRPr="00410D10" w:rsidRDefault="009618AB">
      <w:pPr>
        <w:pStyle w:val="a4"/>
      </w:pPr>
    </w:p>
  </w:comment>
  <w:comment w:id="146" w:author="柏成 叶" w:date="2018-11-13T22:41:00Z" w:initials="叶">
    <w:p w14:paraId="46EFDC0F" w14:textId="77777777" w:rsidR="009618AB" w:rsidRDefault="009618AB"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9618AB" w:rsidRDefault="009618AB"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D763C6" w14:textId="77777777" w:rsidR="004934F2" w:rsidRDefault="004934F2" w:rsidP="00574C23">
      <w:r>
        <w:separator/>
      </w:r>
    </w:p>
  </w:endnote>
  <w:endnote w:type="continuationSeparator" w:id="0">
    <w:p w14:paraId="581271EE" w14:textId="77777777" w:rsidR="004934F2" w:rsidRDefault="004934F2"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9618AB" w:rsidRDefault="004934F2">
    <w:pPr>
      <w:pStyle w:val="ab"/>
      <w:jc w:val="center"/>
    </w:pPr>
    <w:sdt>
      <w:sdtPr>
        <w:id w:val="125209428"/>
      </w:sdtPr>
      <w:sdtEndPr/>
      <w:sdtContent>
        <w:sdt>
          <w:sdtPr>
            <w:id w:val="1728636285"/>
          </w:sdtPr>
          <w:sdtEndPr/>
          <w:sdtContent>
            <w:r w:rsidR="009618AB">
              <w:rPr>
                <w:lang w:val="zh-CN"/>
              </w:rPr>
              <w:t xml:space="preserve"> </w:t>
            </w:r>
            <w:r w:rsidR="009618AB">
              <w:rPr>
                <w:b/>
                <w:bCs/>
                <w:sz w:val="24"/>
                <w:szCs w:val="24"/>
              </w:rPr>
              <w:fldChar w:fldCharType="begin"/>
            </w:r>
            <w:r w:rsidR="009618AB">
              <w:rPr>
                <w:b/>
                <w:bCs/>
              </w:rPr>
              <w:instrText>PAGE</w:instrText>
            </w:r>
            <w:r w:rsidR="009618AB">
              <w:rPr>
                <w:b/>
                <w:bCs/>
                <w:sz w:val="24"/>
                <w:szCs w:val="24"/>
              </w:rPr>
              <w:fldChar w:fldCharType="separate"/>
            </w:r>
            <w:r w:rsidR="009618AB">
              <w:rPr>
                <w:b/>
                <w:bCs/>
                <w:noProof/>
              </w:rPr>
              <w:t>44</w:t>
            </w:r>
            <w:r w:rsidR="009618AB">
              <w:rPr>
                <w:b/>
                <w:bCs/>
                <w:sz w:val="24"/>
                <w:szCs w:val="24"/>
              </w:rPr>
              <w:fldChar w:fldCharType="end"/>
            </w:r>
            <w:r w:rsidR="009618AB">
              <w:rPr>
                <w:lang w:val="zh-CN"/>
              </w:rPr>
              <w:t xml:space="preserve"> / </w:t>
            </w:r>
            <w:r w:rsidR="009618AB">
              <w:rPr>
                <w:b/>
                <w:bCs/>
                <w:sz w:val="24"/>
                <w:szCs w:val="24"/>
              </w:rPr>
              <w:fldChar w:fldCharType="begin"/>
            </w:r>
            <w:r w:rsidR="009618AB">
              <w:rPr>
                <w:b/>
                <w:bCs/>
              </w:rPr>
              <w:instrText>NUMPAGES</w:instrText>
            </w:r>
            <w:r w:rsidR="009618AB">
              <w:rPr>
                <w:b/>
                <w:bCs/>
                <w:sz w:val="24"/>
                <w:szCs w:val="24"/>
              </w:rPr>
              <w:fldChar w:fldCharType="separate"/>
            </w:r>
            <w:r w:rsidR="009618AB">
              <w:rPr>
                <w:b/>
                <w:bCs/>
                <w:noProof/>
              </w:rPr>
              <w:t>44</w:t>
            </w:r>
            <w:r w:rsidR="009618AB">
              <w:rPr>
                <w:b/>
                <w:bCs/>
                <w:sz w:val="24"/>
                <w:szCs w:val="24"/>
              </w:rPr>
              <w:fldChar w:fldCharType="end"/>
            </w:r>
          </w:sdtContent>
        </w:sdt>
      </w:sdtContent>
    </w:sdt>
  </w:p>
  <w:p w14:paraId="5BA0111B" w14:textId="77777777" w:rsidR="009618AB" w:rsidRDefault="009618AB">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0DC9C" w14:textId="77777777" w:rsidR="004934F2" w:rsidRDefault="004934F2" w:rsidP="00574C23">
      <w:r>
        <w:separator/>
      </w:r>
    </w:p>
  </w:footnote>
  <w:footnote w:type="continuationSeparator" w:id="0">
    <w:p w14:paraId="7D41F8C7" w14:textId="77777777" w:rsidR="004934F2" w:rsidRDefault="004934F2"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B0729D5" w:rsidR="009618AB" w:rsidRDefault="009618AB">
    <w:pPr>
      <w:pStyle w:val="ad"/>
    </w:pPr>
    <w:r>
      <w:t>PRD2018-G03-</w:t>
    </w:r>
    <w:r>
      <w:rPr>
        <w:rFonts w:hint="eastAsia"/>
      </w:rPr>
      <w:t>需求工程项目计划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00E39"/>
    <w:multiLevelType w:val="hybridMultilevel"/>
    <w:tmpl w:val="B8A05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10"/>
  </w:num>
  <w:num w:numId="3">
    <w:abstractNumId w:val="4"/>
  </w:num>
  <w:num w:numId="4">
    <w:abstractNumId w:val="1"/>
  </w:num>
  <w:num w:numId="5">
    <w:abstractNumId w:val="3"/>
  </w:num>
  <w:num w:numId="6">
    <w:abstractNumId w:val="12"/>
  </w:num>
  <w:num w:numId="7">
    <w:abstractNumId w:val="9"/>
  </w:num>
  <w:num w:numId="8">
    <w:abstractNumId w:val="5"/>
  </w:num>
  <w:num w:numId="9">
    <w:abstractNumId w:val="11"/>
  </w:num>
  <w:num w:numId="10">
    <w:abstractNumId w:val="7"/>
  </w:num>
  <w:num w:numId="11">
    <w:abstractNumId w:val="8"/>
  </w:num>
  <w:num w:numId="12">
    <w:abstractNumId w:val="2"/>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柏成 叶">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6AD"/>
    <w:rsid w:val="00004989"/>
    <w:rsid w:val="0000795C"/>
    <w:rsid w:val="00010584"/>
    <w:rsid w:val="00011C31"/>
    <w:rsid w:val="00025031"/>
    <w:rsid w:val="000403B9"/>
    <w:rsid w:val="00041139"/>
    <w:rsid w:val="000432C9"/>
    <w:rsid w:val="00051371"/>
    <w:rsid w:val="000514CB"/>
    <w:rsid w:val="00060255"/>
    <w:rsid w:val="0006690B"/>
    <w:rsid w:val="000679F6"/>
    <w:rsid w:val="0007762C"/>
    <w:rsid w:val="00080DE4"/>
    <w:rsid w:val="0008213B"/>
    <w:rsid w:val="000821D5"/>
    <w:rsid w:val="000A43F9"/>
    <w:rsid w:val="000B15E7"/>
    <w:rsid w:val="000B4564"/>
    <w:rsid w:val="000C052F"/>
    <w:rsid w:val="000D0278"/>
    <w:rsid w:val="000F46BF"/>
    <w:rsid w:val="00114057"/>
    <w:rsid w:val="00130E8A"/>
    <w:rsid w:val="00142942"/>
    <w:rsid w:val="00145520"/>
    <w:rsid w:val="0016295B"/>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05E31"/>
    <w:rsid w:val="00210251"/>
    <w:rsid w:val="00211256"/>
    <w:rsid w:val="002203D3"/>
    <w:rsid w:val="002210A6"/>
    <w:rsid w:val="00262F07"/>
    <w:rsid w:val="0026441A"/>
    <w:rsid w:val="00267EB2"/>
    <w:rsid w:val="002721CA"/>
    <w:rsid w:val="00283755"/>
    <w:rsid w:val="002B131A"/>
    <w:rsid w:val="002B1B1C"/>
    <w:rsid w:val="002B5042"/>
    <w:rsid w:val="002B6F1B"/>
    <w:rsid w:val="002C1922"/>
    <w:rsid w:val="002D60A8"/>
    <w:rsid w:val="002D6BF7"/>
    <w:rsid w:val="002F3CDD"/>
    <w:rsid w:val="00302D82"/>
    <w:rsid w:val="00317AF9"/>
    <w:rsid w:val="00335C6C"/>
    <w:rsid w:val="00337512"/>
    <w:rsid w:val="00343EF3"/>
    <w:rsid w:val="003619F7"/>
    <w:rsid w:val="00364D55"/>
    <w:rsid w:val="00370893"/>
    <w:rsid w:val="00371C9A"/>
    <w:rsid w:val="003938FD"/>
    <w:rsid w:val="003941F2"/>
    <w:rsid w:val="003946F9"/>
    <w:rsid w:val="003A3949"/>
    <w:rsid w:val="003B2899"/>
    <w:rsid w:val="003C16E4"/>
    <w:rsid w:val="003C4A5A"/>
    <w:rsid w:val="003F1F9C"/>
    <w:rsid w:val="003F79DA"/>
    <w:rsid w:val="00410D10"/>
    <w:rsid w:val="00445C07"/>
    <w:rsid w:val="00450797"/>
    <w:rsid w:val="00453BA2"/>
    <w:rsid w:val="00474335"/>
    <w:rsid w:val="00476133"/>
    <w:rsid w:val="00492306"/>
    <w:rsid w:val="004934F2"/>
    <w:rsid w:val="0049670E"/>
    <w:rsid w:val="004A025C"/>
    <w:rsid w:val="005026BF"/>
    <w:rsid w:val="00503A86"/>
    <w:rsid w:val="0050710E"/>
    <w:rsid w:val="00521230"/>
    <w:rsid w:val="0052504E"/>
    <w:rsid w:val="0052662B"/>
    <w:rsid w:val="005305E3"/>
    <w:rsid w:val="00531633"/>
    <w:rsid w:val="0054647E"/>
    <w:rsid w:val="00553EB0"/>
    <w:rsid w:val="0055660F"/>
    <w:rsid w:val="00574C23"/>
    <w:rsid w:val="0057601C"/>
    <w:rsid w:val="0058056E"/>
    <w:rsid w:val="005D0492"/>
    <w:rsid w:val="005D2E79"/>
    <w:rsid w:val="005E6D6A"/>
    <w:rsid w:val="00600820"/>
    <w:rsid w:val="006138B0"/>
    <w:rsid w:val="00623C1A"/>
    <w:rsid w:val="006438A5"/>
    <w:rsid w:val="00647FCA"/>
    <w:rsid w:val="00674957"/>
    <w:rsid w:val="00681B14"/>
    <w:rsid w:val="00683D16"/>
    <w:rsid w:val="006A3AC3"/>
    <w:rsid w:val="006A4EE7"/>
    <w:rsid w:val="006A7A80"/>
    <w:rsid w:val="006B01FA"/>
    <w:rsid w:val="006B2303"/>
    <w:rsid w:val="006C1C7B"/>
    <w:rsid w:val="006C7C67"/>
    <w:rsid w:val="006E06B9"/>
    <w:rsid w:val="006E4BDB"/>
    <w:rsid w:val="006F334C"/>
    <w:rsid w:val="006F3CE9"/>
    <w:rsid w:val="006F4B41"/>
    <w:rsid w:val="00744AD0"/>
    <w:rsid w:val="00745F5C"/>
    <w:rsid w:val="00746432"/>
    <w:rsid w:val="00750619"/>
    <w:rsid w:val="00751E38"/>
    <w:rsid w:val="00760FC1"/>
    <w:rsid w:val="00772A22"/>
    <w:rsid w:val="00787F91"/>
    <w:rsid w:val="007A2052"/>
    <w:rsid w:val="007B0E9A"/>
    <w:rsid w:val="007C6709"/>
    <w:rsid w:val="007D626D"/>
    <w:rsid w:val="007E4699"/>
    <w:rsid w:val="007E6D7B"/>
    <w:rsid w:val="007F1BF4"/>
    <w:rsid w:val="007F4A3B"/>
    <w:rsid w:val="007F5BE5"/>
    <w:rsid w:val="008032DF"/>
    <w:rsid w:val="00825A1D"/>
    <w:rsid w:val="008447ED"/>
    <w:rsid w:val="00847D4B"/>
    <w:rsid w:val="00850ACA"/>
    <w:rsid w:val="0087530C"/>
    <w:rsid w:val="008766FE"/>
    <w:rsid w:val="00880F47"/>
    <w:rsid w:val="00881E67"/>
    <w:rsid w:val="00896658"/>
    <w:rsid w:val="008A1E33"/>
    <w:rsid w:val="008E5682"/>
    <w:rsid w:val="008E7C49"/>
    <w:rsid w:val="008F06CB"/>
    <w:rsid w:val="008F6B60"/>
    <w:rsid w:val="008F7DDC"/>
    <w:rsid w:val="009130EA"/>
    <w:rsid w:val="009146D5"/>
    <w:rsid w:val="00920911"/>
    <w:rsid w:val="00933BC9"/>
    <w:rsid w:val="00947F56"/>
    <w:rsid w:val="009618AB"/>
    <w:rsid w:val="00970B47"/>
    <w:rsid w:val="0097361C"/>
    <w:rsid w:val="00981015"/>
    <w:rsid w:val="00981CD0"/>
    <w:rsid w:val="009A58D9"/>
    <w:rsid w:val="009B45FD"/>
    <w:rsid w:val="009D785D"/>
    <w:rsid w:val="009E2C13"/>
    <w:rsid w:val="009E3052"/>
    <w:rsid w:val="00A26076"/>
    <w:rsid w:val="00A31198"/>
    <w:rsid w:val="00A36AD6"/>
    <w:rsid w:val="00A50C49"/>
    <w:rsid w:val="00A66FB6"/>
    <w:rsid w:val="00A757D1"/>
    <w:rsid w:val="00A767E4"/>
    <w:rsid w:val="00A8004E"/>
    <w:rsid w:val="00A81F5E"/>
    <w:rsid w:val="00A93AC6"/>
    <w:rsid w:val="00AA7E51"/>
    <w:rsid w:val="00AC06C8"/>
    <w:rsid w:val="00AC692B"/>
    <w:rsid w:val="00AD20F2"/>
    <w:rsid w:val="00AD2B0F"/>
    <w:rsid w:val="00AD48A9"/>
    <w:rsid w:val="00AE3AF5"/>
    <w:rsid w:val="00AF4865"/>
    <w:rsid w:val="00AF669C"/>
    <w:rsid w:val="00AF6952"/>
    <w:rsid w:val="00B0009D"/>
    <w:rsid w:val="00B10F3C"/>
    <w:rsid w:val="00B14709"/>
    <w:rsid w:val="00B2062E"/>
    <w:rsid w:val="00B22397"/>
    <w:rsid w:val="00B3014B"/>
    <w:rsid w:val="00B417E1"/>
    <w:rsid w:val="00B503F0"/>
    <w:rsid w:val="00B52906"/>
    <w:rsid w:val="00B53852"/>
    <w:rsid w:val="00B62864"/>
    <w:rsid w:val="00B63DCF"/>
    <w:rsid w:val="00B64297"/>
    <w:rsid w:val="00B712FA"/>
    <w:rsid w:val="00B72E95"/>
    <w:rsid w:val="00B77C4A"/>
    <w:rsid w:val="00B83EF5"/>
    <w:rsid w:val="00B85B06"/>
    <w:rsid w:val="00B92974"/>
    <w:rsid w:val="00B93518"/>
    <w:rsid w:val="00BA26B5"/>
    <w:rsid w:val="00BA7B8B"/>
    <w:rsid w:val="00BC1DCB"/>
    <w:rsid w:val="00BC4203"/>
    <w:rsid w:val="00BC446E"/>
    <w:rsid w:val="00BE10F3"/>
    <w:rsid w:val="00BE275E"/>
    <w:rsid w:val="00BE4762"/>
    <w:rsid w:val="00BF097E"/>
    <w:rsid w:val="00BF0AA3"/>
    <w:rsid w:val="00C02982"/>
    <w:rsid w:val="00C07D11"/>
    <w:rsid w:val="00C12983"/>
    <w:rsid w:val="00C14995"/>
    <w:rsid w:val="00C259E6"/>
    <w:rsid w:val="00C315CB"/>
    <w:rsid w:val="00C4227A"/>
    <w:rsid w:val="00C634DA"/>
    <w:rsid w:val="00C75685"/>
    <w:rsid w:val="00C846A5"/>
    <w:rsid w:val="00CA61BB"/>
    <w:rsid w:val="00CA6C5A"/>
    <w:rsid w:val="00CA79CE"/>
    <w:rsid w:val="00CC031C"/>
    <w:rsid w:val="00CC2E9B"/>
    <w:rsid w:val="00CC5AE8"/>
    <w:rsid w:val="00CD7060"/>
    <w:rsid w:val="00CD7304"/>
    <w:rsid w:val="00CE0E1F"/>
    <w:rsid w:val="00CE2959"/>
    <w:rsid w:val="00CF765A"/>
    <w:rsid w:val="00CF7F85"/>
    <w:rsid w:val="00D12A75"/>
    <w:rsid w:val="00D168B3"/>
    <w:rsid w:val="00D25B7E"/>
    <w:rsid w:val="00D27F94"/>
    <w:rsid w:val="00D3475D"/>
    <w:rsid w:val="00D47B6F"/>
    <w:rsid w:val="00D544AB"/>
    <w:rsid w:val="00D553BF"/>
    <w:rsid w:val="00D5767E"/>
    <w:rsid w:val="00D6082A"/>
    <w:rsid w:val="00D7708D"/>
    <w:rsid w:val="00D8532F"/>
    <w:rsid w:val="00D95AE1"/>
    <w:rsid w:val="00DB5F6A"/>
    <w:rsid w:val="00DC3272"/>
    <w:rsid w:val="00DC38DA"/>
    <w:rsid w:val="00DC3BA3"/>
    <w:rsid w:val="00DC463E"/>
    <w:rsid w:val="00DD4B6B"/>
    <w:rsid w:val="00DE50E9"/>
    <w:rsid w:val="00E106D8"/>
    <w:rsid w:val="00E1536F"/>
    <w:rsid w:val="00E1706A"/>
    <w:rsid w:val="00E27C08"/>
    <w:rsid w:val="00E36D14"/>
    <w:rsid w:val="00E53FE3"/>
    <w:rsid w:val="00E628A1"/>
    <w:rsid w:val="00E7026E"/>
    <w:rsid w:val="00E81318"/>
    <w:rsid w:val="00E9740C"/>
    <w:rsid w:val="00EB15D9"/>
    <w:rsid w:val="00EB51AB"/>
    <w:rsid w:val="00EB6FF3"/>
    <w:rsid w:val="00EB75C4"/>
    <w:rsid w:val="00EC3B95"/>
    <w:rsid w:val="00ED3E83"/>
    <w:rsid w:val="00EE1AAA"/>
    <w:rsid w:val="00EE4062"/>
    <w:rsid w:val="00F030D1"/>
    <w:rsid w:val="00F158A6"/>
    <w:rsid w:val="00F17AAD"/>
    <w:rsid w:val="00F477F6"/>
    <w:rsid w:val="00F47911"/>
    <w:rsid w:val="00F57E69"/>
    <w:rsid w:val="00F61F77"/>
    <w:rsid w:val="00F66D2E"/>
    <w:rsid w:val="00F67C31"/>
    <w:rsid w:val="00F7418E"/>
    <w:rsid w:val="00F815B2"/>
    <w:rsid w:val="00F836A5"/>
    <w:rsid w:val="00F840CA"/>
    <w:rsid w:val="00F851AB"/>
    <w:rsid w:val="00F85F84"/>
    <w:rsid w:val="00F9296D"/>
    <w:rsid w:val="00FB6D90"/>
    <w:rsid w:val="00FC06D1"/>
    <w:rsid w:val="00FC08A1"/>
    <w:rsid w:val="00FC3160"/>
    <w:rsid w:val="00FD2712"/>
    <w:rsid w:val="00FE546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7"/>
        <o:r id="V:Rule3" type="connector" idref="#直接箭头连接符 5"/>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751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 w:id="1315719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jpeg"/><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header" Target="header1.xml"/><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5C010C-4ABF-495C-9549-59E917852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47</Pages>
  <Words>4053</Words>
  <Characters>23108</Characters>
  <Application>Microsoft Office Word</Application>
  <DocSecurity>0</DocSecurity>
  <Lines>192</Lines>
  <Paragraphs>54</Paragraphs>
  <ScaleCrop>false</ScaleCrop>
  <Company>HP</Company>
  <LinksUpToDate>false</LinksUpToDate>
  <CharactersWithSpaces>27107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柏成 叶</cp:lastModifiedBy>
  <cp:revision>186</cp:revision>
  <dcterms:created xsi:type="dcterms:W3CDTF">2018-09-28T12:16:00Z</dcterms:created>
  <dcterms:modified xsi:type="dcterms:W3CDTF">2018-12-06T12:19:00Z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