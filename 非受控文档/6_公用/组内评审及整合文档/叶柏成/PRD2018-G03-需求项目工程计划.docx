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38E3C405"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74479E">
              <w:rPr>
                <w:rFonts w:asciiTheme="minorEastAsia" w:hAnsiTheme="minorEastAsia" w:hint="eastAsia"/>
                <w:szCs w:val="21"/>
              </w:rPr>
              <w:t>2</w:t>
            </w:r>
            <w:bookmarkStart w:id="0" w:name="_GoBack"/>
            <w:bookmarkEnd w:id="0"/>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57B11E9A"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1-1</w:t>
            </w:r>
            <w:r w:rsidR="00397F0D">
              <w:rPr>
                <w:rFonts w:asciiTheme="minorEastAsia" w:hAnsiTheme="minorEastAsia" w:hint="eastAsia"/>
                <w:szCs w:val="21"/>
              </w:rPr>
              <w:t>7</w:t>
            </w:r>
          </w:p>
        </w:tc>
      </w:tr>
    </w:tbl>
    <w:p w14:paraId="020A0E58" w14:textId="77777777" w:rsidR="00574C23" w:rsidRDefault="00947F56">
      <w:pPr>
        <w:pStyle w:val="af"/>
        <w:spacing w:line="360" w:lineRule="auto"/>
      </w:pPr>
      <w:bookmarkStart w:id="1" w:name="_Toc530227990"/>
      <w:r>
        <w:rPr>
          <w:rFonts w:hint="eastAsia"/>
        </w:rPr>
        <w:lastRenderedPageBreak/>
        <w:t>历史版本</w:t>
      </w:r>
      <w:bookmarkEnd w:id="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552"/>
        <w:gridCol w:w="1525"/>
        <w:tblGridChange w:id="3">
          <w:tblGrid>
            <w:gridCol w:w="1129"/>
            <w:gridCol w:w="1247"/>
            <w:gridCol w:w="454"/>
            <w:gridCol w:w="1389"/>
            <w:gridCol w:w="454"/>
            <w:gridCol w:w="1964"/>
            <w:gridCol w:w="134"/>
            <w:gridCol w:w="1525"/>
          </w:tblGrid>
        </w:tblGridChange>
      </w:tblGrid>
      <w:tr w:rsidR="00574C23" w14:paraId="00260FC9" w14:textId="77777777" w:rsidTr="00397F0D">
        <w:tc>
          <w:tcPr>
            <w:tcW w:w="1129" w:type="dxa"/>
            <w:tcPrChange w:id="4"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5"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6"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552" w:type="dxa"/>
            <w:tcPrChange w:id="7"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525" w:type="dxa"/>
            <w:tcPrChange w:id="8"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397F0D">
        <w:tc>
          <w:tcPr>
            <w:tcW w:w="1129" w:type="dxa"/>
            <w:tcPrChange w:id="9"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10"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1"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552" w:type="dxa"/>
            <w:tcPrChange w:id="12"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525" w:type="dxa"/>
            <w:tcPrChange w:id="13"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397F0D">
        <w:tc>
          <w:tcPr>
            <w:tcW w:w="1129" w:type="dxa"/>
            <w:tcPrChange w:id="14"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5"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6"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552" w:type="dxa"/>
            <w:tcPrChange w:id="17"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525" w:type="dxa"/>
            <w:tcPrChange w:id="18"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397F0D">
        <w:tc>
          <w:tcPr>
            <w:tcW w:w="1129" w:type="dxa"/>
            <w:tcPrChange w:id="19"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20"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1"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552" w:type="dxa"/>
            <w:tcPrChange w:id="22"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525" w:type="dxa"/>
            <w:tcPrChange w:id="23"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397F0D">
        <w:tc>
          <w:tcPr>
            <w:tcW w:w="1129" w:type="dxa"/>
            <w:tcPrChange w:id="24"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5"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6"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552" w:type="dxa"/>
            <w:tcPrChange w:id="27"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525" w:type="dxa"/>
            <w:tcPrChange w:id="28"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397F0D">
        <w:tc>
          <w:tcPr>
            <w:tcW w:w="1129" w:type="dxa"/>
            <w:tcPrChange w:id="29"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30"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1"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552" w:type="dxa"/>
            <w:tcPrChange w:id="32"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525" w:type="dxa"/>
            <w:tcPrChange w:id="33"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分解修改，OBS修改，甘特图更新</w:t>
            </w:r>
          </w:p>
        </w:tc>
      </w:tr>
      <w:tr w:rsidR="00574C23" w14:paraId="628BE60E" w14:textId="77777777" w:rsidTr="00397F0D">
        <w:tc>
          <w:tcPr>
            <w:tcW w:w="1129" w:type="dxa"/>
            <w:tcPrChange w:id="34"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5" w:author="Administrator" w:date="2018-11-04T20:01:00Z">
              <w:r>
                <w:rPr>
                  <w:rFonts w:asciiTheme="minorEastAsia" w:hAnsiTheme="minorEastAsia" w:hint="eastAsia"/>
                  <w:szCs w:val="21"/>
                </w:rPr>
                <w:t>0.2.1</w:t>
              </w:r>
            </w:ins>
          </w:p>
        </w:tc>
        <w:tc>
          <w:tcPr>
            <w:tcW w:w="1247" w:type="dxa"/>
            <w:tcPrChange w:id="36"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7" w:author="Administrator" w:date="2018-11-04T20:02:00Z">
              <w:r>
                <w:rPr>
                  <w:rFonts w:asciiTheme="minorEastAsia" w:hAnsiTheme="minorEastAsia" w:hint="eastAsia"/>
                  <w:szCs w:val="21"/>
                </w:rPr>
                <w:t>沈启航</w:t>
              </w:r>
            </w:ins>
          </w:p>
        </w:tc>
        <w:tc>
          <w:tcPr>
            <w:tcW w:w="1843" w:type="dxa"/>
            <w:tcPrChange w:id="38"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552" w:type="dxa"/>
            <w:tcPrChange w:id="39"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40"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525" w:type="dxa"/>
            <w:tcPrChange w:id="41"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2" w:author="Administrator" w:date="2018-11-04T20:02:00Z">
              <w:r>
                <w:rPr>
                  <w:rFonts w:asciiTheme="minorEastAsia" w:hAnsiTheme="minorEastAsia" w:hint="eastAsia"/>
                  <w:szCs w:val="21"/>
                </w:rPr>
                <w:t>修改</w:t>
              </w:r>
              <w:r>
                <w:rPr>
                  <w:rFonts w:asciiTheme="minorEastAsia" w:hAnsiTheme="minorEastAsia"/>
                  <w:szCs w:val="21"/>
                </w:rPr>
                <w:t>风险</w:t>
              </w:r>
            </w:ins>
            <w:ins w:id="43" w:author="Administrator" w:date="2018-11-04T20:03:00Z">
              <w:r>
                <w:rPr>
                  <w:rFonts w:asciiTheme="minorEastAsia" w:hAnsiTheme="minorEastAsia"/>
                  <w:szCs w:val="21"/>
                </w:rPr>
                <w:t>管理</w:t>
              </w:r>
            </w:ins>
          </w:p>
        </w:tc>
      </w:tr>
      <w:tr w:rsidR="00574C23" w14:paraId="0C93BFEA" w14:textId="77777777" w:rsidTr="00397F0D">
        <w:tc>
          <w:tcPr>
            <w:tcW w:w="1129" w:type="dxa"/>
            <w:tcPrChange w:id="44"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5"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6"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552" w:type="dxa"/>
            <w:tcPrChange w:id="47"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525" w:type="dxa"/>
            <w:tcPrChange w:id="48"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397F0D">
        <w:tc>
          <w:tcPr>
            <w:tcW w:w="1129" w:type="dxa"/>
          </w:tcPr>
          <w:p w14:paraId="32AB7F56" w14:textId="005A13F3"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0.3.0</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552"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525"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397F0D">
        <w:tc>
          <w:tcPr>
            <w:tcW w:w="1129" w:type="dxa"/>
          </w:tcPr>
          <w:p w14:paraId="4A4764AE" w14:textId="1F751974" w:rsidR="00CA61BB" w:rsidRDefault="00CA61BB">
            <w:pPr>
              <w:spacing w:line="360" w:lineRule="auto"/>
              <w:rPr>
                <w:rFonts w:asciiTheme="minorEastAsia" w:hAnsiTheme="minorEastAsia"/>
                <w:szCs w:val="21"/>
              </w:rPr>
            </w:pPr>
            <w:r>
              <w:rPr>
                <w:rFonts w:asciiTheme="minorEastAsia" w:hAnsiTheme="minorEastAsia" w:hint="eastAsia"/>
                <w:szCs w:val="21"/>
              </w:rPr>
              <w:t>0.3.1</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552"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525"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修改范围管理计划、过程管理计划</w:t>
            </w:r>
          </w:p>
        </w:tc>
      </w:tr>
      <w:tr w:rsidR="00397F0D" w14:paraId="79274C36" w14:textId="77777777" w:rsidTr="00397F0D">
        <w:tc>
          <w:tcPr>
            <w:tcW w:w="1129" w:type="dxa"/>
          </w:tcPr>
          <w:p w14:paraId="4791D2BD" w14:textId="32DBBCB7" w:rsidR="00397F0D" w:rsidRDefault="00397F0D">
            <w:pPr>
              <w:spacing w:line="360" w:lineRule="auto"/>
              <w:rPr>
                <w:rFonts w:asciiTheme="minorEastAsia" w:hAnsiTheme="minorEastAsia" w:hint="eastAsia"/>
                <w:szCs w:val="21"/>
              </w:rPr>
            </w:pPr>
            <w:r>
              <w:rPr>
                <w:rFonts w:asciiTheme="minorEastAsia" w:hAnsiTheme="minorEastAsia" w:hint="eastAsia"/>
                <w:szCs w:val="21"/>
              </w:rPr>
              <w:lastRenderedPageBreak/>
              <w:t>0.3.2</w:t>
            </w:r>
          </w:p>
        </w:tc>
        <w:tc>
          <w:tcPr>
            <w:tcW w:w="1247" w:type="dxa"/>
          </w:tcPr>
          <w:p w14:paraId="404E75AD" w14:textId="71C2306F" w:rsidR="00397F0D" w:rsidRPr="00CA61BB" w:rsidRDefault="00397F0D">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1D053F99" w14:textId="77777777" w:rsidR="00397F0D" w:rsidRDefault="00397F0D">
            <w:pPr>
              <w:spacing w:line="360" w:lineRule="auto"/>
              <w:rPr>
                <w:rFonts w:asciiTheme="minorEastAsia" w:hAnsiTheme="minorEastAsia"/>
                <w:szCs w:val="21"/>
              </w:rPr>
            </w:pPr>
          </w:p>
        </w:tc>
        <w:tc>
          <w:tcPr>
            <w:tcW w:w="2552" w:type="dxa"/>
          </w:tcPr>
          <w:p w14:paraId="6D658A93" w14:textId="00F5A2EF" w:rsidR="00397F0D" w:rsidRPr="00CA61BB" w:rsidRDefault="00397F0D">
            <w:pPr>
              <w:spacing w:line="360" w:lineRule="auto"/>
              <w:rPr>
                <w:rFonts w:asciiTheme="minorEastAsia" w:hAnsiTheme="minorEastAsia"/>
                <w:szCs w:val="21"/>
              </w:rPr>
            </w:pPr>
            <w:r>
              <w:rPr>
                <w:rFonts w:asciiTheme="minorEastAsia" w:hAnsiTheme="minorEastAsia" w:hint="eastAsia"/>
                <w:szCs w:val="21"/>
              </w:rPr>
              <w:t>2018/11/17-2018/11/17</w:t>
            </w:r>
          </w:p>
        </w:tc>
        <w:tc>
          <w:tcPr>
            <w:tcW w:w="1525" w:type="dxa"/>
          </w:tcPr>
          <w:p w14:paraId="6B8219DE" w14:textId="2A167D34" w:rsidR="00397F0D" w:rsidRDefault="00397F0D">
            <w:pPr>
              <w:spacing w:line="360" w:lineRule="auto"/>
              <w:rPr>
                <w:rFonts w:asciiTheme="minorEastAsia" w:hAnsiTheme="minorEastAsia" w:hint="eastAsia"/>
                <w:szCs w:val="21"/>
              </w:rPr>
            </w:pPr>
            <w:r>
              <w:rPr>
                <w:rFonts w:asciiTheme="minorEastAsia" w:hAnsiTheme="minorEastAsia" w:hint="eastAsia"/>
                <w:szCs w:val="21"/>
              </w:rPr>
              <w:t>修改配置管理计划中的流程，增加采购风险</w:t>
            </w: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37D19D38" w:rsidR="00397F0D" w:rsidRDefault="00397F0D">
      <w:pPr>
        <w:jc w:val="center"/>
      </w:pPr>
    </w:p>
    <w:p w14:paraId="7F893C64" w14:textId="77777777" w:rsidR="00397F0D" w:rsidRDefault="00397F0D">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46C044C8" w14:textId="7069997D" w:rsidR="00397F0D"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227990" w:history="1">
            <w:r w:rsidR="00397F0D" w:rsidRPr="0090248F">
              <w:rPr>
                <w:rStyle w:val="af1"/>
                <w:noProof/>
              </w:rPr>
              <w:t>历史版本</w:t>
            </w:r>
            <w:r w:rsidR="00397F0D">
              <w:rPr>
                <w:noProof/>
                <w:webHidden/>
              </w:rPr>
              <w:tab/>
            </w:r>
            <w:r w:rsidR="00397F0D">
              <w:rPr>
                <w:noProof/>
                <w:webHidden/>
              </w:rPr>
              <w:fldChar w:fldCharType="begin"/>
            </w:r>
            <w:r w:rsidR="00397F0D">
              <w:rPr>
                <w:noProof/>
                <w:webHidden/>
              </w:rPr>
              <w:instrText xml:space="preserve"> PAGEREF _Toc530227990 \h </w:instrText>
            </w:r>
            <w:r w:rsidR="00397F0D">
              <w:rPr>
                <w:noProof/>
                <w:webHidden/>
              </w:rPr>
            </w:r>
            <w:r w:rsidR="00397F0D">
              <w:rPr>
                <w:noProof/>
                <w:webHidden/>
              </w:rPr>
              <w:fldChar w:fldCharType="separate"/>
            </w:r>
            <w:r w:rsidR="00397F0D">
              <w:rPr>
                <w:noProof/>
                <w:webHidden/>
              </w:rPr>
              <w:t>2</w:t>
            </w:r>
            <w:r w:rsidR="00397F0D">
              <w:rPr>
                <w:noProof/>
                <w:webHidden/>
              </w:rPr>
              <w:fldChar w:fldCharType="end"/>
            </w:r>
          </w:hyperlink>
        </w:p>
        <w:p w14:paraId="591B7A35" w14:textId="5064FA7B" w:rsidR="00397F0D" w:rsidRDefault="00397F0D">
          <w:pPr>
            <w:pStyle w:val="TOC1"/>
            <w:tabs>
              <w:tab w:val="right" w:leader="dot" w:pos="8296"/>
            </w:tabs>
            <w:rPr>
              <w:noProof/>
            </w:rPr>
          </w:pPr>
          <w:hyperlink w:anchor="_Toc530227991" w:history="1">
            <w:r w:rsidRPr="0090248F">
              <w:rPr>
                <w:rStyle w:val="af1"/>
                <w:rFonts w:asciiTheme="majorEastAsia" w:hAnsiTheme="majorEastAsia" w:cstheme="majorHAnsi"/>
                <w:noProof/>
              </w:rPr>
              <w:t>1</w:t>
            </w:r>
            <w:r w:rsidRPr="0090248F">
              <w:rPr>
                <w:rStyle w:val="af1"/>
                <w:rFonts w:asciiTheme="majorEastAsia" w:hAnsiTheme="majorEastAsia"/>
                <w:noProof/>
              </w:rPr>
              <w:t xml:space="preserve"> 引言</w:t>
            </w:r>
            <w:r>
              <w:rPr>
                <w:noProof/>
                <w:webHidden/>
              </w:rPr>
              <w:tab/>
            </w:r>
            <w:r>
              <w:rPr>
                <w:noProof/>
                <w:webHidden/>
              </w:rPr>
              <w:fldChar w:fldCharType="begin"/>
            </w:r>
            <w:r>
              <w:rPr>
                <w:noProof/>
                <w:webHidden/>
              </w:rPr>
              <w:instrText xml:space="preserve"> PAGEREF _Toc530227991 \h </w:instrText>
            </w:r>
            <w:r>
              <w:rPr>
                <w:noProof/>
                <w:webHidden/>
              </w:rPr>
            </w:r>
            <w:r>
              <w:rPr>
                <w:noProof/>
                <w:webHidden/>
              </w:rPr>
              <w:fldChar w:fldCharType="separate"/>
            </w:r>
            <w:r>
              <w:rPr>
                <w:noProof/>
                <w:webHidden/>
              </w:rPr>
              <w:t>8</w:t>
            </w:r>
            <w:r>
              <w:rPr>
                <w:noProof/>
                <w:webHidden/>
              </w:rPr>
              <w:fldChar w:fldCharType="end"/>
            </w:r>
          </w:hyperlink>
        </w:p>
        <w:p w14:paraId="0E2C1D05" w14:textId="0C9C52C1" w:rsidR="00397F0D" w:rsidRDefault="00397F0D">
          <w:pPr>
            <w:pStyle w:val="TOC2"/>
            <w:tabs>
              <w:tab w:val="right" w:leader="dot" w:pos="8296"/>
            </w:tabs>
            <w:rPr>
              <w:rFonts w:cstheme="minorBidi"/>
              <w:noProof/>
              <w:kern w:val="2"/>
              <w:sz w:val="21"/>
            </w:rPr>
          </w:pPr>
          <w:hyperlink w:anchor="_Toc530227992" w:history="1">
            <w:r w:rsidRPr="0090248F">
              <w:rPr>
                <w:rStyle w:val="af1"/>
                <w:noProof/>
              </w:rPr>
              <w:t xml:space="preserve">1.1 </w:t>
            </w:r>
            <w:r w:rsidRPr="0090248F">
              <w:rPr>
                <w:rStyle w:val="af1"/>
                <w:noProof/>
              </w:rPr>
              <w:t>编写目的</w:t>
            </w:r>
            <w:r>
              <w:rPr>
                <w:noProof/>
                <w:webHidden/>
              </w:rPr>
              <w:tab/>
            </w:r>
            <w:r>
              <w:rPr>
                <w:noProof/>
                <w:webHidden/>
              </w:rPr>
              <w:fldChar w:fldCharType="begin"/>
            </w:r>
            <w:r>
              <w:rPr>
                <w:noProof/>
                <w:webHidden/>
              </w:rPr>
              <w:instrText xml:space="preserve"> PAGEREF _Toc530227992 \h </w:instrText>
            </w:r>
            <w:r>
              <w:rPr>
                <w:noProof/>
                <w:webHidden/>
              </w:rPr>
            </w:r>
            <w:r>
              <w:rPr>
                <w:noProof/>
                <w:webHidden/>
              </w:rPr>
              <w:fldChar w:fldCharType="separate"/>
            </w:r>
            <w:r>
              <w:rPr>
                <w:noProof/>
                <w:webHidden/>
              </w:rPr>
              <w:t>8</w:t>
            </w:r>
            <w:r>
              <w:rPr>
                <w:noProof/>
                <w:webHidden/>
              </w:rPr>
              <w:fldChar w:fldCharType="end"/>
            </w:r>
          </w:hyperlink>
        </w:p>
        <w:p w14:paraId="4D621385" w14:textId="7AC1C298" w:rsidR="00397F0D" w:rsidRDefault="00397F0D">
          <w:pPr>
            <w:pStyle w:val="TOC2"/>
            <w:tabs>
              <w:tab w:val="right" w:leader="dot" w:pos="8296"/>
            </w:tabs>
            <w:rPr>
              <w:rFonts w:cstheme="minorBidi"/>
              <w:noProof/>
              <w:kern w:val="2"/>
              <w:sz w:val="21"/>
            </w:rPr>
          </w:pPr>
          <w:hyperlink w:anchor="_Toc530227993" w:history="1">
            <w:r w:rsidRPr="0090248F">
              <w:rPr>
                <w:rStyle w:val="af1"/>
                <w:noProof/>
              </w:rPr>
              <w:t xml:space="preserve">1.2 </w:t>
            </w:r>
            <w:r w:rsidRPr="0090248F">
              <w:rPr>
                <w:rStyle w:val="af1"/>
                <w:noProof/>
              </w:rPr>
              <w:t>项目背景</w:t>
            </w:r>
            <w:r>
              <w:rPr>
                <w:noProof/>
                <w:webHidden/>
              </w:rPr>
              <w:tab/>
            </w:r>
            <w:r>
              <w:rPr>
                <w:noProof/>
                <w:webHidden/>
              </w:rPr>
              <w:fldChar w:fldCharType="begin"/>
            </w:r>
            <w:r>
              <w:rPr>
                <w:noProof/>
                <w:webHidden/>
              </w:rPr>
              <w:instrText xml:space="preserve"> PAGEREF _Toc530227993 \h </w:instrText>
            </w:r>
            <w:r>
              <w:rPr>
                <w:noProof/>
                <w:webHidden/>
              </w:rPr>
            </w:r>
            <w:r>
              <w:rPr>
                <w:noProof/>
                <w:webHidden/>
              </w:rPr>
              <w:fldChar w:fldCharType="separate"/>
            </w:r>
            <w:r>
              <w:rPr>
                <w:noProof/>
                <w:webHidden/>
              </w:rPr>
              <w:t>8</w:t>
            </w:r>
            <w:r>
              <w:rPr>
                <w:noProof/>
                <w:webHidden/>
              </w:rPr>
              <w:fldChar w:fldCharType="end"/>
            </w:r>
          </w:hyperlink>
        </w:p>
        <w:p w14:paraId="4693B2D4" w14:textId="67DB88C3" w:rsidR="00397F0D" w:rsidRDefault="00397F0D">
          <w:pPr>
            <w:pStyle w:val="TOC3"/>
            <w:tabs>
              <w:tab w:val="right" w:leader="dot" w:pos="8296"/>
            </w:tabs>
            <w:rPr>
              <w:rFonts w:cstheme="minorBidi"/>
              <w:noProof/>
              <w:kern w:val="2"/>
              <w:sz w:val="21"/>
            </w:rPr>
          </w:pPr>
          <w:hyperlink w:anchor="_Toc530227994" w:history="1">
            <w:r w:rsidRPr="0090248F">
              <w:rPr>
                <w:rStyle w:val="af1"/>
                <w:noProof/>
              </w:rPr>
              <w:t xml:space="preserve">1.2.1 </w:t>
            </w:r>
            <w:r w:rsidRPr="0090248F">
              <w:rPr>
                <w:rStyle w:val="af1"/>
                <w:noProof/>
              </w:rPr>
              <w:t>软件系统名称</w:t>
            </w:r>
            <w:r>
              <w:rPr>
                <w:noProof/>
                <w:webHidden/>
              </w:rPr>
              <w:tab/>
            </w:r>
            <w:r>
              <w:rPr>
                <w:noProof/>
                <w:webHidden/>
              </w:rPr>
              <w:fldChar w:fldCharType="begin"/>
            </w:r>
            <w:r>
              <w:rPr>
                <w:noProof/>
                <w:webHidden/>
              </w:rPr>
              <w:instrText xml:space="preserve"> PAGEREF _Toc530227994 \h </w:instrText>
            </w:r>
            <w:r>
              <w:rPr>
                <w:noProof/>
                <w:webHidden/>
              </w:rPr>
            </w:r>
            <w:r>
              <w:rPr>
                <w:noProof/>
                <w:webHidden/>
              </w:rPr>
              <w:fldChar w:fldCharType="separate"/>
            </w:r>
            <w:r>
              <w:rPr>
                <w:noProof/>
                <w:webHidden/>
              </w:rPr>
              <w:t>8</w:t>
            </w:r>
            <w:r>
              <w:rPr>
                <w:noProof/>
                <w:webHidden/>
              </w:rPr>
              <w:fldChar w:fldCharType="end"/>
            </w:r>
          </w:hyperlink>
        </w:p>
        <w:p w14:paraId="2B403CDE" w14:textId="578D96CE" w:rsidR="00397F0D" w:rsidRDefault="00397F0D">
          <w:pPr>
            <w:pStyle w:val="TOC3"/>
            <w:tabs>
              <w:tab w:val="right" w:leader="dot" w:pos="8296"/>
            </w:tabs>
            <w:rPr>
              <w:rFonts w:cstheme="minorBidi"/>
              <w:noProof/>
              <w:kern w:val="2"/>
              <w:sz w:val="21"/>
            </w:rPr>
          </w:pPr>
          <w:hyperlink w:anchor="_Toc530227995" w:history="1">
            <w:r w:rsidRPr="0090248F">
              <w:rPr>
                <w:rStyle w:val="af1"/>
                <w:noProof/>
              </w:rPr>
              <w:t xml:space="preserve">1.2.2 </w:t>
            </w:r>
            <w:r w:rsidRPr="0090248F">
              <w:rPr>
                <w:rStyle w:val="af1"/>
                <w:noProof/>
              </w:rPr>
              <w:t>项目客户</w:t>
            </w:r>
            <w:r>
              <w:rPr>
                <w:noProof/>
                <w:webHidden/>
              </w:rPr>
              <w:tab/>
            </w:r>
            <w:r>
              <w:rPr>
                <w:noProof/>
                <w:webHidden/>
              </w:rPr>
              <w:fldChar w:fldCharType="begin"/>
            </w:r>
            <w:r>
              <w:rPr>
                <w:noProof/>
                <w:webHidden/>
              </w:rPr>
              <w:instrText xml:space="preserve"> PAGEREF _Toc530227995 \h </w:instrText>
            </w:r>
            <w:r>
              <w:rPr>
                <w:noProof/>
                <w:webHidden/>
              </w:rPr>
            </w:r>
            <w:r>
              <w:rPr>
                <w:noProof/>
                <w:webHidden/>
              </w:rPr>
              <w:fldChar w:fldCharType="separate"/>
            </w:r>
            <w:r>
              <w:rPr>
                <w:noProof/>
                <w:webHidden/>
              </w:rPr>
              <w:t>8</w:t>
            </w:r>
            <w:r>
              <w:rPr>
                <w:noProof/>
                <w:webHidden/>
              </w:rPr>
              <w:fldChar w:fldCharType="end"/>
            </w:r>
          </w:hyperlink>
        </w:p>
        <w:p w14:paraId="5A6BDFEC" w14:textId="1189584C" w:rsidR="00397F0D" w:rsidRDefault="00397F0D">
          <w:pPr>
            <w:pStyle w:val="TOC3"/>
            <w:tabs>
              <w:tab w:val="right" w:leader="dot" w:pos="8296"/>
            </w:tabs>
            <w:rPr>
              <w:rFonts w:cstheme="minorBidi"/>
              <w:noProof/>
              <w:kern w:val="2"/>
              <w:sz w:val="21"/>
            </w:rPr>
          </w:pPr>
          <w:hyperlink w:anchor="_Toc530227996" w:history="1">
            <w:r w:rsidRPr="0090248F">
              <w:rPr>
                <w:rStyle w:val="af1"/>
                <w:noProof/>
              </w:rPr>
              <w:t xml:space="preserve">1.2.3 </w:t>
            </w:r>
            <w:r w:rsidRPr="0090248F">
              <w:rPr>
                <w:rStyle w:val="af1"/>
                <w:noProof/>
              </w:rPr>
              <w:t>开发团队</w:t>
            </w:r>
            <w:r>
              <w:rPr>
                <w:noProof/>
                <w:webHidden/>
              </w:rPr>
              <w:tab/>
            </w:r>
            <w:r>
              <w:rPr>
                <w:noProof/>
                <w:webHidden/>
              </w:rPr>
              <w:fldChar w:fldCharType="begin"/>
            </w:r>
            <w:r>
              <w:rPr>
                <w:noProof/>
                <w:webHidden/>
              </w:rPr>
              <w:instrText xml:space="preserve"> PAGEREF _Toc530227996 \h </w:instrText>
            </w:r>
            <w:r>
              <w:rPr>
                <w:noProof/>
                <w:webHidden/>
              </w:rPr>
            </w:r>
            <w:r>
              <w:rPr>
                <w:noProof/>
                <w:webHidden/>
              </w:rPr>
              <w:fldChar w:fldCharType="separate"/>
            </w:r>
            <w:r>
              <w:rPr>
                <w:noProof/>
                <w:webHidden/>
              </w:rPr>
              <w:t>8</w:t>
            </w:r>
            <w:r>
              <w:rPr>
                <w:noProof/>
                <w:webHidden/>
              </w:rPr>
              <w:fldChar w:fldCharType="end"/>
            </w:r>
          </w:hyperlink>
        </w:p>
        <w:p w14:paraId="777A4150" w14:textId="6DF070F0" w:rsidR="00397F0D" w:rsidRDefault="00397F0D">
          <w:pPr>
            <w:pStyle w:val="TOC3"/>
            <w:tabs>
              <w:tab w:val="right" w:leader="dot" w:pos="8296"/>
            </w:tabs>
            <w:rPr>
              <w:rFonts w:cstheme="minorBidi"/>
              <w:noProof/>
              <w:kern w:val="2"/>
              <w:sz w:val="21"/>
            </w:rPr>
          </w:pPr>
          <w:hyperlink w:anchor="_Toc530227997" w:history="1">
            <w:r w:rsidRPr="0090248F">
              <w:rPr>
                <w:rStyle w:val="af1"/>
                <w:noProof/>
              </w:rPr>
              <w:t xml:space="preserve">1.2.4 </w:t>
            </w:r>
            <w:r w:rsidRPr="0090248F">
              <w:rPr>
                <w:rStyle w:val="af1"/>
                <w:noProof/>
              </w:rPr>
              <w:t>项目用户群</w:t>
            </w:r>
            <w:r>
              <w:rPr>
                <w:noProof/>
                <w:webHidden/>
              </w:rPr>
              <w:tab/>
            </w:r>
            <w:r>
              <w:rPr>
                <w:noProof/>
                <w:webHidden/>
              </w:rPr>
              <w:fldChar w:fldCharType="begin"/>
            </w:r>
            <w:r>
              <w:rPr>
                <w:noProof/>
                <w:webHidden/>
              </w:rPr>
              <w:instrText xml:space="preserve"> PAGEREF _Toc530227997 \h </w:instrText>
            </w:r>
            <w:r>
              <w:rPr>
                <w:noProof/>
                <w:webHidden/>
              </w:rPr>
            </w:r>
            <w:r>
              <w:rPr>
                <w:noProof/>
                <w:webHidden/>
              </w:rPr>
              <w:fldChar w:fldCharType="separate"/>
            </w:r>
            <w:r>
              <w:rPr>
                <w:noProof/>
                <w:webHidden/>
              </w:rPr>
              <w:t>9</w:t>
            </w:r>
            <w:r>
              <w:rPr>
                <w:noProof/>
                <w:webHidden/>
              </w:rPr>
              <w:fldChar w:fldCharType="end"/>
            </w:r>
          </w:hyperlink>
        </w:p>
        <w:p w14:paraId="28289F70" w14:textId="178C76D6" w:rsidR="00397F0D" w:rsidRDefault="00397F0D">
          <w:pPr>
            <w:pStyle w:val="TOC3"/>
            <w:tabs>
              <w:tab w:val="right" w:leader="dot" w:pos="8296"/>
            </w:tabs>
            <w:rPr>
              <w:rFonts w:cstheme="minorBidi"/>
              <w:noProof/>
              <w:kern w:val="2"/>
              <w:sz w:val="21"/>
            </w:rPr>
          </w:pPr>
          <w:hyperlink w:anchor="_Toc530227998" w:history="1">
            <w:r w:rsidRPr="0090248F">
              <w:rPr>
                <w:rStyle w:val="af1"/>
                <w:noProof/>
              </w:rPr>
              <w:t>1.2.5</w:t>
            </w:r>
            <w:r w:rsidRPr="0090248F">
              <w:rPr>
                <w:rStyle w:val="af1"/>
                <w:noProof/>
              </w:rPr>
              <w:t>计算中心</w:t>
            </w:r>
            <w:r>
              <w:rPr>
                <w:noProof/>
                <w:webHidden/>
              </w:rPr>
              <w:tab/>
            </w:r>
            <w:r>
              <w:rPr>
                <w:noProof/>
                <w:webHidden/>
              </w:rPr>
              <w:fldChar w:fldCharType="begin"/>
            </w:r>
            <w:r>
              <w:rPr>
                <w:noProof/>
                <w:webHidden/>
              </w:rPr>
              <w:instrText xml:space="preserve"> PAGEREF _Toc530227998 \h </w:instrText>
            </w:r>
            <w:r>
              <w:rPr>
                <w:noProof/>
                <w:webHidden/>
              </w:rPr>
            </w:r>
            <w:r>
              <w:rPr>
                <w:noProof/>
                <w:webHidden/>
              </w:rPr>
              <w:fldChar w:fldCharType="separate"/>
            </w:r>
            <w:r>
              <w:rPr>
                <w:noProof/>
                <w:webHidden/>
              </w:rPr>
              <w:t>9</w:t>
            </w:r>
            <w:r>
              <w:rPr>
                <w:noProof/>
                <w:webHidden/>
              </w:rPr>
              <w:fldChar w:fldCharType="end"/>
            </w:r>
          </w:hyperlink>
        </w:p>
        <w:p w14:paraId="39794B74" w14:textId="689E5FD8" w:rsidR="00397F0D" w:rsidRDefault="00397F0D">
          <w:pPr>
            <w:pStyle w:val="TOC2"/>
            <w:tabs>
              <w:tab w:val="right" w:leader="dot" w:pos="8296"/>
            </w:tabs>
            <w:rPr>
              <w:rFonts w:cstheme="minorBidi"/>
              <w:noProof/>
              <w:kern w:val="2"/>
              <w:sz w:val="21"/>
            </w:rPr>
          </w:pPr>
          <w:hyperlink w:anchor="_Toc530227999" w:history="1">
            <w:r w:rsidRPr="0090248F">
              <w:rPr>
                <w:rStyle w:val="af1"/>
                <w:noProof/>
              </w:rPr>
              <w:t xml:space="preserve">1.3 </w:t>
            </w:r>
            <w:r w:rsidRPr="0090248F">
              <w:rPr>
                <w:rStyle w:val="af1"/>
                <w:noProof/>
              </w:rPr>
              <w:t>定义</w:t>
            </w:r>
            <w:r>
              <w:rPr>
                <w:noProof/>
                <w:webHidden/>
              </w:rPr>
              <w:tab/>
            </w:r>
            <w:r>
              <w:rPr>
                <w:noProof/>
                <w:webHidden/>
              </w:rPr>
              <w:fldChar w:fldCharType="begin"/>
            </w:r>
            <w:r>
              <w:rPr>
                <w:noProof/>
                <w:webHidden/>
              </w:rPr>
              <w:instrText xml:space="preserve"> PAGEREF _Toc530227999 \h </w:instrText>
            </w:r>
            <w:r>
              <w:rPr>
                <w:noProof/>
                <w:webHidden/>
              </w:rPr>
            </w:r>
            <w:r>
              <w:rPr>
                <w:noProof/>
                <w:webHidden/>
              </w:rPr>
              <w:fldChar w:fldCharType="separate"/>
            </w:r>
            <w:r>
              <w:rPr>
                <w:noProof/>
                <w:webHidden/>
              </w:rPr>
              <w:t>9</w:t>
            </w:r>
            <w:r>
              <w:rPr>
                <w:noProof/>
                <w:webHidden/>
              </w:rPr>
              <w:fldChar w:fldCharType="end"/>
            </w:r>
          </w:hyperlink>
        </w:p>
        <w:p w14:paraId="7D506AB7" w14:textId="07008193" w:rsidR="00397F0D" w:rsidRDefault="00397F0D">
          <w:pPr>
            <w:pStyle w:val="TOC2"/>
            <w:tabs>
              <w:tab w:val="right" w:leader="dot" w:pos="8296"/>
            </w:tabs>
            <w:rPr>
              <w:rFonts w:cstheme="minorBidi"/>
              <w:noProof/>
              <w:kern w:val="2"/>
              <w:sz w:val="21"/>
            </w:rPr>
          </w:pPr>
          <w:hyperlink w:anchor="_Toc530228000" w:history="1">
            <w:r w:rsidRPr="0090248F">
              <w:rPr>
                <w:rStyle w:val="af1"/>
                <w:noProof/>
              </w:rPr>
              <w:t xml:space="preserve">1.4 </w:t>
            </w:r>
            <w:r w:rsidRPr="0090248F">
              <w:rPr>
                <w:rStyle w:val="af1"/>
                <w:noProof/>
              </w:rPr>
              <w:t>参考资料</w:t>
            </w:r>
            <w:r>
              <w:rPr>
                <w:noProof/>
                <w:webHidden/>
              </w:rPr>
              <w:tab/>
            </w:r>
            <w:r>
              <w:rPr>
                <w:noProof/>
                <w:webHidden/>
              </w:rPr>
              <w:fldChar w:fldCharType="begin"/>
            </w:r>
            <w:r>
              <w:rPr>
                <w:noProof/>
                <w:webHidden/>
              </w:rPr>
              <w:instrText xml:space="preserve"> PAGEREF _Toc530228000 \h </w:instrText>
            </w:r>
            <w:r>
              <w:rPr>
                <w:noProof/>
                <w:webHidden/>
              </w:rPr>
            </w:r>
            <w:r>
              <w:rPr>
                <w:noProof/>
                <w:webHidden/>
              </w:rPr>
              <w:fldChar w:fldCharType="separate"/>
            </w:r>
            <w:r>
              <w:rPr>
                <w:noProof/>
                <w:webHidden/>
              </w:rPr>
              <w:t>9</w:t>
            </w:r>
            <w:r>
              <w:rPr>
                <w:noProof/>
                <w:webHidden/>
              </w:rPr>
              <w:fldChar w:fldCharType="end"/>
            </w:r>
          </w:hyperlink>
        </w:p>
        <w:p w14:paraId="111AFCEC" w14:textId="40B3C3B1" w:rsidR="00397F0D" w:rsidRDefault="00397F0D">
          <w:pPr>
            <w:pStyle w:val="TOC1"/>
            <w:tabs>
              <w:tab w:val="right" w:leader="dot" w:pos="8296"/>
            </w:tabs>
            <w:rPr>
              <w:noProof/>
            </w:rPr>
          </w:pPr>
          <w:hyperlink w:anchor="_Toc530228001" w:history="1">
            <w:r w:rsidRPr="0090248F">
              <w:rPr>
                <w:rStyle w:val="af1"/>
                <w:rFonts w:asciiTheme="majorEastAsia" w:hAnsiTheme="majorEastAsia" w:cstheme="majorHAnsi"/>
                <w:noProof/>
              </w:rPr>
              <w:t>2 项目概述</w:t>
            </w:r>
            <w:r>
              <w:rPr>
                <w:noProof/>
                <w:webHidden/>
              </w:rPr>
              <w:tab/>
            </w:r>
            <w:r>
              <w:rPr>
                <w:noProof/>
                <w:webHidden/>
              </w:rPr>
              <w:fldChar w:fldCharType="begin"/>
            </w:r>
            <w:r>
              <w:rPr>
                <w:noProof/>
                <w:webHidden/>
              </w:rPr>
              <w:instrText xml:space="preserve"> PAGEREF _Toc530228001 \h </w:instrText>
            </w:r>
            <w:r>
              <w:rPr>
                <w:noProof/>
                <w:webHidden/>
              </w:rPr>
            </w:r>
            <w:r>
              <w:rPr>
                <w:noProof/>
                <w:webHidden/>
              </w:rPr>
              <w:fldChar w:fldCharType="separate"/>
            </w:r>
            <w:r>
              <w:rPr>
                <w:noProof/>
                <w:webHidden/>
              </w:rPr>
              <w:t>9</w:t>
            </w:r>
            <w:r>
              <w:rPr>
                <w:noProof/>
                <w:webHidden/>
              </w:rPr>
              <w:fldChar w:fldCharType="end"/>
            </w:r>
          </w:hyperlink>
        </w:p>
        <w:p w14:paraId="5365A8C0" w14:textId="7416D3D1" w:rsidR="00397F0D" w:rsidRDefault="00397F0D">
          <w:pPr>
            <w:pStyle w:val="TOC2"/>
            <w:tabs>
              <w:tab w:val="right" w:leader="dot" w:pos="8296"/>
            </w:tabs>
            <w:rPr>
              <w:rFonts w:cstheme="minorBidi"/>
              <w:noProof/>
              <w:kern w:val="2"/>
              <w:sz w:val="21"/>
            </w:rPr>
          </w:pPr>
          <w:hyperlink w:anchor="_Toc530228002" w:history="1">
            <w:r w:rsidRPr="0090248F">
              <w:rPr>
                <w:rStyle w:val="af1"/>
                <w:noProof/>
              </w:rPr>
              <w:t xml:space="preserve">2.1 </w:t>
            </w:r>
            <w:r w:rsidRPr="0090248F">
              <w:rPr>
                <w:rStyle w:val="af1"/>
                <w:noProof/>
              </w:rPr>
              <w:t>工作内容</w:t>
            </w:r>
            <w:r>
              <w:rPr>
                <w:noProof/>
                <w:webHidden/>
              </w:rPr>
              <w:tab/>
            </w:r>
            <w:r>
              <w:rPr>
                <w:noProof/>
                <w:webHidden/>
              </w:rPr>
              <w:fldChar w:fldCharType="begin"/>
            </w:r>
            <w:r>
              <w:rPr>
                <w:noProof/>
                <w:webHidden/>
              </w:rPr>
              <w:instrText xml:space="preserve"> PAGEREF _Toc530228002 \h </w:instrText>
            </w:r>
            <w:r>
              <w:rPr>
                <w:noProof/>
                <w:webHidden/>
              </w:rPr>
            </w:r>
            <w:r>
              <w:rPr>
                <w:noProof/>
                <w:webHidden/>
              </w:rPr>
              <w:fldChar w:fldCharType="separate"/>
            </w:r>
            <w:r>
              <w:rPr>
                <w:noProof/>
                <w:webHidden/>
              </w:rPr>
              <w:t>9</w:t>
            </w:r>
            <w:r>
              <w:rPr>
                <w:noProof/>
                <w:webHidden/>
              </w:rPr>
              <w:fldChar w:fldCharType="end"/>
            </w:r>
          </w:hyperlink>
        </w:p>
        <w:p w14:paraId="7E079E5F" w14:textId="55C929D0" w:rsidR="00397F0D" w:rsidRDefault="00397F0D">
          <w:pPr>
            <w:pStyle w:val="TOC2"/>
            <w:tabs>
              <w:tab w:val="right" w:leader="dot" w:pos="8296"/>
            </w:tabs>
            <w:rPr>
              <w:rFonts w:cstheme="minorBidi"/>
              <w:noProof/>
              <w:kern w:val="2"/>
              <w:sz w:val="21"/>
            </w:rPr>
          </w:pPr>
          <w:hyperlink w:anchor="_Toc530228003" w:history="1">
            <w:r w:rsidRPr="0090248F">
              <w:rPr>
                <w:rStyle w:val="af1"/>
                <w:noProof/>
              </w:rPr>
              <w:t xml:space="preserve">2.2 </w:t>
            </w:r>
            <w:r w:rsidRPr="0090248F">
              <w:rPr>
                <w:rStyle w:val="af1"/>
                <w:noProof/>
              </w:rPr>
              <w:t>主要参与人员</w:t>
            </w:r>
            <w:r>
              <w:rPr>
                <w:noProof/>
                <w:webHidden/>
              </w:rPr>
              <w:tab/>
            </w:r>
            <w:r>
              <w:rPr>
                <w:noProof/>
                <w:webHidden/>
              </w:rPr>
              <w:fldChar w:fldCharType="begin"/>
            </w:r>
            <w:r>
              <w:rPr>
                <w:noProof/>
                <w:webHidden/>
              </w:rPr>
              <w:instrText xml:space="preserve"> PAGEREF _Toc530228003 \h </w:instrText>
            </w:r>
            <w:r>
              <w:rPr>
                <w:noProof/>
                <w:webHidden/>
              </w:rPr>
            </w:r>
            <w:r>
              <w:rPr>
                <w:noProof/>
                <w:webHidden/>
              </w:rPr>
              <w:fldChar w:fldCharType="separate"/>
            </w:r>
            <w:r>
              <w:rPr>
                <w:noProof/>
                <w:webHidden/>
              </w:rPr>
              <w:t>10</w:t>
            </w:r>
            <w:r>
              <w:rPr>
                <w:noProof/>
                <w:webHidden/>
              </w:rPr>
              <w:fldChar w:fldCharType="end"/>
            </w:r>
          </w:hyperlink>
        </w:p>
        <w:p w14:paraId="05538D70" w14:textId="3703FAE7" w:rsidR="00397F0D" w:rsidRDefault="00397F0D">
          <w:pPr>
            <w:pStyle w:val="TOC2"/>
            <w:tabs>
              <w:tab w:val="right" w:leader="dot" w:pos="8296"/>
            </w:tabs>
            <w:rPr>
              <w:rFonts w:cstheme="minorBidi"/>
              <w:noProof/>
              <w:kern w:val="2"/>
              <w:sz w:val="21"/>
            </w:rPr>
          </w:pPr>
          <w:hyperlink w:anchor="_Toc530228004" w:history="1">
            <w:r w:rsidRPr="0090248F">
              <w:rPr>
                <w:rStyle w:val="af1"/>
                <w:noProof/>
              </w:rPr>
              <w:t xml:space="preserve">2.3 </w:t>
            </w:r>
            <w:r w:rsidRPr="0090248F">
              <w:rPr>
                <w:rStyle w:val="af1"/>
                <w:noProof/>
              </w:rPr>
              <w:t>产品</w:t>
            </w:r>
            <w:r>
              <w:rPr>
                <w:noProof/>
                <w:webHidden/>
              </w:rPr>
              <w:tab/>
            </w:r>
            <w:r>
              <w:rPr>
                <w:noProof/>
                <w:webHidden/>
              </w:rPr>
              <w:fldChar w:fldCharType="begin"/>
            </w:r>
            <w:r>
              <w:rPr>
                <w:noProof/>
                <w:webHidden/>
              </w:rPr>
              <w:instrText xml:space="preserve"> PAGEREF _Toc530228004 \h </w:instrText>
            </w:r>
            <w:r>
              <w:rPr>
                <w:noProof/>
                <w:webHidden/>
              </w:rPr>
            </w:r>
            <w:r>
              <w:rPr>
                <w:noProof/>
                <w:webHidden/>
              </w:rPr>
              <w:fldChar w:fldCharType="separate"/>
            </w:r>
            <w:r>
              <w:rPr>
                <w:noProof/>
                <w:webHidden/>
              </w:rPr>
              <w:t>11</w:t>
            </w:r>
            <w:r>
              <w:rPr>
                <w:noProof/>
                <w:webHidden/>
              </w:rPr>
              <w:fldChar w:fldCharType="end"/>
            </w:r>
          </w:hyperlink>
        </w:p>
        <w:p w14:paraId="7165BCF4" w14:textId="180726A7" w:rsidR="00397F0D" w:rsidRDefault="00397F0D">
          <w:pPr>
            <w:pStyle w:val="TOC3"/>
            <w:tabs>
              <w:tab w:val="right" w:leader="dot" w:pos="8296"/>
            </w:tabs>
            <w:rPr>
              <w:rFonts w:cstheme="minorBidi"/>
              <w:noProof/>
              <w:kern w:val="2"/>
              <w:sz w:val="21"/>
            </w:rPr>
          </w:pPr>
          <w:hyperlink w:anchor="_Toc530228005" w:history="1">
            <w:r w:rsidRPr="0090248F">
              <w:rPr>
                <w:rStyle w:val="af1"/>
                <w:noProof/>
              </w:rPr>
              <w:t>2.3.1</w:t>
            </w:r>
            <w:r w:rsidRPr="0090248F">
              <w:rPr>
                <w:rStyle w:val="af1"/>
                <w:noProof/>
              </w:rPr>
              <w:t>程序</w:t>
            </w:r>
            <w:r>
              <w:rPr>
                <w:noProof/>
                <w:webHidden/>
              </w:rPr>
              <w:tab/>
            </w:r>
            <w:r>
              <w:rPr>
                <w:noProof/>
                <w:webHidden/>
              </w:rPr>
              <w:fldChar w:fldCharType="begin"/>
            </w:r>
            <w:r>
              <w:rPr>
                <w:noProof/>
                <w:webHidden/>
              </w:rPr>
              <w:instrText xml:space="preserve"> PAGEREF _Toc530228005 \h </w:instrText>
            </w:r>
            <w:r>
              <w:rPr>
                <w:noProof/>
                <w:webHidden/>
              </w:rPr>
            </w:r>
            <w:r>
              <w:rPr>
                <w:noProof/>
                <w:webHidden/>
              </w:rPr>
              <w:fldChar w:fldCharType="separate"/>
            </w:r>
            <w:r>
              <w:rPr>
                <w:noProof/>
                <w:webHidden/>
              </w:rPr>
              <w:t>11</w:t>
            </w:r>
            <w:r>
              <w:rPr>
                <w:noProof/>
                <w:webHidden/>
              </w:rPr>
              <w:fldChar w:fldCharType="end"/>
            </w:r>
          </w:hyperlink>
        </w:p>
        <w:p w14:paraId="670ED07A" w14:textId="2F9EE201" w:rsidR="00397F0D" w:rsidRDefault="00397F0D">
          <w:pPr>
            <w:pStyle w:val="TOC3"/>
            <w:tabs>
              <w:tab w:val="right" w:leader="dot" w:pos="8296"/>
            </w:tabs>
            <w:rPr>
              <w:rFonts w:cstheme="minorBidi"/>
              <w:noProof/>
              <w:kern w:val="2"/>
              <w:sz w:val="21"/>
            </w:rPr>
          </w:pPr>
          <w:hyperlink w:anchor="_Toc530228006" w:history="1">
            <w:r w:rsidRPr="0090248F">
              <w:rPr>
                <w:rStyle w:val="af1"/>
                <w:noProof/>
              </w:rPr>
              <w:t xml:space="preserve">2.3.2 </w:t>
            </w:r>
            <w:r w:rsidRPr="0090248F">
              <w:rPr>
                <w:rStyle w:val="af1"/>
                <w:noProof/>
              </w:rPr>
              <w:t>文件</w:t>
            </w:r>
            <w:r>
              <w:rPr>
                <w:noProof/>
                <w:webHidden/>
              </w:rPr>
              <w:tab/>
            </w:r>
            <w:r>
              <w:rPr>
                <w:noProof/>
                <w:webHidden/>
              </w:rPr>
              <w:fldChar w:fldCharType="begin"/>
            </w:r>
            <w:r>
              <w:rPr>
                <w:noProof/>
                <w:webHidden/>
              </w:rPr>
              <w:instrText xml:space="preserve"> PAGEREF _Toc530228006 \h </w:instrText>
            </w:r>
            <w:r>
              <w:rPr>
                <w:noProof/>
                <w:webHidden/>
              </w:rPr>
            </w:r>
            <w:r>
              <w:rPr>
                <w:noProof/>
                <w:webHidden/>
              </w:rPr>
              <w:fldChar w:fldCharType="separate"/>
            </w:r>
            <w:r>
              <w:rPr>
                <w:noProof/>
                <w:webHidden/>
              </w:rPr>
              <w:t>11</w:t>
            </w:r>
            <w:r>
              <w:rPr>
                <w:noProof/>
                <w:webHidden/>
              </w:rPr>
              <w:fldChar w:fldCharType="end"/>
            </w:r>
          </w:hyperlink>
        </w:p>
        <w:p w14:paraId="3E60D1A1" w14:textId="12F16908" w:rsidR="00397F0D" w:rsidRDefault="00397F0D">
          <w:pPr>
            <w:pStyle w:val="TOC3"/>
            <w:tabs>
              <w:tab w:val="right" w:leader="dot" w:pos="8296"/>
            </w:tabs>
            <w:rPr>
              <w:rFonts w:cstheme="minorBidi"/>
              <w:noProof/>
              <w:kern w:val="2"/>
              <w:sz w:val="21"/>
            </w:rPr>
          </w:pPr>
          <w:hyperlink w:anchor="_Toc530228007" w:history="1">
            <w:r w:rsidRPr="0090248F">
              <w:rPr>
                <w:rStyle w:val="af1"/>
                <w:noProof/>
              </w:rPr>
              <w:t xml:space="preserve">2.3.3 </w:t>
            </w:r>
            <w:r w:rsidRPr="0090248F">
              <w:rPr>
                <w:rStyle w:val="af1"/>
                <w:noProof/>
              </w:rPr>
              <w:t>服务</w:t>
            </w:r>
            <w:r>
              <w:rPr>
                <w:noProof/>
                <w:webHidden/>
              </w:rPr>
              <w:tab/>
            </w:r>
            <w:r>
              <w:rPr>
                <w:noProof/>
                <w:webHidden/>
              </w:rPr>
              <w:fldChar w:fldCharType="begin"/>
            </w:r>
            <w:r>
              <w:rPr>
                <w:noProof/>
                <w:webHidden/>
              </w:rPr>
              <w:instrText xml:space="preserve"> PAGEREF _Toc530228007 \h </w:instrText>
            </w:r>
            <w:r>
              <w:rPr>
                <w:noProof/>
                <w:webHidden/>
              </w:rPr>
            </w:r>
            <w:r>
              <w:rPr>
                <w:noProof/>
                <w:webHidden/>
              </w:rPr>
              <w:fldChar w:fldCharType="separate"/>
            </w:r>
            <w:r>
              <w:rPr>
                <w:noProof/>
                <w:webHidden/>
              </w:rPr>
              <w:t>12</w:t>
            </w:r>
            <w:r>
              <w:rPr>
                <w:noProof/>
                <w:webHidden/>
              </w:rPr>
              <w:fldChar w:fldCharType="end"/>
            </w:r>
          </w:hyperlink>
        </w:p>
        <w:p w14:paraId="2356EA40" w14:textId="2025C628" w:rsidR="00397F0D" w:rsidRDefault="00397F0D">
          <w:pPr>
            <w:pStyle w:val="TOC3"/>
            <w:tabs>
              <w:tab w:val="right" w:leader="dot" w:pos="8296"/>
            </w:tabs>
            <w:rPr>
              <w:rFonts w:cstheme="minorBidi"/>
              <w:noProof/>
              <w:kern w:val="2"/>
              <w:sz w:val="21"/>
            </w:rPr>
          </w:pPr>
          <w:hyperlink w:anchor="_Toc530228008" w:history="1">
            <w:r w:rsidRPr="0090248F">
              <w:rPr>
                <w:rStyle w:val="af1"/>
                <w:noProof/>
              </w:rPr>
              <w:t>2.3.4</w:t>
            </w:r>
            <w:r w:rsidRPr="0090248F">
              <w:rPr>
                <w:rStyle w:val="af1"/>
                <w:noProof/>
              </w:rPr>
              <w:t>非移交的产品</w:t>
            </w:r>
            <w:r>
              <w:rPr>
                <w:noProof/>
                <w:webHidden/>
              </w:rPr>
              <w:tab/>
            </w:r>
            <w:r>
              <w:rPr>
                <w:noProof/>
                <w:webHidden/>
              </w:rPr>
              <w:fldChar w:fldCharType="begin"/>
            </w:r>
            <w:r>
              <w:rPr>
                <w:noProof/>
                <w:webHidden/>
              </w:rPr>
              <w:instrText xml:space="preserve"> PAGEREF _Toc530228008 \h </w:instrText>
            </w:r>
            <w:r>
              <w:rPr>
                <w:noProof/>
                <w:webHidden/>
              </w:rPr>
            </w:r>
            <w:r>
              <w:rPr>
                <w:noProof/>
                <w:webHidden/>
              </w:rPr>
              <w:fldChar w:fldCharType="separate"/>
            </w:r>
            <w:r>
              <w:rPr>
                <w:noProof/>
                <w:webHidden/>
              </w:rPr>
              <w:t>12</w:t>
            </w:r>
            <w:r>
              <w:rPr>
                <w:noProof/>
                <w:webHidden/>
              </w:rPr>
              <w:fldChar w:fldCharType="end"/>
            </w:r>
          </w:hyperlink>
        </w:p>
        <w:p w14:paraId="58656E25" w14:textId="3976A666" w:rsidR="00397F0D" w:rsidRDefault="00397F0D">
          <w:pPr>
            <w:pStyle w:val="TOC2"/>
            <w:tabs>
              <w:tab w:val="right" w:leader="dot" w:pos="8296"/>
            </w:tabs>
            <w:rPr>
              <w:rFonts w:cstheme="minorBidi"/>
              <w:noProof/>
              <w:kern w:val="2"/>
              <w:sz w:val="21"/>
            </w:rPr>
          </w:pPr>
          <w:hyperlink w:anchor="_Toc530228009" w:history="1">
            <w:r w:rsidRPr="0090248F">
              <w:rPr>
                <w:rStyle w:val="af1"/>
                <w:noProof/>
              </w:rPr>
              <w:t xml:space="preserve">2.4 </w:t>
            </w:r>
            <w:r w:rsidRPr="0090248F">
              <w:rPr>
                <w:rStyle w:val="af1"/>
                <w:noProof/>
              </w:rPr>
              <w:t>验收标准</w:t>
            </w:r>
            <w:r>
              <w:rPr>
                <w:noProof/>
                <w:webHidden/>
              </w:rPr>
              <w:tab/>
            </w:r>
            <w:r>
              <w:rPr>
                <w:noProof/>
                <w:webHidden/>
              </w:rPr>
              <w:fldChar w:fldCharType="begin"/>
            </w:r>
            <w:r>
              <w:rPr>
                <w:noProof/>
                <w:webHidden/>
              </w:rPr>
              <w:instrText xml:space="preserve"> PAGEREF _Toc530228009 \h </w:instrText>
            </w:r>
            <w:r>
              <w:rPr>
                <w:noProof/>
                <w:webHidden/>
              </w:rPr>
            </w:r>
            <w:r>
              <w:rPr>
                <w:noProof/>
                <w:webHidden/>
              </w:rPr>
              <w:fldChar w:fldCharType="separate"/>
            </w:r>
            <w:r>
              <w:rPr>
                <w:noProof/>
                <w:webHidden/>
              </w:rPr>
              <w:t>12</w:t>
            </w:r>
            <w:r>
              <w:rPr>
                <w:noProof/>
                <w:webHidden/>
              </w:rPr>
              <w:fldChar w:fldCharType="end"/>
            </w:r>
          </w:hyperlink>
        </w:p>
        <w:p w14:paraId="463F5390" w14:textId="32788B5F" w:rsidR="00397F0D" w:rsidRDefault="00397F0D">
          <w:pPr>
            <w:pStyle w:val="TOC2"/>
            <w:tabs>
              <w:tab w:val="right" w:leader="dot" w:pos="8296"/>
            </w:tabs>
            <w:rPr>
              <w:rFonts w:cstheme="minorBidi"/>
              <w:noProof/>
              <w:kern w:val="2"/>
              <w:sz w:val="21"/>
            </w:rPr>
          </w:pPr>
          <w:hyperlink w:anchor="_Toc530228010" w:history="1">
            <w:r w:rsidRPr="0090248F">
              <w:rPr>
                <w:rStyle w:val="af1"/>
                <w:noProof/>
              </w:rPr>
              <w:t>2.5</w:t>
            </w:r>
            <w:r w:rsidRPr="0090248F">
              <w:rPr>
                <w:rStyle w:val="af1"/>
                <w:noProof/>
              </w:rPr>
              <w:t>完成项目的最迟期限</w:t>
            </w:r>
            <w:r>
              <w:rPr>
                <w:noProof/>
                <w:webHidden/>
              </w:rPr>
              <w:tab/>
            </w:r>
            <w:r>
              <w:rPr>
                <w:noProof/>
                <w:webHidden/>
              </w:rPr>
              <w:fldChar w:fldCharType="begin"/>
            </w:r>
            <w:r>
              <w:rPr>
                <w:noProof/>
                <w:webHidden/>
              </w:rPr>
              <w:instrText xml:space="preserve"> PAGEREF _Toc530228010 \h </w:instrText>
            </w:r>
            <w:r>
              <w:rPr>
                <w:noProof/>
                <w:webHidden/>
              </w:rPr>
            </w:r>
            <w:r>
              <w:rPr>
                <w:noProof/>
                <w:webHidden/>
              </w:rPr>
              <w:fldChar w:fldCharType="separate"/>
            </w:r>
            <w:r>
              <w:rPr>
                <w:noProof/>
                <w:webHidden/>
              </w:rPr>
              <w:t>13</w:t>
            </w:r>
            <w:r>
              <w:rPr>
                <w:noProof/>
                <w:webHidden/>
              </w:rPr>
              <w:fldChar w:fldCharType="end"/>
            </w:r>
          </w:hyperlink>
        </w:p>
        <w:p w14:paraId="06759827" w14:textId="4CE7BABB" w:rsidR="00397F0D" w:rsidRDefault="00397F0D">
          <w:pPr>
            <w:pStyle w:val="TOC2"/>
            <w:tabs>
              <w:tab w:val="right" w:leader="dot" w:pos="8296"/>
            </w:tabs>
            <w:rPr>
              <w:rFonts w:cstheme="minorBidi"/>
              <w:noProof/>
              <w:kern w:val="2"/>
              <w:sz w:val="21"/>
            </w:rPr>
          </w:pPr>
          <w:hyperlink w:anchor="_Toc530228011" w:history="1">
            <w:r w:rsidRPr="0090248F">
              <w:rPr>
                <w:rStyle w:val="af1"/>
                <w:noProof/>
              </w:rPr>
              <w:t>2.6</w:t>
            </w:r>
            <w:r w:rsidRPr="0090248F">
              <w:rPr>
                <w:rStyle w:val="af1"/>
                <w:noProof/>
              </w:rPr>
              <w:t>本计划的批准者和批准日期</w:t>
            </w:r>
            <w:r>
              <w:rPr>
                <w:noProof/>
                <w:webHidden/>
              </w:rPr>
              <w:tab/>
            </w:r>
            <w:r>
              <w:rPr>
                <w:noProof/>
                <w:webHidden/>
              </w:rPr>
              <w:fldChar w:fldCharType="begin"/>
            </w:r>
            <w:r>
              <w:rPr>
                <w:noProof/>
                <w:webHidden/>
              </w:rPr>
              <w:instrText xml:space="preserve"> PAGEREF _Toc530228011 \h </w:instrText>
            </w:r>
            <w:r>
              <w:rPr>
                <w:noProof/>
                <w:webHidden/>
              </w:rPr>
            </w:r>
            <w:r>
              <w:rPr>
                <w:noProof/>
                <w:webHidden/>
              </w:rPr>
              <w:fldChar w:fldCharType="separate"/>
            </w:r>
            <w:r>
              <w:rPr>
                <w:noProof/>
                <w:webHidden/>
              </w:rPr>
              <w:t>13</w:t>
            </w:r>
            <w:r>
              <w:rPr>
                <w:noProof/>
                <w:webHidden/>
              </w:rPr>
              <w:fldChar w:fldCharType="end"/>
            </w:r>
          </w:hyperlink>
        </w:p>
        <w:p w14:paraId="685AC5AA" w14:textId="2FA33515" w:rsidR="00397F0D" w:rsidRDefault="00397F0D">
          <w:pPr>
            <w:pStyle w:val="TOC1"/>
            <w:tabs>
              <w:tab w:val="right" w:leader="dot" w:pos="8296"/>
            </w:tabs>
            <w:rPr>
              <w:noProof/>
            </w:rPr>
          </w:pPr>
          <w:hyperlink w:anchor="_Toc530228012" w:history="1">
            <w:r w:rsidRPr="0090248F">
              <w:rPr>
                <w:rStyle w:val="af1"/>
                <w:rFonts w:asciiTheme="majorEastAsia" w:hAnsiTheme="majorEastAsia" w:cstheme="majorHAnsi"/>
                <w:noProof/>
              </w:rPr>
              <w:t>3</w:t>
            </w:r>
            <w:r w:rsidRPr="0090248F">
              <w:rPr>
                <w:rStyle w:val="af1"/>
                <w:rFonts w:asciiTheme="majorEastAsia" w:hAnsiTheme="majorEastAsia"/>
                <w:noProof/>
              </w:rPr>
              <w:t xml:space="preserve"> 实施计划</w:t>
            </w:r>
            <w:r>
              <w:rPr>
                <w:noProof/>
                <w:webHidden/>
              </w:rPr>
              <w:tab/>
            </w:r>
            <w:r>
              <w:rPr>
                <w:noProof/>
                <w:webHidden/>
              </w:rPr>
              <w:fldChar w:fldCharType="begin"/>
            </w:r>
            <w:r>
              <w:rPr>
                <w:noProof/>
                <w:webHidden/>
              </w:rPr>
              <w:instrText xml:space="preserve"> PAGEREF _Toc530228012 \h </w:instrText>
            </w:r>
            <w:r>
              <w:rPr>
                <w:noProof/>
                <w:webHidden/>
              </w:rPr>
            </w:r>
            <w:r>
              <w:rPr>
                <w:noProof/>
                <w:webHidden/>
              </w:rPr>
              <w:fldChar w:fldCharType="separate"/>
            </w:r>
            <w:r>
              <w:rPr>
                <w:noProof/>
                <w:webHidden/>
              </w:rPr>
              <w:t>14</w:t>
            </w:r>
            <w:r>
              <w:rPr>
                <w:noProof/>
                <w:webHidden/>
              </w:rPr>
              <w:fldChar w:fldCharType="end"/>
            </w:r>
          </w:hyperlink>
        </w:p>
        <w:p w14:paraId="7D5DFF1E" w14:textId="3A63233E" w:rsidR="00397F0D" w:rsidRDefault="00397F0D">
          <w:pPr>
            <w:pStyle w:val="TOC2"/>
            <w:tabs>
              <w:tab w:val="right" w:leader="dot" w:pos="8296"/>
            </w:tabs>
            <w:rPr>
              <w:rFonts w:cstheme="minorBidi"/>
              <w:noProof/>
              <w:kern w:val="2"/>
              <w:sz w:val="21"/>
            </w:rPr>
          </w:pPr>
          <w:hyperlink w:anchor="_Toc530228013" w:history="1">
            <w:r w:rsidRPr="0090248F">
              <w:rPr>
                <w:rStyle w:val="af1"/>
                <w:noProof/>
              </w:rPr>
              <w:t xml:space="preserve">3.1 </w:t>
            </w:r>
            <w:r w:rsidRPr="0090248F">
              <w:rPr>
                <w:rStyle w:val="af1"/>
                <w:noProof/>
              </w:rPr>
              <w:t>工作任务分解与人员分工</w:t>
            </w:r>
            <w:r>
              <w:rPr>
                <w:noProof/>
                <w:webHidden/>
              </w:rPr>
              <w:tab/>
            </w:r>
            <w:r>
              <w:rPr>
                <w:noProof/>
                <w:webHidden/>
              </w:rPr>
              <w:fldChar w:fldCharType="begin"/>
            </w:r>
            <w:r>
              <w:rPr>
                <w:noProof/>
                <w:webHidden/>
              </w:rPr>
              <w:instrText xml:space="preserve"> PAGEREF _Toc530228013 \h </w:instrText>
            </w:r>
            <w:r>
              <w:rPr>
                <w:noProof/>
                <w:webHidden/>
              </w:rPr>
            </w:r>
            <w:r>
              <w:rPr>
                <w:noProof/>
                <w:webHidden/>
              </w:rPr>
              <w:fldChar w:fldCharType="separate"/>
            </w:r>
            <w:r>
              <w:rPr>
                <w:noProof/>
                <w:webHidden/>
              </w:rPr>
              <w:t>14</w:t>
            </w:r>
            <w:r>
              <w:rPr>
                <w:noProof/>
                <w:webHidden/>
              </w:rPr>
              <w:fldChar w:fldCharType="end"/>
            </w:r>
          </w:hyperlink>
        </w:p>
        <w:p w14:paraId="1A11257A" w14:textId="7A0A04BA" w:rsidR="00397F0D" w:rsidRDefault="00397F0D">
          <w:pPr>
            <w:pStyle w:val="TOC2"/>
            <w:tabs>
              <w:tab w:val="right" w:leader="dot" w:pos="8296"/>
            </w:tabs>
            <w:rPr>
              <w:rFonts w:cstheme="minorBidi"/>
              <w:noProof/>
              <w:kern w:val="2"/>
              <w:sz w:val="21"/>
            </w:rPr>
          </w:pPr>
          <w:hyperlink w:anchor="_Toc530228014" w:history="1">
            <w:r w:rsidRPr="0090248F">
              <w:rPr>
                <w:rStyle w:val="af1"/>
                <w:noProof/>
              </w:rPr>
              <w:t xml:space="preserve">3.2 </w:t>
            </w:r>
            <w:r w:rsidRPr="0090248F">
              <w:rPr>
                <w:rStyle w:val="af1"/>
                <w:noProof/>
              </w:rPr>
              <w:t>接口人员</w:t>
            </w:r>
            <w:r>
              <w:rPr>
                <w:noProof/>
                <w:webHidden/>
              </w:rPr>
              <w:tab/>
            </w:r>
            <w:r>
              <w:rPr>
                <w:noProof/>
                <w:webHidden/>
              </w:rPr>
              <w:fldChar w:fldCharType="begin"/>
            </w:r>
            <w:r>
              <w:rPr>
                <w:noProof/>
                <w:webHidden/>
              </w:rPr>
              <w:instrText xml:space="preserve"> PAGEREF _Toc530228014 \h </w:instrText>
            </w:r>
            <w:r>
              <w:rPr>
                <w:noProof/>
                <w:webHidden/>
              </w:rPr>
            </w:r>
            <w:r>
              <w:rPr>
                <w:noProof/>
                <w:webHidden/>
              </w:rPr>
              <w:fldChar w:fldCharType="separate"/>
            </w:r>
            <w:r>
              <w:rPr>
                <w:noProof/>
                <w:webHidden/>
              </w:rPr>
              <w:t>15</w:t>
            </w:r>
            <w:r>
              <w:rPr>
                <w:noProof/>
                <w:webHidden/>
              </w:rPr>
              <w:fldChar w:fldCharType="end"/>
            </w:r>
          </w:hyperlink>
        </w:p>
        <w:p w14:paraId="1ED76B4D" w14:textId="1C0ABBE9" w:rsidR="00397F0D" w:rsidRDefault="00397F0D">
          <w:pPr>
            <w:pStyle w:val="TOC2"/>
            <w:tabs>
              <w:tab w:val="right" w:leader="dot" w:pos="8296"/>
            </w:tabs>
            <w:rPr>
              <w:rFonts w:cstheme="minorBidi"/>
              <w:noProof/>
              <w:kern w:val="2"/>
              <w:sz w:val="21"/>
            </w:rPr>
          </w:pPr>
          <w:hyperlink w:anchor="_Toc530228015" w:history="1">
            <w:r w:rsidRPr="0090248F">
              <w:rPr>
                <w:rStyle w:val="af1"/>
                <w:noProof/>
              </w:rPr>
              <w:t xml:space="preserve">3.3 </w:t>
            </w:r>
            <w:r w:rsidRPr="0090248F">
              <w:rPr>
                <w:rStyle w:val="af1"/>
                <w:noProof/>
              </w:rPr>
              <w:t>进度</w:t>
            </w:r>
            <w:r>
              <w:rPr>
                <w:noProof/>
                <w:webHidden/>
              </w:rPr>
              <w:tab/>
            </w:r>
            <w:r>
              <w:rPr>
                <w:noProof/>
                <w:webHidden/>
              </w:rPr>
              <w:fldChar w:fldCharType="begin"/>
            </w:r>
            <w:r>
              <w:rPr>
                <w:noProof/>
                <w:webHidden/>
              </w:rPr>
              <w:instrText xml:space="preserve"> PAGEREF _Toc530228015 \h </w:instrText>
            </w:r>
            <w:r>
              <w:rPr>
                <w:noProof/>
                <w:webHidden/>
              </w:rPr>
            </w:r>
            <w:r>
              <w:rPr>
                <w:noProof/>
                <w:webHidden/>
              </w:rPr>
              <w:fldChar w:fldCharType="separate"/>
            </w:r>
            <w:r>
              <w:rPr>
                <w:noProof/>
                <w:webHidden/>
              </w:rPr>
              <w:t>15</w:t>
            </w:r>
            <w:r>
              <w:rPr>
                <w:noProof/>
                <w:webHidden/>
              </w:rPr>
              <w:fldChar w:fldCharType="end"/>
            </w:r>
          </w:hyperlink>
        </w:p>
        <w:p w14:paraId="493C225E" w14:textId="6C3F4E16" w:rsidR="00397F0D" w:rsidRDefault="00397F0D">
          <w:pPr>
            <w:pStyle w:val="TOC2"/>
            <w:tabs>
              <w:tab w:val="right" w:leader="dot" w:pos="8296"/>
            </w:tabs>
            <w:rPr>
              <w:rFonts w:cstheme="minorBidi"/>
              <w:noProof/>
              <w:kern w:val="2"/>
              <w:sz w:val="21"/>
            </w:rPr>
          </w:pPr>
          <w:hyperlink w:anchor="_Toc530228016" w:history="1">
            <w:r w:rsidRPr="0090248F">
              <w:rPr>
                <w:rStyle w:val="af1"/>
                <w:noProof/>
              </w:rPr>
              <w:t xml:space="preserve">3.4 </w:t>
            </w:r>
            <w:r w:rsidRPr="0090248F">
              <w:rPr>
                <w:rStyle w:val="af1"/>
                <w:noProof/>
              </w:rPr>
              <w:t>预算</w:t>
            </w:r>
            <w:r>
              <w:rPr>
                <w:noProof/>
                <w:webHidden/>
              </w:rPr>
              <w:tab/>
            </w:r>
            <w:r>
              <w:rPr>
                <w:noProof/>
                <w:webHidden/>
              </w:rPr>
              <w:fldChar w:fldCharType="begin"/>
            </w:r>
            <w:r>
              <w:rPr>
                <w:noProof/>
                <w:webHidden/>
              </w:rPr>
              <w:instrText xml:space="preserve"> PAGEREF _Toc530228016 \h </w:instrText>
            </w:r>
            <w:r>
              <w:rPr>
                <w:noProof/>
                <w:webHidden/>
              </w:rPr>
            </w:r>
            <w:r>
              <w:rPr>
                <w:noProof/>
                <w:webHidden/>
              </w:rPr>
              <w:fldChar w:fldCharType="separate"/>
            </w:r>
            <w:r>
              <w:rPr>
                <w:noProof/>
                <w:webHidden/>
              </w:rPr>
              <w:t>16</w:t>
            </w:r>
            <w:r>
              <w:rPr>
                <w:noProof/>
                <w:webHidden/>
              </w:rPr>
              <w:fldChar w:fldCharType="end"/>
            </w:r>
          </w:hyperlink>
        </w:p>
        <w:p w14:paraId="22FF4F3C" w14:textId="720AA4CA" w:rsidR="00397F0D" w:rsidRDefault="00397F0D">
          <w:pPr>
            <w:pStyle w:val="TOC2"/>
            <w:tabs>
              <w:tab w:val="right" w:leader="dot" w:pos="8296"/>
            </w:tabs>
            <w:rPr>
              <w:rFonts w:cstheme="minorBidi"/>
              <w:noProof/>
              <w:kern w:val="2"/>
              <w:sz w:val="21"/>
            </w:rPr>
          </w:pPr>
          <w:hyperlink w:anchor="_Toc530228017" w:history="1">
            <w:r w:rsidRPr="0090248F">
              <w:rPr>
                <w:rStyle w:val="af1"/>
                <w:noProof/>
              </w:rPr>
              <w:t xml:space="preserve">3.5 </w:t>
            </w:r>
            <w:r w:rsidRPr="0090248F">
              <w:rPr>
                <w:rStyle w:val="af1"/>
                <w:noProof/>
              </w:rPr>
              <w:t>关键问题</w:t>
            </w:r>
            <w:r>
              <w:rPr>
                <w:noProof/>
                <w:webHidden/>
              </w:rPr>
              <w:tab/>
            </w:r>
            <w:r>
              <w:rPr>
                <w:noProof/>
                <w:webHidden/>
              </w:rPr>
              <w:fldChar w:fldCharType="begin"/>
            </w:r>
            <w:r>
              <w:rPr>
                <w:noProof/>
                <w:webHidden/>
              </w:rPr>
              <w:instrText xml:space="preserve"> PAGEREF _Toc530228017 \h </w:instrText>
            </w:r>
            <w:r>
              <w:rPr>
                <w:noProof/>
                <w:webHidden/>
              </w:rPr>
            </w:r>
            <w:r>
              <w:rPr>
                <w:noProof/>
                <w:webHidden/>
              </w:rPr>
              <w:fldChar w:fldCharType="separate"/>
            </w:r>
            <w:r>
              <w:rPr>
                <w:noProof/>
                <w:webHidden/>
              </w:rPr>
              <w:t>17</w:t>
            </w:r>
            <w:r>
              <w:rPr>
                <w:noProof/>
                <w:webHidden/>
              </w:rPr>
              <w:fldChar w:fldCharType="end"/>
            </w:r>
          </w:hyperlink>
        </w:p>
        <w:p w14:paraId="378F7788" w14:textId="26E9AB55" w:rsidR="00397F0D" w:rsidRDefault="00397F0D">
          <w:pPr>
            <w:pStyle w:val="TOC1"/>
            <w:tabs>
              <w:tab w:val="right" w:leader="dot" w:pos="8296"/>
            </w:tabs>
            <w:rPr>
              <w:noProof/>
            </w:rPr>
          </w:pPr>
          <w:hyperlink w:anchor="_Toc530228018" w:history="1">
            <w:r w:rsidRPr="0090248F">
              <w:rPr>
                <w:rStyle w:val="af1"/>
                <w:rFonts w:asciiTheme="majorEastAsia" w:hAnsiTheme="majorEastAsia"/>
                <w:noProof/>
              </w:rPr>
              <w:t>4 支持条件</w:t>
            </w:r>
            <w:r>
              <w:rPr>
                <w:noProof/>
                <w:webHidden/>
              </w:rPr>
              <w:tab/>
            </w:r>
            <w:r>
              <w:rPr>
                <w:noProof/>
                <w:webHidden/>
              </w:rPr>
              <w:fldChar w:fldCharType="begin"/>
            </w:r>
            <w:r>
              <w:rPr>
                <w:noProof/>
                <w:webHidden/>
              </w:rPr>
              <w:instrText xml:space="preserve"> PAGEREF _Toc530228018 \h </w:instrText>
            </w:r>
            <w:r>
              <w:rPr>
                <w:noProof/>
                <w:webHidden/>
              </w:rPr>
            </w:r>
            <w:r>
              <w:rPr>
                <w:noProof/>
                <w:webHidden/>
              </w:rPr>
              <w:fldChar w:fldCharType="separate"/>
            </w:r>
            <w:r>
              <w:rPr>
                <w:noProof/>
                <w:webHidden/>
              </w:rPr>
              <w:t>17</w:t>
            </w:r>
            <w:r>
              <w:rPr>
                <w:noProof/>
                <w:webHidden/>
              </w:rPr>
              <w:fldChar w:fldCharType="end"/>
            </w:r>
          </w:hyperlink>
        </w:p>
        <w:p w14:paraId="15E961DE" w14:textId="7AD7608F" w:rsidR="00397F0D" w:rsidRDefault="00397F0D">
          <w:pPr>
            <w:pStyle w:val="TOC2"/>
            <w:tabs>
              <w:tab w:val="right" w:leader="dot" w:pos="8296"/>
            </w:tabs>
            <w:rPr>
              <w:rFonts w:cstheme="minorBidi"/>
              <w:noProof/>
              <w:kern w:val="2"/>
              <w:sz w:val="21"/>
            </w:rPr>
          </w:pPr>
          <w:hyperlink w:anchor="_Toc530228019" w:history="1">
            <w:r w:rsidRPr="0090248F">
              <w:rPr>
                <w:rStyle w:val="af1"/>
                <w:noProof/>
              </w:rPr>
              <w:t xml:space="preserve">4.1 </w:t>
            </w:r>
            <w:r w:rsidRPr="0090248F">
              <w:rPr>
                <w:rStyle w:val="af1"/>
                <w:noProof/>
              </w:rPr>
              <w:t>计算机系统支持</w:t>
            </w:r>
            <w:r>
              <w:rPr>
                <w:noProof/>
                <w:webHidden/>
              </w:rPr>
              <w:tab/>
            </w:r>
            <w:r>
              <w:rPr>
                <w:noProof/>
                <w:webHidden/>
              </w:rPr>
              <w:fldChar w:fldCharType="begin"/>
            </w:r>
            <w:r>
              <w:rPr>
                <w:noProof/>
                <w:webHidden/>
              </w:rPr>
              <w:instrText xml:space="preserve"> PAGEREF _Toc530228019 \h </w:instrText>
            </w:r>
            <w:r>
              <w:rPr>
                <w:noProof/>
                <w:webHidden/>
              </w:rPr>
            </w:r>
            <w:r>
              <w:rPr>
                <w:noProof/>
                <w:webHidden/>
              </w:rPr>
              <w:fldChar w:fldCharType="separate"/>
            </w:r>
            <w:r>
              <w:rPr>
                <w:noProof/>
                <w:webHidden/>
              </w:rPr>
              <w:t>17</w:t>
            </w:r>
            <w:r>
              <w:rPr>
                <w:noProof/>
                <w:webHidden/>
              </w:rPr>
              <w:fldChar w:fldCharType="end"/>
            </w:r>
          </w:hyperlink>
        </w:p>
        <w:p w14:paraId="355C43BC" w14:textId="4477235C" w:rsidR="00397F0D" w:rsidRDefault="00397F0D">
          <w:pPr>
            <w:pStyle w:val="TOC2"/>
            <w:tabs>
              <w:tab w:val="right" w:leader="dot" w:pos="8296"/>
            </w:tabs>
            <w:rPr>
              <w:rFonts w:cstheme="minorBidi"/>
              <w:noProof/>
              <w:kern w:val="2"/>
              <w:sz w:val="21"/>
            </w:rPr>
          </w:pPr>
          <w:hyperlink w:anchor="_Toc530228020" w:history="1">
            <w:r w:rsidRPr="0090248F">
              <w:rPr>
                <w:rStyle w:val="af1"/>
                <w:noProof/>
              </w:rPr>
              <w:t xml:space="preserve">4.2 </w:t>
            </w:r>
            <w:r w:rsidRPr="0090248F">
              <w:rPr>
                <w:rStyle w:val="af1"/>
                <w:noProof/>
              </w:rPr>
              <w:t>需由用户承担的工作</w:t>
            </w:r>
            <w:r>
              <w:rPr>
                <w:noProof/>
                <w:webHidden/>
              </w:rPr>
              <w:tab/>
            </w:r>
            <w:r>
              <w:rPr>
                <w:noProof/>
                <w:webHidden/>
              </w:rPr>
              <w:fldChar w:fldCharType="begin"/>
            </w:r>
            <w:r>
              <w:rPr>
                <w:noProof/>
                <w:webHidden/>
              </w:rPr>
              <w:instrText xml:space="preserve"> PAGEREF _Toc530228020 \h </w:instrText>
            </w:r>
            <w:r>
              <w:rPr>
                <w:noProof/>
                <w:webHidden/>
              </w:rPr>
            </w:r>
            <w:r>
              <w:rPr>
                <w:noProof/>
                <w:webHidden/>
              </w:rPr>
              <w:fldChar w:fldCharType="separate"/>
            </w:r>
            <w:r>
              <w:rPr>
                <w:noProof/>
                <w:webHidden/>
              </w:rPr>
              <w:t>18</w:t>
            </w:r>
            <w:r>
              <w:rPr>
                <w:noProof/>
                <w:webHidden/>
              </w:rPr>
              <w:fldChar w:fldCharType="end"/>
            </w:r>
          </w:hyperlink>
        </w:p>
        <w:p w14:paraId="2F9F6514" w14:textId="2D58EBED" w:rsidR="00397F0D" w:rsidRDefault="00397F0D">
          <w:pPr>
            <w:pStyle w:val="TOC2"/>
            <w:tabs>
              <w:tab w:val="right" w:leader="dot" w:pos="8296"/>
            </w:tabs>
            <w:rPr>
              <w:rFonts w:cstheme="minorBidi"/>
              <w:noProof/>
              <w:kern w:val="2"/>
              <w:sz w:val="21"/>
            </w:rPr>
          </w:pPr>
          <w:hyperlink w:anchor="_Toc530228021" w:history="1">
            <w:r w:rsidRPr="0090248F">
              <w:rPr>
                <w:rStyle w:val="af1"/>
                <w:noProof/>
              </w:rPr>
              <w:t xml:space="preserve">4.3 </w:t>
            </w:r>
            <w:r w:rsidRPr="0090248F">
              <w:rPr>
                <w:rStyle w:val="af1"/>
                <w:noProof/>
              </w:rPr>
              <w:t>外界提供条件</w:t>
            </w:r>
            <w:r>
              <w:rPr>
                <w:noProof/>
                <w:webHidden/>
              </w:rPr>
              <w:tab/>
            </w:r>
            <w:r>
              <w:rPr>
                <w:noProof/>
                <w:webHidden/>
              </w:rPr>
              <w:fldChar w:fldCharType="begin"/>
            </w:r>
            <w:r>
              <w:rPr>
                <w:noProof/>
                <w:webHidden/>
              </w:rPr>
              <w:instrText xml:space="preserve"> PAGEREF _Toc530228021 \h </w:instrText>
            </w:r>
            <w:r>
              <w:rPr>
                <w:noProof/>
                <w:webHidden/>
              </w:rPr>
            </w:r>
            <w:r>
              <w:rPr>
                <w:noProof/>
                <w:webHidden/>
              </w:rPr>
              <w:fldChar w:fldCharType="separate"/>
            </w:r>
            <w:r>
              <w:rPr>
                <w:noProof/>
                <w:webHidden/>
              </w:rPr>
              <w:t>18</w:t>
            </w:r>
            <w:r>
              <w:rPr>
                <w:noProof/>
                <w:webHidden/>
              </w:rPr>
              <w:fldChar w:fldCharType="end"/>
            </w:r>
          </w:hyperlink>
        </w:p>
        <w:p w14:paraId="10F58BAE" w14:textId="4259BCEC" w:rsidR="00397F0D" w:rsidRDefault="00397F0D">
          <w:pPr>
            <w:pStyle w:val="TOC1"/>
            <w:tabs>
              <w:tab w:val="right" w:leader="dot" w:pos="8296"/>
            </w:tabs>
            <w:rPr>
              <w:noProof/>
            </w:rPr>
          </w:pPr>
          <w:hyperlink w:anchor="_Toc530228022" w:history="1">
            <w:r w:rsidRPr="0090248F">
              <w:rPr>
                <w:rStyle w:val="af1"/>
                <w:noProof/>
              </w:rPr>
              <w:t xml:space="preserve">5 </w:t>
            </w:r>
            <w:r w:rsidRPr="0090248F">
              <w:rPr>
                <w:rStyle w:val="af1"/>
                <w:noProof/>
              </w:rPr>
              <w:t>质量管理计划</w:t>
            </w:r>
            <w:r>
              <w:rPr>
                <w:noProof/>
                <w:webHidden/>
              </w:rPr>
              <w:tab/>
            </w:r>
            <w:r>
              <w:rPr>
                <w:noProof/>
                <w:webHidden/>
              </w:rPr>
              <w:fldChar w:fldCharType="begin"/>
            </w:r>
            <w:r>
              <w:rPr>
                <w:noProof/>
                <w:webHidden/>
              </w:rPr>
              <w:instrText xml:space="preserve"> PAGEREF _Toc530228022 \h </w:instrText>
            </w:r>
            <w:r>
              <w:rPr>
                <w:noProof/>
                <w:webHidden/>
              </w:rPr>
            </w:r>
            <w:r>
              <w:rPr>
                <w:noProof/>
                <w:webHidden/>
              </w:rPr>
              <w:fldChar w:fldCharType="separate"/>
            </w:r>
            <w:r>
              <w:rPr>
                <w:noProof/>
                <w:webHidden/>
              </w:rPr>
              <w:t>18</w:t>
            </w:r>
            <w:r>
              <w:rPr>
                <w:noProof/>
                <w:webHidden/>
              </w:rPr>
              <w:fldChar w:fldCharType="end"/>
            </w:r>
          </w:hyperlink>
        </w:p>
        <w:p w14:paraId="36FC5CC4" w14:textId="6925BF0B" w:rsidR="00397F0D" w:rsidRDefault="00397F0D">
          <w:pPr>
            <w:pStyle w:val="TOC2"/>
            <w:tabs>
              <w:tab w:val="right" w:leader="dot" w:pos="8296"/>
            </w:tabs>
            <w:rPr>
              <w:rFonts w:cstheme="minorBidi"/>
              <w:noProof/>
              <w:kern w:val="2"/>
              <w:sz w:val="21"/>
            </w:rPr>
          </w:pPr>
          <w:hyperlink w:anchor="_Toc530228023" w:history="1">
            <w:r w:rsidRPr="0090248F">
              <w:rPr>
                <w:rStyle w:val="af1"/>
                <w:noProof/>
              </w:rPr>
              <w:t xml:space="preserve">5.1 </w:t>
            </w:r>
            <w:r w:rsidRPr="0090248F">
              <w:rPr>
                <w:rStyle w:val="af1"/>
                <w:noProof/>
              </w:rPr>
              <w:t>项目采用的质量标准</w:t>
            </w:r>
            <w:r>
              <w:rPr>
                <w:noProof/>
                <w:webHidden/>
              </w:rPr>
              <w:tab/>
            </w:r>
            <w:r>
              <w:rPr>
                <w:noProof/>
                <w:webHidden/>
              </w:rPr>
              <w:fldChar w:fldCharType="begin"/>
            </w:r>
            <w:r>
              <w:rPr>
                <w:noProof/>
                <w:webHidden/>
              </w:rPr>
              <w:instrText xml:space="preserve"> PAGEREF _Toc530228023 \h </w:instrText>
            </w:r>
            <w:r>
              <w:rPr>
                <w:noProof/>
                <w:webHidden/>
              </w:rPr>
            </w:r>
            <w:r>
              <w:rPr>
                <w:noProof/>
                <w:webHidden/>
              </w:rPr>
              <w:fldChar w:fldCharType="separate"/>
            </w:r>
            <w:r>
              <w:rPr>
                <w:noProof/>
                <w:webHidden/>
              </w:rPr>
              <w:t>18</w:t>
            </w:r>
            <w:r>
              <w:rPr>
                <w:noProof/>
                <w:webHidden/>
              </w:rPr>
              <w:fldChar w:fldCharType="end"/>
            </w:r>
          </w:hyperlink>
        </w:p>
        <w:p w14:paraId="0A7F9AC8" w14:textId="041495AC" w:rsidR="00397F0D" w:rsidRDefault="00397F0D">
          <w:pPr>
            <w:pStyle w:val="TOC3"/>
            <w:tabs>
              <w:tab w:val="right" w:leader="dot" w:pos="8296"/>
            </w:tabs>
            <w:rPr>
              <w:rFonts w:cstheme="minorBidi"/>
              <w:noProof/>
              <w:kern w:val="2"/>
              <w:sz w:val="21"/>
            </w:rPr>
          </w:pPr>
          <w:hyperlink w:anchor="_Toc530228024" w:history="1">
            <w:r w:rsidRPr="0090248F">
              <w:rPr>
                <w:rStyle w:val="af1"/>
                <w:noProof/>
              </w:rPr>
              <w:t xml:space="preserve">5.1.1 </w:t>
            </w:r>
            <w:r w:rsidRPr="0090248F">
              <w:rPr>
                <w:rStyle w:val="af1"/>
                <w:noProof/>
              </w:rPr>
              <w:t>文档模板</w:t>
            </w:r>
            <w:r>
              <w:rPr>
                <w:noProof/>
                <w:webHidden/>
              </w:rPr>
              <w:tab/>
            </w:r>
            <w:r>
              <w:rPr>
                <w:noProof/>
                <w:webHidden/>
              </w:rPr>
              <w:fldChar w:fldCharType="begin"/>
            </w:r>
            <w:r>
              <w:rPr>
                <w:noProof/>
                <w:webHidden/>
              </w:rPr>
              <w:instrText xml:space="preserve"> PAGEREF _Toc530228024 \h </w:instrText>
            </w:r>
            <w:r>
              <w:rPr>
                <w:noProof/>
                <w:webHidden/>
              </w:rPr>
            </w:r>
            <w:r>
              <w:rPr>
                <w:noProof/>
                <w:webHidden/>
              </w:rPr>
              <w:fldChar w:fldCharType="separate"/>
            </w:r>
            <w:r>
              <w:rPr>
                <w:noProof/>
                <w:webHidden/>
              </w:rPr>
              <w:t>18</w:t>
            </w:r>
            <w:r>
              <w:rPr>
                <w:noProof/>
                <w:webHidden/>
              </w:rPr>
              <w:fldChar w:fldCharType="end"/>
            </w:r>
          </w:hyperlink>
        </w:p>
        <w:p w14:paraId="5C619A62" w14:textId="5DFBA626" w:rsidR="00397F0D" w:rsidRDefault="00397F0D">
          <w:pPr>
            <w:pStyle w:val="TOC3"/>
            <w:tabs>
              <w:tab w:val="right" w:leader="dot" w:pos="8296"/>
            </w:tabs>
            <w:rPr>
              <w:rFonts w:cstheme="minorBidi"/>
              <w:noProof/>
              <w:kern w:val="2"/>
              <w:sz w:val="21"/>
            </w:rPr>
          </w:pPr>
          <w:hyperlink w:anchor="_Toc530228025" w:history="1">
            <w:r w:rsidRPr="0090248F">
              <w:rPr>
                <w:rStyle w:val="af1"/>
                <w:noProof/>
              </w:rPr>
              <w:t xml:space="preserve">5.1.2 </w:t>
            </w:r>
            <w:r w:rsidRPr="0090248F">
              <w:rPr>
                <w:rStyle w:val="af1"/>
                <w:noProof/>
              </w:rPr>
              <w:t>组内协定标准</w:t>
            </w:r>
            <w:r>
              <w:rPr>
                <w:noProof/>
                <w:webHidden/>
              </w:rPr>
              <w:tab/>
            </w:r>
            <w:r>
              <w:rPr>
                <w:noProof/>
                <w:webHidden/>
              </w:rPr>
              <w:fldChar w:fldCharType="begin"/>
            </w:r>
            <w:r>
              <w:rPr>
                <w:noProof/>
                <w:webHidden/>
              </w:rPr>
              <w:instrText xml:space="preserve"> PAGEREF _Toc530228025 \h </w:instrText>
            </w:r>
            <w:r>
              <w:rPr>
                <w:noProof/>
                <w:webHidden/>
              </w:rPr>
            </w:r>
            <w:r>
              <w:rPr>
                <w:noProof/>
                <w:webHidden/>
              </w:rPr>
              <w:fldChar w:fldCharType="separate"/>
            </w:r>
            <w:r>
              <w:rPr>
                <w:noProof/>
                <w:webHidden/>
              </w:rPr>
              <w:t>18</w:t>
            </w:r>
            <w:r>
              <w:rPr>
                <w:noProof/>
                <w:webHidden/>
              </w:rPr>
              <w:fldChar w:fldCharType="end"/>
            </w:r>
          </w:hyperlink>
        </w:p>
        <w:p w14:paraId="276C967E" w14:textId="7389B861" w:rsidR="00397F0D" w:rsidRDefault="00397F0D">
          <w:pPr>
            <w:pStyle w:val="TOC2"/>
            <w:tabs>
              <w:tab w:val="right" w:leader="dot" w:pos="8296"/>
            </w:tabs>
            <w:rPr>
              <w:rFonts w:cstheme="minorBidi"/>
              <w:noProof/>
              <w:kern w:val="2"/>
              <w:sz w:val="21"/>
            </w:rPr>
          </w:pPr>
          <w:hyperlink w:anchor="_Toc530228026" w:history="1">
            <w:r w:rsidRPr="0090248F">
              <w:rPr>
                <w:rStyle w:val="af1"/>
                <w:noProof/>
              </w:rPr>
              <w:t xml:space="preserve">5.2 </w:t>
            </w:r>
            <w:r w:rsidRPr="0090248F">
              <w:rPr>
                <w:rStyle w:val="af1"/>
                <w:noProof/>
              </w:rPr>
              <w:t>管理质量</w:t>
            </w:r>
            <w:r>
              <w:rPr>
                <w:noProof/>
                <w:webHidden/>
              </w:rPr>
              <w:tab/>
            </w:r>
            <w:r>
              <w:rPr>
                <w:noProof/>
                <w:webHidden/>
              </w:rPr>
              <w:fldChar w:fldCharType="begin"/>
            </w:r>
            <w:r>
              <w:rPr>
                <w:noProof/>
                <w:webHidden/>
              </w:rPr>
              <w:instrText xml:space="preserve"> PAGEREF _Toc530228026 \h </w:instrText>
            </w:r>
            <w:r>
              <w:rPr>
                <w:noProof/>
                <w:webHidden/>
              </w:rPr>
            </w:r>
            <w:r>
              <w:rPr>
                <w:noProof/>
                <w:webHidden/>
              </w:rPr>
              <w:fldChar w:fldCharType="separate"/>
            </w:r>
            <w:r>
              <w:rPr>
                <w:noProof/>
                <w:webHidden/>
              </w:rPr>
              <w:t>19</w:t>
            </w:r>
            <w:r>
              <w:rPr>
                <w:noProof/>
                <w:webHidden/>
              </w:rPr>
              <w:fldChar w:fldCharType="end"/>
            </w:r>
          </w:hyperlink>
        </w:p>
        <w:p w14:paraId="0BD6210A" w14:textId="37EAAA52" w:rsidR="00397F0D" w:rsidRDefault="00397F0D">
          <w:pPr>
            <w:pStyle w:val="TOC3"/>
            <w:tabs>
              <w:tab w:val="right" w:leader="dot" w:pos="8296"/>
            </w:tabs>
            <w:rPr>
              <w:rFonts w:cstheme="minorBidi"/>
              <w:noProof/>
              <w:kern w:val="2"/>
              <w:sz w:val="21"/>
            </w:rPr>
          </w:pPr>
          <w:hyperlink w:anchor="_Toc530228027" w:history="1">
            <w:r w:rsidRPr="0090248F">
              <w:rPr>
                <w:rStyle w:val="af1"/>
                <w:noProof/>
              </w:rPr>
              <w:t xml:space="preserve">5.2.1 </w:t>
            </w:r>
            <w:r w:rsidRPr="0090248F">
              <w:rPr>
                <w:rStyle w:val="af1"/>
                <w:noProof/>
              </w:rPr>
              <w:t>质量保证小组</w:t>
            </w:r>
            <w:r>
              <w:rPr>
                <w:noProof/>
                <w:webHidden/>
              </w:rPr>
              <w:tab/>
            </w:r>
            <w:r>
              <w:rPr>
                <w:noProof/>
                <w:webHidden/>
              </w:rPr>
              <w:fldChar w:fldCharType="begin"/>
            </w:r>
            <w:r>
              <w:rPr>
                <w:noProof/>
                <w:webHidden/>
              </w:rPr>
              <w:instrText xml:space="preserve"> PAGEREF _Toc530228027 \h </w:instrText>
            </w:r>
            <w:r>
              <w:rPr>
                <w:noProof/>
                <w:webHidden/>
              </w:rPr>
            </w:r>
            <w:r>
              <w:rPr>
                <w:noProof/>
                <w:webHidden/>
              </w:rPr>
              <w:fldChar w:fldCharType="separate"/>
            </w:r>
            <w:r>
              <w:rPr>
                <w:noProof/>
                <w:webHidden/>
              </w:rPr>
              <w:t>19</w:t>
            </w:r>
            <w:r>
              <w:rPr>
                <w:noProof/>
                <w:webHidden/>
              </w:rPr>
              <w:fldChar w:fldCharType="end"/>
            </w:r>
          </w:hyperlink>
        </w:p>
        <w:p w14:paraId="30BE3821" w14:textId="3FD35D49" w:rsidR="00397F0D" w:rsidRDefault="00397F0D">
          <w:pPr>
            <w:pStyle w:val="TOC3"/>
            <w:tabs>
              <w:tab w:val="right" w:leader="dot" w:pos="8296"/>
            </w:tabs>
            <w:rPr>
              <w:rFonts w:cstheme="minorBidi"/>
              <w:noProof/>
              <w:kern w:val="2"/>
              <w:sz w:val="21"/>
            </w:rPr>
          </w:pPr>
          <w:hyperlink w:anchor="_Toc530228028" w:history="1">
            <w:r w:rsidRPr="0090248F">
              <w:rPr>
                <w:rStyle w:val="af1"/>
                <w:noProof/>
              </w:rPr>
              <w:t xml:space="preserve">5.2.2 </w:t>
            </w:r>
            <w:r w:rsidRPr="0090248F">
              <w:rPr>
                <w:rStyle w:val="af1"/>
                <w:noProof/>
              </w:rPr>
              <w:t>质量管理工具</w:t>
            </w:r>
            <w:r>
              <w:rPr>
                <w:noProof/>
                <w:webHidden/>
              </w:rPr>
              <w:tab/>
            </w:r>
            <w:r>
              <w:rPr>
                <w:noProof/>
                <w:webHidden/>
              </w:rPr>
              <w:fldChar w:fldCharType="begin"/>
            </w:r>
            <w:r>
              <w:rPr>
                <w:noProof/>
                <w:webHidden/>
              </w:rPr>
              <w:instrText xml:space="preserve"> PAGEREF _Toc530228028 \h </w:instrText>
            </w:r>
            <w:r>
              <w:rPr>
                <w:noProof/>
                <w:webHidden/>
              </w:rPr>
            </w:r>
            <w:r>
              <w:rPr>
                <w:noProof/>
                <w:webHidden/>
              </w:rPr>
              <w:fldChar w:fldCharType="separate"/>
            </w:r>
            <w:r>
              <w:rPr>
                <w:noProof/>
                <w:webHidden/>
              </w:rPr>
              <w:t>19</w:t>
            </w:r>
            <w:r>
              <w:rPr>
                <w:noProof/>
                <w:webHidden/>
              </w:rPr>
              <w:fldChar w:fldCharType="end"/>
            </w:r>
          </w:hyperlink>
        </w:p>
        <w:p w14:paraId="0C7C0602" w14:textId="38DAB840" w:rsidR="00397F0D" w:rsidRDefault="00397F0D">
          <w:pPr>
            <w:pStyle w:val="TOC3"/>
            <w:tabs>
              <w:tab w:val="right" w:leader="dot" w:pos="8296"/>
            </w:tabs>
            <w:rPr>
              <w:rFonts w:cstheme="minorBidi"/>
              <w:noProof/>
              <w:kern w:val="2"/>
              <w:sz w:val="21"/>
            </w:rPr>
          </w:pPr>
          <w:hyperlink w:anchor="_Toc530228029" w:history="1">
            <w:r w:rsidRPr="0090248F">
              <w:rPr>
                <w:rStyle w:val="af1"/>
                <w:noProof/>
              </w:rPr>
              <w:t xml:space="preserve">5.2.3 </w:t>
            </w:r>
            <w:r w:rsidRPr="0090248F">
              <w:rPr>
                <w:rStyle w:val="af1"/>
                <w:noProof/>
              </w:rPr>
              <w:t>质量测试</w:t>
            </w:r>
            <w:r>
              <w:rPr>
                <w:noProof/>
                <w:webHidden/>
              </w:rPr>
              <w:tab/>
            </w:r>
            <w:r>
              <w:rPr>
                <w:noProof/>
                <w:webHidden/>
              </w:rPr>
              <w:fldChar w:fldCharType="begin"/>
            </w:r>
            <w:r>
              <w:rPr>
                <w:noProof/>
                <w:webHidden/>
              </w:rPr>
              <w:instrText xml:space="preserve"> PAGEREF _Toc530228029 \h </w:instrText>
            </w:r>
            <w:r>
              <w:rPr>
                <w:noProof/>
                <w:webHidden/>
              </w:rPr>
            </w:r>
            <w:r>
              <w:rPr>
                <w:noProof/>
                <w:webHidden/>
              </w:rPr>
              <w:fldChar w:fldCharType="separate"/>
            </w:r>
            <w:r>
              <w:rPr>
                <w:noProof/>
                <w:webHidden/>
              </w:rPr>
              <w:t>19</w:t>
            </w:r>
            <w:r>
              <w:rPr>
                <w:noProof/>
                <w:webHidden/>
              </w:rPr>
              <w:fldChar w:fldCharType="end"/>
            </w:r>
          </w:hyperlink>
        </w:p>
        <w:p w14:paraId="0CFF412A" w14:textId="64BF367F" w:rsidR="00397F0D" w:rsidRDefault="00397F0D">
          <w:pPr>
            <w:pStyle w:val="TOC2"/>
            <w:tabs>
              <w:tab w:val="right" w:leader="dot" w:pos="8296"/>
            </w:tabs>
            <w:rPr>
              <w:rFonts w:cstheme="minorBidi"/>
              <w:noProof/>
              <w:kern w:val="2"/>
              <w:sz w:val="21"/>
            </w:rPr>
          </w:pPr>
          <w:hyperlink w:anchor="_Toc530228030" w:history="1">
            <w:r w:rsidRPr="0090248F">
              <w:rPr>
                <w:rStyle w:val="af1"/>
                <w:noProof/>
              </w:rPr>
              <w:t xml:space="preserve">5.3 </w:t>
            </w:r>
            <w:r w:rsidRPr="0090248F">
              <w:rPr>
                <w:rStyle w:val="af1"/>
                <w:noProof/>
              </w:rPr>
              <w:t>控制质量</w:t>
            </w:r>
            <w:r>
              <w:rPr>
                <w:noProof/>
                <w:webHidden/>
              </w:rPr>
              <w:tab/>
            </w:r>
            <w:r>
              <w:rPr>
                <w:noProof/>
                <w:webHidden/>
              </w:rPr>
              <w:fldChar w:fldCharType="begin"/>
            </w:r>
            <w:r>
              <w:rPr>
                <w:noProof/>
                <w:webHidden/>
              </w:rPr>
              <w:instrText xml:space="preserve"> PAGEREF _Toc530228030 \h </w:instrText>
            </w:r>
            <w:r>
              <w:rPr>
                <w:noProof/>
                <w:webHidden/>
              </w:rPr>
            </w:r>
            <w:r>
              <w:rPr>
                <w:noProof/>
                <w:webHidden/>
              </w:rPr>
              <w:fldChar w:fldCharType="separate"/>
            </w:r>
            <w:r>
              <w:rPr>
                <w:noProof/>
                <w:webHidden/>
              </w:rPr>
              <w:t>19</w:t>
            </w:r>
            <w:r>
              <w:rPr>
                <w:noProof/>
                <w:webHidden/>
              </w:rPr>
              <w:fldChar w:fldCharType="end"/>
            </w:r>
          </w:hyperlink>
        </w:p>
        <w:p w14:paraId="377391D8" w14:textId="12C69224" w:rsidR="00397F0D" w:rsidRDefault="00397F0D">
          <w:pPr>
            <w:pStyle w:val="TOC3"/>
            <w:tabs>
              <w:tab w:val="right" w:leader="dot" w:pos="8296"/>
            </w:tabs>
            <w:rPr>
              <w:rFonts w:cstheme="minorBidi"/>
              <w:noProof/>
              <w:kern w:val="2"/>
              <w:sz w:val="21"/>
            </w:rPr>
          </w:pPr>
          <w:hyperlink w:anchor="_Toc530228031" w:history="1">
            <w:r w:rsidRPr="0090248F">
              <w:rPr>
                <w:rStyle w:val="af1"/>
                <w:noProof/>
              </w:rPr>
              <w:t xml:space="preserve">5.3.1 </w:t>
            </w:r>
            <w:r w:rsidRPr="0090248F">
              <w:rPr>
                <w:rStyle w:val="af1"/>
                <w:noProof/>
              </w:rPr>
              <w:t>需要质量审查的项目可交付成果和过程</w:t>
            </w:r>
            <w:r>
              <w:rPr>
                <w:noProof/>
                <w:webHidden/>
              </w:rPr>
              <w:tab/>
            </w:r>
            <w:r>
              <w:rPr>
                <w:noProof/>
                <w:webHidden/>
              </w:rPr>
              <w:fldChar w:fldCharType="begin"/>
            </w:r>
            <w:r>
              <w:rPr>
                <w:noProof/>
                <w:webHidden/>
              </w:rPr>
              <w:instrText xml:space="preserve"> PAGEREF _Toc530228031 \h </w:instrText>
            </w:r>
            <w:r>
              <w:rPr>
                <w:noProof/>
                <w:webHidden/>
              </w:rPr>
            </w:r>
            <w:r>
              <w:rPr>
                <w:noProof/>
                <w:webHidden/>
              </w:rPr>
              <w:fldChar w:fldCharType="separate"/>
            </w:r>
            <w:r>
              <w:rPr>
                <w:noProof/>
                <w:webHidden/>
              </w:rPr>
              <w:t>19</w:t>
            </w:r>
            <w:r>
              <w:rPr>
                <w:noProof/>
                <w:webHidden/>
              </w:rPr>
              <w:fldChar w:fldCharType="end"/>
            </w:r>
          </w:hyperlink>
        </w:p>
        <w:p w14:paraId="67AEDE0A" w14:textId="67F058DC" w:rsidR="00397F0D" w:rsidRDefault="00397F0D">
          <w:pPr>
            <w:pStyle w:val="TOC3"/>
            <w:tabs>
              <w:tab w:val="right" w:leader="dot" w:pos="8296"/>
            </w:tabs>
            <w:rPr>
              <w:rFonts w:cstheme="minorBidi"/>
              <w:noProof/>
              <w:kern w:val="2"/>
              <w:sz w:val="21"/>
            </w:rPr>
          </w:pPr>
          <w:hyperlink w:anchor="_Toc530228032" w:history="1">
            <w:r w:rsidRPr="0090248F">
              <w:rPr>
                <w:rStyle w:val="af1"/>
                <w:noProof/>
              </w:rPr>
              <w:t xml:space="preserve">5.3.2 </w:t>
            </w:r>
            <w:r w:rsidRPr="0090248F">
              <w:rPr>
                <w:rStyle w:val="af1"/>
                <w:noProof/>
              </w:rPr>
              <w:t>问题报告和纠正措施</w:t>
            </w:r>
            <w:r>
              <w:rPr>
                <w:noProof/>
                <w:webHidden/>
              </w:rPr>
              <w:tab/>
            </w:r>
            <w:r>
              <w:rPr>
                <w:noProof/>
                <w:webHidden/>
              </w:rPr>
              <w:fldChar w:fldCharType="begin"/>
            </w:r>
            <w:r>
              <w:rPr>
                <w:noProof/>
                <w:webHidden/>
              </w:rPr>
              <w:instrText xml:space="preserve"> PAGEREF _Toc530228032 \h </w:instrText>
            </w:r>
            <w:r>
              <w:rPr>
                <w:noProof/>
                <w:webHidden/>
              </w:rPr>
            </w:r>
            <w:r>
              <w:rPr>
                <w:noProof/>
                <w:webHidden/>
              </w:rPr>
              <w:fldChar w:fldCharType="separate"/>
            </w:r>
            <w:r>
              <w:rPr>
                <w:noProof/>
                <w:webHidden/>
              </w:rPr>
              <w:t>20</w:t>
            </w:r>
            <w:r>
              <w:rPr>
                <w:noProof/>
                <w:webHidden/>
              </w:rPr>
              <w:fldChar w:fldCharType="end"/>
            </w:r>
          </w:hyperlink>
        </w:p>
        <w:p w14:paraId="3A8905EB" w14:textId="13662BE7" w:rsidR="00397F0D" w:rsidRDefault="00397F0D">
          <w:pPr>
            <w:pStyle w:val="TOC1"/>
            <w:tabs>
              <w:tab w:val="right" w:leader="dot" w:pos="8296"/>
            </w:tabs>
            <w:rPr>
              <w:noProof/>
            </w:rPr>
          </w:pPr>
          <w:hyperlink w:anchor="_Toc530228033" w:history="1">
            <w:r w:rsidRPr="0090248F">
              <w:rPr>
                <w:rStyle w:val="af1"/>
                <w:noProof/>
              </w:rPr>
              <w:t xml:space="preserve">6 </w:t>
            </w:r>
            <w:r w:rsidRPr="0090248F">
              <w:rPr>
                <w:rStyle w:val="af1"/>
                <w:noProof/>
              </w:rPr>
              <w:t>人力资源管理计划</w:t>
            </w:r>
            <w:r>
              <w:rPr>
                <w:noProof/>
                <w:webHidden/>
              </w:rPr>
              <w:tab/>
            </w:r>
            <w:r>
              <w:rPr>
                <w:noProof/>
                <w:webHidden/>
              </w:rPr>
              <w:fldChar w:fldCharType="begin"/>
            </w:r>
            <w:r>
              <w:rPr>
                <w:noProof/>
                <w:webHidden/>
              </w:rPr>
              <w:instrText xml:space="preserve"> PAGEREF _Toc530228033 \h </w:instrText>
            </w:r>
            <w:r>
              <w:rPr>
                <w:noProof/>
                <w:webHidden/>
              </w:rPr>
            </w:r>
            <w:r>
              <w:rPr>
                <w:noProof/>
                <w:webHidden/>
              </w:rPr>
              <w:fldChar w:fldCharType="separate"/>
            </w:r>
            <w:r>
              <w:rPr>
                <w:noProof/>
                <w:webHidden/>
              </w:rPr>
              <w:t>20</w:t>
            </w:r>
            <w:r>
              <w:rPr>
                <w:noProof/>
                <w:webHidden/>
              </w:rPr>
              <w:fldChar w:fldCharType="end"/>
            </w:r>
          </w:hyperlink>
        </w:p>
        <w:p w14:paraId="35B4CB82" w14:textId="589D7D70" w:rsidR="00397F0D" w:rsidRDefault="00397F0D">
          <w:pPr>
            <w:pStyle w:val="TOC2"/>
            <w:tabs>
              <w:tab w:val="right" w:leader="dot" w:pos="8296"/>
            </w:tabs>
            <w:rPr>
              <w:rFonts w:cstheme="minorBidi"/>
              <w:noProof/>
              <w:kern w:val="2"/>
              <w:sz w:val="21"/>
            </w:rPr>
          </w:pPr>
          <w:hyperlink w:anchor="_Toc530228034" w:history="1">
            <w:r w:rsidRPr="0090248F">
              <w:rPr>
                <w:rStyle w:val="af1"/>
                <w:noProof/>
              </w:rPr>
              <w:t xml:space="preserve">6.1 </w:t>
            </w:r>
            <w:r w:rsidRPr="0090248F">
              <w:rPr>
                <w:rStyle w:val="af1"/>
                <w:noProof/>
              </w:rPr>
              <w:t>角色和职责</w:t>
            </w:r>
            <w:r>
              <w:rPr>
                <w:noProof/>
                <w:webHidden/>
              </w:rPr>
              <w:tab/>
            </w:r>
            <w:r>
              <w:rPr>
                <w:noProof/>
                <w:webHidden/>
              </w:rPr>
              <w:fldChar w:fldCharType="begin"/>
            </w:r>
            <w:r>
              <w:rPr>
                <w:noProof/>
                <w:webHidden/>
              </w:rPr>
              <w:instrText xml:space="preserve"> PAGEREF _Toc530228034 \h </w:instrText>
            </w:r>
            <w:r>
              <w:rPr>
                <w:noProof/>
                <w:webHidden/>
              </w:rPr>
            </w:r>
            <w:r>
              <w:rPr>
                <w:noProof/>
                <w:webHidden/>
              </w:rPr>
              <w:fldChar w:fldCharType="separate"/>
            </w:r>
            <w:r>
              <w:rPr>
                <w:noProof/>
                <w:webHidden/>
              </w:rPr>
              <w:t>20</w:t>
            </w:r>
            <w:r>
              <w:rPr>
                <w:noProof/>
                <w:webHidden/>
              </w:rPr>
              <w:fldChar w:fldCharType="end"/>
            </w:r>
          </w:hyperlink>
        </w:p>
        <w:p w14:paraId="73F00A79" w14:textId="1DE92659" w:rsidR="00397F0D" w:rsidRDefault="00397F0D">
          <w:pPr>
            <w:pStyle w:val="TOC3"/>
            <w:tabs>
              <w:tab w:val="right" w:leader="dot" w:pos="8296"/>
            </w:tabs>
            <w:rPr>
              <w:rFonts w:cstheme="minorBidi"/>
              <w:noProof/>
              <w:kern w:val="2"/>
              <w:sz w:val="21"/>
            </w:rPr>
          </w:pPr>
          <w:hyperlink w:anchor="_Toc530228035" w:history="1">
            <w:r w:rsidRPr="0090248F">
              <w:rPr>
                <w:rStyle w:val="af1"/>
                <w:noProof/>
              </w:rPr>
              <w:t xml:space="preserve">6.1.1 </w:t>
            </w:r>
            <w:r w:rsidRPr="0090248F">
              <w:rPr>
                <w:rStyle w:val="af1"/>
                <w:noProof/>
              </w:rPr>
              <w:t>项目经理</w:t>
            </w:r>
            <w:r>
              <w:rPr>
                <w:noProof/>
                <w:webHidden/>
              </w:rPr>
              <w:tab/>
            </w:r>
            <w:r>
              <w:rPr>
                <w:noProof/>
                <w:webHidden/>
              </w:rPr>
              <w:fldChar w:fldCharType="begin"/>
            </w:r>
            <w:r>
              <w:rPr>
                <w:noProof/>
                <w:webHidden/>
              </w:rPr>
              <w:instrText xml:space="preserve"> PAGEREF _Toc530228035 \h </w:instrText>
            </w:r>
            <w:r>
              <w:rPr>
                <w:noProof/>
                <w:webHidden/>
              </w:rPr>
            </w:r>
            <w:r>
              <w:rPr>
                <w:noProof/>
                <w:webHidden/>
              </w:rPr>
              <w:fldChar w:fldCharType="separate"/>
            </w:r>
            <w:r>
              <w:rPr>
                <w:noProof/>
                <w:webHidden/>
              </w:rPr>
              <w:t>20</w:t>
            </w:r>
            <w:r>
              <w:rPr>
                <w:noProof/>
                <w:webHidden/>
              </w:rPr>
              <w:fldChar w:fldCharType="end"/>
            </w:r>
          </w:hyperlink>
        </w:p>
        <w:p w14:paraId="5ACEB266" w14:textId="576877E9" w:rsidR="00397F0D" w:rsidRDefault="00397F0D">
          <w:pPr>
            <w:pStyle w:val="TOC3"/>
            <w:tabs>
              <w:tab w:val="right" w:leader="dot" w:pos="8296"/>
            </w:tabs>
            <w:rPr>
              <w:rFonts w:cstheme="minorBidi"/>
              <w:noProof/>
              <w:kern w:val="2"/>
              <w:sz w:val="21"/>
            </w:rPr>
          </w:pPr>
          <w:hyperlink w:anchor="_Toc530228036" w:history="1">
            <w:r w:rsidRPr="0090248F">
              <w:rPr>
                <w:rStyle w:val="af1"/>
                <w:noProof/>
              </w:rPr>
              <w:t xml:space="preserve">6.1.2 </w:t>
            </w:r>
            <w:r w:rsidRPr="0090248F">
              <w:rPr>
                <w:rStyle w:val="af1"/>
                <w:noProof/>
              </w:rPr>
              <w:t>任务审核员</w:t>
            </w:r>
            <w:r>
              <w:rPr>
                <w:noProof/>
                <w:webHidden/>
              </w:rPr>
              <w:tab/>
            </w:r>
            <w:r>
              <w:rPr>
                <w:noProof/>
                <w:webHidden/>
              </w:rPr>
              <w:fldChar w:fldCharType="begin"/>
            </w:r>
            <w:r>
              <w:rPr>
                <w:noProof/>
                <w:webHidden/>
              </w:rPr>
              <w:instrText xml:space="preserve"> PAGEREF _Toc530228036 \h </w:instrText>
            </w:r>
            <w:r>
              <w:rPr>
                <w:noProof/>
                <w:webHidden/>
              </w:rPr>
            </w:r>
            <w:r>
              <w:rPr>
                <w:noProof/>
                <w:webHidden/>
              </w:rPr>
              <w:fldChar w:fldCharType="separate"/>
            </w:r>
            <w:r>
              <w:rPr>
                <w:noProof/>
                <w:webHidden/>
              </w:rPr>
              <w:t>21</w:t>
            </w:r>
            <w:r>
              <w:rPr>
                <w:noProof/>
                <w:webHidden/>
              </w:rPr>
              <w:fldChar w:fldCharType="end"/>
            </w:r>
          </w:hyperlink>
        </w:p>
        <w:p w14:paraId="469EE95E" w14:textId="1BC32169" w:rsidR="00397F0D" w:rsidRDefault="00397F0D">
          <w:pPr>
            <w:pStyle w:val="TOC3"/>
            <w:tabs>
              <w:tab w:val="right" w:leader="dot" w:pos="8296"/>
            </w:tabs>
            <w:rPr>
              <w:rFonts w:cstheme="minorBidi"/>
              <w:noProof/>
              <w:kern w:val="2"/>
              <w:sz w:val="21"/>
            </w:rPr>
          </w:pPr>
          <w:hyperlink w:anchor="_Toc530228037" w:history="1">
            <w:r w:rsidRPr="0090248F">
              <w:rPr>
                <w:rStyle w:val="af1"/>
                <w:noProof/>
              </w:rPr>
              <w:t xml:space="preserve">6.1.3 </w:t>
            </w:r>
            <w:r w:rsidRPr="0090248F">
              <w:rPr>
                <w:rStyle w:val="af1"/>
                <w:noProof/>
              </w:rPr>
              <w:t>文档编写员</w:t>
            </w:r>
            <w:r>
              <w:rPr>
                <w:noProof/>
                <w:webHidden/>
              </w:rPr>
              <w:tab/>
            </w:r>
            <w:r>
              <w:rPr>
                <w:noProof/>
                <w:webHidden/>
              </w:rPr>
              <w:fldChar w:fldCharType="begin"/>
            </w:r>
            <w:r>
              <w:rPr>
                <w:noProof/>
                <w:webHidden/>
              </w:rPr>
              <w:instrText xml:space="preserve"> PAGEREF _Toc530228037 \h </w:instrText>
            </w:r>
            <w:r>
              <w:rPr>
                <w:noProof/>
                <w:webHidden/>
              </w:rPr>
            </w:r>
            <w:r>
              <w:rPr>
                <w:noProof/>
                <w:webHidden/>
              </w:rPr>
              <w:fldChar w:fldCharType="separate"/>
            </w:r>
            <w:r>
              <w:rPr>
                <w:noProof/>
                <w:webHidden/>
              </w:rPr>
              <w:t>21</w:t>
            </w:r>
            <w:r>
              <w:rPr>
                <w:noProof/>
                <w:webHidden/>
              </w:rPr>
              <w:fldChar w:fldCharType="end"/>
            </w:r>
          </w:hyperlink>
        </w:p>
        <w:p w14:paraId="596B8DB8" w14:textId="6B595AF5" w:rsidR="00397F0D" w:rsidRDefault="00397F0D">
          <w:pPr>
            <w:pStyle w:val="TOC3"/>
            <w:tabs>
              <w:tab w:val="right" w:leader="dot" w:pos="8296"/>
            </w:tabs>
            <w:rPr>
              <w:rFonts w:cstheme="minorBidi"/>
              <w:noProof/>
              <w:kern w:val="2"/>
              <w:sz w:val="21"/>
            </w:rPr>
          </w:pPr>
          <w:hyperlink w:anchor="_Toc530228038" w:history="1">
            <w:r w:rsidRPr="0090248F">
              <w:rPr>
                <w:rStyle w:val="af1"/>
                <w:noProof/>
              </w:rPr>
              <w:t xml:space="preserve">6.1.4 </w:t>
            </w:r>
            <w:r w:rsidRPr="0090248F">
              <w:rPr>
                <w:rStyle w:val="af1"/>
                <w:noProof/>
              </w:rPr>
              <w:t>文档整合员</w:t>
            </w:r>
            <w:r>
              <w:rPr>
                <w:noProof/>
                <w:webHidden/>
              </w:rPr>
              <w:tab/>
            </w:r>
            <w:r>
              <w:rPr>
                <w:noProof/>
                <w:webHidden/>
              </w:rPr>
              <w:fldChar w:fldCharType="begin"/>
            </w:r>
            <w:r>
              <w:rPr>
                <w:noProof/>
                <w:webHidden/>
              </w:rPr>
              <w:instrText xml:space="preserve"> PAGEREF _Toc530228038 \h </w:instrText>
            </w:r>
            <w:r>
              <w:rPr>
                <w:noProof/>
                <w:webHidden/>
              </w:rPr>
            </w:r>
            <w:r>
              <w:rPr>
                <w:noProof/>
                <w:webHidden/>
              </w:rPr>
              <w:fldChar w:fldCharType="separate"/>
            </w:r>
            <w:r>
              <w:rPr>
                <w:noProof/>
                <w:webHidden/>
              </w:rPr>
              <w:t>23</w:t>
            </w:r>
            <w:r>
              <w:rPr>
                <w:noProof/>
                <w:webHidden/>
              </w:rPr>
              <w:fldChar w:fldCharType="end"/>
            </w:r>
          </w:hyperlink>
        </w:p>
        <w:p w14:paraId="0E28AC21" w14:textId="27869E26" w:rsidR="00397F0D" w:rsidRDefault="00397F0D">
          <w:pPr>
            <w:pStyle w:val="TOC3"/>
            <w:tabs>
              <w:tab w:val="right" w:leader="dot" w:pos="8296"/>
            </w:tabs>
            <w:rPr>
              <w:rFonts w:cstheme="minorBidi"/>
              <w:noProof/>
              <w:kern w:val="2"/>
              <w:sz w:val="21"/>
            </w:rPr>
          </w:pPr>
          <w:hyperlink w:anchor="_Toc530228039" w:history="1">
            <w:r w:rsidRPr="0090248F">
              <w:rPr>
                <w:rStyle w:val="af1"/>
                <w:noProof/>
              </w:rPr>
              <w:t>6.1.5 PPT</w:t>
            </w:r>
            <w:r w:rsidRPr="0090248F">
              <w:rPr>
                <w:rStyle w:val="af1"/>
                <w:noProof/>
              </w:rPr>
              <w:t>编写员</w:t>
            </w:r>
            <w:r>
              <w:rPr>
                <w:noProof/>
                <w:webHidden/>
              </w:rPr>
              <w:tab/>
            </w:r>
            <w:r>
              <w:rPr>
                <w:noProof/>
                <w:webHidden/>
              </w:rPr>
              <w:fldChar w:fldCharType="begin"/>
            </w:r>
            <w:r>
              <w:rPr>
                <w:noProof/>
                <w:webHidden/>
              </w:rPr>
              <w:instrText xml:space="preserve"> PAGEREF _Toc530228039 \h </w:instrText>
            </w:r>
            <w:r>
              <w:rPr>
                <w:noProof/>
                <w:webHidden/>
              </w:rPr>
            </w:r>
            <w:r>
              <w:rPr>
                <w:noProof/>
                <w:webHidden/>
              </w:rPr>
              <w:fldChar w:fldCharType="separate"/>
            </w:r>
            <w:r>
              <w:rPr>
                <w:noProof/>
                <w:webHidden/>
              </w:rPr>
              <w:t>23</w:t>
            </w:r>
            <w:r>
              <w:rPr>
                <w:noProof/>
                <w:webHidden/>
              </w:rPr>
              <w:fldChar w:fldCharType="end"/>
            </w:r>
          </w:hyperlink>
        </w:p>
        <w:p w14:paraId="49603120" w14:textId="0E0D22F7" w:rsidR="00397F0D" w:rsidRDefault="00397F0D">
          <w:pPr>
            <w:pStyle w:val="TOC3"/>
            <w:tabs>
              <w:tab w:val="right" w:leader="dot" w:pos="8296"/>
            </w:tabs>
            <w:rPr>
              <w:rFonts w:cstheme="minorBidi"/>
              <w:noProof/>
              <w:kern w:val="2"/>
              <w:sz w:val="21"/>
            </w:rPr>
          </w:pPr>
          <w:hyperlink w:anchor="_Toc530228040" w:history="1">
            <w:r w:rsidRPr="0090248F">
              <w:rPr>
                <w:rStyle w:val="af1"/>
                <w:noProof/>
              </w:rPr>
              <w:t>6.1.6 PPT</w:t>
            </w:r>
            <w:r w:rsidRPr="0090248F">
              <w:rPr>
                <w:rStyle w:val="af1"/>
                <w:noProof/>
              </w:rPr>
              <w:t>整合员</w:t>
            </w:r>
            <w:r>
              <w:rPr>
                <w:noProof/>
                <w:webHidden/>
              </w:rPr>
              <w:tab/>
            </w:r>
            <w:r>
              <w:rPr>
                <w:noProof/>
                <w:webHidden/>
              </w:rPr>
              <w:fldChar w:fldCharType="begin"/>
            </w:r>
            <w:r>
              <w:rPr>
                <w:noProof/>
                <w:webHidden/>
              </w:rPr>
              <w:instrText xml:space="preserve"> PAGEREF _Toc530228040 \h </w:instrText>
            </w:r>
            <w:r>
              <w:rPr>
                <w:noProof/>
                <w:webHidden/>
              </w:rPr>
            </w:r>
            <w:r>
              <w:rPr>
                <w:noProof/>
                <w:webHidden/>
              </w:rPr>
              <w:fldChar w:fldCharType="separate"/>
            </w:r>
            <w:r>
              <w:rPr>
                <w:noProof/>
                <w:webHidden/>
              </w:rPr>
              <w:t>24</w:t>
            </w:r>
            <w:r>
              <w:rPr>
                <w:noProof/>
                <w:webHidden/>
              </w:rPr>
              <w:fldChar w:fldCharType="end"/>
            </w:r>
          </w:hyperlink>
        </w:p>
        <w:p w14:paraId="0A4968E0" w14:textId="7F120BB7" w:rsidR="00397F0D" w:rsidRDefault="00397F0D">
          <w:pPr>
            <w:pStyle w:val="TOC3"/>
            <w:tabs>
              <w:tab w:val="right" w:leader="dot" w:pos="8296"/>
            </w:tabs>
            <w:rPr>
              <w:rFonts w:cstheme="minorBidi"/>
              <w:noProof/>
              <w:kern w:val="2"/>
              <w:sz w:val="21"/>
            </w:rPr>
          </w:pPr>
          <w:hyperlink w:anchor="_Toc530228041" w:history="1">
            <w:r w:rsidRPr="0090248F">
              <w:rPr>
                <w:rStyle w:val="af1"/>
                <w:noProof/>
              </w:rPr>
              <w:t xml:space="preserve">6.1.7 </w:t>
            </w:r>
            <w:r w:rsidRPr="0090248F">
              <w:rPr>
                <w:rStyle w:val="af1"/>
                <w:noProof/>
              </w:rPr>
              <w:t>会议记录员</w:t>
            </w:r>
            <w:r>
              <w:rPr>
                <w:noProof/>
                <w:webHidden/>
              </w:rPr>
              <w:tab/>
            </w:r>
            <w:r>
              <w:rPr>
                <w:noProof/>
                <w:webHidden/>
              </w:rPr>
              <w:fldChar w:fldCharType="begin"/>
            </w:r>
            <w:r>
              <w:rPr>
                <w:noProof/>
                <w:webHidden/>
              </w:rPr>
              <w:instrText xml:space="preserve"> PAGEREF _Toc530228041 \h </w:instrText>
            </w:r>
            <w:r>
              <w:rPr>
                <w:noProof/>
                <w:webHidden/>
              </w:rPr>
            </w:r>
            <w:r>
              <w:rPr>
                <w:noProof/>
                <w:webHidden/>
              </w:rPr>
              <w:fldChar w:fldCharType="separate"/>
            </w:r>
            <w:r>
              <w:rPr>
                <w:noProof/>
                <w:webHidden/>
              </w:rPr>
              <w:t>25</w:t>
            </w:r>
            <w:r>
              <w:rPr>
                <w:noProof/>
                <w:webHidden/>
              </w:rPr>
              <w:fldChar w:fldCharType="end"/>
            </w:r>
          </w:hyperlink>
        </w:p>
        <w:p w14:paraId="3D492175" w14:textId="5DE1CA14" w:rsidR="00397F0D" w:rsidRDefault="00397F0D">
          <w:pPr>
            <w:pStyle w:val="TOC3"/>
            <w:tabs>
              <w:tab w:val="right" w:leader="dot" w:pos="8296"/>
            </w:tabs>
            <w:rPr>
              <w:rFonts w:cstheme="minorBidi"/>
              <w:noProof/>
              <w:kern w:val="2"/>
              <w:sz w:val="21"/>
            </w:rPr>
          </w:pPr>
          <w:hyperlink w:anchor="_Toc530228042" w:history="1">
            <w:r w:rsidRPr="0090248F">
              <w:rPr>
                <w:rStyle w:val="af1"/>
                <w:noProof/>
              </w:rPr>
              <w:t xml:space="preserve">6.1.8 </w:t>
            </w:r>
            <w:r w:rsidRPr="0090248F">
              <w:rPr>
                <w:rStyle w:val="af1"/>
                <w:noProof/>
              </w:rPr>
              <w:t>设备及配置管理员</w:t>
            </w:r>
            <w:r>
              <w:rPr>
                <w:noProof/>
                <w:webHidden/>
              </w:rPr>
              <w:tab/>
            </w:r>
            <w:r>
              <w:rPr>
                <w:noProof/>
                <w:webHidden/>
              </w:rPr>
              <w:fldChar w:fldCharType="begin"/>
            </w:r>
            <w:r>
              <w:rPr>
                <w:noProof/>
                <w:webHidden/>
              </w:rPr>
              <w:instrText xml:space="preserve"> PAGEREF _Toc530228042 \h </w:instrText>
            </w:r>
            <w:r>
              <w:rPr>
                <w:noProof/>
                <w:webHidden/>
              </w:rPr>
            </w:r>
            <w:r>
              <w:rPr>
                <w:noProof/>
                <w:webHidden/>
              </w:rPr>
              <w:fldChar w:fldCharType="separate"/>
            </w:r>
            <w:r>
              <w:rPr>
                <w:noProof/>
                <w:webHidden/>
              </w:rPr>
              <w:t>25</w:t>
            </w:r>
            <w:r>
              <w:rPr>
                <w:noProof/>
                <w:webHidden/>
              </w:rPr>
              <w:fldChar w:fldCharType="end"/>
            </w:r>
          </w:hyperlink>
        </w:p>
        <w:p w14:paraId="3995554E" w14:textId="77FDE93C" w:rsidR="00397F0D" w:rsidRDefault="00397F0D">
          <w:pPr>
            <w:pStyle w:val="TOC3"/>
            <w:tabs>
              <w:tab w:val="right" w:leader="dot" w:pos="8296"/>
            </w:tabs>
            <w:rPr>
              <w:rFonts w:cstheme="minorBidi"/>
              <w:noProof/>
              <w:kern w:val="2"/>
              <w:sz w:val="21"/>
            </w:rPr>
          </w:pPr>
          <w:hyperlink w:anchor="_Toc530228043" w:history="1">
            <w:r w:rsidRPr="0090248F">
              <w:rPr>
                <w:rStyle w:val="af1"/>
                <w:noProof/>
              </w:rPr>
              <w:t xml:space="preserve">6.1.9 </w:t>
            </w:r>
            <w:r w:rsidRPr="0090248F">
              <w:rPr>
                <w:rStyle w:val="af1"/>
                <w:noProof/>
              </w:rPr>
              <w:t>原型设计员</w:t>
            </w:r>
            <w:r>
              <w:rPr>
                <w:noProof/>
                <w:webHidden/>
              </w:rPr>
              <w:tab/>
            </w:r>
            <w:r>
              <w:rPr>
                <w:noProof/>
                <w:webHidden/>
              </w:rPr>
              <w:fldChar w:fldCharType="begin"/>
            </w:r>
            <w:r>
              <w:rPr>
                <w:noProof/>
                <w:webHidden/>
              </w:rPr>
              <w:instrText xml:space="preserve"> PAGEREF _Toc530228043 \h </w:instrText>
            </w:r>
            <w:r>
              <w:rPr>
                <w:noProof/>
                <w:webHidden/>
              </w:rPr>
            </w:r>
            <w:r>
              <w:rPr>
                <w:noProof/>
                <w:webHidden/>
              </w:rPr>
              <w:fldChar w:fldCharType="separate"/>
            </w:r>
            <w:r>
              <w:rPr>
                <w:noProof/>
                <w:webHidden/>
              </w:rPr>
              <w:t>26</w:t>
            </w:r>
            <w:r>
              <w:rPr>
                <w:noProof/>
                <w:webHidden/>
              </w:rPr>
              <w:fldChar w:fldCharType="end"/>
            </w:r>
          </w:hyperlink>
        </w:p>
        <w:p w14:paraId="30F655F9" w14:textId="6A84C51B" w:rsidR="00397F0D" w:rsidRDefault="00397F0D">
          <w:pPr>
            <w:pStyle w:val="TOC3"/>
            <w:tabs>
              <w:tab w:val="right" w:leader="dot" w:pos="8296"/>
            </w:tabs>
            <w:rPr>
              <w:rFonts w:cstheme="minorBidi"/>
              <w:noProof/>
              <w:kern w:val="2"/>
              <w:sz w:val="21"/>
            </w:rPr>
          </w:pPr>
          <w:hyperlink w:anchor="_Toc530228044" w:history="1">
            <w:r w:rsidRPr="0090248F">
              <w:rPr>
                <w:rStyle w:val="af1"/>
                <w:noProof/>
              </w:rPr>
              <w:t xml:space="preserve">6.1.10 </w:t>
            </w:r>
            <w:r w:rsidRPr="0090248F">
              <w:rPr>
                <w:rStyle w:val="af1"/>
                <w:noProof/>
              </w:rPr>
              <w:t>用户访谈员</w:t>
            </w:r>
            <w:r>
              <w:rPr>
                <w:noProof/>
                <w:webHidden/>
              </w:rPr>
              <w:tab/>
            </w:r>
            <w:r>
              <w:rPr>
                <w:noProof/>
                <w:webHidden/>
              </w:rPr>
              <w:fldChar w:fldCharType="begin"/>
            </w:r>
            <w:r>
              <w:rPr>
                <w:noProof/>
                <w:webHidden/>
              </w:rPr>
              <w:instrText xml:space="preserve"> PAGEREF _Toc530228044 \h </w:instrText>
            </w:r>
            <w:r>
              <w:rPr>
                <w:noProof/>
                <w:webHidden/>
              </w:rPr>
            </w:r>
            <w:r>
              <w:rPr>
                <w:noProof/>
                <w:webHidden/>
              </w:rPr>
              <w:fldChar w:fldCharType="separate"/>
            </w:r>
            <w:r>
              <w:rPr>
                <w:noProof/>
                <w:webHidden/>
              </w:rPr>
              <w:t>26</w:t>
            </w:r>
            <w:r>
              <w:rPr>
                <w:noProof/>
                <w:webHidden/>
              </w:rPr>
              <w:fldChar w:fldCharType="end"/>
            </w:r>
          </w:hyperlink>
        </w:p>
        <w:p w14:paraId="754CF39E" w14:textId="47F372C1" w:rsidR="00397F0D" w:rsidRDefault="00397F0D">
          <w:pPr>
            <w:pStyle w:val="TOC3"/>
            <w:tabs>
              <w:tab w:val="right" w:leader="dot" w:pos="8296"/>
            </w:tabs>
            <w:rPr>
              <w:rFonts w:cstheme="minorBidi"/>
              <w:noProof/>
              <w:kern w:val="2"/>
              <w:sz w:val="21"/>
            </w:rPr>
          </w:pPr>
          <w:hyperlink w:anchor="_Toc530228045" w:history="1">
            <w:r w:rsidRPr="0090248F">
              <w:rPr>
                <w:rStyle w:val="af1"/>
                <w:noProof/>
              </w:rPr>
              <w:t xml:space="preserve">6.1.11 </w:t>
            </w:r>
            <w:r w:rsidRPr="0090248F">
              <w:rPr>
                <w:rStyle w:val="af1"/>
                <w:noProof/>
              </w:rPr>
              <w:t>工作计划管理员</w:t>
            </w:r>
            <w:r>
              <w:rPr>
                <w:noProof/>
                <w:webHidden/>
              </w:rPr>
              <w:tab/>
            </w:r>
            <w:r>
              <w:rPr>
                <w:noProof/>
                <w:webHidden/>
              </w:rPr>
              <w:fldChar w:fldCharType="begin"/>
            </w:r>
            <w:r>
              <w:rPr>
                <w:noProof/>
                <w:webHidden/>
              </w:rPr>
              <w:instrText xml:space="preserve"> PAGEREF _Toc530228045 \h </w:instrText>
            </w:r>
            <w:r>
              <w:rPr>
                <w:noProof/>
                <w:webHidden/>
              </w:rPr>
            </w:r>
            <w:r>
              <w:rPr>
                <w:noProof/>
                <w:webHidden/>
              </w:rPr>
              <w:fldChar w:fldCharType="separate"/>
            </w:r>
            <w:r>
              <w:rPr>
                <w:noProof/>
                <w:webHidden/>
              </w:rPr>
              <w:t>27</w:t>
            </w:r>
            <w:r>
              <w:rPr>
                <w:noProof/>
                <w:webHidden/>
              </w:rPr>
              <w:fldChar w:fldCharType="end"/>
            </w:r>
          </w:hyperlink>
        </w:p>
        <w:p w14:paraId="242ADD26" w14:textId="717B47EF" w:rsidR="00397F0D" w:rsidRDefault="00397F0D">
          <w:pPr>
            <w:pStyle w:val="TOC3"/>
            <w:tabs>
              <w:tab w:val="right" w:leader="dot" w:pos="8296"/>
            </w:tabs>
            <w:rPr>
              <w:rFonts w:cstheme="minorBidi"/>
              <w:noProof/>
              <w:kern w:val="2"/>
              <w:sz w:val="21"/>
            </w:rPr>
          </w:pPr>
          <w:hyperlink w:anchor="_Toc530228046" w:history="1">
            <w:r w:rsidRPr="0090248F">
              <w:rPr>
                <w:rStyle w:val="af1"/>
                <w:noProof/>
              </w:rPr>
              <w:t xml:space="preserve">6.1.12 </w:t>
            </w:r>
            <w:r w:rsidRPr="0090248F">
              <w:rPr>
                <w:rStyle w:val="af1"/>
                <w:noProof/>
              </w:rPr>
              <w:t>后勤辅助员</w:t>
            </w:r>
            <w:r>
              <w:rPr>
                <w:noProof/>
                <w:webHidden/>
              </w:rPr>
              <w:tab/>
            </w:r>
            <w:r>
              <w:rPr>
                <w:noProof/>
                <w:webHidden/>
              </w:rPr>
              <w:fldChar w:fldCharType="begin"/>
            </w:r>
            <w:r>
              <w:rPr>
                <w:noProof/>
                <w:webHidden/>
              </w:rPr>
              <w:instrText xml:space="preserve"> PAGEREF _Toc530228046 \h </w:instrText>
            </w:r>
            <w:r>
              <w:rPr>
                <w:noProof/>
                <w:webHidden/>
              </w:rPr>
            </w:r>
            <w:r>
              <w:rPr>
                <w:noProof/>
                <w:webHidden/>
              </w:rPr>
              <w:fldChar w:fldCharType="separate"/>
            </w:r>
            <w:r>
              <w:rPr>
                <w:noProof/>
                <w:webHidden/>
              </w:rPr>
              <w:t>27</w:t>
            </w:r>
            <w:r>
              <w:rPr>
                <w:noProof/>
                <w:webHidden/>
              </w:rPr>
              <w:fldChar w:fldCharType="end"/>
            </w:r>
          </w:hyperlink>
        </w:p>
        <w:p w14:paraId="1B72D240" w14:textId="47FEDDE7" w:rsidR="00397F0D" w:rsidRDefault="00397F0D">
          <w:pPr>
            <w:pStyle w:val="TOC3"/>
            <w:tabs>
              <w:tab w:val="right" w:leader="dot" w:pos="8296"/>
            </w:tabs>
            <w:rPr>
              <w:rFonts w:cstheme="minorBidi"/>
              <w:noProof/>
              <w:kern w:val="2"/>
              <w:sz w:val="21"/>
            </w:rPr>
          </w:pPr>
          <w:hyperlink w:anchor="_Toc530228047" w:history="1">
            <w:r w:rsidRPr="0090248F">
              <w:rPr>
                <w:rStyle w:val="af1"/>
                <w:noProof/>
              </w:rPr>
              <w:t xml:space="preserve">6.1.13 </w:t>
            </w:r>
            <w:r w:rsidRPr="0090248F">
              <w:rPr>
                <w:rStyle w:val="af1"/>
                <w:noProof/>
              </w:rPr>
              <w:t>财务管理员</w:t>
            </w:r>
            <w:r>
              <w:rPr>
                <w:noProof/>
                <w:webHidden/>
              </w:rPr>
              <w:tab/>
            </w:r>
            <w:r>
              <w:rPr>
                <w:noProof/>
                <w:webHidden/>
              </w:rPr>
              <w:fldChar w:fldCharType="begin"/>
            </w:r>
            <w:r>
              <w:rPr>
                <w:noProof/>
                <w:webHidden/>
              </w:rPr>
              <w:instrText xml:space="preserve"> PAGEREF _Toc530228047 \h </w:instrText>
            </w:r>
            <w:r>
              <w:rPr>
                <w:noProof/>
                <w:webHidden/>
              </w:rPr>
            </w:r>
            <w:r>
              <w:rPr>
                <w:noProof/>
                <w:webHidden/>
              </w:rPr>
              <w:fldChar w:fldCharType="separate"/>
            </w:r>
            <w:r>
              <w:rPr>
                <w:noProof/>
                <w:webHidden/>
              </w:rPr>
              <w:t>28</w:t>
            </w:r>
            <w:r>
              <w:rPr>
                <w:noProof/>
                <w:webHidden/>
              </w:rPr>
              <w:fldChar w:fldCharType="end"/>
            </w:r>
          </w:hyperlink>
        </w:p>
        <w:p w14:paraId="1EF893C1" w14:textId="307C9FA7" w:rsidR="00397F0D" w:rsidRDefault="00397F0D">
          <w:pPr>
            <w:pStyle w:val="TOC3"/>
            <w:tabs>
              <w:tab w:val="right" w:leader="dot" w:pos="8296"/>
            </w:tabs>
            <w:rPr>
              <w:rFonts w:cstheme="minorBidi"/>
              <w:noProof/>
              <w:kern w:val="2"/>
              <w:sz w:val="21"/>
            </w:rPr>
          </w:pPr>
          <w:hyperlink w:anchor="_Toc530228048" w:history="1">
            <w:r w:rsidRPr="0090248F">
              <w:rPr>
                <w:rStyle w:val="af1"/>
                <w:noProof/>
              </w:rPr>
              <w:t>6.1.14</w:t>
            </w:r>
            <w:r w:rsidRPr="0090248F">
              <w:rPr>
                <w:rStyle w:val="af1"/>
                <w:noProof/>
              </w:rPr>
              <w:t>采购管理员</w:t>
            </w:r>
            <w:r>
              <w:rPr>
                <w:noProof/>
                <w:webHidden/>
              </w:rPr>
              <w:tab/>
            </w:r>
            <w:r>
              <w:rPr>
                <w:noProof/>
                <w:webHidden/>
              </w:rPr>
              <w:fldChar w:fldCharType="begin"/>
            </w:r>
            <w:r>
              <w:rPr>
                <w:noProof/>
                <w:webHidden/>
              </w:rPr>
              <w:instrText xml:space="preserve"> PAGEREF _Toc530228048 \h </w:instrText>
            </w:r>
            <w:r>
              <w:rPr>
                <w:noProof/>
                <w:webHidden/>
              </w:rPr>
            </w:r>
            <w:r>
              <w:rPr>
                <w:noProof/>
                <w:webHidden/>
              </w:rPr>
              <w:fldChar w:fldCharType="separate"/>
            </w:r>
            <w:r>
              <w:rPr>
                <w:noProof/>
                <w:webHidden/>
              </w:rPr>
              <w:t>28</w:t>
            </w:r>
            <w:r>
              <w:rPr>
                <w:noProof/>
                <w:webHidden/>
              </w:rPr>
              <w:fldChar w:fldCharType="end"/>
            </w:r>
          </w:hyperlink>
        </w:p>
        <w:p w14:paraId="414916EC" w14:textId="3EEC8289" w:rsidR="00397F0D" w:rsidRDefault="00397F0D">
          <w:pPr>
            <w:pStyle w:val="TOC2"/>
            <w:tabs>
              <w:tab w:val="right" w:leader="dot" w:pos="8296"/>
            </w:tabs>
            <w:rPr>
              <w:rFonts w:cstheme="minorBidi"/>
              <w:noProof/>
              <w:kern w:val="2"/>
              <w:sz w:val="21"/>
            </w:rPr>
          </w:pPr>
          <w:hyperlink w:anchor="_Toc530228049" w:history="1">
            <w:r w:rsidRPr="0090248F">
              <w:rPr>
                <w:rStyle w:val="af1"/>
                <w:noProof/>
              </w:rPr>
              <w:t>6.2</w:t>
            </w:r>
            <w:r w:rsidRPr="0090248F">
              <w:rPr>
                <w:rStyle w:val="af1"/>
                <w:noProof/>
              </w:rPr>
              <w:t>项目组织结构（</w:t>
            </w:r>
            <w:r w:rsidRPr="0090248F">
              <w:rPr>
                <w:rStyle w:val="af1"/>
                <w:noProof/>
              </w:rPr>
              <w:t>OBS</w:t>
            </w:r>
            <w:r w:rsidRPr="0090248F">
              <w:rPr>
                <w:rStyle w:val="af1"/>
                <w:noProof/>
              </w:rPr>
              <w:t>）</w:t>
            </w:r>
            <w:r>
              <w:rPr>
                <w:noProof/>
                <w:webHidden/>
              </w:rPr>
              <w:tab/>
            </w:r>
            <w:r>
              <w:rPr>
                <w:noProof/>
                <w:webHidden/>
              </w:rPr>
              <w:fldChar w:fldCharType="begin"/>
            </w:r>
            <w:r>
              <w:rPr>
                <w:noProof/>
                <w:webHidden/>
              </w:rPr>
              <w:instrText xml:space="preserve"> PAGEREF _Toc530228049 \h </w:instrText>
            </w:r>
            <w:r>
              <w:rPr>
                <w:noProof/>
                <w:webHidden/>
              </w:rPr>
            </w:r>
            <w:r>
              <w:rPr>
                <w:noProof/>
                <w:webHidden/>
              </w:rPr>
              <w:fldChar w:fldCharType="separate"/>
            </w:r>
            <w:r>
              <w:rPr>
                <w:noProof/>
                <w:webHidden/>
              </w:rPr>
              <w:t>29</w:t>
            </w:r>
            <w:r>
              <w:rPr>
                <w:noProof/>
                <w:webHidden/>
              </w:rPr>
              <w:fldChar w:fldCharType="end"/>
            </w:r>
          </w:hyperlink>
        </w:p>
        <w:p w14:paraId="2C014456" w14:textId="1643101B" w:rsidR="00397F0D" w:rsidRDefault="00397F0D">
          <w:pPr>
            <w:pStyle w:val="TOC2"/>
            <w:tabs>
              <w:tab w:val="right" w:leader="dot" w:pos="8296"/>
            </w:tabs>
            <w:rPr>
              <w:rFonts w:cstheme="minorBidi"/>
              <w:noProof/>
              <w:kern w:val="2"/>
              <w:sz w:val="21"/>
            </w:rPr>
          </w:pPr>
          <w:hyperlink w:anchor="_Toc530228050" w:history="1">
            <w:r w:rsidRPr="0090248F">
              <w:rPr>
                <w:rStyle w:val="af1"/>
                <w:noProof/>
              </w:rPr>
              <w:t xml:space="preserve">6.3 </w:t>
            </w:r>
            <w:r w:rsidRPr="0090248F">
              <w:rPr>
                <w:rStyle w:val="af1"/>
                <w:noProof/>
              </w:rPr>
              <w:t>人员配备管理计划</w:t>
            </w:r>
            <w:r>
              <w:rPr>
                <w:noProof/>
                <w:webHidden/>
              </w:rPr>
              <w:tab/>
            </w:r>
            <w:r>
              <w:rPr>
                <w:noProof/>
                <w:webHidden/>
              </w:rPr>
              <w:fldChar w:fldCharType="begin"/>
            </w:r>
            <w:r>
              <w:rPr>
                <w:noProof/>
                <w:webHidden/>
              </w:rPr>
              <w:instrText xml:space="preserve"> PAGEREF _Toc530228050 \h </w:instrText>
            </w:r>
            <w:r>
              <w:rPr>
                <w:noProof/>
                <w:webHidden/>
              </w:rPr>
            </w:r>
            <w:r>
              <w:rPr>
                <w:noProof/>
                <w:webHidden/>
              </w:rPr>
              <w:fldChar w:fldCharType="separate"/>
            </w:r>
            <w:r>
              <w:rPr>
                <w:noProof/>
                <w:webHidden/>
              </w:rPr>
              <w:t>29</w:t>
            </w:r>
            <w:r>
              <w:rPr>
                <w:noProof/>
                <w:webHidden/>
              </w:rPr>
              <w:fldChar w:fldCharType="end"/>
            </w:r>
          </w:hyperlink>
        </w:p>
        <w:p w14:paraId="47A76099" w14:textId="100E2F25" w:rsidR="00397F0D" w:rsidRDefault="00397F0D">
          <w:pPr>
            <w:pStyle w:val="TOC3"/>
            <w:tabs>
              <w:tab w:val="right" w:leader="dot" w:pos="8296"/>
            </w:tabs>
            <w:rPr>
              <w:rFonts w:cstheme="minorBidi"/>
              <w:noProof/>
              <w:kern w:val="2"/>
              <w:sz w:val="21"/>
            </w:rPr>
          </w:pPr>
          <w:hyperlink w:anchor="_Toc530228051" w:history="1">
            <w:r w:rsidRPr="0090248F">
              <w:rPr>
                <w:rStyle w:val="af1"/>
                <w:noProof/>
              </w:rPr>
              <w:t xml:space="preserve">6.3.1 </w:t>
            </w:r>
            <w:r w:rsidRPr="0090248F">
              <w:rPr>
                <w:rStyle w:val="af1"/>
                <w:noProof/>
              </w:rPr>
              <w:t>人员招募</w:t>
            </w:r>
            <w:r>
              <w:rPr>
                <w:noProof/>
                <w:webHidden/>
              </w:rPr>
              <w:tab/>
            </w:r>
            <w:r>
              <w:rPr>
                <w:noProof/>
                <w:webHidden/>
              </w:rPr>
              <w:fldChar w:fldCharType="begin"/>
            </w:r>
            <w:r>
              <w:rPr>
                <w:noProof/>
                <w:webHidden/>
              </w:rPr>
              <w:instrText xml:space="preserve"> PAGEREF _Toc530228051 \h </w:instrText>
            </w:r>
            <w:r>
              <w:rPr>
                <w:noProof/>
                <w:webHidden/>
              </w:rPr>
            </w:r>
            <w:r>
              <w:rPr>
                <w:noProof/>
                <w:webHidden/>
              </w:rPr>
              <w:fldChar w:fldCharType="separate"/>
            </w:r>
            <w:r>
              <w:rPr>
                <w:noProof/>
                <w:webHidden/>
              </w:rPr>
              <w:t>29</w:t>
            </w:r>
            <w:r>
              <w:rPr>
                <w:noProof/>
                <w:webHidden/>
              </w:rPr>
              <w:fldChar w:fldCharType="end"/>
            </w:r>
          </w:hyperlink>
        </w:p>
        <w:p w14:paraId="7B31A0C0" w14:textId="754CFE99" w:rsidR="00397F0D" w:rsidRDefault="00397F0D">
          <w:pPr>
            <w:pStyle w:val="TOC3"/>
            <w:tabs>
              <w:tab w:val="right" w:leader="dot" w:pos="8296"/>
            </w:tabs>
            <w:rPr>
              <w:rFonts w:cstheme="minorBidi"/>
              <w:noProof/>
              <w:kern w:val="2"/>
              <w:sz w:val="21"/>
            </w:rPr>
          </w:pPr>
          <w:hyperlink w:anchor="_Toc530228052" w:history="1">
            <w:r w:rsidRPr="0090248F">
              <w:rPr>
                <w:rStyle w:val="af1"/>
                <w:noProof/>
              </w:rPr>
              <w:t xml:space="preserve">6.3.2 </w:t>
            </w:r>
            <w:r w:rsidRPr="0090248F">
              <w:rPr>
                <w:rStyle w:val="af1"/>
                <w:noProof/>
              </w:rPr>
              <w:t>人员技能</w:t>
            </w:r>
            <w:r>
              <w:rPr>
                <w:noProof/>
                <w:webHidden/>
              </w:rPr>
              <w:tab/>
            </w:r>
            <w:r>
              <w:rPr>
                <w:noProof/>
                <w:webHidden/>
              </w:rPr>
              <w:fldChar w:fldCharType="begin"/>
            </w:r>
            <w:r>
              <w:rPr>
                <w:noProof/>
                <w:webHidden/>
              </w:rPr>
              <w:instrText xml:space="preserve"> PAGEREF _Toc530228052 \h </w:instrText>
            </w:r>
            <w:r>
              <w:rPr>
                <w:noProof/>
                <w:webHidden/>
              </w:rPr>
            </w:r>
            <w:r>
              <w:rPr>
                <w:noProof/>
                <w:webHidden/>
              </w:rPr>
              <w:fldChar w:fldCharType="separate"/>
            </w:r>
            <w:r>
              <w:rPr>
                <w:noProof/>
                <w:webHidden/>
              </w:rPr>
              <w:t>30</w:t>
            </w:r>
            <w:r>
              <w:rPr>
                <w:noProof/>
                <w:webHidden/>
              </w:rPr>
              <w:fldChar w:fldCharType="end"/>
            </w:r>
          </w:hyperlink>
        </w:p>
        <w:p w14:paraId="39F0D76B" w14:textId="41453DA8" w:rsidR="00397F0D" w:rsidRDefault="00397F0D">
          <w:pPr>
            <w:pStyle w:val="TOC3"/>
            <w:tabs>
              <w:tab w:val="right" w:leader="dot" w:pos="8296"/>
            </w:tabs>
            <w:rPr>
              <w:rFonts w:cstheme="minorBidi"/>
              <w:noProof/>
              <w:kern w:val="2"/>
              <w:sz w:val="21"/>
            </w:rPr>
          </w:pPr>
          <w:hyperlink w:anchor="_Toc530228053" w:history="1">
            <w:r w:rsidRPr="0090248F">
              <w:rPr>
                <w:rStyle w:val="af1"/>
                <w:noProof/>
              </w:rPr>
              <w:t xml:space="preserve">6.3.3 </w:t>
            </w:r>
            <w:r w:rsidRPr="0090248F">
              <w:rPr>
                <w:rStyle w:val="af1"/>
                <w:noProof/>
              </w:rPr>
              <w:t>培训需要</w:t>
            </w:r>
            <w:r>
              <w:rPr>
                <w:noProof/>
                <w:webHidden/>
              </w:rPr>
              <w:tab/>
            </w:r>
            <w:r>
              <w:rPr>
                <w:noProof/>
                <w:webHidden/>
              </w:rPr>
              <w:fldChar w:fldCharType="begin"/>
            </w:r>
            <w:r>
              <w:rPr>
                <w:noProof/>
                <w:webHidden/>
              </w:rPr>
              <w:instrText xml:space="preserve"> PAGEREF _Toc530228053 \h </w:instrText>
            </w:r>
            <w:r>
              <w:rPr>
                <w:noProof/>
                <w:webHidden/>
              </w:rPr>
            </w:r>
            <w:r>
              <w:rPr>
                <w:noProof/>
                <w:webHidden/>
              </w:rPr>
              <w:fldChar w:fldCharType="separate"/>
            </w:r>
            <w:r>
              <w:rPr>
                <w:noProof/>
                <w:webHidden/>
              </w:rPr>
              <w:t>30</w:t>
            </w:r>
            <w:r>
              <w:rPr>
                <w:noProof/>
                <w:webHidden/>
              </w:rPr>
              <w:fldChar w:fldCharType="end"/>
            </w:r>
          </w:hyperlink>
        </w:p>
        <w:p w14:paraId="6784EC79" w14:textId="2241BC4F" w:rsidR="00397F0D" w:rsidRDefault="00397F0D">
          <w:pPr>
            <w:pStyle w:val="TOC3"/>
            <w:tabs>
              <w:tab w:val="right" w:leader="dot" w:pos="8296"/>
            </w:tabs>
            <w:rPr>
              <w:rFonts w:cstheme="minorBidi"/>
              <w:noProof/>
              <w:kern w:val="2"/>
              <w:sz w:val="21"/>
            </w:rPr>
          </w:pPr>
          <w:hyperlink w:anchor="_Toc530228054" w:history="1">
            <w:r w:rsidRPr="0090248F">
              <w:rPr>
                <w:rStyle w:val="af1"/>
                <w:noProof/>
              </w:rPr>
              <w:t xml:space="preserve">6.3.4 </w:t>
            </w:r>
            <w:r w:rsidRPr="0090248F">
              <w:rPr>
                <w:rStyle w:val="af1"/>
                <w:noProof/>
              </w:rPr>
              <w:t>绩效测量标准</w:t>
            </w:r>
            <w:r>
              <w:rPr>
                <w:noProof/>
                <w:webHidden/>
              </w:rPr>
              <w:tab/>
            </w:r>
            <w:r>
              <w:rPr>
                <w:noProof/>
                <w:webHidden/>
              </w:rPr>
              <w:fldChar w:fldCharType="begin"/>
            </w:r>
            <w:r>
              <w:rPr>
                <w:noProof/>
                <w:webHidden/>
              </w:rPr>
              <w:instrText xml:space="preserve"> PAGEREF _Toc530228054 \h </w:instrText>
            </w:r>
            <w:r>
              <w:rPr>
                <w:noProof/>
                <w:webHidden/>
              </w:rPr>
            </w:r>
            <w:r>
              <w:rPr>
                <w:noProof/>
                <w:webHidden/>
              </w:rPr>
              <w:fldChar w:fldCharType="separate"/>
            </w:r>
            <w:r>
              <w:rPr>
                <w:noProof/>
                <w:webHidden/>
              </w:rPr>
              <w:t>30</w:t>
            </w:r>
            <w:r>
              <w:rPr>
                <w:noProof/>
                <w:webHidden/>
              </w:rPr>
              <w:fldChar w:fldCharType="end"/>
            </w:r>
          </w:hyperlink>
        </w:p>
        <w:p w14:paraId="7170DE88" w14:textId="3DCF0957" w:rsidR="00397F0D" w:rsidRDefault="00397F0D">
          <w:pPr>
            <w:pStyle w:val="TOC3"/>
            <w:tabs>
              <w:tab w:val="right" w:leader="dot" w:pos="8296"/>
            </w:tabs>
            <w:rPr>
              <w:rFonts w:cstheme="minorBidi"/>
              <w:noProof/>
              <w:kern w:val="2"/>
              <w:sz w:val="21"/>
            </w:rPr>
          </w:pPr>
          <w:hyperlink w:anchor="_Toc530228055" w:history="1">
            <w:r w:rsidRPr="0090248F">
              <w:rPr>
                <w:rStyle w:val="af1"/>
                <w:noProof/>
              </w:rPr>
              <w:t xml:space="preserve">6.3.5 </w:t>
            </w:r>
            <w:r w:rsidRPr="0090248F">
              <w:rPr>
                <w:rStyle w:val="af1"/>
                <w:noProof/>
              </w:rPr>
              <w:t>合规性</w:t>
            </w:r>
            <w:r>
              <w:rPr>
                <w:noProof/>
                <w:webHidden/>
              </w:rPr>
              <w:tab/>
            </w:r>
            <w:r>
              <w:rPr>
                <w:noProof/>
                <w:webHidden/>
              </w:rPr>
              <w:fldChar w:fldCharType="begin"/>
            </w:r>
            <w:r>
              <w:rPr>
                <w:noProof/>
                <w:webHidden/>
              </w:rPr>
              <w:instrText xml:space="preserve"> PAGEREF _Toc530228055 \h </w:instrText>
            </w:r>
            <w:r>
              <w:rPr>
                <w:noProof/>
                <w:webHidden/>
              </w:rPr>
            </w:r>
            <w:r>
              <w:rPr>
                <w:noProof/>
                <w:webHidden/>
              </w:rPr>
              <w:fldChar w:fldCharType="separate"/>
            </w:r>
            <w:r>
              <w:rPr>
                <w:noProof/>
                <w:webHidden/>
              </w:rPr>
              <w:t>31</w:t>
            </w:r>
            <w:r>
              <w:rPr>
                <w:noProof/>
                <w:webHidden/>
              </w:rPr>
              <w:fldChar w:fldCharType="end"/>
            </w:r>
          </w:hyperlink>
        </w:p>
        <w:p w14:paraId="1215FBEC" w14:textId="093639FF" w:rsidR="00397F0D" w:rsidRDefault="00397F0D">
          <w:pPr>
            <w:pStyle w:val="TOC3"/>
            <w:tabs>
              <w:tab w:val="right" w:leader="dot" w:pos="8296"/>
            </w:tabs>
            <w:rPr>
              <w:rFonts w:cstheme="minorBidi"/>
              <w:noProof/>
              <w:kern w:val="2"/>
              <w:sz w:val="21"/>
            </w:rPr>
          </w:pPr>
          <w:hyperlink w:anchor="_Toc530228056" w:history="1">
            <w:r w:rsidRPr="0090248F">
              <w:rPr>
                <w:rStyle w:val="af1"/>
                <w:noProof/>
              </w:rPr>
              <w:t xml:space="preserve">6.3.6 </w:t>
            </w:r>
            <w:r w:rsidRPr="0090248F">
              <w:rPr>
                <w:rStyle w:val="af1"/>
                <w:noProof/>
              </w:rPr>
              <w:t>安全</w:t>
            </w:r>
            <w:r>
              <w:rPr>
                <w:noProof/>
                <w:webHidden/>
              </w:rPr>
              <w:tab/>
            </w:r>
            <w:r>
              <w:rPr>
                <w:noProof/>
                <w:webHidden/>
              </w:rPr>
              <w:fldChar w:fldCharType="begin"/>
            </w:r>
            <w:r>
              <w:rPr>
                <w:noProof/>
                <w:webHidden/>
              </w:rPr>
              <w:instrText xml:space="preserve"> PAGEREF _Toc530228056 \h </w:instrText>
            </w:r>
            <w:r>
              <w:rPr>
                <w:noProof/>
                <w:webHidden/>
              </w:rPr>
            </w:r>
            <w:r>
              <w:rPr>
                <w:noProof/>
                <w:webHidden/>
              </w:rPr>
              <w:fldChar w:fldCharType="separate"/>
            </w:r>
            <w:r>
              <w:rPr>
                <w:noProof/>
                <w:webHidden/>
              </w:rPr>
              <w:t>31</w:t>
            </w:r>
            <w:r>
              <w:rPr>
                <w:noProof/>
                <w:webHidden/>
              </w:rPr>
              <w:fldChar w:fldCharType="end"/>
            </w:r>
          </w:hyperlink>
        </w:p>
        <w:p w14:paraId="706E5197" w14:textId="4048A365" w:rsidR="00397F0D" w:rsidRDefault="00397F0D">
          <w:pPr>
            <w:pStyle w:val="TOC1"/>
            <w:tabs>
              <w:tab w:val="right" w:leader="dot" w:pos="8296"/>
            </w:tabs>
            <w:rPr>
              <w:noProof/>
            </w:rPr>
          </w:pPr>
          <w:hyperlink w:anchor="_Toc530228057" w:history="1">
            <w:r w:rsidRPr="0090248F">
              <w:rPr>
                <w:rStyle w:val="af1"/>
                <w:noProof/>
              </w:rPr>
              <w:t xml:space="preserve">7 </w:t>
            </w:r>
            <w:r w:rsidRPr="0090248F">
              <w:rPr>
                <w:rStyle w:val="af1"/>
                <w:noProof/>
              </w:rPr>
              <w:t>沟通管理计划</w:t>
            </w:r>
            <w:r>
              <w:rPr>
                <w:noProof/>
                <w:webHidden/>
              </w:rPr>
              <w:tab/>
            </w:r>
            <w:r>
              <w:rPr>
                <w:noProof/>
                <w:webHidden/>
              </w:rPr>
              <w:fldChar w:fldCharType="begin"/>
            </w:r>
            <w:r>
              <w:rPr>
                <w:noProof/>
                <w:webHidden/>
              </w:rPr>
              <w:instrText xml:space="preserve"> PAGEREF _Toc530228057 \h </w:instrText>
            </w:r>
            <w:r>
              <w:rPr>
                <w:noProof/>
                <w:webHidden/>
              </w:rPr>
            </w:r>
            <w:r>
              <w:rPr>
                <w:noProof/>
                <w:webHidden/>
              </w:rPr>
              <w:fldChar w:fldCharType="separate"/>
            </w:r>
            <w:r>
              <w:rPr>
                <w:noProof/>
                <w:webHidden/>
              </w:rPr>
              <w:t>31</w:t>
            </w:r>
            <w:r>
              <w:rPr>
                <w:noProof/>
                <w:webHidden/>
              </w:rPr>
              <w:fldChar w:fldCharType="end"/>
            </w:r>
          </w:hyperlink>
        </w:p>
        <w:p w14:paraId="533D0B49" w14:textId="529D9EE9" w:rsidR="00397F0D" w:rsidRDefault="00397F0D">
          <w:pPr>
            <w:pStyle w:val="TOC2"/>
            <w:tabs>
              <w:tab w:val="right" w:leader="dot" w:pos="8296"/>
            </w:tabs>
            <w:rPr>
              <w:rFonts w:cstheme="minorBidi"/>
              <w:noProof/>
              <w:kern w:val="2"/>
              <w:sz w:val="21"/>
            </w:rPr>
          </w:pPr>
          <w:hyperlink w:anchor="_Toc530228058" w:history="1">
            <w:r w:rsidRPr="0090248F">
              <w:rPr>
                <w:rStyle w:val="af1"/>
                <w:noProof/>
              </w:rPr>
              <w:t xml:space="preserve">7.1 </w:t>
            </w:r>
            <w:r w:rsidRPr="0090248F">
              <w:rPr>
                <w:rStyle w:val="af1"/>
                <w:noProof/>
              </w:rPr>
              <w:t>干系人手册</w:t>
            </w:r>
            <w:r>
              <w:rPr>
                <w:noProof/>
                <w:webHidden/>
              </w:rPr>
              <w:tab/>
            </w:r>
            <w:r>
              <w:rPr>
                <w:noProof/>
                <w:webHidden/>
              </w:rPr>
              <w:fldChar w:fldCharType="begin"/>
            </w:r>
            <w:r>
              <w:rPr>
                <w:noProof/>
                <w:webHidden/>
              </w:rPr>
              <w:instrText xml:space="preserve"> PAGEREF _Toc530228058 \h </w:instrText>
            </w:r>
            <w:r>
              <w:rPr>
                <w:noProof/>
                <w:webHidden/>
              </w:rPr>
            </w:r>
            <w:r>
              <w:rPr>
                <w:noProof/>
                <w:webHidden/>
              </w:rPr>
              <w:fldChar w:fldCharType="separate"/>
            </w:r>
            <w:r>
              <w:rPr>
                <w:noProof/>
                <w:webHidden/>
              </w:rPr>
              <w:t>31</w:t>
            </w:r>
            <w:r>
              <w:rPr>
                <w:noProof/>
                <w:webHidden/>
              </w:rPr>
              <w:fldChar w:fldCharType="end"/>
            </w:r>
          </w:hyperlink>
        </w:p>
        <w:p w14:paraId="67E6CC0E" w14:textId="5D0EE66A" w:rsidR="00397F0D" w:rsidRDefault="00397F0D">
          <w:pPr>
            <w:pStyle w:val="TOC2"/>
            <w:tabs>
              <w:tab w:val="right" w:leader="dot" w:pos="8296"/>
            </w:tabs>
            <w:rPr>
              <w:rFonts w:cstheme="minorBidi"/>
              <w:noProof/>
              <w:kern w:val="2"/>
              <w:sz w:val="21"/>
            </w:rPr>
          </w:pPr>
          <w:hyperlink w:anchor="_Toc530228059" w:history="1">
            <w:r w:rsidRPr="0090248F">
              <w:rPr>
                <w:rStyle w:val="af1"/>
                <w:noProof/>
              </w:rPr>
              <w:t xml:space="preserve">7.2 </w:t>
            </w:r>
            <w:r w:rsidRPr="0090248F">
              <w:rPr>
                <w:rStyle w:val="af1"/>
                <w:noProof/>
              </w:rPr>
              <w:t>沟通形式</w:t>
            </w:r>
            <w:r>
              <w:rPr>
                <w:noProof/>
                <w:webHidden/>
              </w:rPr>
              <w:tab/>
            </w:r>
            <w:r>
              <w:rPr>
                <w:noProof/>
                <w:webHidden/>
              </w:rPr>
              <w:fldChar w:fldCharType="begin"/>
            </w:r>
            <w:r>
              <w:rPr>
                <w:noProof/>
                <w:webHidden/>
              </w:rPr>
              <w:instrText xml:space="preserve"> PAGEREF _Toc530228059 \h </w:instrText>
            </w:r>
            <w:r>
              <w:rPr>
                <w:noProof/>
                <w:webHidden/>
              </w:rPr>
            </w:r>
            <w:r>
              <w:rPr>
                <w:noProof/>
                <w:webHidden/>
              </w:rPr>
              <w:fldChar w:fldCharType="separate"/>
            </w:r>
            <w:r>
              <w:rPr>
                <w:noProof/>
                <w:webHidden/>
              </w:rPr>
              <w:t>32</w:t>
            </w:r>
            <w:r>
              <w:rPr>
                <w:noProof/>
                <w:webHidden/>
              </w:rPr>
              <w:fldChar w:fldCharType="end"/>
            </w:r>
          </w:hyperlink>
        </w:p>
        <w:p w14:paraId="1C2F1B71" w14:textId="152ED8D5" w:rsidR="00397F0D" w:rsidRDefault="00397F0D">
          <w:pPr>
            <w:pStyle w:val="TOC3"/>
            <w:tabs>
              <w:tab w:val="right" w:leader="dot" w:pos="8296"/>
            </w:tabs>
            <w:rPr>
              <w:rFonts w:cstheme="minorBidi"/>
              <w:noProof/>
              <w:kern w:val="2"/>
              <w:sz w:val="21"/>
            </w:rPr>
          </w:pPr>
          <w:hyperlink w:anchor="_Toc530228060" w:history="1">
            <w:r w:rsidRPr="0090248F">
              <w:rPr>
                <w:rStyle w:val="af1"/>
                <w:noProof/>
              </w:rPr>
              <w:t xml:space="preserve">7.2.1 </w:t>
            </w:r>
            <w:r w:rsidRPr="0090248F">
              <w:rPr>
                <w:rStyle w:val="af1"/>
                <w:noProof/>
              </w:rPr>
              <w:t>正式沟通</w:t>
            </w:r>
            <w:r>
              <w:rPr>
                <w:noProof/>
                <w:webHidden/>
              </w:rPr>
              <w:tab/>
            </w:r>
            <w:r>
              <w:rPr>
                <w:noProof/>
                <w:webHidden/>
              </w:rPr>
              <w:fldChar w:fldCharType="begin"/>
            </w:r>
            <w:r>
              <w:rPr>
                <w:noProof/>
                <w:webHidden/>
              </w:rPr>
              <w:instrText xml:space="preserve"> PAGEREF _Toc530228060 \h </w:instrText>
            </w:r>
            <w:r>
              <w:rPr>
                <w:noProof/>
                <w:webHidden/>
              </w:rPr>
            </w:r>
            <w:r>
              <w:rPr>
                <w:noProof/>
                <w:webHidden/>
              </w:rPr>
              <w:fldChar w:fldCharType="separate"/>
            </w:r>
            <w:r>
              <w:rPr>
                <w:noProof/>
                <w:webHidden/>
              </w:rPr>
              <w:t>32</w:t>
            </w:r>
            <w:r>
              <w:rPr>
                <w:noProof/>
                <w:webHidden/>
              </w:rPr>
              <w:fldChar w:fldCharType="end"/>
            </w:r>
          </w:hyperlink>
        </w:p>
        <w:p w14:paraId="563C762C" w14:textId="598AC3F8" w:rsidR="00397F0D" w:rsidRDefault="00397F0D">
          <w:pPr>
            <w:pStyle w:val="TOC3"/>
            <w:tabs>
              <w:tab w:val="right" w:leader="dot" w:pos="8296"/>
            </w:tabs>
            <w:rPr>
              <w:rFonts w:cstheme="minorBidi"/>
              <w:noProof/>
              <w:kern w:val="2"/>
              <w:sz w:val="21"/>
            </w:rPr>
          </w:pPr>
          <w:hyperlink w:anchor="_Toc530228061" w:history="1">
            <w:r w:rsidRPr="0090248F">
              <w:rPr>
                <w:rStyle w:val="af1"/>
                <w:noProof/>
              </w:rPr>
              <w:t xml:space="preserve">7.2.2 </w:t>
            </w:r>
            <w:r w:rsidRPr="0090248F">
              <w:rPr>
                <w:rStyle w:val="af1"/>
                <w:noProof/>
              </w:rPr>
              <w:t>非正式沟通</w:t>
            </w:r>
            <w:r>
              <w:rPr>
                <w:noProof/>
                <w:webHidden/>
              </w:rPr>
              <w:tab/>
            </w:r>
            <w:r>
              <w:rPr>
                <w:noProof/>
                <w:webHidden/>
              </w:rPr>
              <w:fldChar w:fldCharType="begin"/>
            </w:r>
            <w:r>
              <w:rPr>
                <w:noProof/>
                <w:webHidden/>
              </w:rPr>
              <w:instrText xml:space="preserve"> PAGEREF _Toc530228061 \h </w:instrText>
            </w:r>
            <w:r>
              <w:rPr>
                <w:noProof/>
                <w:webHidden/>
              </w:rPr>
            </w:r>
            <w:r>
              <w:rPr>
                <w:noProof/>
                <w:webHidden/>
              </w:rPr>
              <w:fldChar w:fldCharType="separate"/>
            </w:r>
            <w:r>
              <w:rPr>
                <w:noProof/>
                <w:webHidden/>
              </w:rPr>
              <w:t>33</w:t>
            </w:r>
            <w:r>
              <w:rPr>
                <w:noProof/>
                <w:webHidden/>
              </w:rPr>
              <w:fldChar w:fldCharType="end"/>
            </w:r>
          </w:hyperlink>
        </w:p>
        <w:p w14:paraId="688E51B2" w14:textId="541F1469" w:rsidR="00397F0D" w:rsidRDefault="00397F0D">
          <w:pPr>
            <w:pStyle w:val="TOC2"/>
            <w:tabs>
              <w:tab w:val="right" w:leader="dot" w:pos="8296"/>
            </w:tabs>
            <w:rPr>
              <w:rFonts w:cstheme="minorBidi"/>
              <w:noProof/>
              <w:kern w:val="2"/>
              <w:sz w:val="21"/>
            </w:rPr>
          </w:pPr>
          <w:hyperlink w:anchor="_Toc530228062" w:history="1">
            <w:r w:rsidRPr="0090248F">
              <w:rPr>
                <w:rStyle w:val="af1"/>
                <w:noProof/>
              </w:rPr>
              <w:t xml:space="preserve">7.3 </w:t>
            </w:r>
            <w:r w:rsidRPr="0090248F">
              <w:rPr>
                <w:rStyle w:val="af1"/>
                <w:noProof/>
              </w:rPr>
              <w:t>限制沟通因素</w:t>
            </w:r>
            <w:r>
              <w:rPr>
                <w:noProof/>
                <w:webHidden/>
              </w:rPr>
              <w:tab/>
            </w:r>
            <w:r>
              <w:rPr>
                <w:noProof/>
                <w:webHidden/>
              </w:rPr>
              <w:fldChar w:fldCharType="begin"/>
            </w:r>
            <w:r>
              <w:rPr>
                <w:noProof/>
                <w:webHidden/>
              </w:rPr>
              <w:instrText xml:space="preserve"> PAGEREF _Toc530228062 \h </w:instrText>
            </w:r>
            <w:r>
              <w:rPr>
                <w:noProof/>
                <w:webHidden/>
              </w:rPr>
            </w:r>
            <w:r>
              <w:rPr>
                <w:noProof/>
                <w:webHidden/>
              </w:rPr>
              <w:fldChar w:fldCharType="separate"/>
            </w:r>
            <w:r>
              <w:rPr>
                <w:noProof/>
                <w:webHidden/>
              </w:rPr>
              <w:t>33</w:t>
            </w:r>
            <w:r>
              <w:rPr>
                <w:noProof/>
                <w:webHidden/>
              </w:rPr>
              <w:fldChar w:fldCharType="end"/>
            </w:r>
          </w:hyperlink>
        </w:p>
        <w:p w14:paraId="36E10018" w14:textId="5ABAE7BC" w:rsidR="00397F0D" w:rsidRDefault="00397F0D">
          <w:pPr>
            <w:pStyle w:val="TOC2"/>
            <w:tabs>
              <w:tab w:val="right" w:leader="dot" w:pos="8296"/>
            </w:tabs>
            <w:rPr>
              <w:rFonts w:cstheme="minorBidi"/>
              <w:noProof/>
              <w:kern w:val="2"/>
              <w:sz w:val="21"/>
            </w:rPr>
          </w:pPr>
          <w:hyperlink w:anchor="_Toc530228063" w:history="1">
            <w:r w:rsidRPr="0090248F">
              <w:rPr>
                <w:rStyle w:val="af1"/>
                <w:noProof/>
              </w:rPr>
              <w:t xml:space="preserve">7.4 </w:t>
            </w:r>
            <w:r w:rsidRPr="0090248F">
              <w:rPr>
                <w:rStyle w:val="af1"/>
                <w:noProof/>
              </w:rPr>
              <w:t>组内沟通时间</w:t>
            </w:r>
            <w:r>
              <w:rPr>
                <w:noProof/>
                <w:webHidden/>
              </w:rPr>
              <w:tab/>
            </w:r>
            <w:r>
              <w:rPr>
                <w:noProof/>
                <w:webHidden/>
              </w:rPr>
              <w:fldChar w:fldCharType="begin"/>
            </w:r>
            <w:r>
              <w:rPr>
                <w:noProof/>
                <w:webHidden/>
              </w:rPr>
              <w:instrText xml:space="preserve"> PAGEREF _Toc530228063 \h </w:instrText>
            </w:r>
            <w:r>
              <w:rPr>
                <w:noProof/>
                <w:webHidden/>
              </w:rPr>
            </w:r>
            <w:r>
              <w:rPr>
                <w:noProof/>
                <w:webHidden/>
              </w:rPr>
              <w:fldChar w:fldCharType="separate"/>
            </w:r>
            <w:r>
              <w:rPr>
                <w:noProof/>
                <w:webHidden/>
              </w:rPr>
              <w:t>33</w:t>
            </w:r>
            <w:r>
              <w:rPr>
                <w:noProof/>
                <w:webHidden/>
              </w:rPr>
              <w:fldChar w:fldCharType="end"/>
            </w:r>
          </w:hyperlink>
        </w:p>
        <w:p w14:paraId="70CD57CE" w14:textId="22E6F4BE" w:rsidR="00397F0D" w:rsidRDefault="00397F0D">
          <w:pPr>
            <w:pStyle w:val="TOC1"/>
            <w:tabs>
              <w:tab w:val="right" w:leader="dot" w:pos="8296"/>
            </w:tabs>
            <w:rPr>
              <w:noProof/>
            </w:rPr>
          </w:pPr>
          <w:hyperlink w:anchor="_Toc530228064" w:history="1">
            <w:r w:rsidRPr="0090248F">
              <w:rPr>
                <w:rStyle w:val="af1"/>
                <w:noProof/>
              </w:rPr>
              <w:t xml:space="preserve">8 </w:t>
            </w:r>
            <w:r w:rsidRPr="0090248F">
              <w:rPr>
                <w:rStyle w:val="af1"/>
                <w:noProof/>
              </w:rPr>
              <w:t>风险管理计划</w:t>
            </w:r>
            <w:r>
              <w:rPr>
                <w:noProof/>
                <w:webHidden/>
              </w:rPr>
              <w:tab/>
            </w:r>
            <w:r>
              <w:rPr>
                <w:noProof/>
                <w:webHidden/>
              </w:rPr>
              <w:fldChar w:fldCharType="begin"/>
            </w:r>
            <w:r>
              <w:rPr>
                <w:noProof/>
                <w:webHidden/>
              </w:rPr>
              <w:instrText xml:space="preserve"> PAGEREF _Toc530228064 \h </w:instrText>
            </w:r>
            <w:r>
              <w:rPr>
                <w:noProof/>
                <w:webHidden/>
              </w:rPr>
            </w:r>
            <w:r>
              <w:rPr>
                <w:noProof/>
                <w:webHidden/>
              </w:rPr>
              <w:fldChar w:fldCharType="separate"/>
            </w:r>
            <w:r>
              <w:rPr>
                <w:noProof/>
                <w:webHidden/>
              </w:rPr>
              <w:t>34</w:t>
            </w:r>
            <w:r>
              <w:rPr>
                <w:noProof/>
                <w:webHidden/>
              </w:rPr>
              <w:fldChar w:fldCharType="end"/>
            </w:r>
          </w:hyperlink>
        </w:p>
        <w:p w14:paraId="10AE77CB" w14:textId="5BC813E7" w:rsidR="00397F0D" w:rsidRDefault="00397F0D">
          <w:pPr>
            <w:pStyle w:val="TOC2"/>
            <w:tabs>
              <w:tab w:val="right" w:leader="dot" w:pos="8296"/>
            </w:tabs>
            <w:rPr>
              <w:rFonts w:cstheme="minorBidi"/>
              <w:noProof/>
              <w:kern w:val="2"/>
              <w:sz w:val="21"/>
            </w:rPr>
          </w:pPr>
          <w:hyperlink w:anchor="_Toc530228065" w:history="1">
            <w:r w:rsidRPr="0090248F">
              <w:rPr>
                <w:rStyle w:val="af1"/>
                <w:noProof/>
              </w:rPr>
              <w:t xml:space="preserve">8.1 </w:t>
            </w:r>
            <w:r w:rsidRPr="0090248F">
              <w:rPr>
                <w:rStyle w:val="af1"/>
                <w:noProof/>
              </w:rPr>
              <w:t>风险类别定义</w:t>
            </w:r>
            <w:r>
              <w:rPr>
                <w:noProof/>
                <w:webHidden/>
              </w:rPr>
              <w:tab/>
            </w:r>
            <w:r>
              <w:rPr>
                <w:noProof/>
                <w:webHidden/>
              </w:rPr>
              <w:fldChar w:fldCharType="begin"/>
            </w:r>
            <w:r>
              <w:rPr>
                <w:noProof/>
                <w:webHidden/>
              </w:rPr>
              <w:instrText xml:space="preserve"> PAGEREF _Toc530228065 \h </w:instrText>
            </w:r>
            <w:r>
              <w:rPr>
                <w:noProof/>
                <w:webHidden/>
              </w:rPr>
            </w:r>
            <w:r>
              <w:rPr>
                <w:noProof/>
                <w:webHidden/>
              </w:rPr>
              <w:fldChar w:fldCharType="separate"/>
            </w:r>
            <w:r>
              <w:rPr>
                <w:noProof/>
                <w:webHidden/>
              </w:rPr>
              <w:t>34</w:t>
            </w:r>
            <w:r>
              <w:rPr>
                <w:noProof/>
                <w:webHidden/>
              </w:rPr>
              <w:fldChar w:fldCharType="end"/>
            </w:r>
          </w:hyperlink>
        </w:p>
        <w:p w14:paraId="10366743" w14:textId="14D091EF" w:rsidR="00397F0D" w:rsidRDefault="00397F0D">
          <w:pPr>
            <w:pStyle w:val="TOC2"/>
            <w:tabs>
              <w:tab w:val="right" w:leader="dot" w:pos="8296"/>
            </w:tabs>
            <w:rPr>
              <w:rFonts w:cstheme="minorBidi"/>
              <w:noProof/>
              <w:kern w:val="2"/>
              <w:sz w:val="21"/>
            </w:rPr>
          </w:pPr>
          <w:hyperlink w:anchor="_Toc530228066" w:history="1">
            <w:r w:rsidRPr="0090248F">
              <w:rPr>
                <w:rStyle w:val="af1"/>
                <w:noProof/>
              </w:rPr>
              <w:t xml:space="preserve">8.2 </w:t>
            </w:r>
            <w:r w:rsidRPr="0090248F">
              <w:rPr>
                <w:rStyle w:val="af1"/>
                <w:noProof/>
              </w:rPr>
              <w:t>风险概率和影响定义</w:t>
            </w:r>
            <w:r>
              <w:rPr>
                <w:noProof/>
                <w:webHidden/>
              </w:rPr>
              <w:tab/>
            </w:r>
            <w:r>
              <w:rPr>
                <w:noProof/>
                <w:webHidden/>
              </w:rPr>
              <w:fldChar w:fldCharType="begin"/>
            </w:r>
            <w:r>
              <w:rPr>
                <w:noProof/>
                <w:webHidden/>
              </w:rPr>
              <w:instrText xml:space="preserve"> PAGEREF _Toc530228066 \h </w:instrText>
            </w:r>
            <w:r>
              <w:rPr>
                <w:noProof/>
                <w:webHidden/>
              </w:rPr>
            </w:r>
            <w:r>
              <w:rPr>
                <w:noProof/>
                <w:webHidden/>
              </w:rPr>
              <w:fldChar w:fldCharType="separate"/>
            </w:r>
            <w:r>
              <w:rPr>
                <w:noProof/>
                <w:webHidden/>
              </w:rPr>
              <w:t>34</w:t>
            </w:r>
            <w:r>
              <w:rPr>
                <w:noProof/>
                <w:webHidden/>
              </w:rPr>
              <w:fldChar w:fldCharType="end"/>
            </w:r>
          </w:hyperlink>
        </w:p>
        <w:p w14:paraId="122437E1" w14:textId="46FF3052" w:rsidR="00397F0D" w:rsidRDefault="00397F0D">
          <w:pPr>
            <w:pStyle w:val="TOC2"/>
            <w:tabs>
              <w:tab w:val="right" w:leader="dot" w:pos="8296"/>
            </w:tabs>
            <w:rPr>
              <w:rFonts w:cstheme="minorBidi"/>
              <w:noProof/>
              <w:kern w:val="2"/>
              <w:sz w:val="21"/>
            </w:rPr>
          </w:pPr>
          <w:hyperlink w:anchor="_Toc530228067" w:history="1">
            <w:r w:rsidRPr="0090248F">
              <w:rPr>
                <w:rStyle w:val="af1"/>
                <w:noProof/>
              </w:rPr>
              <w:t xml:space="preserve">8.3 </w:t>
            </w:r>
            <w:r w:rsidRPr="0090248F">
              <w:rPr>
                <w:rStyle w:val="af1"/>
                <w:noProof/>
              </w:rPr>
              <w:t>风险状态定义</w:t>
            </w:r>
            <w:r>
              <w:rPr>
                <w:noProof/>
                <w:webHidden/>
              </w:rPr>
              <w:tab/>
            </w:r>
            <w:r>
              <w:rPr>
                <w:noProof/>
                <w:webHidden/>
              </w:rPr>
              <w:fldChar w:fldCharType="begin"/>
            </w:r>
            <w:r>
              <w:rPr>
                <w:noProof/>
                <w:webHidden/>
              </w:rPr>
              <w:instrText xml:space="preserve"> PAGEREF _Toc530228067 \h </w:instrText>
            </w:r>
            <w:r>
              <w:rPr>
                <w:noProof/>
                <w:webHidden/>
              </w:rPr>
            </w:r>
            <w:r>
              <w:rPr>
                <w:noProof/>
                <w:webHidden/>
              </w:rPr>
              <w:fldChar w:fldCharType="separate"/>
            </w:r>
            <w:r>
              <w:rPr>
                <w:noProof/>
                <w:webHidden/>
              </w:rPr>
              <w:t>35</w:t>
            </w:r>
            <w:r>
              <w:rPr>
                <w:noProof/>
                <w:webHidden/>
              </w:rPr>
              <w:fldChar w:fldCharType="end"/>
            </w:r>
          </w:hyperlink>
        </w:p>
        <w:p w14:paraId="1280719B" w14:textId="0D92E9AA" w:rsidR="00397F0D" w:rsidRDefault="00397F0D">
          <w:pPr>
            <w:pStyle w:val="TOC2"/>
            <w:tabs>
              <w:tab w:val="right" w:leader="dot" w:pos="8296"/>
            </w:tabs>
            <w:rPr>
              <w:rFonts w:cstheme="minorBidi"/>
              <w:noProof/>
              <w:kern w:val="2"/>
              <w:sz w:val="21"/>
            </w:rPr>
          </w:pPr>
          <w:hyperlink w:anchor="_Toc530228068" w:history="1">
            <w:r w:rsidRPr="0090248F">
              <w:rPr>
                <w:rStyle w:val="af1"/>
                <w:noProof/>
              </w:rPr>
              <w:t xml:space="preserve">8.4 </w:t>
            </w:r>
            <w:r w:rsidRPr="0090248F">
              <w:rPr>
                <w:rStyle w:val="af1"/>
                <w:noProof/>
              </w:rPr>
              <w:t>风险评估</w:t>
            </w:r>
            <w:r>
              <w:rPr>
                <w:noProof/>
                <w:webHidden/>
              </w:rPr>
              <w:tab/>
            </w:r>
            <w:r>
              <w:rPr>
                <w:noProof/>
                <w:webHidden/>
              </w:rPr>
              <w:fldChar w:fldCharType="begin"/>
            </w:r>
            <w:r>
              <w:rPr>
                <w:noProof/>
                <w:webHidden/>
              </w:rPr>
              <w:instrText xml:space="preserve"> PAGEREF _Toc530228068 \h </w:instrText>
            </w:r>
            <w:r>
              <w:rPr>
                <w:noProof/>
                <w:webHidden/>
              </w:rPr>
            </w:r>
            <w:r>
              <w:rPr>
                <w:noProof/>
                <w:webHidden/>
              </w:rPr>
              <w:fldChar w:fldCharType="separate"/>
            </w:r>
            <w:r>
              <w:rPr>
                <w:noProof/>
                <w:webHidden/>
              </w:rPr>
              <w:t>36</w:t>
            </w:r>
            <w:r>
              <w:rPr>
                <w:noProof/>
                <w:webHidden/>
              </w:rPr>
              <w:fldChar w:fldCharType="end"/>
            </w:r>
          </w:hyperlink>
        </w:p>
        <w:p w14:paraId="649309FE" w14:textId="7E21E852" w:rsidR="00397F0D" w:rsidRDefault="00397F0D">
          <w:pPr>
            <w:pStyle w:val="TOC2"/>
            <w:tabs>
              <w:tab w:val="right" w:leader="dot" w:pos="8296"/>
            </w:tabs>
            <w:rPr>
              <w:rFonts w:cstheme="minorBidi"/>
              <w:noProof/>
              <w:kern w:val="2"/>
              <w:sz w:val="21"/>
            </w:rPr>
          </w:pPr>
          <w:hyperlink w:anchor="_Toc530228069" w:history="1">
            <w:r w:rsidRPr="0090248F">
              <w:rPr>
                <w:rStyle w:val="af1"/>
                <w:noProof/>
              </w:rPr>
              <w:t xml:space="preserve">8.5 </w:t>
            </w:r>
            <w:r w:rsidRPr="0090248F">
              <w:rPr>
                <w:rStyle w:val="af1"/>
                <w:noProof/>
              </w:rPr>
              <w:t>风险控制</w:t>
            </w:r>
            <w:r>
              <w:rPr>
                <w:noProof/>
                <w:webHidden/>
              </w:rPr>
              <w:tab/>
            </w:r>
            <w:r>
              <w:rPr>
                <w:noProof/>
                <w:webHidden/>
              </w:rPr>
              <w:fldChar w:fldCharType="begin"/>
            </w:r>
            <w:r>
              <w:rPr>
                <w:noProof/>
                <w:webHidden/>
              </w:rPr>
              <w:instrText xml:space="preserve"> PAGEREF _Toc530228069 \h </w:instrText>
            </w:r>
            <w:r>
              <w:rPr>
                <w:noProof/>
                <w:webHidden/>
              </w:rPr>
            </w:r>
            <w:r>
              <w:rPr>
                <w:noProof/>
                <w:webHidden/>
              </w:rPr>
              <w:fldChar w:fldCharType="separate"/>
            </w:r>
            <w:r>
              <w:rPr>
                <w:noProof/>
                <w:webHidden/>
              </w:rPr>
              <w:t>37</w:t>
            </w:r>
            <w:r>
              <w:rPr>
                <w:noProof/>
                <w:webHidden/>
              </w:rPr>
              <w:fldChar w:fldCharType="end"/>
            </w:r>
          </w:hyperlink>
        </w:p>
        <w:p w14:paraId="77F3486F" w14:textId="04590877" w:rsidR="00397F0D" w:rsidRDefault="00397F0D">
          <w:pPr>
            <w:pStyle w:val="TOC1"/>
            <w:tabs>
              <w:tab w:val="right" w:leader="dot" w:pos="8296"/>
            </w:tabs>
            <w:rPr>
              <w:noProof/>
            </w:rPr>
          </w:pPr>
          <w:hyperlink w:anchor="_Toc530228070" w:history="1">
            <w:r w:rsidRPr="0090248F">
              <w:rPr>
                <w:rStyle w:val="af1"/>
                <w:noProof/>
              </w:rPr>
              <w:t xml:space="preserve">9 </w:t>
            </w:r>
            <w:r w:rsidRPr="0090248F">
              <w:rPr>
                <w:rStyle w:val="af1"/>
                <w:noProof/>
              </w:rPr>
              <w:t>范围管理计划</w:t>
            </w:r>
            <w:r>
              <w:rPr>
                <w:noProof/>
                <w:webHidden/>
              </w:rPr>
              <w:tab/>
            </w:r>
            <w:r>
              <w:rPr>
                <w:noProof/>
                <w:webHidden/>
              </w:rPr>
              <w:fldChar w:fldCharType="begin"/>
            </w:r>
            <w:r>
              <w:rPr>
                <w:noProof/>
                <w:webHidden/>
              </w:rPr>
              <w:instrText xml:space="preserve"> PAGEREF _Toc530228070 \h </w:instrText>
            </w:r>
            <w:r>
              <w:rPr>
                <w:noProof/>
                <w:webHidden/>
              </w:rPr>
            </w:r>
            <w:r>
              <w:rPr>
                <w:noProof/>
                <w:webHidden/>
              </w:rPr>
              <w:fldChar w:fldCharType="separate"/>
            </w:r>
            <w:r>
              <w:rPr>
                <w:noProof/>
                <w:webHidden/>
              </w:rPr>
              <w:t>38</w:t>
            </w:r>
            <w:r>
              <w:rPr>
                <w:noProof/>
                <w:webHidden/>
              </w:rPr>
              <w:fldChar w:fldCharType="end"/>
            </w:r>
          </w:hyperlink>
        </w:p>
        <w:p w14:paraId="4B2ED17F" w14:textId="30C961E0" w:rsidR="00397F0D" w:rsidRDefault="00397F0D">
          <w:pPr>
            <w:pStyle w:val="TOC2"/>
            <w:tabs>
              <w:tab w:val="right" w:leader="dot" w:pos="8296"/>
            </w:tabs>
            <w:rPr>
              <w:rFonts w:cstheme="minorBidi"/>
              <w:noProof/>
              <w:kern w:val="2"/>
              <w:sz w:val="21"/>
            </w:rPr>
          </w:pPr>
          <w:hyperlink w:anchor="_Toc530228071" w:history="1">
            <w:r w:rsidRPr="0090248F">
              <w:rPr>
                <w:rStyle w:val="af1"/>
                <w:noProof/>
              </w:rPr>
              <w:t xml:space="preserve">9.1 </w:t>
            </w:r>
            <w:r w:rsidRPr="0090248F">
              <w:rPr>
                <w:rStyle w:val="af1"/>
                <w:noProof/>
              </w:rPr>
              <w:t>收集需求</w:t>
            </w:r>
            <w:r>
              <w:rPr>
                <w:noProof/>
                <w:webHidden/>
              </w:rPr>
              <w:tab/>
            </w:r>
            <w:r>
              <w:rPr>
                <w:noProof/>
                <w:webHidden/>
              </w:rPr>
              <w:fldChar w:fldCharType="begin"/>
            </w:r>
            <w:r>
              <w:rPr>
                <w:noProof/>
                <w:webHidden/>
              </w:rPr>
              <w:instrText xml:space="preserve"> PAGEREF _Toc530228071 \h </w:instrText>
            </w:r>
            <w:r>
              <w:rPr>
                <w:noProof/>
                <w:webHidden/>
              </w:rPr>
            </w:r>
            <w:r>
              <w:rPr>
                <w:noProof/>
                <w:webHidden/>
              </w:rPr>
              <w:fldChar w:fldCharType="separate"/>
            </w:r>
            <w:r>
              <w:rPr>
                <w:noProof/>
                <w:webHidden/>
              </w:rPr>
              <w:t>38</w:t>
            </w:r>
            <w:r>
              <w:rPr>
                <w:noProof/>
                <w:webHidden/>
              </w:rPr>
              <w:fldChar w:fldCharType="end"/>
            </w:r>
          </w:hyperlink>
        </w:p>
        <w:p w14:paraId="5E27C2B0" w14:textId="4FB8185F" w:rsidR="00397F0D" w:rsidRDefault="00397F0D">
          <w:pPr>
            <w:pStyle w:val="TOC2"/>
            <w:tabs>
              <w:tab w:val="right" w:leader="dot" w:pos="8296"/>
            </w:tabs>
            <w:rPr>
              <w:rFonts w:cstheme="minorBidi"/>
              <w:noProof/>
              <w:kern w:val="2"/>
              <w:sz w:val="21"/>
            </w:rPr>
          </w:pPr>
          <w:hyperlink w:anchor="_Toc530228072" w:history="1">
            <w:r w:rsidRPr="0090248F">
              <w:rPr>
                <w:rStyle w:val="af1"/>
                <w:noProof/>
              </w:rPr>
              <w:t xml:space="preserve">9.2 </w:t>
            </w:r>
            <w:r w:rsidRPr="0090248F">
              <w:rPr>
                <w:rStyle w:val="af1"/>
                <w:noProof/>
              </w:rPr>
              <w:t>定义范围</w:t>
            </w:r>
            <w:r>
              <w:rPr>
                <w:noProof/>
                <w:webHidden/>
              </w:rPr>
              <w:tab/>
            </w:r>
            <w:r>
              <w:rPr>
                <w:noProof/>
                <w:webHidden/>
              </w:rPr>
              <w:fldChar w:fldCharType="begin"/>
            </w:r>
            <w:r>
              <w:rPr>
                <w:noProof/>
                <w:webHidden/>
              </w:rPr>
              <w:instrText xml:space="preserve"> PAGEREF _Toc530228072 \h </w:instrText>
            </w:r>
            <w:r>
              <w:rPr>
                <w:noProof/>
                <w:webHidden/>
              </w:rPr>
            </w:r>
            <w:r>
              <w:rPr>
                <w:noProof/>
                <w:webHidden/>
              </w:rPr>
              <w:fldChar w:fldCharType="separate"/>
            </w:r>
            <w:r>
              <w:rPr>
                <w:noProof/>
                <w:webHidden/>
              </w:rPr>
              <w:t>39</w:t>
            </w:r>
            <w:r>
              <w:rPr>
                <w:noProof/>
                <w:webHidden/>
              </w:rPr>
              <w:fldChar w:fldCharType="end"/>
            </w:r>
          </w:hyperlink>
        </w:p>
        <w:p w14:paraId="3664B3B4" w14:textId="25266DD8" w:rsidR="00397F0D" w:rsidRDefault="00397F0D">
          <w:pPr>
            <w:pStyle w:val="TOC2"/>
            <w:tabs>
              <w:tab w:val="right" w:leader="dot" w:pos="8296"/>
            </w:tabs>
            <w:rPr>
              <w:rFonts w:cstheme="minorBidi"/>
              <w:noProof/>
              <w:kern w:val="2"/>
              <w:sz w:val="21"/>
            </w:rPr>
          </w:pPr>
          <w:hyperlink w:anchor="_Toc530228073" w:history="1">
            <w:r w:rsidRPr="0090248F">
              <w:rPr>
                <w:rStyle w:val="af1"/>
                <w:noProof/>
              </w:rPr>
              <w:t xml:space="preserve">9.3 </w:t>
            </w:r>
            <w:r w:rsidRPr="0090248F">
              <w:rPr>
                <w:rStyle w:val="af1"/>
                <w:noProof/>
              </w:rPr>
              <w:t>变更控制</w:t>
            </w:r>
            <w:r>
              <w:rPr>
                <w:noProof/>
                <w:webHidden/>
              </w:rPr>
              <w:tab/>
            </w:r>
            <w:r>
              <w:rPr>
                <w:noProof/>
                <w:webHidden/>
              </w:rPr>
              <w:fldChar w:fldCharType="begin"/>
            </w:r>
            <w:r>
              <w:rPr>
                <w:noProof/>
                <w:webHidden/>
              </w:rPr>
              <w:instrText xml:space="preserve"> PAGEREF _Toc530228073 \h </w:instrText>
            </w:r>
            <w:r>
              <w:rPr>
                <w:noProof/>
                <w:webHidden/>
              </w:rPr>
            </w:r>
            <w:r>
              <w:rPr>
                <w:noProof/>
                <w:webHidden/>
              </w:rPr>
              <w:fldChar w:fldCharType="separate"/>
            </w:r>
            <w:r>
              <w:rPr>
                <w:noProof/>
                <w:webHidden/>
              </w:rPr>
              <w:t>39</w:t>
            </w:r>
            <w:r>
              <w:rPr>
                <w:noProof/>
                <w:webHidden/>
              </w:rPr>
              <w:fldChar w:fldCharType="end"/>
            </w:r>
          </w:hyperlink>
        </w:p>
        <w:p w14:paraId="504ECB18" w14:textId="0EDC00AF" w:rsidR="00397F0D" w:rsidRDefault="00397F0D">
          <w:pPr>
            <w:pStyle w:val="TOC3"/>
            <w:tabs>
              <w:tab w:val="right" w:leader="dot" w:pos="8296"/>
            </w:tabs>
            <w:rPr>
              <w:rFonts w:cstheme="minorBidi"/>
              <w:noProof/>
              <w:kern w:val="2"/>
              <w:sz w:val="21"/>
            </w:rPr>
          </w:pPr>
          <w:hyperlink w:anchor="_Toc530228074" w:history="1">
            <w:r w:rsidRPr="0090248F">
              <w:rPr>
                <w:rStyle w:val="af1"/>
                <w:noProof/>
              </w:rPr>
              <w:t xml:space="preserve">9.3.1 </w:t>
            </w:r>
            <w:r w:rsidRPr="0090248F">
              <w:rPr>
                <w:rStyle w:val="af1"/>
                <w:noProof/>
              </w:rPr>
              <w:t>控制方法</w:t>
            </w:r>
            <w:r>
              <w:rPr>
                <w:noProof/>
                <w:webHidden/>
              </w:rPr>
              <w:tab/>
            </w:r>
            <w:r>
              <w:rPr>
                <w:noProof/>
                <w:webHidden/>
              </w:rPr>
              <w:fldChar w:fldCharType="begin"/>
            </w:r>
            <w:r>
              <w:rPr>
                <w:noProof/>
                <w:webHidden/>
              </w:rPr>
              <w:instrText xml:space="preserve"> PAGEREF _Toc530228074 \h </w:instrText>
            </w:r>
            <w:r>
              <w:rPr>
                <w:noProof/>
                <w:webHidden/>
              </w:rPr>
            </w:r>
            <w:r>
              <w:rPr>
                <w:noProof/>
                <w:webHidden/>
              </w:rPr>
              <w:fldChar w:fldCharType="separate"/>
            </w:r>
            <w:r>
              <w:rPr>
                <w:noProof/>
                <w:webHidden/>
              </w:rPr>
              <w:t>39</w:t>
            </w:r>
            <w:r>
              <w:rPr>
                <w:noProof/>
                <w:webHidden/>
              </w:rPr>
              <w:fldChar w:fldCharType="end"/>
            </w:r>
          </w:hyperlink>
        </w:p>
        <w:p w14:paraId="79D2353A" w14:textId="7FB1725B" w:rsidR="00397F0D" w:rsidRDefault="00397F0D">
          <w:pPr>
            <w:pStyle w:val="TOC3"/>
            <w:tabs>
              <w:tab w:val="right" w:leader="dot" w:pos="8296"/>
            </w:tabs>
            <w:rPr>
              <w:rFonts w:cstheme="minorBidi"/>
              <w:noProof/>
              <w:kern w:val="2"/>
              <w:sz w:val="21"/>
            </w:rPr>
          </w:pPr>
          <w:hyperlink w:anchor="_Toc530228075" w:history="1">
            <w:r w:rsidRPr="0090248F">
              <w:rPr>
                <w:rStyle w:val="af1"/>
                <w:noProof/>
              </w:rPr>
              <w:t xml:space="preserve">9.3.2 </w:t>
            </w:r>
            <w:r w:rsidRPr="0090248F">
              <w:rPr>
                <w:rStyle w:val="af1"/>
                <w:noProof/>
              </w:rPr>
              <w:t>控制流程</w:t>
            </w:r>
            <w:r>
              <w:rPr>
                <w:noProof/>
                <w:webHidden/>
              </w:rPr>
              <w:tab/>
            </w:r>
            <w:r>
              <w:rPr>
                <w:noProof/>
                <w:webHidden/>
              </w:rPr>
              <w:fldChar w:fldCharType="begin"/>
            </w:r>
            <w:r>
              <w:rPr>
                <w:noProof/>
                <w:webHidden/>
              </w:rPr>
              <w:instrText xml:space="preserve"> PAGEREF _Toc530228075 \h </w:instrText>
            </w:r>
            <w:r>
              <w:rPr>
                <w:noProof/>
                <w:webHidden/>
              </w:rPr>
            </w:r>
            <w:r>
              <w:rPr>
                <w:noProof/>
                <w:webHidden/>
              </w:rPr>
              <w:fldChar w:fldCharType="separate"/>
            </w:r>
            <w:r>
              <w:rPr>
                <w:noProof/>
                <w:webHidden/>
              </w:rPr>
              <w:t>40</w:t>
            </w:r>
            <w:r>
              <w:rPr>
                <w:noProof/>
                <w:webHidden/>
              </w:rPr>
              <w:fldChar w:fldCharType="end"/>
            </w:r>
          </w:hyperlink>
        </w:p>
        <w:p w14:paraId="1050E64A" w14:textId="665A104D" w:rsidR="00397F0D" w:rsidRDefault="00397F0D">
          <w:pPr>
            <w:pStyle w:val="TOC1"/>
            <w:tabs>
              <w:tab w:val="right" w:leader="dot" w:pos="8296"/>
            </w:tabs>
            <w:rPr>
              <w:noProof/>
            </w:rPr>
          </w:pPr>
          <w:hyperlink w:anchor="_Toc530228076" w:history="1">
            <w:r w:rsidRPr="0090248F">
              <w:rPr>
                <w:rStyle w:val="af1"/>
                <w:noProof/>
              </w:rPr>
              <w:t xml:space="preserve">10 </w:t>
            </w:r>
            <w:r w:rsidRPr="0090248F">
              <w:rPr>
                <w:rStyle w:val="af1"/>
                <w:noProof/>
              </w:rPr>
              <w:t>进度管理计划</w:t>
            </w:r>
            <w:r>
              <w:rPr>
                <w:noProof/>
                <w:webHidden/>
              </w:rPr>
              <w:tab/>
            </w:r>
            <w:r>
              <w:rPr>
                <w:noProof/>
                <w:webHidden/>
              </w:rPr>
              <w:fldChar w:fldCharType="begin"/>
            </w:r>
            <w:r>
              <w:rPr>
                <w:noProof/>
                <w:webHidden/>
              </w:rPr>
              <w:instrText xml:space="preserve"> PAGEREF _Toc530228076 \h </w:instrText>
            </w:r>
            <w:r>
              <w:rPr>
                <w:noProof/>
                <w:webHidden/>
              </w:rPr>
            </w:r>
            <w:r>
              <w:rPr>
                <w:noProof/>
                <w:webHidden/>
              </w:rPr>
              <w:fldChar w:fldCharType="separate"/>
            </w:r>
            <w:r>
              <w:rPr>
                <w:noProof/>
                <w:webHidden/>
              </w:rPr>
              <w:t>40</w:t>
            </w:r>
            <w:r>
              <w:rPr>
                <w:noProof/>
                <w:webHidden/>
              </w:rPr>
              <w:fldChar w:fldCharType="end"/>
            </w:r>
          </w:hyperlink>
        </w:p>
        <w:p w14:paraId="0A9F4DDF" w14:textId="384A791E" w:rsidR="00397F0D" w:rsidRDefault="00397F0D">
          <w:pPr>
            <w:pStyle w:val="TOC2"/>
            <w:tabs>
              <w:tab w:val="right" w:leader="dot" w:pos="8296"/>
            </w:tabs>
            <w:rPr>
              <w:rFonts w:cstheme="minorBidi"/>
              <w:noProof/>
              <w:kern w:val="2"/>
              <w:sz w:val="21"/>
            </w:rPr>
          </w:pPr>
          <w:hyperlink w:anchor="_Toc530228077" w:history="1">
            <w:r w:rsidRPr="0090248F">
              <w:rPr>
                <w:rStyle w:val="af1"/>
                <w:noProof/>
              </w:rPr>
              <w:t xml:space="preserve">10.1 </w:t>
            </w:r>
            <w:r w:rsidRPr="0090248F">
              <w:rPr>
                <w:rStyle w:val="af1"/>
                <w:noProof/>
              </w:rPr>
              <w:t>进度管理规范</w:t>
            </w:r>
            <w:r>
              <w:rPr>
                <w:noProof/>
                <w:webHidden/>
              </w:rPr>
              <w:tab/>
            </w:r>
            <w:r>
              <w:rPr>
                <w:noProof/>
                <w:webHidden/>
              </w:rPr>
              <w:fldChar w:fldCharType="begin"/>
            </w:r>
            <w:r>
              <w:rPr>
                <w:noProof/>
                <w:webHidden/>
              </w:rPr>
              <w:instrText xml:space="preserve"> PAGEREF _Toc530228077 \h </w:instrText>
            </w:r>
            <w:r>
              <w:rPr>
                <w:noProof/>
                <w:webHidden/>
              </w:rPr>
            </w:r>
            <w:r>
              <w:rPr>
                <w:noProof/>
                <w:webHidden/>
              </w:rPr>
              <w:fldChar w:fldCharType="separate"/>
            </w:r>
            <w:r>
              <w:rPr>
                <w:noProof/>
                <w:webHidden/>
              </w:rPr>
              <w:t>40</w:t>
            </w:r>
            <w:r>
              <w:rPr>
                <w:noProof/>
                <w:webHidden/>
              </w:rPr>
              <w:fldChar w:fldCharType="end"/>
            </w:r>
          </w:hyperlink>
        </w:p>
        <w:p w14:paraId="1C7B2534" w14:textId="518C6F88" w:rsidR="00397F0D" w:rsidRDefault="00397F0D">
          <w:pPr>
            <w:pStyle w:val="TOC2"/>
            <w:tabs>
              <w:tab w:val="right" w:leader="dot" w:pos="8296"/>
            </w:tabs>
            <w:rPr>
              <w:rFonts w:cstheme="minorBidi"/>
              <w:noProof/>
              <w:kern w:val="2"/>
              <w:sz w:val="21"/>
            </w:rPr>
          </w:pPr>
          <w:hyperlink w:anchor="_Toc530228078" w:history="1">
            <w:r w:rsidRPr="0090248F">
              <w:rPr>
                <w:rStyle w:val="af1"/>
                <w:noProof/>
              </w:rPr>
              <w:t xml:space="preserve">10.2 </w:t>
            </w:r>
            <w:r w:rsidRPr="0090248F">
              <w:rPr>
                <w:rStyle w:val="af1"/>
                <w:noProof/>
              </w:rPr>
              <w:t>进度管理工具</w:t>
            </w:r>
            <w:r>
              <w:rPr>
                <w:noProof/>
                <w:webHidden/>
              </w:rPr>
              <w:tab/>
            </w:r>
            <w:r>
              <w:rPr>
                <w:noProof/>
                <w:webHidden/>
              </w:rPr>
              <w:fldChar w:fldCharType="begin"/>
            </w:r>
            <w:r>
              <w:rPr>
                <w:noProof/>
                <w:webHidden/>
              </w:rPr>
              <w:instrText xml:space="preserve"> PAGEREF _Toc530228078 \h </w:instrText>
            </w:r>
            <w:r>
              <w:rPr>
                <w:noProof/>
                <w:webHidden/>
              </w:rPr>
            </w:r>
            <w:r>
              <w:rPr>
                <w:noProof/>
                <w:webHidden/>
              </w:rPr>
              <w:fldChar w:fldCharType="separate"/>
            </w:r>
            <w:r>
              <w:rPr>
                <w:noProof/>
                <w:webHidden/>
              </w:rPr>
              <w:t>40</w:t>
            </w:r>
            <w:r>
              <w:rPr>
                <w:noProof/>
                <w:webHidden/>
              </w:rPr>
              <w:fldChar w:fldCharType="end"/>
            </w:r>
          </w:hyperlink>
        </w:p>
        <w:p w14:paraId="3B4EF06A" w14:textId="5E705CF6" w:rsidR="00397F0D" w:rsidRDefault="00397F0D">
          <w:pPr>
            <w:pStyle w:val="TOC2"/>
            <w:tabs>
              <w:tab w:val="right" w:leader="dot" w:pos="8296"/>
            </w:tabs>
            <w:rPr>
              <w:rFonts w:cstheme="minorBidi"/>
              <w:noProof/>
              <w:kern w:val="2"/>
              <w:sz w:val="21"/>
            </w:rPr>
          </w:pPr>
          <w:hyperlink w:anchor="_Toc530228079" w:history="1">
            <w:r w:rsidRPr="0090248F">
              <w:rPr>
                <w:rStyle w:val="af1"/>
                <w:noProof/>
              </w:rPr>
              <w:t xml:space="preserve">10.3 </w:t>
            </w:r>
            <w:r w:rsidRPr="0090248F">
              <w:rPr>
                <w:rStyle w:val="af1"/>
                <w:noProof/>
              </w:rPr>
              <w:t>进度管理方式</w:t>
            </w:r>
            <w:r>
              <w:rPr>
                <w:noProof/>
                <w:webHidden/>
              </w:rPr>
              <w:tab/>
            </w:r>
            <w:r>
              <w:rPr>
                <w:noProof/>
                <w:webHidden/>
              </w:rPr>
              <w:fldChar w:fldCharType="begin"/>
            </w:r>
            <w:r>
              <w:rPr>
                <w:noProof/>
                <w:webHidden/>
              </w:rPr>
              <w:instrText xml:space="preserve"> PAGEREF _Toc530228079 \h </w:instrText>
            </w:r>
            <w:r>
              <w:rPr>
                <w:noProof/>
                <w:webHidden/>
              </w:rPr>
            </w:r>
            <w:r>
              <w:rPr>
                <w:noProof/>
                <w:webHidden/>
              </w:rPr>
              <w:fldChar w:fldCharType="separate"/>
            </w:r>
            <w:r>
              <w:rPr>
                <w:noProof/>
                <w:webHidden/>
              </w:rPr>
              <w:t>40</w:t>
            </w:r>
            <w:r>
              <w:rPr>
                <w:noProof/>
                <w:webHidden/>
              </w:rPr>
              <w:fldChar w:fldCharType="end"/>
            </w:r>
          </w:hyperlink>
        </w:p>
        <w:p w14:paraId="5E69F902" w14:textId="0B61F745" w:rsidR="00397F0D" w:rsidRDefault="00397F0D">
          <w:pPr>
            <w:pStyle w:val="TOC1"/>
            <w:tabs>
              <w:tab w:val="right" w:leader="dot" w:pos="8296"/>
            </w:tabs>
            <w:rPr>
              <w:noProof/>
            </w:rPr>
          </w:pPr>
          <w:hyperlink w:anchor="_Toc530228080" w:history="1">
            <w:r w:rsidRPr="0090248F">
              <w:rPr>
                <w:rStyle w:val="af1"/>
                <w:noProof/>
              </w:rPr>
              <w:t xml:space="preserve">11 </w:t>
            </w:r>
            <w:r w:rsidRPr="0090248F">
              <w:rPr>
                <w:rStyle w:val="af1"/>
                <w:noProof/>
              </w:rPr>
              <w:t>成本管理计划</w:t>
            </w:r>
            <w:r>
              <w:rPr>
                <w:noProof/>
                <w:webHidden/>
              </w:rPr>
              <w:tab/>
            </w:r>
            <w:r>
              <w:rPr>
                <w:noProof/>
                <w:webHidden/>
              </w:rPr>
              <w:fldChar w:fldCharType="begin"/>
            </w:r>
            <w:r>
              <w:rPr>
                <w:noProof/>
                <w:webHidden/>
              </w:rPr>
              <w:instrText xml:space="preserve"> PAGEREF _Toc530228080 \h </w:instrText>
            </w:r>
            <w:r>
              <w:rPr>
                <w:noProof/>
                <w:webHidden/>
              </w:rPr>
            </w:r>
            <w:r>
              <w:rPr>
                <w:noProof/>
                <w:webHidden/>
              </w:rPr>
              <w:fldChar w:fldCharType="separate"/>
            </w:r>
            <w:r>
              <w:rPr>
                <w:noProof/>
                <w:webHidden/>
              </w:rPr>
              <w:t>41</w:t>
            </w:r>
            <w:r>
              <w:rPr>
                <w:noProof/>
                <w:webHidden/>
              </w:rPr>
              <w:fldChar w:fldCharType="end"/>
            </w:r>
          </w:hyperlink>
        </w:p>
        <w:p w14:paraId="2282AE26" w14:textId="7764489A" w:rsidR="00397F0D" w:rsidRDefault="00397F0D">
          <w:pPr>
            <w:pStyle w:val="TOC2"/>
            <w:tabs>
              <w:tab w:val="right" w:leader="dot" w:pos="8296"/>
            </w:tabs>
            <w:rPr>
              <w:rFonts w:cstheme="minorBidi"/>
              <w:noProof/>
              <w:kern w:val="2"/>
              <w:sz w:val="21"/>
            </w:rPr>
          </w:pPr>
          <w:hyperlink w:anchor="_Toc530228081" w:history="1">
            <w:r w:rsidRPr="0090248F">
              <w:rPr>
                <w:rStyle w:val="af1"/>
                <w:noProof/>
              </w:rPr>
              <w:t xml:space="preserve">11.1 </w:t>
            </w:r>
            <w:r w:rsidRPr="0090248F">
              <w:rPr>
                <w:rStyle w:val="af1"/>
                <w:noProof/>
              </w:rPr>
              <w:t>成本估计规范</w:t>
            </w:r>
            <w:r>
              <w:rPr>
                <w:noProof/>
                <w:webHidden/>
              </w:rPr>
              <w:tab/>
            </w:r>
            <w:r>
              <w:rPr>
                <w:noProof/>
                <w:webHidden/>
              </w:rPr>
              <w:fldChar w:fldCharType="begin"/>
            </w:r>
            <w:r>
              <w:rPr>
                <w:noProof/>
                <w:webHidden/>
              </w:rPr>
              <w:instrText xml:space="preserve"> PAGEREF _Toc530228081 \h </w:instrText>
            </w:r>
            <w:r>
              <w:rPr>
                <w:noProof/>
                <w:webHidden/>
              </w:rPr>
            </w:r>
            <w:r>
              <w:rPr>
                <w:noProof/>
                <w:webHidden/>
              </w:rPr>
              <w:fldChar w:fldCharType="separate"/>
            </w:r>
            <w:r>
              <w:rPr>
                <w:noProof/>
                <w:webHidden/>
              </w:rPr>
              <w:t>41</w:t>
            </w:r>
            <w:r>
              <w:rPr>
                <w:noProof/>
                <w:webHidden/>
              </w:rPr>
              <w:fldChar w:fldCharType="end"/>
            </w:r>
          </w:hyperlink>
        </w:p>
        <w:p w14:paraId="0A5FBB47" w14:textId="3688DA8E" w:rsidR="00397F0D" w:rsidRDefault="00397F0D">
          <w:pPr>
            <w:pStyle w:val="TOC2"/>
            <w:tabs>
              <w:tab w:val="right" w:leader="dot" w:pos="8296"/>
            </w:tabs>
            <w:rPr>
              <w:rFonts w:cstheme="minorBidi"/>
              <w:noProof/>
              <w:kern w:val="2"/>
              <w:sz w:val="21"/>
            </w:rPr>
          </w:pPr>
          <w:hyperlink w:anchor="_Toc530228082" w:history="1">
            <w:r w:rsidRPr="0090248F">
              <w:rPr>
                <w:rStyle w:val="af1"/>
                <w:noProof/>
              </w:rPr>
              <w:t xml:space="preserve">11.2 </w:t>
            </w:r>
            <w:r w:rsidRPr="0090248F">
              <w:rPr>
                <w:rStyle w:val="af1"/>
                <w:noProof/>
              </w:rPr>
              <w:t>估计成本</w:t>
            </w:r>
            <w:r>
              <w:rPr>
                <w:noProof/>
                <w:webHidden/>
              </w:rPr>
              <w:tab/>
            </w:r>
            <w:r>
              <w:rPr>
                <w:noProof/>
                <w:webHidden/>
              </w:rPr>
              <w:fldChar w:fldCharType="begin"/>
            </w:r>
            <w:r>
              <w:rPr>
                <w:noProof/>
                <w:webHidden/>
              </w:rPr>
              <w:instrText xml:space="preserve"> PAGEREF _Toc530228082 \h </w:instrText>
            </w:r>
            <w:r>
              <w:rPr>
                <w:noProof/>
                <w:webHidden/>
              </w:rPr>
            </w:r>
            <w:r>
              <w:rPr>
                <w:noProof/>
                <w:webHidden/>
              </w:rPr>
              <w:fldChar w:fldCharType="separate"/>
            </w:r>
            <w:r>
              <w:rPr>
                <w:noProof/>
                <w:webHidden/>
              </w:rPr>
              <w:t>41</w:t>
            </w:r>
            <w:r>
              <w:rPr>
                <w:noProof/>
                <w:webHidden/>
              </w:rPr>
              <w:fldChar w:fldCharType="end"/>
            </w:r>
          </w:hyperlink>
        </w:p>
        <w:p w14:paraId="15A0539C" w14:textId="7640FFA6" w:rsidR="00397F0D" w:rsidRDefault="00397F0D">
          <w:pPr>
            <w:pStyle w:val="TOC3"/>
            <w:tabs>
              <w:tab w:val="right" w:leader="dot" w:pos="8296"/>
            </w:tabs>
            <w:rPr>
              <w:rFonts w:cstheme="minorBidi"/>
              <w:noProof/>
              <w:kern w:val="2"/>
              <w:sz w:val="21"/>
            </w:rPr>
          </w:pPr>
          <w:hyperlink w:anchor="_Toc530228083" w:history="1">
            <w:r w:rsidRPr="0090248F">
              <w:rPr>
                <w:rStyle w:val="af1"/>
                <w:noProof/>
              </w:rPr>
              <w:t xml:space="preserve">11.2.1 </w:t>
            </w:r>
            <w:r w:rsidRPr="0090248F">
              <w:rPr>
                <w:rStyle w:val="af1"/>
                <w:noProof/>
              </w:rPr>
              <w:t>人工成本估算</w:t>
            </w:r>
            <w:r>
              <w:rPr>
                <w:noProof/>
                <w:webHidden/>
              </w:rPr>
              <w:tab/>
            </w:r>
            <w:r>
              <w:rPr>
                <w:noProof/>
                <w:webHidden/>
              </w:rPr>
              <w:fldChar w:fldCharType="begin"/>
            </w:r>
            <w:r>
              <w:rPr>
                <w:noProof/>
                <w:webHidden/>
              </w:rPr>
              <w:instrText xml:space="preserve"> PAGEREF _Toc530228083 \h </w:instrText>
            </w:r>
            <w:r>
              <w:rPr>
                <w:noProof/>
                <w:webHidden/>
              </w:rPr>
            </w:r>
            <w:r>
              <w:rPr>
                <w:noProof/>
                <w:webHidden/>
              </w:rPr>
              <w:fldChar w:fldCharType="separate"/>
            </w:r>
            <w:r>
              <w:rPr>
                <w:noProof/>
                <w:webHidden/>
              </w:rPr>
              <w:t>41</w:t>
            </w:r>
            <w:r>
              <w:rPr>
                <w:noProof/>
                <w:webHidden/>
              </w:rPr>
              <w:fldChar w:fldCharType="end"/>
            </w:r>
          </w:hyperlink>
        </w:p>
        <w:p w14:paraId="42B43FB8" w14:textId="0639854F" w:rsidR="00397F0D" w:rsidRDefault="00397F0D">
          <w:pPr>
            <w:pStyle w:val="TOC3"/>
            <w:tabs>
              <w:tab w:val="right" w:leader="dot" w:pos="8296"/>
            </w:tabs>
            <w:rPr>
              <w:rFonts w:cstheme="minorBidi"/>
              <w:noProof/>
              <w:kern w:val="2"/>
              <w:sz w:val="21"/>
            </w:rPr>
          </w:pPr>
          <w:hyperlink w:anchor="_Toc530228084" w:history="1">
            <w:r w:rsidRPr="0090248F">
              <w:rPr>
                <w:rStyle w:val="af1"/>
                <w:noProof/>
              </w:rPr>
              <w:t xml:space="preserve">11.2.2 </w:t>
            </w:r>
            <w:r w:rsidRPr="0090248F">
              <w:rPr>
                <w:rStyle w:val="af1"/>
                <w:noProof/>
              </w:rPr>
              <w:t>非人工成本估算</w:t>
            </w:r>
            <w:r>
              <w:rPr>
                <w:noProof/>
                <w:webHidden/>
              </w:rPr>
              <w:tab/>
            </w:r>
            <w:r>
              <w:rPr>
                <w:noProof/>
                <w:webHidden/>
              </w:rPr>
              <w:fldChar w:fldCharType="begin"/>
            </w:r>
            <w:r>
              <w:rPr>
                <w:noProof/>
                <w:webHidden/>
              </w:rPr>
              <w:instrText xml:space="preserve"> PAGEREF _Toc530228084 \h </w:instrText>
            </w:r>
            <w:r>
              <w:rPr>
                <w:noProof/>
                <w:webHidden/>
              </w:rPr>
            </w:r>
            <w:r>
              <w:rPr>
                <w:noProof/>
                <w:webHidden/>
              </w:rPr>
              <w:fldChar w:fldCharType="separate"/>
            </w:r>
            <w:r>
              <w:rPr>
                <w:noProof/>
                <w:webHidden/>
              </w:rPr>
              <w:t>41</w:t>
            </w:r>
            <w:r>
              <w:rPr>
                <w:noProof/>
                <w:webHidden/>
              </w:rPr>
              <w:fldChar w:fldCharType="end"/>
            </w:r>
          </w:hyperlink>
        </w:p>
        <w:p w14:paraId="17FD4A97" w14:textId="28267350" w:rsidR="00397F0D" w:rsidRDefault="00397F0D">
          <w:pPr>
            <w:pStyle w:val="TOC2"/>
            <w:tabs>
              <w:tab w:val="right" w:leader="dot" w:pos="8296"/>
            </w:tabs>
            <w:rPr>
              <w:rFonts w:cstheme="minorBidi"/>
              <w:noProof/>
              <w:kern w:val="2"/>
              <w:sz w:val="21"/>
            </w:rPr>
          </w:pPr>
          <w:hyperlink w:anchor="_Toc530228085" w:history="1">
            <w:r w:rsidRPr="0090248F">
              <w:rPr>
                <w:rStyle w:val="af1"/>
                <w:noProof/>
              </w:rPr>
              <w:t xml:space="preserve">11.3 </w:t>
            </w:r>
            <w:r w:rsidRPr="0090248F">
              <w:rPr>
                <w:rStyle w:val="af1"/>
                <w:noProof/>
              </w:rPr>
              <w:t>总体预算</w:t>
            </w:r>
            <w:r>
              <w:rPr>
                <w:noProof/>
                <w:webHidden/>
              </w:rPr>
              <w:tab/>
            </w:r>
            <w:r>
              <w:rPr>
                <w:noProof/>
                <w:webHidden/>
              </w:rPr>
              <w:fldChar w:fldCharType="begin"/>
            </w:r>
            <w:r>
              <w:rPr>
                <w:noProof/>
                <w:webHidden/>
              </w:rPr>
              <w:instrText xml:space="preserve"> PAGEREF _Toc530228085 \h </w:instrText>
            </w:r>
            <w:r>
              <w:rPr>
                <w:noProof/>
                <w:webHidden/>
              </w:rPr>
            </w:r>
            <w:r>
              <w:rPr>
                <w:noProof/>
                <w:webHidden/>
              </w:rPr>
              <w:fldChar w:fldCharType="separate"/>
            </w:r>
            <w:r>
              <w:rPr>
                <w:noProof/>
                <w:webHidden/>
              </w:rPr>
              <w:t>42</w:t>
            </w:r>
            <w:r>
              <w:rPr>
                <w:noProof/>
                <w:webHidden/>
              </w:rPr>
              <w:fldChar w:fldCharType="end"/>
            </w:r>
          </w:hyperlink>
        </w:p>
        <w:p w14:paraId="6B23470A" w14:textId="7A237E0B" w:rsidR="00397F0D" w:rsidRDefault="00397F0D">
          <w:pPr>
            <w:pStyle w:val="TOC1"/>
            <w:tabs>
              <w:tab w:val="right" w:leader="dot" w:pos="8296"/>
            </w:tabs>
            <w:rPr>
              <w:noProof/>
            </w:rPr>
          </w:pPr>
          <w:hyperlink w:anchor="_Toc530228086" w:history="1">
            <w:r w:rsidRPr="0090248F">
              <w:rPr>
                <w:rStyle w:val="af1"/>
                <w:noProof/>
              </w:rPr>
              <w:t xml:space="preserve">12 </w:t>
            </w:r>
            <w:r w:rsidRPr="0090248F">
              <w:rPr>
                <w:rStyle w:val="af1"/>
                <w:noProof/>
              </w:rPr>
              <w:t>采购管理计划</w:t>
            </w:r>
            <w:r>
              <w:rPr>
                <w:noProof/>
                <w:webHidden/>
              </w:rPr>
              <w:tab/>
            </w:r>
            <w:r>
              <w:rPr>
                <w:noProof/>
                <w:webHidden/>
              </w:rPr>
              <w:fldChar w:fldCharType="begin"/>
            </w:r>
            <w:r>
              <w:rPr>
                <w:noProof/>
                <w:webHidden/>
              </w:rPr>
              <w:instrText xml:space="preserve"> PAGEREF _Toc530228086 \h </w:instrText>
            </w:r>
            <w:r>
              <w:rPr>
                <w:noProof/>
                <w:webHidden/>
              </w:rPr>
            </w:r>
            <w:r>
              <w:rPr>
                <w:noProof/>
                <w:webHidden/>
              </w:rPr>
              <w:fldChar w:fldCharType="separate"/>
            </w:r>
            <w:r>
              <w:rPr>
                <w:noProof/>
                <w:webHidden/>
              </w:rPr>
              <w:t>42</w:t>
            </w:r>
            <w:r>
              <w:rPr>
                <w:noProof/>
                <w:webHidden/>
              </w:rPr>
              <w:fldChar w:fldCharType="end"/>
            </w:r>
          </w:hyperlink>
        </w:p>
        <w:p w14:paraId="43692FB6" w14:textId="2C097CCA" w:rsidR="00397F0D" w:rsidRDefault="00397F0D">
          <w:pPr>
            <w:pStyle w:val="TOC2"/>
            <w:tabs>
              <w:tab w:val="right" w:leader="dot" w:pos="8296"/>
            </w:tabs>
            <w:rPr>
              <w:rFonts w:cstheme="minorBidi"/>
              <w:noProof/>
              <w:kern w:val="2"/>
              <w:sz w:val="21"/>
            </w:rPr>
          </w:pPr>
          <w:hyperlink w:anchor="_Toc530228087" w:history="1">
            <w:r w:rsidRPr="0090248F">
              <w:rPr>
                <w:rStyle w:val="af1"/>
                <w:noProof/>
              </w:rPr>
              <w:t xml:space="preserve">12.1 </w:t>
            </w:r>
            <w:r w:rsidRPr="0090248F">
              <w:rPr>
                <w:rStyle w:val="af1"/>
                <w:noProof/>
              </w:rPr>
              <w:t>采购策略</w:t>
            </w:r>
            <w:r>
              <w:rPr>
                <w:noProof/>
                <w:webHidden/>
              </w:rPr>
              <w:tab/>
            </w:r>
            <w:r>
              <w:rPr>
                <w:noProof/>
                <w:webHidden/>
              </w:rPr>
              <w:fldChar w:fldCharType="begin"/>
            </w:r>
            <w:r>
              <w:rPr>
                <w:noProof/>
                <w:webHidden/>
              </w:rPr>
              <w:instrText xml:space="preserve"> PAGEREF _Toc530228087 \h </w:instrText>
            </w:r>
            <w:r>
              <w:rPr>
                <w:noProof/>
                <w:webHidden/>
              </w:rPr>
            </w:r>
            <w:r>
              <w:rPr>
                <w:noProof/>
                <w:webHidden/>
              </w:rPr>
              <w:fldChar w:fldCharType="separate"/>
            </w:r>
            <w:r>
              <w:rPr>
                <w:noProof/>
                <w:webHidden/>
              </w:rPr>
              <w:t>42</w:t>
            </w:r>
            <w:r>
              <w:rPr>
                <w:noProof/>
                <w:webHidden/>
              </w:rPr>
              <w:fldChar w:fldCharType="end"/>
            </w:r>
          </w:hyperlink>
        </w:p>
        <w:p w14:paraId="3558344E" w14:textId="4EC6ACDD" w:rsidR="00397F0D" w:rsidRDefault="00397F0D">
          <w:pPr>
            <w:pStyle w:val="TOC2"/>
            <w:tabs>
              <w:tab w:val="right" w:leader="dot" w:pos="8296"/>
            </w:tabs>
            <w:rPr>
              <w:rFonts w:cstheme="minorBidi"/>
              <w:noProof/>
              <w:kern w:val="2"/>
              <w:sz w:val="21"/>
            </w:rPr>
          </w:pPr>
          <w:hyperlink w:anchor="_Toc530228088" w:history="1">
            <w:r w:rsidRPr="0090248F">
              <w:rPr>
                <w:rStyle w:val="af1"/>
                <w:noProof/>
              </w:rPr>
              <w:t xml:space="preserve">12.2 </w:t>
            </w:r>
            <w:r w:rsidRPr="0090248F">
              <w:rPr>
                <w:rStyle w:val="af1"/>
                <w:noProof/>
              </w:rPr>
              <w:t>采购内容</w:t>
            </w:r>
            <w:r>
              <w:rPr>
                <w:noProof/>
                <w:webHidden/>
              </w:rPr>
              <w:tab/>
            </w:r>
            <w:r>
              <w:rPr>
                <w:noProof/>
                <w:webHidden/>
              </w:rPr>
              <w:fldChar w:fldCharType="begin"/>
            </w:r>
            <w:r>
              <w:rPr>
                <w:noProof/>
                <w:webHidden/>
              </w:rPr>
              <w:instrText xml:space="preserve"> PAGEREF _Toc530228088 \h </w:instrText>
            </w:r>
            <w:r>
              <w:rPr>
                <w:noProof/>
                <w:webHidden/>
              </w:rPr>
            </w:r>
            <w:r>
              <w:rPr>
                <w:noProof/>
                <w:webHidden/>
              </w:rPr>
              <w:fldChar w:fldCharType="separate"/>
            </w:r>
            <w:r>
              <w:rPr>
                <w:noProof/>
                <w:webHidden/>
              </w:rPr>
              <w:t>43</w:t>
            </w:r>
            <w:r>
              <w:rPr>
                <w:noProof/>
                <w:webHidden/>
              </w:rPr>
              <w:fldChar w:fldCharType="end"/>
            </w:r>
          </w:hyperlink>
        </w:p>
        <w:p w14:paraId="13DB705A" w14:textId="67F5A713" w:rsidR="00397F0D" w:rsidRDefault="00397F0D">
          <w:pPr>
            <w:pStyle w:val="TOC2"/>
            <w:tabs>
              <w:tab w:val="right" w:leader="dot" w:pos="8296"/>
            </w:tabs>
            <w:rPr>
              <w:rFonts w:cstheme="minorBidi"/>
              <w:noProof/>
              <w:kern w:val="2"/>
              <w:sz w:val="21"/>
            </w:rPr>
          </w:pPr>
          <w:hyperlink w:anchor="_Toc530228089" w:history="1">
            <w:r w:rsidRPr="0090248F">
              <w:rPr>
                <w:rStyle w:val="af1"/>
                <w:noProof/>
              </w:rPr>
              <w:t xml:space="preserve">12.3 </w:t>
            </w:r>
            <w:r w:rsidRPr="0090248F">
              <w:rPr>
                <w:rStyle w:val="af1"/>
                <w:noProof/>
              </w:rPr>
              <w:t>采购人员</w:t>
            </w:r>
            <w:r>
              <w:rPr>
                <w:noProof/>
                <w:webHidden/>
              </w:rPr>
              <w:tab/>
            </w:r>
            <w:r>
              <w:rPr>
                <w:noProof/>
                <w:webHidden/>
              </w:rPr>
              <w:fldChar w:fldCharType="begin"/>
            </w:r>
            <w:r>
              <w:rPr>
                <w:noProof/>
                <w:webHidden/>
              </w:rPr>
              <w:instrText xml:space="preserve"> PAGEREF _Toc530228089 \h </w:instrText>
            </w:r>
            <w:r>
              <w:rPr>
                <w:noProof/>
                <w:webHidden/>
              </w:rPr>
            </w:r>
            <w:r>
              <w:rPr>
                <w:noProof/>
                <w:webHidden/>
              </w:rPr>
              <w:fldChar w:fldCharType="separate"/>
            </w:r>
            <w:r>
              <w:rPr>
                <w:noProof/>
                <w:webHidden/>
              </w:rPr>
              <w:t>43</w:t>
            </w:r>
            <w:r>
              <w:rPr>
                <w:noProof/>
                <w:webHidden/>
              </w:rPr>
              <w:fldChar w:fldCharType="end"/>
            </w:r>
          </w:hyperlink>
        </w:p>
        <w:p w14:paraId="6471E244" w14:textId="6FDD2A61" w:rsidR="00397F0D" w:rsidRDefault="00397F0D">
          <w:pPr>
            <w:pStyle w:val="TOC2"/>
            <w:tabs>
              <w:tab w:val="right" w:leader="dot" w:pos="8296"/>
            </w:tabs>
            <w:rPr>
              <w:rFonts w:cstheme="minorBidi"/>
              <w:noProof/>
              <w:kern w:val="2"/>
              <w:sz w:val="21"/>
            </w:rPr>
          </w:pPr>
          <w:hyperlink w:anchor="_Toc530228090" w:history="1">
            <w:r w:rsidRPr="0090248F">
              <w:rPr>
                <w:rStyle w:val="af1"/>
                <w:noProof/>
              </w:rPr>
              <w:t xml:space="preserve">12.4 </w:t>
            </w:r>
            <w:r w:rsidRPr="0090248F">
              <w:rPr>
                <w:rStyle w:val="af1"/>
                <w:noProof/>
              </w:rPr>
              <w:t>采购流程</w:t>
            </w:r>
            <w:r>
              <w:rPr>
                <w:noProof/>
                <w:webHidden/>
              </w:rPr>
              <w:tab/>
            </w:r>
            <w:r>
              <w:rPr>
                <w:noProof/>
                <w:webHidden/>
              </w:rPr>
              <w:fldChar w:fldCharType="begin"/>
            </w:r>
            <w:r>
              <w:rPr>
                <w:noProof/>
                <w:webHidden/>
              </w:rPr>
              <w:instrText xml:space="preserve"> PAGEREF _Toc530228090 \h </w:instrText>
            </w:r>
            <w:r>
              <w:rPr>
                <w:noProof/>
                <w:webHidden/>
              </w:rPr>
            </w:r>
            <w:r>
              <w:rPr>
                <w:noProof/>
                <w:webHidden/>
              </w:rPr>
              <w:fldChar w:fldCharType="separate"/>
            </w:r>
            <w:r>
              <w:rPr>
                <w:noProof/>
                <w:webHidden/>
              </w:rPr>
              <w:t>43</w:t>
            </w:r>
            <w:r>
              <w:rPr>
                <w:noProof/>
                <w:webHidden/>
              </w:rPr>
              <w:fldChar w:fldCharType="end"/>
            </w:r>
          </w:hyperlink>
        </w:p>
        <w:p w14:paraId="0002460A" w14:textId="77ECFE28" w:rsidR="00397F0D" w:rsidRDefault="00397F0D">
          <w:pPr>
            <w:pStyle w:val="TOC2"/>
            <w:tabs>
              <w:tab w:val="right" w:leader="dot" w:pos="8296"/>
            </w:tabs>
            <w:rPr>
              <w:rFonts w:cstheme="minorBidi"/>
              <w:noProof/>
              <w:kern w:val="2"/>
              <w:sz w:val="21"/>
            </w:rPr>
          </w:pPr>
          <w:hyperlink w:anchor="_Toc530228091" w:history="1">
            <w:r w:rsidRPr="0090248F">
              <w:rPr>
                <w:rStyle w:val="af1"/>
                <w:noProof/>
              </w:rPr>
              <w:t xml:space="preserve">12.5 </w:t>
            </w:r>
            <w:r w:rsidRPr="0090248F">
              <w:rPr>
                <w:rStyle w:val="af1"/>
                <w:noProof/>
              </w:rPr>
              <w:t>采购风险</w:t>
            </w:r>
            <w:r>
              <w:rPr>
                <w:noProof/>
                <w:webHidden/>
              </w:rPr>
              <w:tab/>
            </w:r>
            <w:r>
              <w:rPr>
                <w:noProof/>
                <w:webHidden/>
              </w:rPr>
              <w:fldChar w:fldCharType="begin"/>
            </w:r>
            <w:r>
              <w:rPr>
                <w:noProof/>
                <w:webHidden/>
              </w:rPr>
              <w:instrText xml:space="preserve"> PAGEREF _Toc530228091 \h </w:instrText>
            </w:r>
            <w:r>
              <w:rPr>
                <w:noProof/>
                <w:webHidden/>
              </w:rPr>
            </w:r>
            <w:r>
              <w:rPr>
                <w:noProof/>
                <w:webHidden/>
              </w:rPr>
              <w:fldChar w:fldCharType="separate"/>
            </w:r>
            <w:r>
              <w:rPr>
                <w:noProof/>
                <w:webHidden/>
              </w:rPr>
              <w:t>44</w:t>
            </w:r>
            <w:r>
              <w:rPr>
                <w:noProof/>
                <w:webHidden/>
              </w:rPr>
              <w:fldChar w:fldCharType="end"/>
            </w:r>
          </w:hyperlink>
        </w:p>
        <w:p w14:paraId="7245A05B" w14:textId="09EF983C" w:rsidR="00397F0D" w:rsidRDefault="00397F0D">
          <w:pPr>
            <w:pStyle w:val="TOC1"/>
            <w:tabs>
              <w:tab w:val="right" w:leader="dot" w:pos="8296"/>
            </w:tabs>
            <w:rPr>
              <w:noProof/>
            </w:rPr>
          </w:pPr>
          <w:hyperlink w:anchor="_Toc530228092" w:history="1">
            <w:r w:rsidRPr="0090248F">
              <w:rPr>
                <w:rStyle w:val="af1"/>
                <w:noProof/>
              </w:rPr>
              <w:t xml:space="preserve">13 </w:t>
            </w:r>
            <w:r w:rsidRPr="0090248F">
              <w:rPr>
                <w:rStyle w:val="af1"/>
                <w:noProof/>
              </w:rPr>
              <w:t>配置管理计划</w:t>
            </w:r>
            <w:r>
              <w:rPr>
                <w:noProof/>
                <w:webHidden/>
              </w:rPr>
              <w:tab/>
            </w:r>
            <w:r>
              <w:rPr>
                <w:noProof/>
                <w:webHidden/>
              </w:rPr>
              <w:fldChar w:fldCharType="begin"/>
            </w:r>
            <w:r>
              <w:rPr>
                <w:noProof/>
                <w:webHidden/>
              </w:rPr>
              <w:instrText xml:space="preserve"> PAGEREF _Toc530228092 \h </w:instrText>
            </w:r>
            <w:r>
              <w:rPr>
                <w:noProof/>
                <w:webHidden/>
              </w:rPr>
            </w:r>
            <w:r>
              <w:rPr>
                <w:noProof/>
                <w:webHidden/>
              </w:rPr>
              <w:fldChar w:fldCharType="separate"/>
            </w:r>
            <w:r>
              <w:rPr>
                <w:noProof/>
                <w:webHidden/>
              </w:rPr>
              <w:t>44</w:t>
            </w:r>
            <w:r>
              <w:rPr>
                <w:noProof/>
                <w:webHidden/>
              </w:rPr>
              <w:fldChar w:fldCharType="end"/>
            </w:r>
          </w:hyperlink>
        </w:p>
        <w:p w14:paraId="7425C223" w14:textId="6142A28C" w:rsidR="00397F0D" w:rsidRDefault="00397F0D">
          <w:pPr>
            <w:pStyle w:val="TOC2"/>
            <w:tabs>
              <w:tab w:val="right" w:leader="dot" w:pos="8296"/>
            </w:tabs>
            <w:rPr>
              <w:rFonts w:cstheme="minorBidi"/>
              <w:noProof/>
              <w:kern w:val="2"/>
              <w:sz w:val="21"/>
            </w:rPr>
          </w:pPr>
          <w:hyperlink w:anchor="_Toc530228093" w:history="1">
            <w:r w:rsidRPr="0090248F">
              <w:rPr>
                <w:rStyle w:val="af1"/>
                <w:noProof/>
              </w:rPr>
              <w:t>13.1</w:t>
            </w:r>
            <w:r w:rsidRPr="0090248F">
              <w:rPr>
                <w:rStyle w:val="af1"/>
                <w:noProof/>
              </w:rPr>
              <w:t>配置管理</w:t>
            </w:r>
            <w:r>
              <w:rPr>
                <w:noProof/>
                <w:webHidden/>
              </w:rPr>
              <w:tab/>
            </w:r>
            <w:r>
              <w:rPr>
                <w:noProof/>
                <w:webHidden/>
              </w:rPr>
              <w:fldChar w:fldCharType="begin"/>
            </w:r>
            <w:r>
              <w:rPr>
                <w:noProof/>
                <w:webHidden/>
              </w:rPr>
              <w:instrText xml:space="preserve"> PAGEREF _Toc530228093 \h </w:instrText>
            </w:r>
            <w:r>
              <w:rPr>
                <w:noProof/>
                <w:webHidden/>
              </w:rPr>
            </w:r>
            <w:r>
              <w:rPr>
                <w:noProof/>
                <w:webHidden/>
              </w:rPr>
              <w:fldChar w:fldCharType="separate"/>
            </w:r>
            <w:r>
              <w:rPr>
                <w:noProof/>
                <w:webHidden/>
              </w:rPr>
              <w:t>44</w:t>
            </w:r>
            <w:r>
              <w:rPr>
                <w:noProof/>
                <w:webHidden/>
              </w:rPr>
              <w:fldChar w:fldCharType="end"/>
            </w:r>
          </w:hyperlink>
        </w:p>
        <w:p w14:paraId="6795A2E3" w14:textId="7A1F09C8" w:rsidR="00397F0D" w:rsidRDefault="00397F0D">
          <w:pPr>
            <w:pStyle w:val="TOC3"/>
            <w:tabs>
              <w:tab w:val="right" w:leader="dot" w:pos="8296"/>
            </w:tabs>
            <w:rPr>
              <w:rFonts w:cstheme="minorBidi"/>
              <w:noProof/>
              <w:kern w:val="2"/>
              <w:sz w:val="21"/>
            </w:rPr>
          </w:pPr>
          <w:hyperlink w:anchor="_Toc530228094" w:history="1">
            <w:r w:rsidRPr="0090248F">
              <w:rPr>
                <w:rStyle w:val="af1"/>
                <w:noProof/>
              </w:rPr>
              <w:t>13.1.1</w:t>
            </w:r>
            <w:r w:rsidRPr="0090248F">
              <w:rPr>
                <w:rStyle w:val="af1"/>
                <w:noProof/>
              </w:rPr>
              <w:t>配置项</w:t>
            </w:r>
            <w:r>
              <w:rPr>
                <w:noProof/>
                <w:webHidden/>
              </w:rPr>
              <w:tab/>
            </w:r>
            <w:r>
              <w:rPr>
                <w:noProof/>
                <w:webHidden/>
              </w:rPr>
              <w:fldChar w:fldCharType="begin"/>
            </w:r>
            <w:r>
              <w:rPr>
                <w:noProof/>
                <w:webHidden/>
              </w:rPr>
              <w:instrText xml:space="preserve"> PAGEREF _Toc530228094 \h </w:instrText>
            </w:r>
            <w:r>
              <w:rPr>
                <w:noProof/>
                <w:webHidden/>
              </w:rPr>
            </w:r>
            <w:r>
              <w:rPr>
                <w:noProof/>
                <w:webHidden/>
              </w:rPr>
              <w:fldChar w:fldCharType="separate"/>
            </w:r>
            <w:r>
              <w:rPr>
                <w:noProof/>
                <w:webHidden/>
              </w:rPr>
              <w:t>44</w:t>
            </w:r>
            <w:r>
              <w:rPr>
                <w:noProof/>
                <w:webHidden/>
              </w:rPr>
              <w:fldChar w:fldCharType="end"/>
            </w:r>
          </w:hyperlink>
        </w:p>
        <w:p w14:paraId="7296C723" w14:textId="2E199291" w:rsidR="00397F0D" w:rsidRDefault="00397F0D">
          <w:pPr>
            <w:pStyle w:val="TOC3"/>
            <w:tabs>
              <w:tab w:val="right" w:leader="dot" w:pos="8296"/>
            </w:tabs>
            <w:rPr>
              <w:rFonts w:cstheme="minorBidi"/>
              <w:noProof/>
              <w:kern w:val="2"/>
              <w:sz w:val="21"/>
            </w:rPr>
          </w:pPr>
          <w:hyperlink w:anchor="_Toc530228095" w:history="1">
            <w:r w:rsidRPr="0090248F">
              <w:rPr>
                <w:rStyle w:val="af1"/>
                <w:noProof/>
              </w:rPr>
              <w:t>13.1.2</w:t>
            </w:r>
            <w:r w:rsidRPr="0090248F">
              <w:rPr>
                <w:rStyle w:val="af1"/>
                <w:noProof/>
              </w:rPr>
              <w:t>配置命名</w:t>
            </w:r>
            <w:r>
              <w:rPr>
                <w:noProof/>
                <w:webHidden/>
              </w:rPr>
              <w:tab/>
            </w:r>
            <w:r>
              <w:rPr>
                <w:noProof/>
                <w:webHidden/>
              </w:rPr>
              <w:fldChar w:fldCharType="begin"/>
            </w:r>
            <w:r>
              <w:rPr>
                <w:noProof/>
                <w:webHidden/>
              </w:rPr>
              <w:instrText xml:space="preserve"> PAGEREF _Toc530228095 \h </w:instrText>
            </w:r>
            <w:r>
              <w:rPr>
                <w:noProof/>
                <w:webHidden/>
              </w:rPr>
            </w:r>
            <w:r>
              <w:rPr>
                <w:noProof/>
                <w:webHidden/>
              </w:rPr>
              <w:fldChar w:fldCharType="separate"/>
            </w:r>
            <w:r>
              <w:rPr>
                <w:noProof/>
                <w:webHidden/>
              </w:rPr>
              <w:t>44</w:t>
            </w:r>
            <w:r>
              <w:rPr>
                <w:noProof/>
                <w:webHidden/>
              </w:rPr>
              <w:fldChar w:fldCharType="end"/>
            </w:r>
          </w:hyperlink>
        </w:p>
        <w:p w14:paraId="1D628067" w14:textId="1DD67B3A" w:rsidR="00397F0D" w:rsidRDefault="00397F0D">
          <w:pPr>
            <w:pStyle w:val="TOC3"/>
            <w:tabs>
              <w:tab w:val="right" w:leader="dot" w:pos="8296"/>
            </w:tabs>
            <w:rPr>
              <w:rFonts w:cstheme="minorBidi"/>
              <w:noProof/>
              <w:kern w:val="2"/>
              <w:sz w:val="21"/>
            </w:rPr>
          </w:pPr>
          <w:hyperlink w:anchor="_Toc530228096" w:history="1">
            <w:r w:rsidRPr="0090248F">
              <w:rPr>
                <w:rStyle w:val="af1"/>
                <w:noProof/>
              </w:rPr>
              <w:t>13.1.3</w:t>
            </w:r>
            <w:r w:rsidRPr="0090248F">
              <w:rPr>
                <w:rStyle w:val="af1"/>
                <w:noProof/>
              </w:rPr>
              <w:t>标识代号</w:t>
            </w:r>
            <w:r>
              <w:rPr>
                <w:noProof/>
                <w:webHidden/>
              </w:rPr>
              <w:tab/>
            </w:r>
            <w:r>
              <w:rPr>
                <w:noProof/>
                <w:webHidden/>
              </w:rPr>
              <w:fldChar w:fldCharType="begin"/>
            </w:r>
            <w:r>
              <w:rPr>
                <w:noProof/>
                <w:webHidden/>
              </w:rPr>
              <w:instrText xml:space="preserve"> PAGEREF _Toc530228096 \h </w:instrText>
            </w:r>
            <w:r>
              <w:rPr>
                <w:noProof/>
                <w:webHidden/>
              </w:rPr>
            </w:r>
            <w:r>
              <w:rPr>
                <w:noProof/>
                <w:webHidden/>
              </w:rPr>
              <w:fldChar w:fldCharType="separate"/>
            </w:r>
            <w:r>
              <w:rPr>
                <w:noProof/>
                <w:webHidden/>
              </w:rPr>
              <w:t>44</w:t>
            </w:r>
            <w:r>
              <w:rPr>
                <w:noProof/>
                <w:webHidden/>
              </w:rPr>
              <w:fldChar w:fldCharType="end"/>
            </w:r>
          </w:hyperlink>
        </w:p>
        <w:p w14:paraId="66E4BE77" w14:textId="17460E26" w:rsidR="00397F0D" w:rsidRDefault="00397F0D">
          <w:pPr>
            <w:pStyle w:val="TOC3"/>
            <w:tabs>
              <w:tab w:val="right" w:leader="dot" w:pos="8296"/>
            </w:tabs>
            <w:rPr>
              <w:rFonts w:cstheme="minorBidi"/>
              <w:noProof/>
              <w:kern w:val="2"/>
              <w:sz w:val="21"/>
            </w:rPr>
          </w:pPr>
          <w:hyperlink w:anchor="_Toc530228097" w:history="1">
            <w:r w:rsidRPr="0090248F">
              <w:rPr>
                <w:rStyle w:val="af1"/>
                <w:noProof/>
              </w:rPr>
              <w:t xml:space="preserve">13.1.4 </w:t>
            </w:r>
            <w:r w:rsidRPr="0090248F">
              <w:rPr>
                <w:rStyle w:val="af1"/>
                <w:noProof/>
              </w:rPr>
              <w:t>配置人员</w:t>
            </w:r>
            <w:r>
              <w:rPr>
                <w:noProof/>
                <w:webHidden/>
              </w:rPr>
              <w:tab/>
            </w:r>
            <w:r>
              <w:rPr>
                <w:noProof/>
                <w:webHidden/>
              </w:rPr>
              <w:fldChar w:fldCharType="begin"/>
            </w:r>
            <w:r>
              <w:rPr>
                <w:noProof/>
                <w:webHidden/>
              </w:rPr>
              <w:instrText xml:space="preserve"> PAGEREF _Toc530228097 \h </w:instrText>
            </w:r>
            <w:r>
              <w:rPr>
                <w:noProof/>
                <w:webHidden/>
              </w:rPr>
            </w:r>
            <w:r>
              <w:rPr>
                <w:noProof/>
                <w:webHidden/>
              </w:rPr>
              <w:fldChar w:fldCharType="separate"/>
            </w:r>
            <w:r>
              <w:rPr>
                <w:noProof/>
                <w:webHidden/>
              </w:rPr>
              <w:t>45</w:t>
            </w:r>
            <w:r>
              <w:rPr>
                <w:noProof/>
                <w:webHidden/>
              </w:rPr>
              <w:fldChar w:fldCharType="end"/>
            </w:r>
          </w:hyperlink>
        </w:p>
        <w:p w14:paraId="706BCD45" w14:textId="6ED51997" w:rsidR="00397F0D" w:rsidRDefault="00397F0D">
          <w:pPr>
            <w:pStyle w:val="TOC2"/>
            <w:tabs>
              <w:tab w:val="right" w:leader="dot" w:pos="8296"/>
            </w:tabs>
            <w:rPr>
              <w:rFonts w:cstheme="minorBidi"/>
              <w:noProof/>
              <w:kern w:val="2"/>
              <w:sz w:val="21"/>
            </w:rPr>
          </w:pPr>
          <w:hyperlink w:anchor="_Toc530228098" w:history="1">
            <w:r w:rsidRPr="0090248F">
              <w:rPr>
                <w:rStyle w:val="af1"/>
                <w:noProof/>
              </w:rPr>
              <w:t xml:space="preserve">13.2 </w:t>
            </w:r>
            <w:r w:rsidRPr="0090248F">
              <w:rPr>
                <w:rStyle w:val="af1"/>
                <w:noProof/>
              </w:rPr>
              <w:t>版本管理</w:t>
            </w:r>
            <w:r>
              <w:rPr>
                <w:noProof/>
                <w:webHidden/>
              </w:rPr>
              <w:tab/>
            </w:r>
            <w:r>
              <w:rPr>
                <w:noProof/>
                <w:webHidden/>
              </w:rPr>
              <w:fldChar w:fldCharType="begin"/>
            </w:r>
            <w:r>
              <w:rPr>
                <w:noProof/>
                <w:webHidden/>
              </w:rPr>
              <w:instrText xml:space="preserve"> PAGEREF _Toc530228098 \h </w:instrText>
            </w:r>
            <w:r>
              <w:rPr>
                <w:noProof/>
                <w:webHidden/>
              </w:rPr>
            </w:r>
            <w:r>
              <w:rPr>
                <w:noProof/>
                <w:webHidden/>
              </w:rPr>
              <w:fldChar w:fldCharType="separate"/>
            </w:r>
            <w:r>
              <w:rPr>
                <w:noProof/>
                <w:webHidden/>
              </w:rPr>
              <w:t>45</w:t>
            </w:r>
            <w:r>
              <w:rPr>
                <w:noProof/>
                <w:webHidden/>
              </w:rPr>
              <w:fldChar w:fldCharType="end"/>
            </w:r>
          </w:hyperlink>
        </w:p>
        <w:p w14:paraId="72AEBB70" w14:textId="6084D865" w:rsidR="00397F0D" w:rsidRDefault="00397F0D">
          <w:pPr>
            <w:pStyle w:val="TOC3"/>
            <w:tabs>
              <w:tab w:val="right" w:leader="dot" w:pos="8296"/>
            </w:tabs>
            <w:rPr>
              <w:rFonts w:cstheme="minorBidi"/>
              <w:noProof/>
              <w:kern w:val="2"/>
              <w:sz w:val="21"/>
            </w:rPr>
          </w:pPr>
          <w:hyperlink w:anchor="_Toc530228099" w:history="1">
            <w:r w:rsidRPr="0090248F">
              <w:rPr>
                <w:rStyle w:val="af1"/>
                <w:noProof/>
              </w:rPr>
              <w:t xml:space="preserve">13.2.1 </w:t>
            </w:r>
            <w:r w:rsidRPr="0090248F">
              <w:rPr>
                <w:rStyle w:val="af1"/>
                <w:noProof/>
              </w:rPr>
              <w:t>版本格式</w:t>
            </w:r>
            <w:r>
              <w:rPr>
                <w:noProof/>
                <w:webHidden/>
              </w:rPr>
              <w:tab/>
            </w:r>
            <w:r>
              <w:rPr>
                <w:noProof/>
                <w:webHidden/>
              </w:rPr>
              <w:fldChar w:fldCharType="begin"/>
            </w:r>
            <w:r>
              <w:rPr>
                <w:noProof/>
                <w:webHidden/>
              </w:rPr>
              <w:instrText xml:space="preserve"> PAGEREF _Toc530228099 \h </w:instrText>
            </w:r>
            <w:r>
              <w:rPr>
                <w:noProof/>
                <w:webHidden/>
              </w:rPr>
            </w:r>
            <w:r>
              <w:rPr>
                <w:noProof/>
                <w:webHidden/>
              </w:rPr>
              <w:fldChar w:fldCharType="separate"/>
            </w:r>
            <w:r>
              <w:rPr>
                <w:noProof/>
                <w:webHidden/>
              </w:rPr>
              <w:t>45</w:t>
            </w:r>
            <w:r>
              <w:rPr>
                <w:noProof/>
                <w:webHidden/>
              </w:rPr>
              <w:fldChar w:fldCharType="end"/>
            </w:r>
          </w:hyperlink>
        </w:p>
        <w:p w14:paraId="34599CC4" w14:textId="6116A3DE" w:rsidR="00397F0D" w:rsidRDefault="00397F0D">
          <w:pPr>
            <w:pStyle w:val="TOC3"/>
            <w:tabs>
              <w:tab w:val="right" w:leader="dot" w:pos="8296"/>
            </w:tabs>
            <w:rPr>
              <w:rFonts w:cstheme="minorBidi"/>
              <w:noProof/>
              <w:kern w:val="2"/>
              <w:sz w:val="21"/>
            </w:rPr>
          </w:pPr>
          <w:hyperlink w:anchor="_Toc530228100" w:history="1">
            <w:r w:rsidRPr="0090248F">
              <w:rPr>
                <w:rStyle w:val="af1"/>
                <w:noProof/>
              </w:rPr>
              <w:t xml:space="preserve">13.2.2 </w:t>
            </w:r>
            <w:r w:rsidRPr="0090248F">
              <w:rPr>
                <w:rStyle w:val="af1"/>
                <w:noProof/>
              </w:rPr>
              <w:t>版本更新</w:t>
            </w:r>
            <w:r>
              <w:rPr>
                <w:noProof/>
                <w:webHidden/>
              </w:rPr>
              <w:tab/>
            </w:r>
            <w:r>
              <w:rPr>
                <w:noProof/>
                <w:webHidden/>
              </w:rPr>
              <w:fldChar w:fldCharType="begin"/>
            </w:r>
            <w:r>
              <w:rPr>
                <w:noProof/>
                <w:webHidden/>
              </w:rPr>
              <w:instrText xml:space="preserve"> PAGEREF _Toc530228100 \h </w:instrText>
            </w:r>
            <w:r>
              <w:rPr>
                <w:noProof/>
                <w:webHidden/>
              </w:rPr>
            </w:r>
            <w:r>
              <w:rPr>
                <w:noProof/>
                <w:webHidden/>
              </w:rPr>
              <w:fldChar w:fldCharType="separate"/>
            </w:r>
            <w:r>
              <w:rPr>
                <w:noProof/>
                <w:webHidden/>
              </w:rPr>
              <w:t>45</w:t>
            </w:r>
            <w:r>
              <w:rPr>
                <w:noProof/>
                <w:webHidden/>
              </w:rPr>
              <w:fldChar w:fldCharType="end"/>
            </w:r>
          </w:hyperlink>
        </w:p>
        <w:p w14:paraId="6CDFE663" w14:textId="6799E79B" w:rsidR="00397F0D" w:rsidRDefault="00397F0D">
          <w:pPr>
            <w:pStyle w:val="TOC2"/>
            <w:tabs>
              <w:tab w:val="right" w:leader="dot" w:pos="8296"/>
            </w:tabs>
            <w:rPr>
              <w:rFonts w:cstheme="minorBidi"/>
              <w:noProof/>
              <w:kern w:val="2"/>
              <w:sz w:val="21"/>
            </w:rPr>
          </w:pPr>
          <w:hyperlink w:anchor="_Toc530228101" w:history="1">
            <w:r w:rsidRPr="0090248F">
              <w:rPr>
                <w:rStyle w:val="af1"/>
                <w:noProof/>
              </w:rPr>
              <w:t>13.3 Git</w:t>
            </w:r>
            <w:r w:rsidRPr="0090248F">
              <w:rPr>
                <w:rStyle w:val="af1"/>
                <w:noProof/>
              </w:rPr>
              <w:t>使用策略</w:t>
            </w:r>
            <w:r>
              <w:rPr>
                <w:noProof/>
                <w:webHidden/>
              </w:rPr>
              <w:tab/>
            </w:r>
            <w:r>
              <w:rPr>
                <w:noProof/>
                <w:webHidden/>
              </w:rPr>
              <w:fldChar w:fldCharType="begin"/>
            </w:r>
            <w:r>
              <w:rPr>
                <w:noProof/>
                <w:webHidden/>
              </w:rPr>
              <w:instrText xml:space="preserve"> PAGEREF _Toc530228101 \h </w:instrText>
            </w:r>
            <w:r>
              <w:rPr>
                <w:noProof/>
                <w:webHidden/>
              </w:rPr>
            </w:r>
            <w:r>
              <w:rPr>
                <w:noProof/>
                <w:webHidden/>
              </w:rPr>
              <w:fldChar w:fldCharType="separate"/>
            </w:r>
            <w:r>
              <w:rPr>
                <w:noProof/>
                <w:webHidden/>
              </w:rPr>
              <w:t>45</w:t>
            </w:r>
            <w:r>
              <w:rPr>
                <w:noProof/>
                <w:webHidden/>
              </w:rPr>
              <w:fldChar w:fldCharType="end"/>
            </w:r>
          </w:hyperlink>
        </w:p>
        <w:p w14:paraId="64966657" w14:textId="7D07D305" w:rsidR="00397F0D" w:rsidRDefault="00397F0D">
          <w:pPr>
            <w:pStyle w:val="TOC3"/>
            <w:tabs>
              <w:tab w:val="right" w:leader="dot" w:pos="8296"/>
            </w:tabs>
            <w:rPr>
              <w:rFonts w:cstheme="minorBidi"/>
              <w:noProof/>
              <w:kern w:val="2"/>
              <w:sz w:val="21"/>
            </w:rPr>
          </w:pPr>
          <w:hyperlink w:anchor="_Toc530228102" w:history="1">
            <w:r w:rsidRPr="0090248F">
              <w:rPr>
                <w:rStyle w:val="af1"/>
                <w:noProof/>
              </w:rPr>
              <w:t>13.3.1</w:t>
            </w:r>
            <w:r w:rsidRPr="0090248F">
              <w:rPr>
                <w:rStyle w:val="af1"/>
                <w:noProof/>
              </w:rPr>
              <w:t>仓库的结构</w:t>
            </w:r>
            <w:r>
              <w:rPr>
                <w:noProof/>
                <w:webHidden/>
              </w:rPr>
              <w:tab/>
            </w:r>
            <w:r>
              <w:rPr>
                <w:noProof/>
                <w:webHidden/>
              </w:rPr>
              <w:fldChar w:fldCharType="begin"/>
            </w:r>
            <w:r>
              <w:rPr>
                <w:noProof/>
                <w:webHidden/>
              </w:rPr>
              <w:instrText xml:space="preserve"> PAGEREF _Toc530228102 \h </w:instrText>
            </w:r>
            <w:r>
              <w:rPr>
                <w:noProof/>
                <w:webHidden/>
              </w:rPr>
            </w:r>
            <w:r>
              <w:rPr>
                <w:noProof/>
                <w:webHidden/>
              </w:rPr>
              <w:fldChar w:fldCharType="separate"/>
            </w:r>
            <w:r>
              <w:rPr>
                <w:noProof/>
                <w:webHidden/>
              </w:rPr>
              <w:t>45</w:t>
            </w:r>
            <w:r>
              <w:rPr>
                <w:noProof/>
                <w:webHidden/>
              </w:rPr>
              <w:fldChar w:fldCharType="end"/>
            </w:r>
          </w:hyperlink>
        </w:p>
        <w:p w14:paraId="78E0F38A" w14:textId="28E1AD59" w:rsidR="00397F0D" w:rsidRDefault="00397F0D">
          <w:pPr>
            <w:pStyle w:val="TOC3"/>
            <w:tabs>
              <w:tab w:val="right" w:leader="dot" w:pos="8296"/>
            </w:tabs>
            <w:rPr>
              <w:rFonts w:cstheme="minorBidi"/>
              <w:noProof/>
              <w:kern w:val="2"/>
              <w:sz w:val="21"/>
            </w:rPr>
          </w:pPr>
          <w:hyperlink w:anchor="_Toc530228103" w:history="1">
            <w:r w:rsidRPr="0090248F">
              <w:rPr>
                <w:rStyle w:val="af1"/>
                <w:noProof/>
              </w:rPr>
              <w:t>13.3.2</w:t>
            </w:r>
            <w:r w:rsidRPr="0090248F">
              <w:rPr>
                <w:rStyle w:val="af1"/>
                <w:noProof/>
              </w:rPr>
              <w:t>建立、合并分支流程</w:t>
            </w:r>
            <w:r>
              <w:rPr>
                <w:noProof/>
                <w:webHidden/>
              </w:rPr>
              <w:tab/>
            </w:r>
            <w:r>
              <w:rPr>
                <w:noProof/>
                <w:webHidden/>
              </w:rPr>
              <w:fldChar w:fldCharType="begin"/>
            </w:r>
            <w:r>
              <w:rPr>
                <w:noProof/>
                <w:webHidden/>
              </w:rPr>
              <w:instrText xml:space="preserve"> PAGEREF _Toc530228103 \h </w:instrText>
            </w:r>
            <w:r>
              <w:rPr>
                <w:noProof/>
                <w:webHidden/>
              </w:rPr>
            </w:r>
            <w:r>
              <w:rPr>
                <w:noProof/>
                <w:webHidden/>
              </w:rPr>
              <w:fldChar w:fldCharType="separate"/>
            </w:r>
            <w:r>
              <w:rPr>
                <w:noProof/>
                <w:webHidden/>
              </w:rPr>
              <w:t>46</w:t>
            </w:r>
            <w:r>
              <w:rPr>
                <w:noProof/>
                <w:webHidden/>
              </w:rPr>
              <w:fldChar w:fldCharType="end"/>
            </w:r>
          </w:hyperlink>
        </w:p>
        <w:p w14:paraId="68EBF076" w14:textId="2D1D9361" w:rsidR="00397F0D" w:rsidRDefault="00397F0D">
          <w:pPr>
            <w:pStyle w:val="TOC3"/>
            <w:tabs>
              <w:tab w:val="right" w:leader="dot" w:pos="8296"/>
            </w:tabs>
            <w:rPr>
              <w:rFonts w:cstheme="minorBidi"/>
              <w:noProof/>
              <w:kern w:val="2"/>
              <w:sz w:val="21"/>
            </w:rPr>
          </w:pPr>
          <w:hyperlink w:anchor="_Toc530228104" w:history="1">
            <w:r w:rsidRPr="0090248F">
              <w:rPr>
                <w:rStyle w:val="af1"/>
                <w:noProof/>
              </w:rPr>
              <w:t>13.3.3</w:t>
            </w:r>
            <w:r w:rsidRPr="0090248F">
              <w:rPr>
                <w:rStyle w:val="af1"/>
                <w:noProof/>
              </w:rPr>
              <w:t>上传流程</w:t>
            </w:r>
            <w:r>
              <w:rPr>
                <w:noProof/>
                <w:webHidden/>
              </w:rPr>
              <w:tab/>
            </w:r>
            <w:r>
              <w:rPr>
                <w:noProof/>
                <w:webHidden/>
              </w:rPr>
              <w:fldChar w:fldCharType="begin"/>
            </w:r>
            <w:r>
              <w:rPr>
                <w:noProof/>
                <w:webHidden/>
              </w:rPr>
              <w:instrText xml:space="preserve"> PAGEREF _Toc530228104 \h </w:instrText>
            </w:r>
            <w:r>
              <w:rPr>
                <w:noProof/>
                <w:webHidden/>
              </w:rPr>
            </w:r>
            <w:r>
              <w:rPr>
                <w:noProof/>
                <w:webHidden/>
              </w:rPr>
              <w:fldChar w:fldCharType="separate"/>
            </w:r>
            <w:r>
              <w:rPr>
                <w:noProof/>
                <w:webHidden/>
              </w:rPr>
              <w:t>48</w:t>
            </w:r>
            <w:r>
              <w:rPr>
                <w:noProof/>
                <w:webHidden/>
              </w:rPr>
              <w:fldChar w:fldCharType="end"/>
            </w:r>
          </w:hyperlink>
        </w:p>
        <w:p w14:paraId="3E74DE78" w14:textId="41B9B59C" w:rsidR="00397F0D" w:rsidRDefault="00397F0D">
          <w:pPr>
            <w:pStyle w:val="TOC3"/>
            <w:tabs>
              <w:tab w:val="right" w:leader="dot" w:pos="8296"/>
            </w:tabs>
            <w:rPr>
              <w:rFonts w:cstheme="minorBidi"/>
              <w:noProof/>
              <w:kern w:val="2"/>
              <w:sz w:val="21"/>
            </w:rPr>
          </w:pPr>
          <w:hyperlink w:anchor="_Toc530228105" w:history="1">
            <w:r w:rsidRPr="0090248F">
              <w:rPr>
                <w:rStyle w:val="af1"/>
                <w:noProof/>
              </w:rPr>
              <w:t>13.3.4</w:t>
            </w:r>
            <w:r w:rsidRPr="0090248F">
              <w:rPr>
                <w:rStyle w:val="af1"/>
                <w:noProof/>
              </w:rPr>
              <w:t>操作权限</w:t>
            </w:r>
            <w:r>
              <w:rPr>
                <w:noProof/>
                <w:webHidden/>
              </w:rPr>
              <w:tab/>
            </w:r>
            <w:r>
              <w:rPr>
                <w:noProof/>
                <w:webHidden/>
              </w:rPr>
              <w:fldChar w:fldCharType="begin"/>
            </w:r>
            <w:r>
              <w:rPr>
                <w:noProof/>
                <w:webHidden/>
              </w:rPr>
              <w:instrText xml:space="preserve"> PAGEREF _Toc530228105 \h </w:instrText>
            </w:r>
            <w:r>
              <w:rPr>
                <w:noProof/>
                <w:webHidden/>
              </w:rPr>
            </w:r>
            <w:r>
              <w:rPr>
                <w:noProof/>
                <w:webHidden/>
              </w:rPr>
              <w:fldChar w:fldCharType="separate"/>
            </w:r>
            <w:r>
              <w:rPr>
                <w:noProof/>
                <w:webHidden/>
              </w:rPr>
              <w:t>50</w:t>
            </w:r>
            <w:r>
              <w:rPr>
                <w:noProof/>
                <w:webHidden/>
              </w:rPr>
              <w:fldChar w:fldCharType="end"/>
            </w:r>
          </w:hyperlink>
        </w:p>
        <w:p w14:paraId="4E44D599" w14:textId="48D5A24D" w:rsidR="00574C23" w:rsidRDefault="00574C23">
          <w:pPr>
            <w:spacing w:line="360" w:lineRule="auto"/>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9" w:name="_Toc530227991"/>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9"/>
    </w:p>
    <w:p w14:paraId="028F8D79" w14:textId="77777777" w:rsidR="00574C23" w:rsidRDefault="00947F56">
      <w:pPr>
        <w:pStyle w:val="2"/>
        <w:spacing w:line="360" w:lineRule="auto"/>
      </w:pPr>
      <w:bookmarkStart w:id="50" w:name="_Toc530227992"/>
      <w:r>
        <w:rPr>
          <w:rFonts w:hint="eastAsia"/>
        </w:rPr>
        <w:t>1.1</w:t>
      </w:r>
      <w:r>
        <w:t xml:space="preserve"> </w:t>
      </w:r>
      <w:r>
        <w:rPr>
          <w:rFonts w:hint="eastAsia"/>
        </w:rPr>
        <w:t>编写</w:t>
      </w:r>
      <w:r>
        <w:t>目的</w:t>
      </w:r>
      <w:bookmarkEnd w:id="50"/>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1" w:name="_Toc530227993"/>
      <w:r>
        <w:rPr>
          <w:rFonts w:hint="eastAsia"/>
        </w:rPr>
        <w:t>1.2</w:t>
      </w:r>
      <w:r>
        <w:t xml:space="preserve"> </w:t>
      </w:r>
      <w:r>
        <w:rPr>
          <w:rFonts w:hint="eastAsia"/>
        </w:rPr>
        <w:t>项目背景</w:t>
      </w:r>
      <w:bookmarkEnd w:id="51"/>
    </w:p>
    <w:p w14:paraId="70203C45" w14:textId="77777777" w:rsidR="00574C23" w:rsidRDefault="00947F56">
      <w:pPr>
        <w:pStyle w:val="3"/>
        <w:spacing w:line="360" w:lineRule="auto"/>
      </w:pPr>
      <w:bookmarkStart w:id="52" w:name="_Toc530227994"/>
      <w:r>
        <w:rPr>
          <w:rFonts w:hint="eastAsia"/>
        </w:rPr>
        <w:t>1.2.1</w:t>
      </w:r>
      <w:r>
        <w:t xml:space="preserve"> </w:t>
      </w:r>
      <w:r>
        <w:rPr>
          <w:rFonts w:hint="eastAsia"/>
        </w:rPr>
        <w:t>软件系统名称</w:t>
      </w:r>
      <w:bookmarkEnd w:id="52"/>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3" w:name="_Toc530227995"/>
      <w:r>
        <w:rPr>
          <w:rFonts w:hint="eastAsia"/>
        </w:rPr>
        <w:t>1.2.2</w:t>
      </w:r>
      <w:r>
        <w:t xml:space="preserve"> </w:t>
      </w:r>
      <w:r>
        <w:rPr>
          <w:rFonts w:hint="eastAsia"/>
        </w:rPr>
        <w:t>项目客户</w:t>
      </w:r>
      <w:bookmarkEnd w:id="53"/>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r>
              <w:rPr>
                <w:rFonts w:hint="eastAsia"/>
                <w:b/>
                <w:bCs/>
                <w:sz w:val="24"/>
                <w:szCs w:val="24"/>
              </w:rPr>
              <w:t>微信</w:t>
            </w:r>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杨枨</w:t>
            </w:r>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DE690E">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r>
              <w:t>504</w:t>
            </w:r>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DE690E">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r>
              <w:t>501</w:t>
            </w:r>
          </w:p>
        </w:tc>
      </w:tr>
    </w:tbl>
    <w:p w14:paraId="1732DA5A" w14:textId="77777777" w:rsidR="00574C23" w:rsidRDefault="00947F56">
      <w:pPr>
        <w:pStyle w:val="3"/>
        <w:spacing w:line="360" w:lineRule="auto"/>
      </w:pPr>
      <w:bookmarkStart w:id="54" w:name="_Toc530227996"/>
      <w:r>
        <w:rPr>
          <w:rFonts w:hint="eastAsia"/>
        </w:rPr>
        <w:t>1.2.3</w:t>
      </w:r>
      <w:r>
        <w:t xml:space="preserve"> </w:t>
      </w:r>
      <w:r>
        <w:rPr>
          <w:rFonts w:hint="eastAsia"/>
        </w:rPr>
        <w:t>开发团队</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5" w:name="_Toc530227997"/>
      <w:r>
        <w:rPr>
          <w:rFonts w:hint="eastAsia"/>
        </w:rPr>
        <w:lastRenderedPageBreak/>
        <w:t>1.2.4</w:t>
      </w:r>
      <w:r>
        <w:t xml:space="preserve"> </w:t>
      </w:r>
      <w:r>
        <w:rPr>
          <w:rFonts w:hint="eastAsia"/>
        </w:rPr>
        <w:t>项目用户群</w:t>
      </w:r>
      <w:bookmarkEnd w:id="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6" w:name="_Toc530227998"/>
      <w:r>
        <w:rPr>
          <w:rFonts w:hint="eastAsia"/>
        </w:rPr>
        <w:t>1.2.5</w:t>
      </w:r>
      <w:r>
        <w:rPr>
          <w:rFonts w:hint="eastAsia"/>
        </w:rPr>
        <w:t>计算中心</w:t>
      </w:r>
      <w:bookmarkEnd w:id="56"/>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7" w:name="_Toc530227999"/>
      <w:r>
        <w:rPr>
          <w:rFonts w:hint="eastAsia"/>
        </w:rPr>
        <w:t>1.3</w:t>
      </w:r>
      <w:r>
        <w:t xml:space="preserve"> </w:t>
      </w:r>
      <w:r>
        <w:rPr>
          <w:rFonts w:hint="eastAsia"/>
        </w:rPr>
        <w:t>定义</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8" w:name="_Toc530228000"/>
      <w:r>
        <w:rPr>
          <w:rFonts w:hint="eastAsia"/>
        </w:rPr>
        <w:t>1.4</w:t>
      </w:r>
      <w:r>
        <w:t xml:space="preserve"> </w:t>
      </w:r>
      <w:r>
        <w:rPr>
          <w:rFonts w:hint="eastAsia"/>
        </w:rPr>
        <w:t>参考资料</w:t>
      </w:r>
      <w:bookmarkStart w:id="59" w:name="_Toc525938482"/>
      <w:bookmarkEnd w:id="58"/>
    </w:p>
    <w:p w14:paraId="59497C1D" w14:textId="77777777" w:rsidR="00574C23" w:rsidRDefault="00947F56">
      <w:pPr>
        <w:spacing w:line="360" w:lineRule="auto"/>
        <w:ind w:firstLine="378"/>
        <w:rPr>
          <w:rFonts w:ascii="等线 Light" w:eastAsia="宋体" w:hAnsi="等线 Light"/>
        </w:rPr>
      </w:pPr>
      <w:r>
        <w:rPr>
          <w:rFonts w:ascii="等线 Light" w:eastAsia="宋体" w:hAnsi="等线 Light" w:hint="eastAsia"/>
        </w:rPr>
        <w:t xml:space="preserve">[1] </w:t>
      </w:r>
      <w:r>
        <w:rPr>
          <w:rFonts w:ascii="等线 Light" w:eastAsia="宋体" w:hAnsi="等线 Light"/>
        </w:rPr>
        <w:t>ISO9001</w:t>
      </w:r>
      <w:r>
        <w:rPr>
          <w:rFonts w:ascii="等线 Light" w:eastAsia="宋体" w:hAnsi="等线 Light" w:hint="eastAsia"/>
        </w:rPr>
        <w:t>标准</w:t>
      </w:r>
      <w:r>
        <w:rPr>
          <w:rFonts w:ascii="等线 Light" w:eastAsia="宋体" w:hAnsi="等线 Light"/>
        </w:rPr>
        <w:t>文档模板</w:t>
      </w:r>
      <w:r>
        <w:rPr>
          <w:rFonts w:ascii="等线 Light" w:eastAsia="宋体" w:hAnsi="等线 Light"/>
        </w:rPr>
        <w:t>.</w:t>
      </w:r>
      <w:r>
        <w:rPr>
          <w:rFonts w:ascii="等线 Light" w:eastAsia="宋体" w:hAnsi="等线 Light" w:hint="eastAsia"/>
        </w:rPr>
        <w:t>《需求</w:t>
      </w:r>
      <w:r>
        <w:rPr>
          <w:rFonts w:ascii="等线 Light" w:eastAsia="宋体" w:hAnsi="等线 Light"/>
        </w:rPr>
        <w:t>分析</w:t>
      </w:r>
      <w:r>
        <w:rPr>
          <w:rFonts w:ascii="等线 Light" w:eastAsia="宋体" w:hAnsi="等线 Light" w:hint="eastAsia"/>
        </w:rPr>
        <w:t>》</w:t>
      </w:r>
    </w:p>
    <w:p w14:paraId="732B50A7" w14:textId="77777777" w:rsidR="00574C23" w:rsidRDefault="00947F56">
      <w:pPr>
        <w:spacing w:line="360" w:lineRule="auto"/>
        <w:ind w:firstLine="378"/>
        <w:rPr>
          <w:rFonts w:ascii="等线 Light" w:eastAsia="宋体" w:hAnsi="等线 Light"/>
        </w:rPr>
      </w:pPr>
      <w:r>
        <w:rPr>
          <w:rFonts w:ascii="等线 Light" w:eastAsia="宋体" w:hAnsi="等线 Light"/>
        </w:rPr>
        <w:t>[2] ISO9000-3</w:t>
      </w:r>
      <w:r>
        <w:rPr>
          <w:rFonts w:ascii="等线 Light" w:eastAsia="宋体" w:hAnsi="等线 Light" w:hint="eastAsia"/>
        </w:rPr>
        <w:t>.ISO9001</w:t>
      </w:r>
      <w:r>
        <w:rPr>
          <w:rFonts w:ascii="等线 Light" w:eastAsia="宋体" w:hAnsi="等线 Light" w:hint="eastAsia"/>
        </w:rPr>
        <w:t>标准</w:t>
      </w:r>
      <w:r>
        <w:rPr>
          <w:rFonts w:ascii="等线 Light" w:eastAsia="宋体" w:hAnsi="等线 Light"/>
        </w:rPr>
        <w:t>在</w:t>
      </w:r>
      <w:r>
        <w:rPr>
          <w:rFonts w:ascii="等线 Light" w:eastAsia="宋体" w:hAnsi="等线 Light" w:hint="eastAsia"/>
        </w:rPr>
        <w:t>计算机</w:t>
      </w:r>
      <w:r>
        <w:rPr>
          <w:rFonts w:ascii="等线 Light" w:eastAsia="宋体" w:hAnsi="等线 Light"/>
        </w:rPr>
        <w:t>软件</w:t>
      </w:r>
      <w:r>
        <w:rPr>
          <w:rFonts w:ascii="等线 Light" w:eastAsia="宋体" w:hAnsi="等线 Light" w:hint="eastAsia"/>
        </w:rPr>
        <w:t>开发、</w:t>
      </w:r>
      <w:r>
        <w:rPr>
          <w:rFonts w:ascii="等线 Light" w:eastAsia="宋体" w:hAnsi="等线 Light"/>
        </w:rPr>
        <w:t>支持</w:t>
      </w:r>
      <w:r>
        <w:rPr>
          <w:rFonts w:ascii="等线 Light" w:eastAsia="宋体" w:hAnsi="等线 Light" w:hint="eastAsia"/>
        </w:rPr>
        <w:t>、安装</w:t>
      </w:r>
      <w:r>
        <w:rPr>
          <w:rFonts w:ascii="等线 Light" w:eastAsia="宋体" w:hAnsi="等线 Light"/>
        </w:rPr>
        <w:t>和维护上的应用</w:t>
      </w:r>
      <w:r>
        <w:rPr>
          <w:rFonts w:ascii="等线 Light" w:eastAsia="宋体" w:hAnsi="等线 Light"/>
        </w:rPr>
        <w:t xml:space="preserve">. </w:t>
      </w:r>
    </w:p>
    <w:p w14:paraId="5FC21AFD" w14:textId="77777777" w:rsidR="00574C23" w:rsidRDefault="00947F56">
      <w:pPr>
        <w:spacing w:line="360" w:lineRule="auto"/>
        <w:ind w:firstLine="378"/>
        <w:rPr>
          <w:rFonts w:ascii="等线 Light" w:eastAsia="宋体" w:hAnsi="等线 Light"/>
        </w:rPr>
      </w:pPr>
      <w:r>
        <w:rPr>
          <w:rFonts w:ascii="等线 Light" w:eastAsia="宋体" w:hAnsi="等线 Light"/>
        </w:rPr>
        <w:t>[3]</w:t>
      </w:r>
      <w:r>
        <w:rPr>
          <w:rFonts w:ascii="等线 Light" w:eastAsia="宋体" w:hAnsi="等线 Light" w:hint="eastAsia"/>
        </w:rPr>
        <w:t xml:space="preserve"> </w:t>
      </w:r>
      <w:r>
        <w:rPr>
          <w:rFonts w:ascii="等线 Light" w:eastAsia="宋体" w:hAnsi="等线 Light"/>
        </w:rPr>
        <w:t>GB/T 8567-2006</w:t>
      </w:r>
      <w:r>
        <w:rPr>
          <w:rFonts w:ascii="等线 Light" w:eastAsia="宋体" w:hAnsi="等线 Light" w:hint="eastAsia"/>
        </w:rPr>
        <w:t>《计算机软件文档编制规范</w:t>
      </w:r>
      <w:r>
        <w:rPr>
          <w:rFonts w:ascii="等线 Light" w:eastAsia="宋体" w:hAnsi="等线 Light" w:hint="eastAsia"/>
        </w:rPr>
        <w:t>GB-T8567-2006</w:t>
      </w:r>
      <w:r>
        <w:rPr>
          <w:rFonts w:ascii="等线 Light" w:eastAsia="宋体" w:hAnsi="等线 Light" w:hint="eastAsia"/>
        </w:rPr>
        <w:t>》</w:t>
      </w:r>
      <w:r>
        <w:rPr>
          <w:rFonts w:ascii="等线 Light" w:eastAsia="宋体" w:hAnsi="等线 Light"/>
        </w:rPr>
        <w:t xml:space="preserve"> </w:t>
      </w:r>
    </w:p>
    <w:p w14:paraId="349253B9" w14:textId="77777777" w:rsidR="00574C23" w:rsidRDefault="00947F56">
      <w:pPr>
        <w:spacing w:line="360" w:lineRule="auto"/>
        <w:ind w:firstLineChars="180" w:firstLine="378"/>
        <w:rPr>
          <w:rFonts w:ascii="等线 Light" w:eastAsia="宋体" w:hAnsi="等线 Light"/>
          <w:szCs w:val="24"/>
        </w:rPr>
      </w:pPr>
      <w:r>
        <w:rPr>
          <w:rFonts w:ascii="等线 Light" w:eastAsia="宋体" w:hAnsi="等线 Light" w:hint="eastAsia"/>
          <w:szCs w:val="24"/>
        </w:rPr>
        <w:t>[</w:t>
      </w:r>
      <w:r>
        <w:rPr>
          <w:rFonts w:ascii="等线 Light" w:eastAsia="宋体" w:hAnsi="等线 Light"/>
          <w:szCs w:val="24"/>
        </w:rPr>
        <w:t xml:space="preserve">4] </w:t>
      </w:r>
      <w:r>
        <w:rPr>
          <w:rFonts w:ascii="等线 Light" w:eastAsia="宋体" w:hAnsi="等线 Light" w:hint="eastAsia"/>
          <w:szCs w:val="24"/>
        </w:rPr>
        <w:t>C2-PRD-</w:t>
      </w:r>
      <w:r>
        <w:rPr>
          <w:rFonts w:ascii="等线 Light" w:eastAsia="宋体" w:hAnsi="等线 Light" w:hint="eastAsia"/>
          <w:szCs w:val="24"/>
        </w:rPr>
        <w:t>项目描述</w:t>
      </w:r>
      <w:r>
        <w:rPr>
          <w:rFonts w:ascii="等线 Light" w:eastAsia="宋体" w:hAnsi="等线 Light" w:hint="eastAsia"/>
          <w:szCs w:val="24"/>
        </w:rPr>
        <w:t>-201</w:t>
      </w:r>
      <w:r>
        <w:rPr>
          <w:rFonts w:ascii="等线 Light" w:eastAsia="宋体" w:hAnsi="等线 Light"/>
          <w:szCs w:val="24"/>
        </w:rPr>
        <w:t>8</w:t>
      </w:r>
    </w:p>
    <w:p w14:paraId="6CA2A4B0" w14:textId="77777777" w:rsidR="00574C23" w:rsidRDefault="00947F56">
      <w:pPr>
        <w:spacing w:line="360" w:lineRule="auto"/>
        <w:ind w:firstLineChars="180" w:firstLine="378"/>
        <w:rPr>
          <w:rFonts w:ascii="等线 Light" w:eastAsia="宋体" w:hAnsi="等线 Light"/>
          <w:szCs w:val="24"/>
        </w:rPr>
      </w:pPr>
      <w:r>
        <w:rPr>
          <w:rFonts w:ascii="等线 Light" w:eastAsia="宋体" w:hAnsi="等线 Light" w:hint="eastAsia"/>
          <w:szCs w:val="24"/>
        </w:rPr>
        <w:t>[</w:t>
      </w:r>
      <w:r>
        <w:rPr>
          <w:rFonts w:ascii="等线 Light" w:eastAsia="宋体" w:hAnsi="等线 Light"/>
          <w:szCs w:val="24"/>
        </w:rPr>
        <w:t>5</w:t>
      </w:r>
      <w:r>
        <w:rPr>
          <w:rFonts w:ascii="等线 Light" w:eastAsia="宋体" w:hAnsi="等线 Light" w:hint="eastAsia"/>
          <w:szCs w:val="24"/>
        </w:rPr>
        <w:t>]</w:t>
      </w:r>
      <w:r>
        <w:rPr>
          <w:rFonts w:ascii="等线 Light" w:eastAsia="宋体" w:hAnsi="等线 Light"/>
          <w:szCs w:val="24"/>
        </w:rPr>
        <w:t xml:space="preserve"> </w:t>
      </w:r>
      <w:r>
        <w:rPr>
          <w:rFonts w:ascii="等线 Light" w:eastAsia="宋体" w:hAnsi="等线 Light" w:hint="eastAsia"/>
          <w:szCs w:val="24"/>
        </w:rPr>
        <w:t>张海藩</w:t>
      </w:r>
      <w:r>
        <w:rPr>
          <w:rFonts w:ascii="等线 Light" w:eastAsia="宋体" w:hAnsi="等线 Light" w:hint="eastAsia"/>
          <w:szCs w:val="24"/>
        </w:rPr>
        <w:t>,</w:t>
      </w:r>
      <w:r>
        <w:rPr>
          <w:rFonts w:ascii="等线 Light" w:eastAsia="宋体" w:hAnsi="等线 Light" w:hint="eastAsia"/>
          <w:szCs w:val="24"/>
        </w:rPr>
        <w:t>牟永敏</w:t>
      </w:r>
      <w:r>
        <w:rPr>
          <w:rFonts w:ascii="等线 Light" w:eastAsia="宋体" w:hAnsi="等线 Light" w:hint="eastAsia"/>
          <w:szCs w:val="24"/>
        </w:rPr>
        <w:t>.</w:t>
      </w:r>
      <w:r>
        <w:rPr>
          <w:rFonts w:ascii="等线 Light" w:eastAsia="宋体" w:hAnsi="等线 Light" w:hint="eastAsia"/>
          <w:szCs w:val="24"/>
        </w:rPr>
        <w:t>软件工程导论（第六版）</w:t>
      </w:r>
    </w:p>
    <w:p w14:paraId="3694F4E4" w14:textId="77777777" w:rsidR="00574C23" w:rsidRDefault="00947F56">
      <w:pPr>
        <w:ind w:firstLine="378"/>
      </w:pPr>
      <w:r>
        <w:rPr>
          <w:rFonts w:hint="eastAsia"/>
        </w:rPr>
        <w:t>注</w:t>
      </w:r>
      <w:r>
        <w:t>：</w:t>
      </w:r>
      <w:r>
        <w:rPr>
          <w:rFonts w:hint="eastAsia"/>
        </w:rPr>
        <w:t>本</w:t>
      </w:r>
      <w:r>
        <w:t>文档主要</w:t>
      </w:r>
      <w:r>
        <w:rPr>
          <w:rFonts w:hint="eastAsia"/>
        </w:rPr>
        <w:t>参考</w:t>
      </w:r>
      <w:r>
        <w:rPr>
          <w:rFonts w:ascii="等线 Light" w:eastAsia="宋体" w:hAnsi="等线 Light"/>
        </w:rPr>
        <w:t>ISO9001</w:t>
      </w:r>
      <w:r>
        <w:rPr>
          <w:rFonts w:hint="eastAsia"/>
        </w:rPr>
        <w:t>标准</w:t>
      </w:r>
    </w:p>
    <w:p w14:paraId="52A5D3EA" w14:textId="77777777" w:rsidR="00574C23" w:rsidRDefault="00947F56">
      <w:pPr>
        <w:pStyle w:val="1"/>
        <w:spacing w:line="360" w:lineRule="auto"/>
      </w:pPr>
      <w:bookmarkStart w:id="60" w:name="_Toc530228001"/>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0228002"/>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77777777" w:rsidR="00574C23" w:rsidRDefault="00947F56">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6D7F1577" w14:textId="77777777">
        <w:tc>
          <w:tcPr>
            <w:tcW w:w="2135" w:type="dxa"/>
          </w:tcPr>
          <w:p w14:paraId="1FAA6819" w14:textId="77777777"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3</w:t>
            </w:r>
          </w:p>
        </w:tc>
        <w:tc>
          <w:tcPr>
            <w:tcW w:w="4948" w:type="dxa"/>
          </w:tcPr>
          <w:p w14:paraId="6768433F" w14:textId="77777777" w:rsidR="00574C23" w:rsidRDefault="00947F56">
            <w:pPr>
              <w:rPr>
                <w:rFonts w:asciiTheme="minorEastAsia" w:hAnsiTheme="minorEastAsia"/>
                <w:szCs w:val="21"/>
              </w:rPr>
            </w:pPr>
            <w:r>
              <w:rPr>
                <w:rFonts w:asciiTheme="minorEastAsia" w:hAnsiTheme="minorEastAsia" w:hint="eastAsia"/>
                <w:szCs w:val="21"/>
              </w:rPr>
              <w:t>需求工程计划修改及评审</w:t>
            </w:r>
          </w:p>
        </w:tc>
        <w:tc>
          <w:tcPr>
            <w:tcW w:w="1439" w:type="dxa"/>
          </w:tcPr>
          <w:p w14:paraId="25E8C29F"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04670FF1" w14:textId="77777777">
        <w:tc>
          <w:tcPr>
            <w:tcW w:w="2135" w:type="dxa"/>
          </w:tcPr>
          <w:p w14:paraId="312F36F5"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4948" w:type="dxa"/>
          </w:tcPr>
          <w:p w14:paraId="7B5C34AF" w14:textId="77777777" w:rsidR="00574C23" w:rsidRDefault="00947F56">
            <w:pPr>
              <w:rPr>
                <w:rFonts w:asciiTheme="minorEastAsia" w:hAnsiTheme="minorEastAsia"/>
                <w:szCs w:val="21"/>
              </w:rPr>
            </w:pPr>
            <w:r>
              <w:rPr>
                <w:rFonts w:asciiTheme="minorEastAsia" w:hAnsiTheme="minorEastAsia" w:hint="eastAsia"/>
                <w:szCs w:val="21"/>
              </w:rPr>
              <w:t>软件需求规格说明书修改及评审</w:t>
            </w:r>
          </w:p>
        </w:tc>
        <w:tc>
          <w:tcPr>
            <w:tcW w:w="1439" w:type="dxa"/>
          </w:tcPr>
          <w:p w14:paraId="1B5E1C0E" w14:textId="77777777" w:rsidR="00574C23" w:rsidRDefault="00947F56">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5B01333E" w14:textId="77777777">
        <w:tc>
          <w:tcPr>
            <w:tcW w:w="2135" w:type="dxa"/>
          </w:tcPr>
          <w:p w14:paraId="4F760936"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4948" w:type="dxa"/>
          </w:tcPr>
          <w:p w14:paraId="7E4C48A9" w14:textId="77777777" w:rsidR="00574C23" w:rsidRDefault="00947F56">
            <w:pPr>
              <w:rPr>
                <w:rFonts w:asciiTheme="minorEastAsia" w:hAnsiTheme="minorEastAsia"/>
                <w:szCs w:val="21"/>
              </w:rPr>
            </w:pPr>
            <w:r>
              <w:rPr>
                <w:rFonts w:asciiTheme="minorEastAsia" w:hAnsiTheme="minorEastAsia" w:hint="eastAsia"/>
                <w:szCs w:val="21"/>
              </w:rPr>
              <w:t>软件需求变更文档修改及评审</w:t>
            </w:r>
          </w:p>
        </w:tc>
        <w:tc>
          <w:tcPr>
            <w:tcW w:w="1439" w:type="dxa"/>
          </w:tcPr>
          <w:p w14:paraId="4F8C78C0" w14:textId="77777777" w:rsidR="00574C23" w:rsidRDefault="00947F56">
            <w:pPr>
              <w:rPr>
                <w:rFonts w:asciiTheme="minorEastAsia" w:hAnsiTheme="minorEastAsia"/>
                <w:szCs w:val="21"/>
              </w:rPr>
            </w:pPr>
            <w:r>
              <w:rPr>
                <w:rFonts w:asciiTheme="minorEastAsia" w:hAnsiTheme="minorEastAsia" w:hint="eastAsia"/>
                <w:szCs w:val="21"/>
              </w:rPr>
              <w:t>骆佳俊</w:t>
            </w:r>
          </w:p>
        </w:tc>
      </w:tr>
      <w:tr w:rsidR="00574C23" w14:paraId="4F9FA693" w14:textId="77777777">
        <w:tc>
          <w:tcPr>
            <w:tcW w:w="2135" w:type="dxa"/>
          </w:tcPr>
          <w:p w14:paraId="5817B50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8</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4829121D" w14:textId="77777777">
        <w:tc>
          <w:tcPr>
            <w:tcW w:w="2135" w:type="dxa"/>
          </w:tcPr>
          <w:p w14:paraId="3AC6273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9</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10</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11</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16B275F" w14:textId="77777777">
        <w:tc>
          <w:tcPr>
            <w:tcW w:w="2135" w:type="dxa"/>
          </w:tcPr>
          <w:p w14:paraId="7019377F"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12</w:t>
            </w:r>
          </w:p>
        </w:tc>
        <w:tc>
          <w:tcPr>
            <w:tcW w:w="4948" w:type="dxa"/>
          </w:tcPr>
          <w:p w14:paraId="1272E6FB" w14:textId="77777777" w:rsidR="00574C23" w:rsidRDefault="00947F56">
            <w:pPr>
              <w:rPr>
                <w:rFonts w:asciiTheme="minorEastAsia" w:hAnsiTheme="minorEastAsia"/>
                <w:szCs w:val="21"/>
              </w:rPr>
            </w:pPr>
            <w:r>
              <w:rPr>
                <w:rFonts w:asciiTheme="minorEastAsia" w:hAnsiTheme="minorEastAsia" w:hint="eastAsia"/>
                <w:szCs w:val="21"/>
              </w:rPr>
              <w:t>经验总结</w:t>
            </w:r>
          </w:p>
        </w:tc>
        <w:tc>
          <w:tcPr>
            <w:tcW w:w="1439" w:type="dxa"/>
          </w:tcPr>
          <w:p w14:paraId="5D13F357" w14:textId="77777777" w:rsidR="00574C23" w:rsidRDefault="00947F56">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0228003"/>
      <w:r>
        <w:rPr>
          <w:rFonts w:hint="eastAsia"/>
        </w:rPr>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w:t>
            </w:r>
            <w:r>
              <w:lastRenderedPageBreak/>
              <w:t>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t>骆佳俊</w:t>
            </w:r>
          </w:p>
        </w:tc>
        <w:tc>
          <w:tcPr>
            <w:tcW w:w="967" w:type="dxa"/>
          </w:tcPr>
          <w:p w14:paraId="2512F245" w14:textId="77777777" w:rsidR="00574C23" w:rsidRDefault="00947F56">
            <w:pPr>
              <w:spacing w:line="360" w:lineRule="auto"/>
            </w:pPr>
            <w:r>
              <w:rPr>
                <w:rFonts w:hint="eastAsia"/>
              </w:rPr>
              <w:t>归档整理员</w:t>
            </w:r>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0228004"/>
      <w:r>
        <w:rPr>
          <w:rFonts w:hint="eastAsia"/>
        </w:rPr>
        <w:t>2.3</w:t>
      </w:r>
      <w:r>
        <w:t xml:space="preserve"> </w:t>
      </w:r>
      <w:r>
        <w:rPr>
          <w:rFonts w:hint="eastAsia"/>
        </w:rPr>
        <w:t>产品</w:t>
      </w:r>
      <w:bookmarkEnd w:id="63"/>
      <w:r>
        <w:tab/>
      </w:r>
    </w:p>
    <w:p w14:paraId="18FB5E5B" w14:textId="77777777" w:rsidR="00574C23" w:rsidRDefault="00947F56">
      <w:pPr>
        <w:pStyle w:val="3"/>
      </w:pPr>
      <w:bookmarkStart w:id="64" w:name="_Toc530228005"/>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9"/>
        <w:gridCol w:w="3889"/>
        <w:gridCol w:w="3055"/>
      </w:tblGrid>
      <w:tr w:rsidR="00574C23" w14:paraId="4F160EB3" w14:textId="77777777" w:rsidTr="00CF765A">
        <w:tc>
          <w:tcPr>
            <w:tcW w:w="1569" w:type="dxa"/>
          </w:tcPr>
          <w:p w14:paraId="7E5F92DC" w14:textId="77777777" w:rsidR="00574C23" w:rsidRDefault="00947F56">
            <w:pPr>
              <w:jc w:val="center"/>
              <w:rPr>
                <w:b/>
                <w:bCs/>
                <w:sz w:val="24"/>
                <w:szCs w:val="24"/>
              </w:rPr>
            </w:pPr>
            <w:r>
              <w:rPr>
                <w:rFonts w:hint="eastAsia"/>
                <w:b/>
                <w:bCs/>
                <w:sz w:val="24"/>
                <w:szCs w:val="24"/>
              </w:rPr>
              <w:t>程序名称</w:t>
            </w:r>
          </w:p>
        </w:tc>
        <w:tc>
          <w:tcPr>
            <w:tcW w:w="3889" w:type="dxa"/>
          </w:tcPr>
          <w:p w14:paraId="3391FEE7" w14:textId="77777777" w:rsidR="00574C23" w:rsidRDefault="00947F56">
            <w:pPr>
              <w:rPr>
                <w:b/>
                <w:bCs/>
                <w:sz w:val="24"/>
                <w:szCs w:val="24"/>
              </w:rPr>
            </w:pPr>
            <w:r>
              <w:rPr>
                <w:rFonts w:hint="eastAsia"/>
                <w:b/>
                <w:bCs/>
                <w:sz w:val="24"/>
                <w:szCs w:val="24"/>
              </w:rPr>
              <w:t>编程语言</w:t>
            </w:r>
          </w:p>
        </w:tc>
        <w:tc>
          <w:tcPr>
            <w:tcW w:w="3055" w:type="dxa"/>
          </w:tcPr>
          <w:p w14:paraId="02ECBCDD" w14:textId="77777777" w:rsidR="00574C23" w:rsidRDefault="00947F56">
            <w:pPr>
              <w:rPr>
                <w:b/>
                <w:bCs/>
                <w:sz w:val="24"/>
                <w:szCs w:val="24"/>
              </w:rPr>
            </w:pPr>
            <w:r>
              <w:rPr>
                <w:rFonts w:hint="eastAsia"/>
                <w:b/>
                <w:bCs/>
                <w:sz w:val="24"/>
                <w:szCs w:val="24"/>
              </w:rPr>
              <w:t>储存形式</w:t>
            </w:r>
          </w:p>
        </w:tc>
      </w:tr>
      <w:tr w:rsidR="00574C23" w14:paraId="0363F32B" w14:textId="77777777" w:rsidTr="00CF765A">
        <w:tc>
          <w:tcPr>
            <w:tcW w:w="1569" w:type="dxa"/>
          </w:tcPr>
          <w:p w14:paraId="1C3ECD83" w14:textId="77777777" w:rsidR="00574C23" w:rsidRDefault="00947F56">
            <w:pPr>
              <w:spacing w:line="360" w:lineRule="auto"/>
              <w:jc w:val="center"/>
            </w:pPr>
            <w:r>
              <w:rPr>
                <w:rFonts w:hint="eastAsia"/>
                <w:bCs/>
                <w:sz w:val="18"/>
                <w:szCs w:val="18"/>
              </w:rPr>
              <w:t>软件工程系列课程教学辅助网站</w:t>
            </w:r>
          </w:p>
        </w:tc>
        <w:tc>
          <w:tcPr>
            <w:tcW w:w="3889" w:type="dxa"/>
          </w:tcPr>
          <w:p w14:paraId="305ED4F6" w14:textId="77777777" w:rsidR="00574C23" w:rsidRDefault="00947F56">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3055" w:type="dxa"/>
          </w:tcPr>
          <w:p w14:paraId="411CA7F3" w14:textId="77777777" w:rsidR="00574C23" w:rsidRDefault="00574C23"/>
        </w:tc>
      </w:tr>
    </w:tbl>
    <w:p w14:paraId="0710C787" w14:textId="77777777" w:rsidR="00574C23" w:rsidRDefault="00947F56">
      <w:pPr>
        <w:pStyle w:val="3"/>
        <w:spacing w:line="360" w:lineRule="auto"/>
      </w:pPr>
      <w:bookmarkStart w:id="65" w:name="_Toc530228006"/>
      <w:r>
        <w:rPr>
          <w:rFonts w:hint="eastAsia"/>
        </w:rPr>
        <w:t>2.3.2</w:t>
      </w:r>
      <w:r>
        <w:t xml:space="preserve"> </w:t>
      </w:r>
      <w:r>
        <w:rPr>
          <w:rFonts w:hint="eastAsia"/>
        </w:rPr>
        <w:t>文件</w:t>
      </w:r>
      <w:bookmarkEnd w:id="65"/>
    </w:p>
    <w:tbl>
      <w:tblPr>
        <w:tblpPr w:leftFromText="180" w:rightFromText="180" w:vertAnchor="text" w:horzAnchor="page" w:tblpX="2087" w:tblpY="55"/>
        <w:tblOverlap w:val="neve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30"/>
      </w:tblGrid>
      <w:tr w:rsidR="00574C23" w14:paraId="42CD061E" w14:textId="77777777" w:rsidTr="00CF765A">
        <w:tc>
          <w:tcPr>
            <w:tcW w:w="8330" w:type="dxa"/>
            <w:tcBorders>
              <w:bottom w:val="single" w:sz="4" w:space="0" w:color="auto"/>
            </w:tcBorders>
          </w:tcPr>
          <w:p w14:paraId="29C34223" w14:textId="77777777" w:rsidR="00574C23" w:rsidRDefault="00947F56">
            <w:pPr>
              <w:spacing w:line="360" w:lineRule="auto"/>
              <w:jc w:val="center"/>
              <w:rPr>
                <w:rFonts w:cs="Times New Roman"/>
                <w:szCs w:val="21"/>
              </w:rPr>
            </w:pPr>
            <w:r>
              <w:rPr>
                <w:rFonts w:hint="eastAsia"/>
                <w:b/>
                <w:bCs/>
                <w:color w:val="000000"/>
                <w:sz w:val="24"/>
                <w:szCs w:val="21"/>
              </w:rPr>
              <w:t>名称</w:t>
            </w:r>
          </w:p>
        </w:tc>
      </w:tr>
      <w:tr w:rsidR="00574C23" w14:paraId="4BD44A84" w14:textId="77777777" w:rsidTr="00CF765A">
        <w:tc>
          <w:tcPr>
            <w:tcW w:w="8330" w:type="dxa"/>
            <w:tcBorders>
              <w:bottom w:val="single" w:sz="4" w:space="0" w:color="auto"/>
            </w:tcBorders>
          </w:tcPr>
          <w:p w14:paraId="4E7078BA" w14:textId="77777777" w:rsidR="00574C23" w:rsidRDefault="00947F56">
            <w:pPr>
              <w:spacing w:line="360" w:lineRule="auto"/>
              <w:rPr>
                <w:rFonts w:cs="Times New Roman"/>
                <w:b/>
                <w:szCs w:val="21"/>
              </w:rPr>
            </w:pPr>
            <w:bookmarkStart w:id="66" w:name="_Hlk496819071"/>
            <w:r>
              <w:rPr>
                <w:rFonts w:hint="eastAsia"/>
                <w:szCs w:val="21"/>
              </w:rPr>
              <w:t>可行性分析报告</w:t>
            </w:r>
          </w:p>
        </w:tc>
      </w:tr>
      <w:tr w:rsidR="00574C23" w14:paraId="48ABEF60" w14:textId="77777777" w:rsidTr="00CF765A">
        <w:trPr>
          <w:trHeight w:val="150"/>
        </w:trPr>
        <w:tc>
          <w:tcPr>
            <w:tcW w:w="8330" w:type="dxa"/>
            <w:tcBorders>
              <w:top w:val="single" w:sz="4" w:space="0" w:color="auto"/>
              <w:bottom w:val="single" w:sz="4" w:space="0" w:color="auto"/>
            </w:tcBorders>
          </w:tcPr>
          <w:p w14:paraId="2A3B86B7" w14:textId="77777777" w:rsidR="00574C23" w:rsidRDefault="00947F56">
            <w:pPr>
              <w:spacing w:line="360" w:lineRule="auto"/>
              <w:rPr>
                <w:rFonts w:cs="Times New Roman"/>
                <w:szCs w:val="21"/>
              </w:rPr>
            </w:pPr>
            <w:r>
              <w:rPr>
                <w:rFonts w:cs="Times New Roman" w:hint="eastAsia"/>
                <w:szCs w:val="21"/>
              </w:rPr>
              <w:t>项目章程</w:t>
            </w:r>
          </w:p>
        </w:tc>
      </w:tr>
      <w:tr w:rsidR="00574C23" w14:paraId="4D3E9E79" w14:textId="77777777" w:rsidTr="00CF765A">
        <w:trPr>
          <w:trHeight w:val="147"/>
        </w:trPr>
        <w:tc>
          <w:tcPr>
            <w:tcW w:w="8330" w:type="dxa"/>
            <w:tcBorders>
              <w:top w:val="single" w:sz="4" w:space="0" w:color="auto"/>
              <w:bottom w:val="single" w:sz="4" w:space="0" w:color="auto"/>
            </w:tcBorders>
          </w:tcPr>
          <w:p w14:paraId="070B0800" w14:textId="77777777" w:rsidR="00574C23" w:rsidRDefault="00947F56">
            <w:pPr>
              <w:spacing w:line="360" w:lineRule="auto"/>
              <w:rPr>
                <w:rFonts w:cs="Times New Roman"/>
                <w:szCs w:val="21"/>
              </w:rPr>
            </w:pPr>
            <w:r>
              <w:rPr>
                <w:rFonts w:cs="Times New Roman" w:hint="eastAsia"/>
                <w:szCs w:val="21"/>
              </w:rPr>
              <w:t>总体项目计划</w:t>
            </w:r>
          </w:p>
        </w:tc>
      </w:tr>
      <w:tr w:rsidR="00574C23" w14:paraId="51CC3D4A" w14:textId="77777777" w:rsidTr="00CF765A">
        <w:trPr>
          <w:trHeight w:val="165"/>
        </w:trPr>
        <w:tc>
          <w:tcPr>
            <w:tcW w:w="8330" w:type="dxa"/>
            <w:tcBorders>
              <w:top w:val="single" w:sz="4" w:space="0" w:color="auto"/>
              <w:bottom w:val="single" w:sz="4" w:space="0" w:color="auto"/>
            </w:tcBorders>
          </w:tcPr>
          <w:p w14:paraId="765263D1" w14:textId="77777777" w:rsidR="00574C23" w:rsidRDefault="00947F56">
            <w:pPr>
              <w:spacing w:line="360" w:lineRule="auto"/>
              <w:rPr>
                <w:rFonts w:cs="Times New Roman"/>
                <w:szCs w:val="21"/>
              </w:rPr>
            </w:pPr>
            <w:r>
              <w:rPr>
                <w:rFonts w:cs="Times New Roman" w:hint="eastAsia"/>
                <w:szCs w:val="21"/>
              </w:rPr>
              <w:t>需求开发计划</w:t>
            </w:r>
          </w:p>
        </w:tc>
      </w:tr>
      <w:tr w:rsidR="00574C23" w14:paraId="0663D9EF" w14:textId="77777777" w:rsidTr="00CF765A">
        <w:trPr>
          <w:trHeight w:val="165"/>
        </w:trPr>
        <w:tc>
          <w:tcPr>
            <w:tcW w:w="8330" w:type="dxa"/>
            <w:tcBorders>
              <w:top w:val="single" w:sz="4" w:space="0" w:color="auto"/>
              <w:bottom w:val="single" w:sz="4" w:space="0" w:color="auto"/>
            </w:tcBorders>
          </w:tcPr>
          <w:p w14:paraId="23581D2C" w14:textId="77777777" w:rsidR="00574C23" w:rsidRDefault="00947F56">
            <w:pPr>
              <w:spacing w:line="360" w:lineRule="auto"/>
              <w:rPr>
                <w:rFonts w:cs="Times New Roman"/>
                <w:szCs w:val="21"/>
              </w:rPr>
            </w:pPr>
            <w:r>
              <w:rPr>
                <w:rFonts w:cs="Times New Roman" w:hint="eastAsia"/>
                <w:szCs w:val="21"/>
              </w:rPr>
              <w:t>需求变更控制文档</w:t>
            </w:r>
          </w:p>
        </w:tc>
      </w:tr>
      <w:tr w:rsidR="00574C23" w14:paraId="522FAD8A" w14:textId="77777777" w:rsidTr="00CF765A">
        <w:trPr>
          <w:trHeight w:val="135"/>
        </w:trPr>
        <w:tc>
          <w:tcPr>
            <w:tcW w:w="8330" w:type="dxa"/>
          </w:tcPr>
          <w:p w14:paraId="3FAC5B19" w14:textId="77777777" w:rsidR="00574C23" w:rsidRDefault="00947F56">
            <w:pPr>
              <w:spacing w:line="360" w:lineRule="auto"/>
              <w:rPr>
                <w:rFonts w:cs="Times New Roman"/>
                <w:szCs w:val="21"/>
              </w:rPr>
            </w:pPr>
            <w:r>
              <w:rPr>
                <w:rFonts w:cs="Times New Roman" w:hint="eastAsia"/>
                <w:szCs w:val="21"/>
              </w:rPr>
              <w:t>需求规格说明书</w:t>
            </w:r>
          </w:p>
        </w:tc>
      </w:tr>
      <w:tr w:rsidR="00574C23" w14:paraId="3FEDA6F9" w14:textId="77777777" w:rsidTr="00CF765A">
        <w:tc>
          <w:tcPr>
            <w:tcW w:w="8330" w:type="dxa"/>
            <w:tcBorders>
              <w:bottom w:val="single" w:sz="4" w:space="0" w:color="auto"/>
            </w:tcBorders>
          </w:tcPr>
          <w:p w14:paraId="0A2170B6" w14:textId="77777777" w:rsidR="00574C23" w:rsidRDefault="00947F56">
            <w:pPr>
              <w:spacing w:line="360" w:lineRule="auto"/>
              <w:rPr>
                <w:rFonts w:cs="Times New Roman"/>
                <w:szCs w:val="21"/>
              </w:rPr>
            </w:pPr>
            <w:r>
              <w:rPr>
                <w:rFonts w:cs="Times New Roman" w:hint="eastAsia"/>
                <w:szCs w:val="21"/>
              </w:rPr>
              <w:t>系统设计计划</w:t>
            </w:r>
          </w:p>
        </w:tc>
      </w:tr>
      <w:tr w:rsidR="00574C23" w14:paraId="6A6B730B" w14:textId="77777777" w:rsidTr="00CF765A">
        <w:trPr>
          <w:trHeight w:val="90"/>
        </w:trPr>
        <w:tc>
          <w:tcPr>
            <w:tcW w:w="8330" w:type="dxa"/>
            <w:tcBorders>
              <w:top w:val="single" w:sz="4" w:space="0" w:color="auto"/>
            </w:tcBorders>
          </w:tcPr>
          <w:p w14:paraId="1B2B626B" w14:textId="77777777" w:rsidR="00574C23" w:rsidRDefault="00947F56">
            <w:pPr>
              <w:spacing w:line="360" w:lineRule="auto"/>
              <w:rPr>
                <w:rFonts w:cs="Times New Roman"/>
                <w:szCs w:val="21"/>
              </w:rPr>
            </w:pPr>
            <w:r>
              <w:rPr>
                <w:rFonts w:cs="Times New Roman" w:hint="eastAsia"/>
                <w:szCs w:val="21"/>
              </w:rPr>
              <w:t>概要设计说明</w:t>
            </w:r>
          </w:p>
        </w:tc>
      </w:tr>
      <w:tr w:rsidR="00574C23" w14:paraId="479A79E0" w14:textId="77777777" w:rsidTr="00CF765A">
        <w:trPr>
          <w:trHeight w:val="225"/>
        </w:trPr>
        <w:tc>
          <w:tcPr>
            <w:tcW w:w="8330" w:type="dxa"/>
          </w:tcPr>
          <w:p w14:paraId="37295479" w14:textId="77777777" w:rsidR="00574C23" w:rsidRDefault="00947F56">
            <w:pPr>
              <w:spacing w:line="360" w:lineRule="auto"/>
              <w:rPr>
                <w:rFonts w:cs="Times New Roman"/>
                <w:szCs w:val="21"/>
              </w:rPr>
            </w:pPr>
            <w:r>
              <w:rPr>
                <w:rFonts w:cs="Times New Roman" w:hint="eastAsia"/>
                <w:szCs w:val="21"/>
              </w:rPr>
              <w:lastRenderedPageBreak/>
              <w:t>质量保证计划</w:t>
            </w:r>
          </w:p>
        </w:tc>
      </w:tr>
      <w:tr w:rsidR="00574C23" w14:paraId="6BF5D2AE" w14:textId="77777777" w:rsidTr="00CF765A">
        <w:tc>
          <w:tcPr>
            <w:tcW w:w="8330" w:type="dxa"/>
          </w:tcPr>
          <w:p w14:paraId="0C427100" w14:textId="77777777" w:rsidR="00574C23" w:rsidRDefault="00947F56">
            <w:pPr>
              <w:spacing w:line="360" w:lineRule="auto"/>
              <w:rPr>
                <w:rFonts w:cs="Times New Roman"/>
                <w:szCs w:val="21"/>
              </w:rPr>
            </w:pPr>
            <w:r>
              <w:rPr>
                <w:rFonts w:cs="Times New Roman" w:hint="eastAsia"/>
                <w:szCs w:val="21"/>
              </w:rPr>
              <w:t>编码与系统实现计划</w:t>
            </w:r>
          </w:p>
        </w:tc>
      </w:tr>
      <w:tr w:rsidR="00574C23" w14:paraId="32BF422C" w14:textId="77777777" w:rsidTr="00CF765A">
        <w:tc>
          <w:tcPr>
            <w:tcW w:w="8330" w:type="dxa"/>
          </w:tcPr>
          <w:p w14:paraId="50A05A91" w14:textId="77777777" w:rsidR="00574C23" w:rsidRDefault="00947F56">
            <w:pPr>
              <w:spacing w:line="360" w:lineRule="auto"/>
              <w:rPr>
                <w:rFonts w:cs="Times New Roman"/>
                <w:szCs w:val="21"/>
              </w:rPr>
            </w:pPr>
            <w:r>
              <w:rPr>
                <w:rFonts w:cs="Times New Roman" w:hint="eastAsia"/>
                <w:szCs w:val="21"/>
              </w:rPr>
              <w:t>测试计划</w:t>
            </w:r>
          </w:p>
        </w:tc>
      </w:tr>
      <w:tr w:rsidR="00574C23" w14:paraId="199A60DC" w14:textId="77777777" w:rsidTr="00CF765A">
        <w:tc>
          <w:tcPr>
            <w:tcW w:w="8330" w:type="dxa"/>
          </w:tcPr>
          <w:p w14:paraId="6E5A4F20" w14:textId="77777777" w:rsidR="00574C23" w:rsidRDefault="00947F56">
            <w:pPr>
              <w:spacing w:line="360" w:lineRule="auto"/>
              <w:rPr>
                <w:rFonts w:cs="Times New Roman"/>
                <w:szCs w:val="21"/>
              </w:rPr>
            </w:pPr>
            <w:r>
              <w:rPr>
                <w:rFonts w:cs="Times New Roman" w:hint="eastAsia"/>
                <w:szCs w:val="21"/>
              </w:rPr>
              <w:t>工程部署计划</w:t>
            </w:r>
          </w:p>
        </w:tc>
      </w:tr>
      <w:tr w:rsidR="00574C23" w14:paraId="75EE10EE" w14:textId="77777777" w:rsidTr="00CF765A">
        <w:tc>
          <w:tcPr>
            <w:tcW w:w="8330" w:type="dxa"/>
          </w:tcPr>
          <w:p w14:paraId="5282907E" w14:textId="77777777" w:rsidR="00574C23" w:rsidRDefault="00947F56">
            <w:pPr>
              <w:spacing w:line="360" w:lineRule="auto"/>
              <w:rPr>
                <w:rFonts w:cs="Times New Roman"/>
                <w:szCs w:val="21"/>
              </w:rPr>
            </w:pPr>
            <w:r>
              <w:rPr>
                <w:rFonts w:cs="Times New Roman" w:hint="eastAsia"/>
                <w:szCs w:val="21"/>
              </w:rPr>
              <w:t>培训计划</w:t>
            </w:r>
          </w:p>
        </w:tc>
      </w:tr>
      <w:tr w:rsidR="00574C23" w14:paraId="7CF8F274" w14:textId="77777777" w:rsidTr="00CF765A">
        <w:tc>
          <w:tcPr>
            <w:tcW w:w="8330" w:type="dxa"/>
          </w:tcPr>
          <w:p w14:paraId="490C6E86" w14:textId="77777777" w:rsidR="00574C23" w:rsidRDefault="00947F56">
            <w:pPr>
              <w:spacing w:line="360" w:lineRule="auto"/>
              <w:rPr>
                <w:rFonts w:cs="Times New Roman"/>
                <w:szCs w:val="21"/>
              </w:rPr>
            </w:pPr>
            <w:r>
              <w:rPr>
                <w:rFonts w:cs="Times New Roman" w:hint="eastAsia"/>
                <w:szCs w:val="21"/>
              </w:rPr>
              <w:t>系统维护计划</w:t>
            </w:r>
          </w:p>
        </w:tc>
      </w:tr>
      <w:tr w:rsidR="00574C23" w14:paraId="6D5A19F6" w14:textId="77777777" w:rsidTr="00CF765A">
        <w:tc>
          <w:tcPr>
            <w:tcW w:w="8330" w:type="dxa"/>
          </w:tcPr>
          <w:p w14:paraId="757A3BEE" w14:textId="77777777" w:rsidR="00574C23" w:rsidRDefault="00947F56">
            <w:pPr>
              <w:spacing w:line="360" w:lineRule="auto"/>
              <w:rPr>
                <w:rFonts w:cs="Times New Roman"/>
                <w:szCs w:val="21"/>
              </w:rPr>
            </w:pPr>
            <w:r>
              <w:rPr>
                <w:rFonts w:cs="Times New Roman" w:hint="eastAsia"/>
                <w:szCs w:val="21"/>
              </w:rPr>
              <w:t>项目总结报告</w:t>
            </w:r>
          </w:p>
        </w:tc>
      </w:tr>
      <w:tr w:rsidR="00574C23" w14:paraId="6777BCDB" w14:textId="77777777" w:rsidTr="00CF765A">
        <w:trPr>
          <w:trHeight w:val="324"/>
        </w:trPr>
        <w:tc>
          <w:tcPr>
            <w:tcW w:w="8330" w:type="dxa"/>
          </w:tcPr>
          <w:p w14:paraId="34A2DFFD" w14:textId="77777777" w:rsidR="00574C23" w:rsidRDefault="00947F56">
            <w:pPr>
              <w:rPr>
                <w:rFonts w:cs="Times New Roman"/>
                <w:szCs w:val="21"/>
              </w:rPr>
            </w:pPr>
            <w:r>
              <w:rPr>
                <w:rFonts w:hint="eastAsia"/>
              </w:rPr>
              <w:t>甘特图</w:t>
            </w:r>
          </w:p>
        </w:tc>
      </w:tr>
      <w:bookmarkEnd w:id="66"/>
      <w:tr w:rsidR="00574C23" w14:paraId="2D8CC00F" w14:textId="77777777" w:rsidTr="00CF765A">
        <w:tc>
          <w:tcPr>
            <w:tcW w:w="8330" w:type="dxa"/>
          </w:tcPr>
          <w:p w14:paraId="7795167D" w14:textId="77777777" w:rsidR="00574C23" w:rsidRDefault="00947F56">
            <w:pPr>
              <w:rPr>
                <w:rFonts w:cs="Times New Roman"/>
                <w:szCs w:val="21"/>
              </w:rPr>
            </w:pPr>
            <w:r>
              <w:rPr>
                <w:rFonts w:hint="eastAsia"/>
              </w:rPr>
              <w:t>需求工程</w:t>
            </w:r>
            <w:r>
              <w:rPr>
                <w:rFonts w:hint="eastAsia"/>
              </w:rPr>
              <w:t>WBS</w:t>
            </w:r>
          </w:p>
        </w:tc>
      </w:tr>
      <w:tr w:rsidR="00574C23" w14:paraId="1728A49D" w14:textId="77777777" w:rsidTr="00CF765A">
        <w:tc>
          <w:tcPr>
            <w:tcW w:w="8330" w:type="dxa"/>
          </w:tcPr>
          <w:p w14:paraId="0BB0C2AA" w14:textId="77777777" w:rsidR="00574C23" w:rsidRDefault="00947F56">
            <w:pPr>
              <w:rPr>
                <w:rFonts w:cs="Times New Roman"/>
                <w:szCs w:val="21"/>
              </w:rPr>
            </w:pPr>
            <w:r>
              <w:rPr>
                <w:rFonts w:hint="eastAsia"/>
              </w:rPr>
              <w:t>总体项目</w:t>
            </w:r>
            <w:r>
              <w:rPr>
                <w:rFonts w:hint="eastAsia"/>
              </w:rPr>
              <w:t>WBS</w:t>
            </w:r>
          </w:p>
        </w:tc>
      </w:tr>
      <w:tr w:rsidR="00574C23" w14:paraId="665AACCF" w14:textId="77777777" w:rsidTr="00CF765A">
        <w:tc>
          <w:tcPr>
            <w:tcW w:w="8330" w:type="dxa"/>
          </w:tcPr>
          <w:p w14:paraId="0D3FDF00"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r>
    </w:tbl>
    <w:p w14:paraId="31CAA856" w14:textId="6D2F95E0" w:rsidR="00574C23" w:rsidRDefault="00947F56">
      <w:pPr>
        <w:pStyle w:val="3"/>
        <w:spacing w:line="360" w:lineRule="auto"/>
      </w:pPr>
      <w:bookmarkStart w:id="67" w:name="_Toc530228007"/>
      <w:r>
        <w:rPr>
          <w:rFonts w:hint="eastAsia"/>
        </w:rPr>
        <w:t>2.3.3</w:t>
      </w:r>
      <w:r>
        <w:t xml:space="preserve"> </w:t>
      </w:r>
      <w:r>
        <w:rPr>
          <w:rFonts w:hint="eastAsia"/>
        </w:rPr>
        <w:t>服务</w:t>
      </w:r>
      <w:bookmarkEnd w:id="6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8" w:name="_Toc530228008"/>
      <w:r>
        <w:rPr>
          <w:rFonts w:hint="eastAsia"/>
        </w:rPr>
        <w:t>2.3.4</w:t>
      </w:r>
      <w:r>
        <w:rPr>
          <w:rFonts w:hint="eastAsia"/>
        </w:rPr>
        <w:t>非移交的产品</w:t>
      </w:r>
      <w:bookmarkEnd w:id="68"/>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9" w:name="_Toc530228009"/>
      <w:r>
        <w:t>2.</w:t>
      </w:r>
      <w:r>
        <w:rPr>
          <w:rFonts w:hint="eastAsia"/>
        </w:rPr>
        <w:t>4</w:t>
      </w:r>
      <w:r>
        <w:t xml:space="preserve"> </w:t>
      </w:r>
      <w:r>
        <w:rPr>
          <w:rFonts w:hint="eastAsia"/>
        </w:rPr>
        <w:t>验收标准</w:t>
      </w:r>
      <w:bookmarkEnd w:id="69"/>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lastRenderedPageBreak/>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r>
              <w:rPr>
                <w:rFonts w:hint="eastAsia"/>
              </w:rPr>
              <w:t>甘特图</w:t>
            </w:r>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tcPr>
          <w:p w14:paraId="30C6C025" w14:textId="77777777" w:rsidR="00574C23" w:rsidRDefault="00574C23">
            <w:pPr>
              <w:spacing w:line="360" w:lineRule="auto"/>
              <w:rPr>
                <w:rFonts w:asciiTheme="minorEastAsia" w:hAnsiTheme="minorEastAsia" w:cs="Times New Roman"/>
                <w:szCs w:val="21"/>
              </w:rPr>
            </w:pPr>
          </w:p>
          <w:p w14:paraId="53C60EE0" w14:textId="77777777" w:rsidR="00574C23" w:rsidRDefault="00574C23">
            <w:pPr>
              <w:rPr>
                <w:rFonts w:asciiTheme="minorEastAsia" w:hAnsiTheme="minorEastAsia" w:cs="Times New Roman"/>
                <w:szCs w:val="21"/>
              </w:rPr>
            </w:pPr>
          </w:p>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70" w:name="_Toc530228010"/>
      <w:r>
        <w:rPr>
          <w:rFonts w:hint="eastAsia"/>
          <w:szCs w:val="21"/>
        </w:rPr>
        <w:t>2.5完成项目的最迟期限</w:t>
      </w:r>
      <w:bookmarkEnd w:id="70"/>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1" w:name="_Toc530228011"/>
      <w:r>
        <w:rPr>
          <w:rFonts w:hint="eastAsia"/>
        </w:rPr>
        <w:t>2.6本计划的批准者和批准日期</w:t>
      </w:r>
      <w:bookmarkEnd w:id="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杨枨</w:t>
            </w:r>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2" w:name="_Toc525938483"/>
      <w:bookmarkStart w:id="73" w:name="_Toc530228012"/>
      <w:bookmarkEnd w:id="59"/>
      <w:r>
        <w:rPr>
          <w:rFonts w:asciiTheme="majorEastAsia" w:hAnsiTheme="majorEastAsia" w:cstheme="majorHAnsi"/>
        </w:rPr>
        <w:lastRenderedPageBreak/>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2"/>
      <w:bookmarkEnd w:id="73"/>
    </w:p>
    <w:p w14:paraId="3F34C69C" w14:textId="77777777" w:rsidR="00574C23" w:rsidRDefault="00947F56">
      <w:pPr>
        <w:pStyle w:val="2"/>
        <w:spacing w:line="360" w:lineRule="auto"/>
      </w:pPr>
      <w:bookmarkStart w:id="74" w:name="_Toc530228013"/>
      <w:r>
        <w:rPr>
          <w:rFonts w:hint="eastAsia"/>
        </w:rPr>
        <w:t>3.1</w:t>
      </w:r>
      <w:r>
        <w:t xml:space="preserve"> </w:t>
      </w:r>
      <w:r>
        <w:rPr>
          <w:rFonts w:hint="eastAsia"/>
        </w:rPr>
        <w:t>工作任务分解与人员分工</w:t>
      </w:r>
      <w:bookmarkEnd w:id="74"/>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定义产品愿景和项目范围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骆佳俊，叶柏成</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lastRenderedPageBreak/>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5" w:name="_Toc530228014"/>
      <w:r>
        <w:rPr>
          <w:rFonts w:hint="eastAsia"/>
        </w:rPr>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pPr>
              <w:spacing w:line="360" w:lineRule="auto"/>
              <w:rPr>
                <w:b/>
              </w:rPr>
            </w:pPr>
            <w:r>
              <w:rPr>
                <w:rFonts w:hint="eastAsia"/>
                <w:b/>
              </w:rPr>
              <w:t>姓名</w:t>
            </w:r>
          </w:p>
        </w:tc>
        <w:tc>
          <w:tcPr>
            <w:tcW w:w="1713" w:type="dxa"/>
          </w:tcPr>
          <w:p w14:paraId="379024A2"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pPr>
              <w:spacing w:line="360" w:lineRule="auto"/>
              <w:jc w:val="center"/>
            </w:pPr>
            <w:r>
              <w:rPr>
                <w:rFonts w:hint="eastAsia"/>
                <w:b/>
                <w:bCs/>
                <w:color w:val="000000"/>
                <w:sz w:val="24"/>
                <w:szCs w:val="21"/>
              </w:rPr>
              <w:t>地址</w:t>
            </w:r>
          </w:p>
        </w:tc>
        <w:tc>
          <w:tcPr>
            <w:tcW w:w="1680" w:type="dxa"/>
          </w:tcPr>
          <w:p w14:paraId="1CF5C070" w14:textId="77777777" w:rsidR="00574C23" w:rsidRDefault="00947F56">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杨枨</w:t>
            </w:r>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DE690E">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r>
              <w:t>504</w:t>
            </w:r>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DE690E">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r>
              <w:t>501</w:t>
            </w:r>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r>
              <w:rPr>
                <w:rFonts w:hint="eastAsia"/>
              </w:rPr>
              <w:t>王飞钢</w:t>
            </w:r>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0228015"/>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77777777" w:rsidR="00574C23" w:rsidRDefault="00947F56">
      <w:pPr>
        <w:spacing w:line="360" w:lineRule="auto"/>
      </w:pPr>
      <w:r>
        <w:rPr>
          <w:noProof/>
        </w:rPr>
        <w:drawing>
          <wp:inline distT="0" distB="0" distL="0" distR="0" wp14:anchorId="314DCC1B" wp14:editId="109BF729">
            <wp:extent cx="5274310" cy="28594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cstate="print"/>
                    <a:stretch>
                      <a:fillRect/>
                    </a:stretch>
                  </pic:blipFill>
                  <pic:spPr>
                    <a:xfrm>
                      <a:off x="0" y="0"/>
                      <a:ext cx="5274310" cy="2859405"/>
                    </a:xfrm>
                    <a:prstGeom prst="rect">
                      <a:avLst/>
                    </a:prstGeom>
                  </pic:spPr>
                </pic:pic>
              </a:graphicData>
            </a:graphic>
          </wp:inline>
        </w:drawing>
      </w:r>
    </w:p>
    <w:p w14:paraId="78E1C4E3" w14:textId="77777777" w:rsidR="00574C23" w:rsidRDefault="00947F56">
      <w:pPr>
        <w:spacing w:line="360" w:lineRule="auto"/>
      </w:pPr>
      <w:r>
        <w:rPr>
          <w:noProof/>
        </w:rPr>
        <w:lastRenderedPageBreak/>
        <w:drawing>
          <wp:inline distT="0" distB="0" distL="0" distR="0" wp14:anchorId="4A65A115" wp14:editId="37E17D85">
            <wp:extent cx="5274310" cy="2859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cstate="print"/>
                    <a:stretch>
                      <a:fillRect/>
                    </a:stretch>
                  </pic:blipFill>
                  <pic:spPr>
                    <a:xfrm>
                      <a:off x="0" y="0"/>
                      <a:ext cx="5274310" cy="2859405"/>
                    </a:xfrm>
                    <a:prstGeom prst="rect">
                      <a:avLst/>
                    </a:prstGeom>
                  </pic:spPr>
                </pic:pic>
              </a:graphicData>
            </a:graphic>
          </wp:inline>
        </w:drawing>
      </w:r>
    </w:p>
    <w:p w14:paraId="084B1FF2" w14:textId="77777777" w:rsidR="00574C23" w:rsidRDefault="00947F56">
      <w:r>
        <w:rPr>
          <w:noProof/>
        </w:rPr>
        <w:drawing>
          <wp:inline distT="0" distB="0" distL="0" distR="0" wp14:anchorId="60991774" wp14:editId="6C25A98F">
            <wp:extent cx="5274310" cy="2859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cstate="print"/>
                    <a:stretch>
                      <a:fillRect/>
                    </a:stretch>
                  </pic:blipFill>
                  <pic:spPr>
                    <a:xfrm>
                      <a:off x="0" y="0"/>
                      <a:ext cx="5274310" cy="2859405"/>
                    </a:xfrm>
                    <a:prstGeom prst="rect">
                      <a:avLst/>
                    </a:prstGeom>
                  </pic:spPr>
                </pic:pic>
              </a:graphicData>
            </a:graphic>
          </wp:inline>
        </w:drawing>
      </w:r>
    </w:p>
    <w:p w14:paraId="4515348C" w14:textId="77777777" w:rsidR="00574C23" w:rsidRDefault="00947F56">
      <w:pPr>
        <w:pStyle w:val="2"/>
        <w:spacing w:line="360" w:lineRule="auto"/>
      </w:pPr>
      <w:bookmarkStart w:id="78" w:name="_Toc530228016"/>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r>
              <w:rPr>
                <w:b/>
                <w:bCs/>
                <w:color w:val="000000"/>
                <w:sz w:val="24"/>
                <w:szCs w:val="21"/>
              </w:rPr>
              <w:t>月投入</w:t>
            </w:r>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r>
              <w:rPr>
                <w:rFonts w:hint="eastAsia"/>
                <w:szCs w:val="21"/>
              </w:rPr>
              <w:t>网盘</w:t>
            </w:r>
            <w:r>
              <w:rPr>
                <w:szCs w:val="21"/>
              </w:rPr>
              <w:t>会员</w:t>
            </w:r>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w:t>
            </w:r>
            <w:r>
              <w:rPr>
                <w:szCs w:val="21"/>
              </w:rPr>
              <w:lastRenderedPageBreak/>
              <w:t>具</w:t>
            </w:r>
          </w:p>
        </w:tc>
        <w:tc>
          <w:tcPr>
            <w:tcW w:w="2074" w:type="dxa"/>
          </w:tcPr>
          <w:p w14:paraId="2FDB0B3F" w14:textId="77777777" w:rsidR="00574C23" w:rsidRDefault="00947F56">
            <w:pPr>
              <w:spacing w:line="360" w:lineRule="auto"/>
              <w:rPr>
                <w:szCs w:val="21"/>
              </w:rPr>
            </w:pPr>
            <w:r>
              <w:rPr>
                <w:rFonts w:hint="eastAsia"/>
                <w:szCs w:val="21"/>
              </w:rPr>
              <w:lastRenderedPageBreak/>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r>
              <w:rPr>
                <w:b/>
                <w:bCs/>
                <w:color w:val="000000"/>
                <w:sz w:val="24"/>
                <w:szCs w:val="21"/>
              </w:rPr>
              <w:t>月投入</w:t>
            </w:r>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0228017"/>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33C96D84" w:rsidR="00574C23" w:rsidRDefault="00947F56">
            <w:pPr>
              <w:spacing w:line="360" w:lineRule="auto"/>
              <w:rPr>
                <w:b/>
                <w:bCs/>
                <w:sz w:val="24"/>
                <w:szCs w:val="24"/>
              </w:rPr>
            </w:pPr>
            <w:r>
              <w:tab/>
            </w:r>
            <w:r>
              <w:rPr>
                <w:rFonts w:hint="eastAsia"/>
                <w:b/>
                <w:bCs/>
                <w:sz w:val="24"/>
                <w:szCs w:val="24"/>
              </w:rPr>
              <w:t>关键问题</w:t>
            </w:r>
          </w:p>
        </w:tc>
        <w:tc>
          <w:tcPr>
            <w:tcW w:w="4261" w:type="dxa"/>
          </w:tcPr>
          <w:p w14:paraId="41F7ABB0" w14:textId="77777777" w:rsidR="00574C23" w:rsidRDefault="00947F56">
            <w:pPr>
              <w:spacing w:line="360" w:lineRule="auto"/>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pPr>
              <w:spacing w:line="360" w:lineRule="auto"/>
              <w:rPr>
                <w:b/>
                <w:bCs/>
                <w:sz w:val="24"/>
                <w:szCs w:val="24"/>
              </w:rPr>
            </w:pPr>
            <w:r>
              <w:rPr>
                <w:rFonts w:hint="eastAsia"/>
                <w:b/>
                <w:bCs/>
                <w:sz w:val="24"/>
                <w:szCs w:val="24"/>
              </w:rPr>
              <w:t>技术难点</w:t>
            </w:r>
          </w:p>
        </w:tc>
        <w:tc>
          <w:tcPr>
            <w:tcW w:w="4261" w:type="dxa"/>
          </w:tcPr>
          <w:p w14:paraId="13114042" w14:textId="77777777" w:rsidR="00574C23" w:rsidRDefault="00947F56">
            <w:pPr>
              <w:spacing w:line="360" w:lineRule="auto"/>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0228018"/>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0228019"/>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7777777" w:rsidR="00574C23" w:rsidRDefault="00947F56">
      <w:pPr>
        <w:spacing w:line="360" w:lineRule="auto"/>
        <w:ind w:firstLineChars="180" w:firstLine="378"/>
        <w:rPr>
          <w:szCs w:val="21"/>
        </w:rPr>
      </w:pPr>
      <w:r>
        <w:rPr>
          <w:szCs w:val="21"/>
        </w:rPr>
        <w:t>G</w:t>
      </w:r>
      <w:r>
        <w:rPr>
          <w:rFonts w:hint="eastAsia"/>
          <w:szCs w:val="21"/>
        </w:rPr>
        <w:t>it</w:t>
      </w:r>
      <w:r>
        <w:rPr>
          <w:szCs w:val="21"/>
        </w:rPr>
        <w:t xml:space="preserve"> </w:t>
      </w:r>
      <w:r>
        <w:rPr>
          <w:rFonts w:hint="eastAsia"/>
          <w:szCs w:val="21"/>
        </w:rPr>
        <w: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lastRenderedPageBreak/>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68514AC7" w14:textId="77777777" w:rsidR="00574C23" w:rsidRDefault="00574C23">
      <w:pPr>
        <w:spacing w:line="360" w:lineRule="auto"/>
      </w:pPr>
    </w:p>
    <w:p w14:paraId="11AEAD15" w14:textId="77777777" w:rsidR="00574C23" w:rsidRDefault="00947F56">
      <w:pPr>
        <w:pStyle w:val="2"/>
        <w:spacing w:line="360" w:lineRule="auto"/>
      </w:pPr>
      <w:bookmarkStart w:id="83" w:name="_Toc530228020"/>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0228021"/>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运行环境：在校园内网环境内运行的服务器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0228022"/>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0228023"/>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0228024"/>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0228025"/>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1" w:name="_Toc530228026"/>
      <w:r>
        <w:rPr>
          <w:rFonts w:hint="eastAsia"/>
        </w:rPr>
        <w:lastRenderedPageBreak/>
        <w:t>5.</w:t>
      </w:r>
      <w:r w:rsidR="00011C31">
        <w:rPr>
          <w:rFonts w:hint="eastAsia"/>
        </w:rPr>
        <w:t>2</w:t>
      </w:r>
      <w:r>
        <w:t xml:space="preserve"> </w:t>
      </w:r>
      <w:commentRangeStart w:id="92"/>
      <w:r w:rsidR="00011C31">
        <w:rPr>
          <w:rFonts w:hint="eastAsia"/>
        </w:rPr>
        <w:t>管理</w:t>
      </w:r>
      <w:r>
        <w:rPr>
          <w:rFonts w:hint="eastAsia"/>
        </w:rPr>
        <w:t>质量</w:t>
      </w:r>
      <w:commentRangeEnd w:id="92"/>
      <w:r w:rsidR="00410D10">
        <w:rPr>
          <w:rStyle w:val="af2"/>
        </w:rPr>
        <w:commentReference w:id="92"/>
      </w:r>
      <w:bookmarkEnd w:id="91"/>
    </w:p>
    <w:p w14:paraId="41E65AE2" w14:textId="3437F0FE" w:rsidR="00011C31" w:rsidRDefault="00011C31" w:rsidP="009B45FD">
      <w:pPr>
        <w:pStyle w:val="3"/>
      </w:pPr>
      <w:bookmarkStart w:id="93" w:name="_Toc530228027"/>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0228028"/>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0228029"/>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6" w:name="_Toc530228030"/>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0228031"/>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0228032"/>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0228033"/>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0228034"/>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0228035"/>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0228036"/>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4" w:name="_Toc530228037"/>
      <w:r w:rsidRPr="008447ED">
        <w:t>6.1</w:t>
      </w:r>
      <w:r w:rsidRPr="008447ED">
        <w:rPr>
          <w:rFonts w:hint="eastAsia"/>
        </w:rPr>
        <w:t>.3</w:t>
      </w:r>
      <w:r>
        <w:t xml:space="preserve"> </w:t>
      </w:r>
      <w:r w:rsidRPr="008447ED">
        <w:rPr>
          <w:rFonts w:hint="eastAsia"/>
        </w:rPr>
        <w:t>文档编写员</w:t>
      </w:r>
      <w:bookmarkEnd w:id="104"/>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按时完成自己所负责的版块</w:t>
      </w:r>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5" w:name="_Toc530228038"/>
      <w:r w:rsidRPr="00BC4203">
        <w:t>6.1</w:t>
      </w:r>
      <w:r w:rsidRPr="00BC4203">
        <w:rPr>
          <w:rFonts w:hint="eastAsia"/>
        </w:rPr>
        <w:t>.4</w:t>
      </w:r>
      <w:r w:rsidRPr="00BC4203">
        <w:t xml:space="preserve"> </w:t>
      </w:r>
      <w:r w:rsidRPr="00BC4203">
        <w:rPr>
          <w:rFonts w:hint="eastAsia"/>
        </w:rPr>
        <w:t>文档整合员</w:t>
      </w:r>
      <w:bookmarkEnd w:id="105"/>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整合文档并与各版块负责人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文档整合组组长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文档整合员</w:t>
            </w:r>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6" w:name="_Toc529483123"/>
      <w:bookmarkStart w:id="107" w:name="_Toc529647076"/>
      <w:bookmarkStart w:id="108" w:name="_Toc529647387"/>
      <w:bookmarkStart w:id="109" w:name="_Toc530228039"/>
      <w:r>
        <w:rPr>
          <w:rFonts w:hint="eastAsia"/>
        </w:rPr>
        <w:t>6.</w:t>
      </w:r>
      <w:r w:rsidR="008447ED">
        <w:rPr>
          <w:rFonts w:hint="eastAsia"/>
        </w:rPr>
        <w:t>1.</w:t>
      </w:r>
      <w:r w:rsidR="008447ED">
        <w:t>5 PPT</w:t>
      </w:r>
      <w:r w:rsidR="008447ED">
        <w:rPr>
          <w:rFonts w:hint="eastAsia"/>
        </w:rPr>
        <w:t>编写员</w:t>
      </w:r>
      <w:bookmarkEnd w:id="106"/>
      <w:bookmarkEnd w:id="107"/>
      <w:bookmarkEnd w:id="108"/>
      <w:bookmarkEnd w:id="109"/>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按时完成自己所负责的版块</w:t>
      </w:r>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10" w:name="_Toc530228040"/>
      <w:r w:rsidRPr="008447ED">
        <w:t>6.1</w:t>
      </w:r>
      <w:r w:rsidRPr="008447ED">
        <w:rPr>
          <w:rFonts w:hint="eastAsia"/>
        </w:rPr>
        <w:t>.6</w:t>
      </w:r>
      <w:r>
        <w:t xml:space="preserve"> </w:t>
      </w:r>
      <w:r w:rsidRPr="008447ED">
        <w:rPr>
          <w:rFonts w:hint="eastAsia"/>
        </w:rPr>
        <w:t>PPT</w:t>
      </w:r>
      <w:r w:rsidRPr="008447ED">
        <w:rPr>
          <w:rFonts w:hint="eastAsia"/>
        </w:rPr>
        <w:t>整合员</w:t>
      </w:r>
      <w:bookmarkEnd w:id="110"/>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并与各版块负责人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r w:rsidRPr="008447ED">
              <w:rPr>
                <w:rFonts w:hint="eastAsia"/>
                <w:szCs w:val="21"/>
              </w:rPr>
              <w:t>整合组组长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r w:rsidRPr="008447ED">
              <w:rPr>
                <w:rFonts w:hint="eastAsia"/>
                <w:szCs w:val="21"/>
              </w:rPr>
              <w:t>整合</w:t>
            </w:r>
            <w:r w:rsidRPr="008447ED">
              <w:rPr>
                <w:szCs w:val="21"/>
              </w:rPr>
              <w:t>员</w:t>
            </w:r>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1" w:name="_Toc530228041"/>
      <w:r w:rsidRPr="008447ED">
        <w:t>6.1</w:t>
      </w:r>
      <w:r w:rsidRPr="008447ED">
        <w:rPr>
          <w:rFonts w:hint="eastAsia"/>
        </w:rPr>
        <w:t>.7</w:t>
      </w:r>
      <w:r>
        <w:t xml:space="preserve"> </w:t>
      </w:r>
      <w:r w:rsidRPr="008447ED">
        <w:rPr>
          <w:rFonts w:hint="eastAsia"/>
        </w:rPr>
        <w:t>会议记录员</w:t>
      </w:r>
      <w:bookmarkEnd w:id="111"/>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2" w:name="_Toc530228042"/>
      <w:r w:rsidRPr="008447ED">
        <w:t>6.1</w:t>
      </w:r>
      <w:r w:rsidRPr="008447ED">
        <w:rPr>
          <w:rFonts w:hint="eastAsia"/>
        </w:rPr>
        <w:t>.8</w:t>
      </w:r>
      <w:r>
        <w:t xml:space="preserve"> </w:t>
      </w:r>
      <w:r w:rsidRPr="008447ED">
        <w:rPr>
          <w:rFonts w:hint="eastAsia"/>
        </w:rPr>
        <w:t>设备及配置管理员</w:t>
      </w:r>
      <w:bookmarkEnd w:id="112"/>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712F1DAA" w14:textId="77777777" w:rsidR="008447ED" w:rsidRPr="008447ED" w:rsidRDefault="008447ED" w:rsidP="008447ED"/>
    <w:p w14:paraId="2C54CFD9" w14:textId="2E26F64D" w:rsidR="008447ED" w:rsidRDefault="008447ED" w:rsidP="003F1F9C">
      <w:pPr>
        <w:pStyle w:val="3"/>
      </w:pPr>
      <w:bookmarkStart w:id="113" w:name="_Toc530228043"/>
      <w:r w:rsidRPr="008447ED">
        <w:t>6.1.9</w:t>
      </w:r>
      <w:r>
        <w:t xml:space="preserve"> </w:t>
      </w:r>
      <w:r w:rsidRPr="008447ED">
        <w:rPr>
          <w:rFonts w:hint="eastAsia"/>
        </w:rPr>
        <w:t>原型设计员</w:t>
      </w:r>
      <w:bookmarkEnd w:id="113"/>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拒绝除项目经理以外的组员提出的要求。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4" w:name="_Toc530228044"/>
      <w:r w:rsidRPr="008447ED">
        <w:t>6.1.10</w:t>
      </w:r>
      <w:r>
        <w:t xml:space="preserve"> </w:t>
      </w:r>
      <w:r w:rsidRPr="008447ED">
        <w:rPr>
          <w:rFonts w:hint="eastAsia"/>
        </w:rPr>
        <w:t>用户访谈员</w:t>
      </w:r>
      <w:bookmarkEnd w:id="114"/>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用户访谈组组长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5" w:name="_Toc530228045"/>
      <w:r w:rsidRPr="008447ED">
        <w:t>6.1.11</w:t>
      </w:r>
      <w:r>
        <w:t xml:space="preserve"> </w:t>
      </w:r>
      <w:r w:rsidRPr="008447ED">
        <w:rPr>
          <w:rFonts w:hint="eastAsia"/>
        </w:rPr>
        <w:t>工作计划管理员</w:t>
      </w:r>
      <w:bookmarkEnd w:id="115"/>
    </w:p>
    <w:p w14:paraId="3C9A25A7" w14:textId="77777777" w:rsidR="008447ED" w:rsidRPr="00130E8A" w:rsidRDefault="008447ED" w:rsidP="008447ED">
      <w:r>
        <w:rPr>
          <w:rFonts w:hint="eastAsia"/>
        </w:rPr>
        <w:t>职位描述：工作任务规划，根据实际情况调整工作时间，修改甘特图。</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6"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7" w:name="_Toc530228046"/>
      <w:bookmarkEnd w:id="116"/>
      <w:r w:rsidRPr="008447ED">
        <w:t>6.1.12</w:t>
      </w:r>
      <w:r>
        <w:t xml:space="preserve"> </w:t>
      </w:r>
      <w:r w:rsidRPr="008447ED">
        <w:rPr>
          <w:rFonts w:hint="eastAsia"/>
        </w:rPr>
        <w:t>后勤辅助员</w:t>
      </w:r>
      <w:bookmarkEnd w:id="117"/>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8" w:name="_Toc530228047"/>
      <w:r w:rsidRPr="008447ED">
        <w:t>6.1.13</w:t>
      </w:r>
      <w:r>
        <w:t xml:space="preserve"> </w:t>
      </w:r>
      <w:r w:rsidRPr="008447ED">
        <w:rPr>
          <w:rFonts w:hint="eastAsia"/>
        </w:rPr>
        <w:t>财务管理员</w:t>
      </w:r>
      <w:bookmarkEnd w:id="118"/>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9" w:name="_Toc530228048"/>
      <w:r w:rsidRPr="008447ED">
        <w:t>6.1.14</w:t>
      </w:r>
      <w:r w:rsidRPr="008447ED">
        <w:rPr>
          <w:rFonts w:hint="eastAsia"/>
        </w:rPr>
        <w:t>采购管理员</w:t>
      </w:r>
      <w:bookmarkEnd w:id="119"/>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69CB13B0" w14:textId="7948A3C4" w:rsidR="008447ED" w:rsidRDefault="008447ED" w:rsidP="003F1F9C">
      <w:pPr>
        <w:pStyle w:val="2"/>
      </w:pPr>
      <w:bookmarkStart w:id="120" w:name="_Toc530228049"/>
      <w:r w:rsidRPr="008447ED">
        <w:rPr>
          <w:rFonts w:hint="eastAsia"/>
        </w:rPr>
        <w:lastRenderedPageBreak/>
        <w:t>6.2项目组织结构（OBS）</w:t>
      </w:r>
      <w:bookmarkEnd w:id="120"/>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1" w:name="_Toc530228050"/>
      <w:r w:rsidRPr="006E06B9">
        <w:rPr>
          <w:rFonts w:hint="eastAsia"/>
        </w:rPr>
        <w:t>6.3</w:t>
      </w:r>
      <w:r>
        <w:t xml:space="preserve"> </w:t>
      </w:r>
      <w:r w:rsidRPr="006E06B9">
        <w:rPr>
          <w:rFonts w:hint="eastAsia"/>
        </w:rPr>
        <w:t>人员配备管理计划</w:t>
      </w:r>
      <w:bookmarkEnd w:id="121"/>
    </w:p>
    <w:p w14:paraId="05D7B503" w14:textId="7DE7A6F9" w:rsidR="008447ED" w:rsidRDefault="008447ED" w:rsidP="003F1F9C">
      <w:pPr>
        <w:pStyle w:val="3"/>
      </w:pPr>
      <w:bookmarkStart w:id="122" w:name="_Toc530228051"/>
      <w:r w:rsidRPr="008447ED">
        <w:rPr>
          <w:rFonts w:hint="eastAsia"/>
        </w:rPr>
        <w:t>6.3</w:t>
      </w:r>
      <w:r w:rsidRPr="008447ED">
        <w:t>.1</w:t>
      </w:r>
      <w:r w:rsidR="006E06B9">
        <w:t xml:space="preserve"> </w:t>
      </w:r>
      <w:r w:rsidR="006E06B9" w:rsidRPr="006E06B9">
        <w:rPr>
          <w:rFonts w:hint="eastAsia"/>
        </w:rPr>
        <w:t>人员招募</w:t>
      </w:r>
      <w:bookmarkEnd w:id="122"/>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在上学期的软工基础课上为一组，相对要有团队经验，徐哲远与叶柏成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中没有性格特别突出或能力特别突出的，相互之间能力均匀，可以做到能力互补。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3" w:name="_Toc530228052"/>
      <w:r w:rsidRPr="008447ED">
        <w:lastRenderedPageBreak/>
        <w:t>6.3.2</w:t>
      </w:r>
      <w:r w:rsidR="006E06B9">
        <w:t xml:space="preserve"> </w:t>
      </w:r>
      <w:r w:rsidR="006E06B9" w:rsidRPr="006E06B9">
        <w:rPr>
          <w:rFonts w:hint="eastAsia"/>
        </w:rPr>
        <w:t>人员技能</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16F667FB" w14:textId="77777777" w:rsidR="006E06B9" w:rsidRPr="006E06B9" w:rsidRDefault="006E06B9" w:rsidP="006E06B9"/>
    <w:p w14:paraId="0E0D6A49" w14:textId="52120391" w:rsidR="008447ED" w:rsidRDefault="008447ED" w:rsidP="003F1F9C">
      <w:pPr>
        <w:pStyle w:val="3"/>
      </w:pPr>
      <w:bookmarkStart w:id="124" w:name="_Toc530228053"/>
      <w:r w:rsidRPr="008447ED">
        <w:t>6.3.3</w:t>
      </w:r>
      <w:r w:rsidR="006E06B9">
        <w:t xml:space="preserve"> </w:t>
      </w:r>
      <w:r w:rsidR="006E06B9" w:rsidRPr="006E06B9">
        <w:rPr>
          <w:rFonts w:hint="eastAsia"/>
        </w:rPr>
        <w:t>培训需要</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5" w:name="_Toc530228054"/>
      <w:r w:rsidRPr="008447ED">
        <w:t>6.3.4</w:t>
      </w:r>
      <w:r w:rsidR="006E06B9">
        <w:t xml:space="preserve"> </w:t>
      </w:r>
      <w:r w:rsidR="006E06B9" w:rsidRPr="006E06B9">
        <w:rPr>
          <w:rFonts w:hint="eastAsia"/>
        </w:rPr>
        <w:t>绩效测量标准</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lastRenderedPageBreak/>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依据小组测评结果，按时完成任务并无需反工为良好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6" w:name="_Toc530228055"/>
      <w:r w:rsidRPr="008447ED">
        <w:t>6.3.5</w:t>
      </w:r>
      <w:r w:rsidR="006E06B9">
        <w:t xml:space="preserve"> </w:t>
      </w:r>
      <w:r w:rsidR="006E06B9" w:rsidRPr="006E06B9">
        <w:rPr>
          <w:rFonts w:hint="eastAsia"/>
        </w:rPr>
        <w:t>合规性</w:t>
      </w:r>
      <w:bookmarkEnd w:id="126"/>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违反校纪校规，不得以项目为借口进行不正当行为。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场所必须合规。</w:t>
      </w:r>
    </w:p>
    <w:p w14:paraId="28FCBBDE" w14:textId="69468A08" w:rsidR="008447ED" w:rsidRDefault="008447ED" w:rsidP="003F1F9C">
      <w:pPr>
        <w:pStyle w:val="3"/>
      </w:pPr>
      <w:bookmarkStart w:id="127" w:name="_Toc530228056"/>
      <w:r w:rsidRPr="008447ED">
        <w:t>6.3.6</w:t>
      </w:r>
      <w:r w:rsidR="006E06B9">
        <w:t xml:space="preserve"> </w:t>
      </w:r>
      <w:r w:rsidR="006E06B9" w:rsidRPr="006E06B9">
        <w:rPr>
          <w:rFonts w:hint="eastAsia"/>
        </w:rPr>
        <w:t>安全</w:t>
      </w:r>
      <w:bookmarkEnd w:id="127"/>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8" w:name="_Toc530228057"/>
      <w:r>
        <w:rPr>
          <w:rFonts w:hint="eastAsia"/>
        </w:rPr>
        <w:t>7</w:t>
      </w:r>
      <w:r>
        <w:t xml:space="preserve"> </w:t>
      </w:r>
      <w:r>
        <w:rPr>
          <w:rFonts w:hint="eastAsia"/>
        </w:rPr>
        <w:t>沟通管理计划</w:t>
      </w:r>
      <w:bookmarkEnd w:id="128"/>
    </w:p>
    <w:p w14:paraId="338286DF" w14:textId="09A7D517" w:rsidR="00025031" w:rsidRDefault="00025031" w:rsidP="003F1F9C">
      <w:pPr>
        <w:pStyle w:val="2"/>
      </w:pPr>
      <w:bookmarkStart w:id="129" w:name="_Toc530228058"/>
      <w:r w:rsidRPr="00025031">
        <w:rPr>
          <w:rFonts w:hint="eastAsia"/>
        </w:rPr>
        <w:t>7.1</w:t>
      </w:r>
      <w:r>
        <w:t xml:space="preserve"> </w:t>
      </w:r>
      <w:r>
        <w:rPr>
          <w:rFonts w:hint="eastAsia"/>
        </w:rPr>
        <w:t>干系人手册</w:t>
      </w:r>
      <w:bookmarkEnd w:id="1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w:t>
            </w:r>
            <w:r w:rsidRPr="001A2088">
              <w:rPr>
                <w:rFonts w:hint="eastAsia"/>
              </w:rPr>
              <w:lastRenderedPageBreak/>
              <w:t>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lastRenderedPageBreak/>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w:t>
            </w:r>
            <w:r w:rsidRPr="001A2088">
              <w:lastRenderedPageBreak/>
              <w:t>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lastRenderedPageBreak/>
              <w:t>31601409@stu.zu</w:t>
            </w:r>
            <w:r w:rsidRPr="00671156">
              <w:lastRenderedPageBreak/>
              <w:t>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lastRenderedPageBreak/>
              <w:t>弘毅</w:t>
            </w:r>
            <w:r w:rsidRPr="001A2088">
              <w:lastRenderedPageBreak/>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lastRenderedPageBreak/>
              <w:t>负责完成</w:t>
            </w:r>
            <w:r w:rsidRPr="001A2088">
              <w:t>项目经理布</w:t>
            </w:r>
            <w:r w:rsidRPr="001A2088">
              <w:lastRenderedPageBreak/>
              <w:t>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杨枨</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用户群</w:t>
            </w:r>
            <w:r w:rsidRPr="001A2088">
              <w:rPr>
                <w:rFonts w:hint="eastAsia"/>
              </w:rPr>
              <w:t>代表</w:t>
            </w:r>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r w:rsidRPr="001A2088">
              <w:rPr>
                <w:rFonts w:hint="eastAsia"/>
              </w:rPr>
              <w:t>理四</w:t>
            </w:r>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r w:rsidRPr="001A2088">
              <w:rPr>
                <w:rFonts w:hint="eastAsia"/>
              </w:rPr>
              <w:t>理四</w:t>
            </w:r>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r w:rsidRPr="001A2088">
              <w:rPr>
                <w:rFonts w:hint="eastAsia"/>
              </w:rPr>
              <w:t>王飞刚</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用户群代表</w:t>
            </w:r>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用户群代表</w:t>
            </w:r>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07CD1812" w14:textId="668FC1CA" w:rsidR="00025031" w:rsidRDefault="00025031" w:rsidP="003F1F9C">
      <w:pPr>
        <w:pStyle w:val="2"/>
      </w:pPr>
      <w:bookmarkStart w:id="130" w:name="_Toc530228059"/>
      <w:r w:rsidRPr="00025031">
        <w:rPr>
          <w:rFonts w:hint="eastAsia"/>
        </w:rPr>
        <w:t>7.2</w:t>
      </w:r>
      <w:r>
        <w:t xml:space="preserve"> </w:t>
      </w:r>
      <w:r>
        <w:rPr>
          <w:rFonts w:hint="eastAsia"/>
        </w:rPr>
        <w:t>沟通形式</w:t>
      </w:r>
      <w:bookmarkEnd w:id="130"/>
    </w:p>
    <w:p w14:paraId="340A4943" w14:textId="07F74D36" w:rsidR="00025031" w:rsidRDefault="00025031" w:rsidP="003F1F9C">
      <w:pPr>
        <w:pStyle w:val="3"/>
      </w:pPr>
      <w:bookmarkStart w:id="131" w:name="_Toc530228060"/>
      <w:r w:rsidRPr="00025031">
        <w:rPr>
          <w:rFonts w:hint="eastAsia"/>
        </w:rPr>
        <w:t>7.2.1</w:t>
      </w:r>
      <w:r>
        <w:t xml:space="preserve"> </w:t>
      </w:r>
      <w:r>
        <w:rPr>
          <w:rFonts w:hint="eastAsia"/>
        </w:rPr>
        <w:t>正式沟通</w:t>
      </w:r>
      <w:bookmarkEnd w:id="131"/>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r>
              <w:rPr>
                <w:rFonts w:hint="eastAsia"/>
                <w:szCs w:val="21"/>
              </w:rPr>
              <w:t>弘毅七楼</w:t>
            </w:r>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r>
              <w:rPr>
                <w:rFonts w:hint="eastAsia"/>
                <w:szCs w:val="21"/>
              </w:rPr>
              <w:t>微信</w:t>
            </w:r>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r>
              <w:rPr>
                <w:rFonts w:hint="eastAsia"/>
                <w:szCs w:val="21"/>
              </w:rPr>
              <w:t>微信群</w:t>
            </w:r>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2" w:name="_Toc530228061"/>
      <w:r w:rsidRPr="00025031">
        <w:rPr>
          <w:rFonts w:hint="eastAsia"/>
        </w:rPr>
        <w:lastRenderedPageBreak/>
        <w:t>7.2.2</w:t>
      </w:r>
      <w:r>
        <w:t xml:space="preserve"> </w:t>
      </w:r>
      <w:r>
        <w:rPr>
          <w:rFonts w:hint="eastAsia"/>
        </w:rPr>
        <w:t>非正式沟通</w:t>
      </w:r>
      <w:bookmarkEnd w:id="132"/>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r>
              <w:rPr>
                <w:rFonts w:hint="eastAsia"/>
                <w:szCs w:val="21"/>
              </w:rPr>
              <w:t>微信</w:t>
            </w:r>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3" w:name="_Toc530228062"/>
      <w:r w:rsidRPr="00025031">
        <w:rPr>
          <w:rFonts w:hint="eastAsia"/>
        </w:rPr>
        <w:t>7.3</w:t>
      </w:r>
      <w:r>
        <w:t xml:space="preserve"> </w:t>
      </w:r>
      <w:r>
        <w:rPr>
          <w:rFonts w:hint="eastAsia"/>
        </w:rPr>
        <w:t>限制沟通因素</w:t>
      </w:r>
      <w:bookmarkEnd w:id="133"/>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4" w:name="_Toc530228063"/>
      <w:r w:rsidRPr="00025031">
        <w:rPr>
          <w:rFonts w:hint="eastAsia"/>
        </w:rPr>
        <w:t>7.4</w:t>
      </w:r>
      <w:r>
        <w:t xml:space="preserve"> </w:t>
      </w:r>
      <w:r>
        <w:rPr>
          <w:rFonts w:hint="eastAsia"/>
        </w:rPr>
        <w:t>组内沟通时间</w:t>
      </w:r>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r>
              <w:rPr>
                <w:szCs w:val="21"/>
              </w:rPr>
              <w:t>骆</w:t>
            </w:r>
            <w:r>
              <w:rPr>
                <w:rFonts w:hint="eastAsia"/>
                <w:szCs w:val="21"/>
              </w:rPr>
              <w:t>、</w:t>
            </w:r>
            <w:r>
              <w:rPr>
                <w:szCs w:val="21"/>
              </w:rPr>
              <w:t>杨</w:t>
            </w:r>
            <w:r>
              <w:rPr>
                <w:rFonts w:hint="eastAsia"/>
                <w:szCs w:val="21"/>
              </w:rPr>
              <w:t>、</w:t>
            </w:r>
            <w:r>
              <w:rPr>
                <w:szCs w:val="21"/>
              </w:rPr>
              <w:t>徐</w:t>
            </w:r>
          </w:p>
        </w:tc>
        <w:tc>
          <w:tcPr>
            <w:tcW w:w="1037" w:type="dxa"/>
          </w:tcPr>
          <w:p w14:paraId="5E29735A" w14:textId="77777777" w:rsidR="00025031" w:rsidRDefault="00025031" w:rsidP="00025031">
            <w:pPr>
              <w:spacing w:line="360" w:lineRule="auto"/>
              <w:rPr>
                <w:szCs w:val="21"/>
              </w:rPr>
            </w:pPr>
            <w:r>
              <w:rPr>
                <w:rFonts w:hint="eastAsia"/>
                <w:szCs w:val="21"/>
              </w:rPr>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r>
              <w:rPr>
                <w:rFonts w:hint="eastAsia"/>
                <w:szCs w:val="21"/>
              </w:rPr>
              <w:t>骆、</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r>
              <w:rPr>
                <w:szCs w:val="21"/>
              </w:rPr>
              <w:t>骆</w:t>
            </w:r>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r>
              <w:rPr>
                <w:rFonts w:hint="eastAsia"/>
                <w:szCs w:val="21"/>
              </w:rPr>
              <w:t>骆</w:t>
            </w:r>
          </w:p>
        </w:tc>
        <w:tc>
          <w:tcPr>
            <w:tcW w:w="1037" w:type="dxa"/>
          </w:tcPr>
          <w:p w14:paraId="5421B3B0" w14:textId="77777777" w:rsidR="00025031" w:rsidRDefault="00025031" w:rsidP="00025031">
            <w:pPr>
              <w:spacing w:line="360" w:lineRule="auto"/>
              <w:rPr>
                <w:szCs w:val="21"/>
              </w:rPr>
            </w:pPr>
            <w:r>
              <w:rPr>
                <w:rFonts w:hint="eastAsia"/>
                <w:szCs w:val="21"/>
              </w:rPr>
              <w:t>沈、叶、</w:t>
            </w:r>
            <w:r>
              <w:rPr>
                <w:szCs w:val="21"/>
              </w:rPr>
              <w:t>骆</w:t>
            </w:r>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r>
              <w:rPr>
                <w:szCs w:val="21"/>
              </w:rPr>
              <w:t>骆</w:t>
            </w:r>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5" w:name="_Toc530228064"/>
      <w:r>
        <w:rPr>
          <w:rFonts w:hint="eastAsia"/>
        </w:rPr>
        <w:lastRenderedPageBreak/>
        <w:t>8</w:t>
      </w:r>
      <w:r>
        <w:t xml:space="preserve"> </w:t>
      </w:r>
      <w:r>
        <w:rPr>
          <w:rFonts w:hint="eastAsia"/>
        </w:rPr>
        <w:t>风险管理计划</w:t>
      </w:r>
      <w:bookmarkEnd w:id="135"/>
    </w:p>
    <w:p w14:paraId="0E2243C3" w14:textId="0387CE4A" w:rsidR="00025031" w:rsidRDefault="00025031" w:rsidP="003F1F9C">
      <w:pPr>
        <w:pStyle w:val="2"/>
      </w:pPr>
      <w:bookmarkStart w:id="136" w:name="_Toc530228065"/>
      <w:r w:rsidRPr="00025031">
        <w:rPr>
          <w:rFonts w:hint="eastAsia"/>
        </w:rPr>
        <w:t>8.1</w:t>
      </w:r>
      <w:r>
        <w:rPr>
          <w:rFonts w:hint="eastAsia"/>
        </w:rPr>
        <w:t xml:space="preserve"> 风险类别定义</w:t>
      </w:r>
      <w:bookmarkEnd w:id="136"/>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7" w:name="_Toc530228066"/>
      <w:r w:rsidRPr="00025031">
        <w:rPr>
          <w:rFonts w:hint="eastAsia"/>
        </w:rPr>
        <w:t>8.2</w:t>
      </w:r>
      <w:r>
        <w:t xml:space="preserve"> </w:t>
      </w:r>
      <w:r>
        <w:rPr>
          <w:rFonts w:hint="eastAsia"/>
        </w:rPr>
        <w:t>风险概率和影响定义</w:t>
      </w:r>
      <w:bookmarkEnd w:id="137"/>
    </w:p>
    <w:tbl>
      <w:tblPr>
        <w:tblW w:w="8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
        <w:gridCol w:w="711"/>
        <w:gridCol w:w="440"/>
        <w:gridCol w:w="452"/>
        <w:gridCol w:w="1302"/>
        <w:gridCol w:w="166"/>
        <w:gridCol w:w="935"/>
        <w:gridCol w:w="1811"/>
        <w:gridCol w:w="1699"/>
        <w:gridCol w:w="276"/>
      </w:tblGrid>
      <w:tr w:rsidR="00025031" w14:paraId="6CCAB22C" w14:textId="77777777" w:rsidTr="00193B00">
        <w:trPr>
          <w:gridAfter w:val="1"/>
          <w:wAfter w:w="276" w:type="dxa"/>
          <w:trHeight w:val="510"/>
          <w:jc w:val="center"/>
        </w:trPr>
        <w:tc>
          <w:tcPr>
            <w:tcW w:w="961" w:type="dxa"/>
            <w:gridSpan w:val="2"/>
            <w:shd w:val="clear" w:color="auto" w:fill="auto"/>
            <w:vAlign w:val="center"/>
          </w:tcPr>
          <w:p w14:paraId="077C9BA9" w14:textId="77777777" w:rsidR="00025031" w:rsidRDefault="00025031" w:rsidP="00025031">
            <w:pPr>
              <w:spacing w:line="360" w:lineRule="auto"/>
              <w:rPr>
                <w:szCs w:val="21"/>
              </w:rPr>
            </w:pPr>
          </w:p>
        </w:tc>
        <w:tc>
          <w:tcPr>
            <w:tcW w:w="892" w:type="dxa"/>
            <w:gridSpan w:val="2"/>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gridSpan w:val="2"/>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193B00">
        <w:trPr>
          <w:gridAfter w:val="1"/>
          <w:wAfter w:w="276" w:type="dxa"/>
          <w:trHeight w:val="510"/>
          <w:jc w:val="center"/>
        </w:trPr>
        <w:tc>
          <w:tcPr>
            <w:tcW w:w="961" w:type="dxa"/>
            <w:gridSpan w:val="2"/>
            <w:vMerge w:val="restart"/>
            <w:shd w:val="clear" w:color="auto" w:fill="auto"/>
            <w:vAlign w:val="center"/>
          </w:tcPr>
          <w:p w14:paraId="372235E6" w14:textId="77777777" w:rsidR="00025031" w:rsidRDefault="00025031" w:rsidP="00025031">
            <w:pPr>
              <w:spacing w:line="360" w:lineRule="auto"/>
              <w:jc w:val="center"/>
              <w:rPr>
                <w:b/>
                <w:bCs/>
                <w:szCs w:val="21"/>
              </w:rPr>
            </w:pPr>
            <w:r>
              <w:rPr>
                <w:rFonts w:hint="eastAsia"/>
                <w:b/>
                <w:bCs/>
                <w:szCs w:val="21"/>
              </w:rPr>
              <w:t>影响</w:t>
            </w:r>
          </w:p>
        </w:tc>
        <w:tc>
          <w:tcPr>
            <w:tcW w:w="892" w:type="dxa"/>
            <w:gridSpan w:val="2"/>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gridSpan w:val="2"/>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193B00">
        <w:trPr>
          <w:gridAfter w:val="1"/>
          <w:wAfter w:w="276" w:type="dxa"/>
          <w:trHeight w:val="510"/>
          <w:jc w:val="center"/>
        </w:trPr>
        <w:tc>
          <w:tcPr>
            <w:tcW w:w="961" w:type="dxa"/>
            <w:gridSpan w:val="2"/>
            <w:vMerge/>
            <w:shd w:val="clear" w:color="auto" w:fill="auto"/>
            <w:vAlign w:val="center"/>
          </w:tcPr>
          <w:p w14:paraId="1F36641C" w14:textId="77777777" w:rsidR="00025031" w:rsidRDefault="00025031" w:rsidP="00025031">
            <w:pPr>
              <w:spacing w:line="360" w:lineRule="auto"/>
              <w:rPr>
                <w:szCs w:val="21"/>
              </w:rPr>
            </w:pPr>
          </w:p>
        </w:tc>
        <w:tc>
          <w:tcPr>
            <w:tcW w:w="892" w:type="dxa"/>
            <w:gridSpan w:val="2"/>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gridSpan w:val="2"/>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193B00">
        <w:trPr>
          <w:gridAfter w:val="1"/>
          <w:wAfter w:w="276" w:type="dxa"/>
          <w:trHeight w:val="720"/>
          <w:jc w:val="center"/>
        </w:trPr>
        <w:tc>
          <w:tcPr>
            <w:tcW w:w="961" w:type="dxa"/>
            <w:gridSpan w:val="2"/>
            <w:vMerge/>
            <w:shd w:val="clear" w:color="auto" w:fill="auto"/>
            <w:vAlign w:val="center"/>
          </w:tcPr>
          <w:p w14:paraId="7C744DB9" w14:textId="77777777" w:rsidR="00025031" w:rsidRDefault="00025031" w:rsidP="00025031">
            <w:pPr>
              <w:spacing w:line="360" w:lineRule="auto"/>
              <w:rPr>
                <w:szCs w:val="21"/>
              </w:rPr>
            </w:pPr>
          </w:p>
        </w:tc>
        <w:tc>
          <w:tcPr>
            <w:tcW w:w="892" w:type="dxa"/>
            <w:gridSpan w:val="2"/>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gridSpan w:val="2"/>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r w:rsidR="00025031" w14:paraId="0C811358" w14:textId="77777777" w:rsidTr="00F836A5">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250" w:type="dxa"/>
        </w:trPr>
        <w:tc>
          <w:tcPr>
            <w:tcW w:w="1151" w:type="dxa"/>
            <w:gridSpan w:val="2"/>
            <w:tcBorders>
              <w:top w:val="single" w:sz="4" w:space="0" w:color="auto"/>
              <w:left w:val="single" w:sz="4" w:space="0" w:color="auto"/>
              <w:bottom w:val="single" w:sz="4" w:space="0" w:color="auto"/>
              <w:right w:val="single" w:sz="4" w:space="0" w:color="auto"/>
            </w:tcBorders>
          </w:tcPr>
          <w:p w14:paraId="48FEB184" w14:textId="77777777" w:rsidR="00025031" w:rsidRDefault="00025031" w:rsidP="00025031"/>
        </w:tc>
        <w:tc>
          <w:tcPr>
            <w:tcW w:w="1920" w:type="dxa"/>
            <w:gridSpan w:val="3"/>
            <w:tcBorders>
              <w:top w:val="single" w:sz="4" w:space="0" w:color="auto"/>
              <w:left w:val="single" w:sz="4" w:space="0" w:color="auto"/>
              <w:bottom w:val="single" w:sz="4" w:space="0" w:color="auto"/>
              <w:right w:val="single" w:sz="4" w:space="0" w:color="auto"/>
            </w:tcBorders>
          </w:tcPr>
          <w:p w14:paraId="6DECE280" w14:textId="77777777" w:rsidR="00025031" w:rsidRPr="00BF200A" w:rsidRDefault="00025031" w:rsidP="00025031">
            <w:pPr>
              <w:spacing w:line="360" w:lineRule="auto"/>
              <w:jc w:val="center"/>
              <w:rPr>
                <w:b/>
                <w:bCs/>
                <w:color w:val="000000"/>
                <w:sz w:val="24"/>
                <w:szCs w:val="21"/>
              </w:rPr>
            </w:pPr>
            <w:r w:rsidRPr="00BF200A">
              <w:rPr>
                <w:rFonts w:hint="eastAsia"/>
                <w:b/>
                <w:bCs/>
                <w:color w:val="000000"/>
                <w:sz w:val="24"/>
                <w:szCs w:val="21"/>
              </w:rPr>
              <w:t>可能性</w:t>
            </w:r>
          </w:p>
        </w:tc>
        <w:tc>
          <w:tcPr>
            <w:tcW w:w="4721" w:type="dxa"/>
            <w:gridSpan w:val="4"/>
            <w:tcBorders>
              <w:top w:val="single" w:sz="4" w:space="0" w:color="auto"/>
              <w:left w:val="single" w:sz="4" w:space="0" w:color="auto"/>
              <w:bottom w:val="single" w:sz="4" w:space="0" w:color="auto"/>
              <w:right w:val="single" w:sz="4" w:space="0" w:color="auto"/>
            </w:tcBorders>
          </w:tcPr>
          <w:p w14:paraId="33BA48A1" w14:textId="77777777" w:rsidR="00025031" w:rsidRPr="00BF200A" w:rsidRDefault="00025031" w:rsidP="00025031">
            <w:pPr>
              <w:spacing w:line="360" w:lineRule="auto"/>
              <w:jc w:val="center"/>
              <w:rPr>
                <w:b/>
                <w:bCs/>
                <w:color w:val="000000"/>
                <w:sz w:val="24"/>
                <w:szCs w:val="21"/>
              </w:rPr>
            </w:pPr>
            <w:r w:rsidRPr="00BF200A">
              <w:rPr>
                <w:rFonts w:hint="eastAsia"/>
                <w:b/>
                <w:bCs/>
                <w:color w:val="000000"/>
                <w:sz w:val="24"/>
                <w:szCs w:val="21"/>
              </w:rPr>
              <w:t>描述</w:t>
            </w:r>
          </w:p>
        </w:tc>
      </w:tr>
      <w:tr w:rsidR="00025031" w14:paraId="7168DF79" w14:textId="77777777" w:rsidTr="00F836A5">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250" w:type="dxa"/>
        </w:trPr>
        <w:tc>
          <w:tcPr>
            <w:tcW w:w="1151" w:type="dxa"/>
            <w:gridSpan w:val="2"/>
            <w:vMerge w:val="restart"/>
            <w:tcBorders>
              <w:top w:val="single" w:sz="4" w:space="0" w:color="auto"/>
              <w:left w:val="single" w:sz="4" w:space="0" w:color="auto"/>
              <w:bottom w:val="single" w:sz="4" w:space="0" w:color="auto"/>
              <w:right w:val="single" w:sz="4" w:space="0" w:color="auto"/>
            </w:tcBorders>
            <w:vAlign w:val="center"/>
          </w:tcPr>
          <w:p w14:paraId="4ECFDC0D" w14:textId="77777777" w:rsidR="00025031" w:rsidRPr="00200B68" w:rsidRDefault="00025031" w:rsidP="00025031">
            <w:pPr>
              <w:jc w:val="center"/>
              <w:rPr>
                <w:b/>
              </w:rPr>
            </w:pPr>
            <w:r w:rsidRPr="00200B68">
              <w:rPr>
                <w:rFonts w:hint="eastAsia"/>
                <w:b/>
              </w:rPr>
              <w:t>概率</w:t>
            </w:r>
          </w:p>
        </w:tc>
        <w:tc>
          <w:tcPr>
            <w:tcW w:w="1920" w:type="dxa"/>
            <w:gridSpan w:val="3"/>
            <w:tcBorders>
              <w:top w:val="single" w:sz="4" w:space="0" w:color="auto"/>
              <w:left w:val="single" w:sz="4" w:space="0" w:color="auto"/>
              <w:bottom w:val="single" w:sz="4" w:space="0" w:color="auto"/>
              <w:right w:val="single" w:sz="4" w:space="0" w:color="auto"/>
            </w:tcBorders>
          </w:tcPr>
          <w:p w14:paraId="1739CAB2" w14:textId="77777777" w:rsidR="00025031" w:rsidRDefault="00025031" w:rsidP="00025031">
            <w:r>
              <w:rPr>
                <w:rFonts w:hint="eastAsia"/>
              </w:rPr>
              <w:t>高</w:t>
            </w:r>
          </w:p>
        </w:tc>
        <w:tc>
          <w:tcPr>
            <w:tcW w:w="4721" w:type="dxa"/>
            <w:gridSpan w:val="4"/>
            <w:tcBorders>
              <w:top w:val="single" w:sz="4" w:space="0" w:color="auto"/>
              <w:left w:val="single" w:sz="4" w:space="0" w:color="auto"/>
              <w:bottom w:val="single" w:sz="4" w:space="0" w:color="auto"/>
              <w:right w:val="single" w:sz="4" w:space="0" w:color="auto"/>
            </w:tcBorders>
          </w:tcPr>
          <w:p w14:paraId="1F21DEB1" w14:textId="77777777" w:rsidR="00025031" w:rsidRDefault="00025031" w:rsidP="00025031">
            <w:r>
              <w:rPr>
                <w:rFonts w:hint="eastAsia"/>
              </w:rPr>
              <w:t>发生的概率大于</w:t>
            </w:r>
            <w:r>
              <w:t>70%</w:t>
            </w:r>
          </w:p>
        </w:tc>
      </w:tr>
      <w:tr w:rsidR="00025031" w14:paraId="2F65879F" w14:textId="77777777" w:rsidTr="00F836A5">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250" w:type="dxa"/>
        </w:trPr>
        <w:tc>
          <w:tcPr>
            <w:tcW w:w="1151" w:type="dxa"/>
            <w:gridSpan w:val="2"/>
            <w:vMerge/>
            <w:tcBorders>
              <w:top w:val="single" w:sz="4" w:space="0" w:color="auto"/>
              <w:left w:val="single" w:sz="4" w:space="0" w:color="auto"/>
              <w:bottom w:val="single" w:sz="4" w:space="0" w:color="auto"/>
              <w:right w:val="single" w:sz="4" w:space="0" w:color="auto"/>
            </w:tcBorders>
          </w:tcPr>
          <w:p w14:paraId="5F52277B" w14:textId="77777777" w:rsidR="00025031" w:rsidRDefault="00025031" w:rsidP="00025031"/>
        </w:tc>
        <w:tc>
          <w:tcPr>
            <w:tcW w:w="1920" w:type="dxa"/>
            <w:gridSpan w:val="3"/>
            <w:tcBorders>
              <w:top w:val="single" w:sz="4" w:space="0" w:color="auto"/>
              <w:left w:val="single" w:sz="4" w:space="0" w:color="auto"/>
              <w:bottom w:val="single" w:sz="4" w:space="0" w:color="auto"/>
              <w:right w:val="single" w:sz="4" w:space="0" w:color="auto"/>
            </w:tcBorders>
          </w:tcPr>
          <w:p w14:paraId="6DC183B4" w14:textId="77777777" w:rsidR="00025031" w:rsidRDefault="00025031" w:rsidP="00025031">
            <w:r>
              <w:rPr>
                <w:rFonts w:hint="eastAsia"/>
              </w:rPr>
              <w:t>中</w:t>
            </w:r>
          </w:p>
        </w:tc>
        <w:tc>
          <w:tcPr>
            <w:tcW w:w="4721" w:type="dxa"/>
            <w:gridSpan w:val="4"/>
            <w:tcBorders>
              <w:top w:val="single" w:sz="4" w:space="0" w:color="auto"/>
              <w:left w:val="single" w:sz="4" w:space="0" w:color="auto"/>
              <w:bottom w:val="single" w:sz="4" w:space="0" w:color="auto"/>
              <w:right w:val="single" w:sz="4" w:space="0" w:color="auto"/>
            </w:tcBorders>
          </w:tcPr>
          <w:p w14:paraId="33E6916B" w14:textId="77777777" w:rsidR="00025031" w:rsidRDefault="00025031" w:rsidP="00025031">
            <w:r w:rsidRPr="00200B68">
              <w:rPr>
                <w:rFonts w:hint="eastAsia"/>
              </w:rPr>
              <w:t>发生的概率大于</w:t>
            </w:r>
            <w:r>
              <w:rPr>
                <w:rFonts w:hint="eastAsia"/>
              </w:rPr>
              <w:t>3</w:t>
            </w:r>
            <w:r w:rsidRPr="00200B68">
              <w:t>0%</w:t>
            </w:r>
            <w:r>
              <w:rPr>
                <w:rFonts w:hint="eastAsia"/>
              </w:rPr>
              <w:t>且低于</w:t>
            </w:r>
            <w:r>
              <w:rPr>
                <w:rFonts w:hint="eastAsia"/>
              </w:rPr>
              <w:t>70%</w:t>
            </w:r>
          </w:p>
        </w:tc>
      </w:tr>
      <w:tr w:rsidR="00025031" w14:paraId="44F6006F" w14:textId="77777777" w:rsidTr="00F836A5">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250" w:type="dxa"/>
        </w:trPr>
        <w:tc>
          <w:tcPr>
            <w:tcW w:w="1151" w:type="dxa"/>
            <w:gridSpan w:val="2"/>
            <w:vMerge/>
            <w:tcBorders>
              <w:top w:val="single" w:sz="4" w:space="0" w:color="auto"/>
              <w:left w:val="single" w:sz="4" w:space="0" w:color="auto"/>
              <w:bottom w:val="single" w:sz="4" w:space="0" w:color="auto"/>
              <w:right w:val="single" w:sz="4" w:space="0" w:color="auto"/>
            </w:tcBorders>
          </w:tcPr>
          <w:p w14:paraId="651098C1" w14:textId="77777777" w:rsidR="00025031" w:rsidRDefault="00025031" w:rsidP="00025031"/>
        </w:tc>
        <w:tc>
          <w:tcPr>
            <w:tcW w:w="1920" w:type="dxa"/>
            <w:gridSpan w:val="3"/>
            <w:tcBorders>
              <w:top w:val="single" w:sz="4" w:space="0" w:color="auto"/>
              <w:left w:val="single" w:sz="4" w:space="0" w:color="auto"/>
              <w:bottom w:val="single" w:sz="4" w:space="0" w:color="auto"/>
              <w:right w:val="single" w:sz="4" w:space="0" w:color="auto"/>
            </w:tcBorders>
          </w:tcPr>
          <w:p w14:paraId="48C11495" w14:textId="77777777" w:rsidR="00025031" w:rsidRDefault="00025031" w:rsidP="00025031">
            <w:r>
              <w:rPr>
                <w:rFonts w:hint="eastAsia"/>
              </w:rPr>
              <w:t>低</w:t>
            </w:r>
          </w:p>
        </w:tc>
        <w:tc>
          <w:tcPr>
            <w:tcW w:w="4721" w:type="dxa"/>
            <w:gridSpan w:val="4"/>
            <w:tcBorders>
              <w:top w:val="single" w:sz="4" w:space="0" w:color="auto"/>
              <w:left w:val="single" w:sz="4" w:space="0" w:color="auto"/>
              <w:bottom w:val="single" w:sz="4" w:space="0" w:color="auto"/>
              <w:right w:val="single" w:sz="4" w:space="0" w:color="auto"/>
            </w:tcBorders>
          </w:tcPr>
          <w:p w14:paraId="323F6442" w14:textId="77777777" w:rsidR="00025031" w:rsidRDefault="00025031" w:rsidP="00025031">
            <w:r>
              <w:rPr>
                <w:rFonts w:hint="eastAsia"/>
              </w:rPr>
              <w:t>发送的概率小于</w:t>
            </w:r>
            <w:r>
              <w:rPr>
                <w:rFonts w:hint="eastAsia"/>
              </w:rPr>
              <w:t>30%</w:t>
            </w:r>
          </w:p>
        </w:tc>
      </w:tr>
    </w:tbl>
    <w:p w14:paraId="5D4222FB" w14:textId="3B9FB16D" w:rsidR="00025031" w:rsidRDefault="00025031" w:rsidP="003F1F9C">
      <w:pPr>
        <w:pStyle w:val="2"/>
      </w:pPr>
      <w:bookmarkStart w:id="138" w:name="_Toc530228067"/>
      <w:r w:rsidRPr="00025031">
        <w:rPr>
          <w:rFonts w:hint="eastAsia"/>
        </w:rPr>
        <w:lastRenderedPageBreak/>
        <w:t>8.3</w:t>
      </w:r>
      <w:r>
        <w:t xml:space="preserve"> </w:t>
      </w:r>
      <w:r>
        <w:rPr>
          <w:rFonts w:hint="eastAsia"/>
        </w:rPr>
        <w:t>风险状态定义</w:t>
      </w:r>
      <w:bookmarkEnd w:id="13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078"/>
        <w:gridCol w:w="4696"/>
      </w:tblGrid>
      <w:tr w:rsidR="00025031" w14:paraId="66B61937" w14:textId="77777777" w:rsidTr="00025031">
        <w:trPr>
          <w:trHeight w:val="285"/>
        </w:trPr>
        <w:tc>
          <w:tcPr>
            <w:tcW w:w="988"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976"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9" w:name="_Hlk529648462"/>
            <w:r>
              <w:rPr>
                <w:rFonts w:hint="eastAsia"/>
                <w:b/>
                <w:bCs/>
                <w:color w:val="000000"/>
                <w:sz w:val="24"/>
                <w:szCs w:val="21"/>
              </w:rPr>
              <w:t>风险名称</w:t>
            </w:r>
          </w:p>
        </w:tc>
        <w:tc>
          <w:tcPr>
            <w:tcW w:w="1276"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746"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025031">
        <w:trPr>
          <w:trHeight w:val="285"/>
        </w:trPr>
        <w:tc>
          <w:tcPr>
            <w:tcW w:w="988" w:type="dxa"/>
          </w:tcPr>
          <w:p w14:paraId="72F24ADD" w14:textId="77777777" w:rsidR="00025031" w:rsidRDefault="00025031" w:rsidP="00025031">
            <w:pPr>
              <w:spacing w:line="360" w:lineRule="auto"/>
              <w:jc w:val="center"/>
              <w:rPr>
                <w:szCs w:val="21"/>
              </w:rPr>
            </w:pPr>
            <w:r>
              <w:rPr>
                <w:rFonts w:hint="eastAsia"/>
                <w:szCs w:val="21"/>
              </w:rPr>
              <w:t>1</w:t>
            </w:r>
          </w:p>
        </w:tc>
        <w:tc>
          <w:tcPr>
            <w:tcW w:w="2976" w:type="dxa"/>
            <w:shd w:val="clear" w:color="auto" w:fill="auto"/>
          </w:tcPr>
          <w:p w14:paraId="542EF21A" w14:textId="77777777" w:rsidR="00025031" w:rsidRDefault="00025031" w:rsidP="00025031">
            <w:pPr>
              <w:spacing w:line="360" w:lineRule="auto"/>
              <w:rPr>
                <w:szCs w:val="21"/>
              </w:rPr>
            </w:pPr>
            <w:r>
              <w:rPr>
                <w:rFonts w:hint="eastAsia"/>
                <w:szCs w:val="21"/>
              </w:rPr>
              <w:t>需求定义与客户愿景相差较大</w:t>
            </w:r>
          </w:p>
        </w:tc>
        <w:tc>
          <w:tcPr>
            <w:tcW w:w="1276"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5746"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025031">
        <w:trPr>
          <w:trHeight w:val="285"/>
        </w:trPr>
        <w:tc>
          <w:tcPr>
            <w:tcW w:w="988" w:type="dxa"/>
          </w:tcPr>
          <w:p w14:paraId="54B0C91A" w14:textId="77777777" w:rsidR="00025031" w:rsidRDefault="00025031" w:rsidP="00025031">
            <w:pPr>
              <w:spacing w:line="360" w:lineRule="auto"/>
              <w:jc w:val="center"/>
              <w:rPr>
                <w:szCs w:val="21"/>
              </w:rPr>
            </w:pPr>
            <w:r>
              <w:rPr>
                <w:rFonts w:hint="eastAsia"/>
                <w:szCs w:val="21"/>
              </w:rPr>
              <w:t>2</w:t>
            </w:r>
          </w:p>
        </w:tc>
        <w:tc>
          <w:tcPr>
            <w:tcW w:w="2976"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76"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5746"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025031">
        <w:trPr>
          <w:trHeight w:val="285"/>
        </w:trPr>
        <w:tc>
          <w:tcPr>
            <w:tcW w:w="988" w:type="dxa"/>
          </w:tcPr>
          <w:p w14:paraId="1CFE543C" w14:textId="77777777" w:rsidR="00025031" w:rsidRDefault="00025031" w:rsidP="00025031">
            <w:pPr>
              <w:spacing w:line="360" w:lineRule="auto"/>
              <w:jc w:val="center"/>
              <w:rPr>
                <w:szCs w:val="21"/>
              </w:rPr>
            </w:pPr>
            <w:r>
              <w:rPr>
                <w:rFonts w:hint="eastAsia"/>
                <w:szCs w:val="21"/>
              </w:rPr>
              <w:t>3</w:t>
            </w:r>
          </w:p>
        </w:tc>
        <w:tc>
          <w:tcPr>
            <w:tcW w:w="2976"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76"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5746"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025031">
        <w:trPr>
          <w:trHeight w:val="285"/>
        </w:trPr>
        <w:tc>
          <w:tcPr>
            <w:tcW w:w="988" w:type="dxa"/>
          </w:tcPr>
          <w:p w14:paraId="596A47DC" w14:textId="77777777" w:rsidR="00025031" w:rsidRDefault="00025031" w:rsidP="00025031">
            <w:pPr>
              <w:spacing w:line="360" w:lineRule="auto"/>
              <w:jc w:val="center"/>
              <w:rPr>
                <w:szCs w:val="21"/>
              </w:rPr>
            </w:pPr>
            <w:r>
              <w:rPr>
                <w:rFonts w:hint="eastAsia"/>
                <w:szCs w:val="21"/>
              </w:rPr>
              <w:t>4</w:t>
            </w:r>
          </w:p>
        </w:tc>
        <w:tc>
          <w:tcPr>
            <w:tcW w:w="2976"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76"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5746"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025031">
        <w:trPr>
          <w:trHeight w:val="285"/>
        </w:trPr>
        <w:tc>
          <w:tcPr>
            <w:tcW w:w="988" w:type="dxa"/>
          </w:tcPr>
          <w:p w14:paraId="04B9DCD4" w14:textId="77777777" w:rsidR="00025031" w:rsidRDefault="00025031" w:rsidP="00025031">
            <w:pPr>
              <w:spacing w:line="360" w:lineRule="auto"/>
              <w:jc w:val="center"/>
              <w:rPr>
                <w:szCs w:val="21"/>
              </w:rPr>
            </w:pPr>
            <w:r>
              <w:rPr>
                <w:rFonts w:hint="eastAsia"/>
                <w:szCs w:val="21"/>
              </w:rPr>
              <w:t>5</w:t>
            </w:r>
          </w:p>
        </w:tc>
        <w:tc>
          <w:tcPr>
            <w:tcW w:w="2976"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76"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5746"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025031">
        <w:trPr>
          <w:trHeight w:val="285"/>
        </w:trPr>
        <w:tc>
          <w:tcPr>
            <w:tcW w:w="988"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976"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5746"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025031">
        <w:trPr>
          <w:trHeight w:val="285"/>
        </w:trPr>
        <w:tc>
          <w:tcPr>
            <w:tcW w:w="988"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976"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5746"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025031">
        <w:trPr>
          <w:trHeight w:val="285"/>
        </w:trPr>
        <w:tc>
          <w:tcPr>
            <w:tcW w:w="988"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976"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5746"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025031">
        <w:trPr>
          <w:trHeight w:val="285"/>
        </w:trPr>
        <w:tc>
          <w:tcPr>
            <w:tcW w:w="988"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976"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5746"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025031">
        <w:trPr>
          <w:trHeight w:val="285"/>
        </w:trPr>
        <w:tc>
          <w:tcPr>
            <w:tcW w:w="988" w:type="dxa"/>
          </w:tcPr>
          <w:p w14:paraId="7F6A63C6" w14:textId="77777777" w:rsidR="00025031" w:rsidRDefault="00025031" w:rsidP="00025031">
            <w:pPr>
              <w:spacing w:line="360" w:lineRule="auto"/>
              <w:jc w:val="center"/>
              <w:rPr>
                <w:color w:val="000000"/>
                <w:szCs w:val="21"/>
              </w:rPr>
            </w:pPr>
            <w:r>
              <w:rPr>
                <w:rFonts w:hint="eastAsia"/>
                <w:color w:val="000000"/>
                <w:szCs w:val="21"/>
              </w:rPr>
              <w:t>10</w:t>
            </w:r>
          </w:p>
        </w:tc>
        <w:tc>
          <w:tcPr>
            <w:tcW w:w="2976"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5746"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025031">
        <w:trPr>
          <w:trHeight w:val="285"/>
        </w:trPr>
        <w:tc>
          <w:tcPr>
            <w:tcW w:w="988" w:type="dxa"/>
          </w:tcPr>
          <w:p w14:paraId="3F7B7EE8" w14:textId="77777777" w:rsidR="00025031" w:rsidRDefault="00025031" w:rsidP="00025031">
            <w:pPr>
              <w:spacing w:line="360" w:lineRule="auto"/>
              <w:jc w:val="center"/>
              <w:rPr>
                <w:szCs w:val="21"/>
              </w:rPr>
            </w:pPr>
            <w:r>
              <w:rPr>
                <w:rFonts w:hint="eastAsia"/>
                <w:szCs w:val="21"/>
              </w:rPr>
              <w:t>11</w:t>
            </w:r>
          </w:p>
        </w:tc>
        <w:tc>
          <w:tcPr>
            <w:tcW w:w="2976"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5746"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025031">
        <w:trPr>
          <w:trHeight w:val="285"/>
        </w:trPr>
        <w:tc>
          <w:tcPr>
            <w:tcW w:w="988" w:type="dxa"/>
          </w:tcPr>
          <w:p w14:paraId="320DC2F9" w14:textId="77777777" w:rsidR="00025031" w:rsidRDefault="00025031" w:rsidP="00025031">
            <w:pPr>
              <w:spacing w:line="360" w:lineRule="auto"/>
              <w:jc w:val="center"/>
              <w:rPr>
                <w:szCs w:val="21"/>
              </w:rPr>
            </w:pPr>
            <w:r>
              <w:rPr>
                <w:rFonts w:hint="eastAsia"/>
                <w:szCs w:val="21"/>
              </w:rPr>
              <w:t>12</w:t>
            </w:r>
          </w:p>
        </w:tc>
        <w:tc>
          <w:tcPr>
            <w:tcW w:w="2976"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76"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5746"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025031">
        <w:trPr>
          <w:trHeight w:val="285"/>
        </w:trPr>
        <w:tc>
          <w:tcPr>
            <w:tcW w:w="988"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976"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5746"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025031">
        <w:trPr>
          <w:trHeight w:val="285"/>
        </w:trPr>
        <w:tc>
          <w:tcPr>
            <w:tcW w:w="988" w:type="dxa"/>
          </w:tcPr>
          <w:p w14:paraId="1DA48765" w14:textId="77777777" w:rsidR="00025031" w:rsidRDefault="00025031" w:rsidP="00025031">
            <w:pPr>
              <w:spacing w:line="360" w:lineRule="auto"/>
              <w:jc w:val="center"/>
              <w:rPr>
                <w:szCs w:val="21"/>
              </w:rPr>
            </w:pPr>
            <w:r>
              <w:rPr>
                <w:rFonts w:hint="eastAsia"/>
                <w:szCs w:val="21"/>
              </w:rPr>
              <w:t>14</w:t>
            </w:r>
          </w:p>
        </w:tc>
        <w:tc>
          <w:tcPr>
            <w:tcW w:w="2976"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5746"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025031">
        <w:trPr>
          <w:trHeight w:val="285"/>
        </w:trPr>
        <w:tc>
          <w:tcPr>
            <w:tcW w:w="988" w:type="dxa"/>
          </w:tcPr>
          <w:p w14:paraId="497D7C83" w14:textId="77777777" w:rsidR="00025031" w:rsidRDefault="00025031" w:rsidP="00025031">
            <w:pPr>
              <w:spacing w:line="360" w:lineRule="auto"/>
              <w:jc w:val="center"/>
              <w:rPr>
                <w:szCs w:val="21"/>
              </w:rPr>
            </w:pPr>
            <w:r>
              <w:rPr>
                <w:rFonts w:hint="eastAsia"/>
                <w:szCs w:val="21"/>
              </w:rPr>
              <w:lastRenderedPageBreak/>
              <w:t>15</w:t>
            </w:r>
          </w:p>
        </w:tc>
        <w:tc>
          <w:tcPr>
            <w:tcW w:w="2976"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76"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5746"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025031">
        <w:trPr>
          <w:trHeight w:val="285"/>
        </w:trPr>
        <w:tc>
          <w:tcPr>
            <w:tcW w:w="988"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976"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76"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5746"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025031">
        <w:trPr>
          <w:trHeight w:val="285"/>
        </w:trPr>
        <w:tc>
          <w:tcPr>
            <w:tcW w:w="988" w:type="dxa"/>
          </w:tcPr>
          <w:p w14:paraId="1F883728" w14:textId="77777777" w:rsidR="00025031" w:rsidRDefault="00025031" w:rsidP="00025031">
            <w:pPr>
              <w:spacing w:line="360" w:lineRule="auto"/>
              <w:jc w:val="center"/>
              <w:rPr>
                <w:szCs w:val="21"/>
              </w:rPr>
            </w:pPr>
            <w:r>
              <w:rPr>
                <w:rFonts w:hint="eastAsia"/>
                <w:szCs w:val="21"/>
              </w:rPr>
              <w:t>17</w:t>
            </w:r>
          </w:p>
        </w:tc>
        <w:tc>
          <w:tcPr>
            <w:tcW w:w="2976"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76"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5746"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025031">
        <w:trPr>
          <w:trHeight w:val="285"/>
        </w:trPr>
        <w:tc>
          <w:tcPr>
            <w:tcW w:w="988" w:type="dxa"/>
          </w:tcPr>
          <w:p w14:paraId="680D794D" w14:textId="77777777" w:rsidR="00025031" w:rsidRDefault="00025031" w:rsidP="00025031">
            <w:pPr>
              <w:spacing w:line="360" w:lineRule="auto"/>
              <w:jc w:val="center"/>
              <w:rPr>
                <w:szCs w:val="21"/>
              </w:rPr>
            </w:pPr>
            <w:r>
              <w:rPr>
                <w:rFonts w:hint="eastAsia"/>
                <w:szCs w:val="21"/>
              </w:rPr>
              <w:t>18</w:t>
            </w:r>
          </w:p>
        </w:tc>
        <w:tc>
          <w:tcPr>
            <w:tcW w:w="2976"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76"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5746"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025031">
        <w:trPr>
          <w:trHeight w:val="285"/>
        </w:trPr>
        <w:tc>
          <w:tcPr>
            <w:tcW w:w="988" w:type="dxa"/>
          </w:tcPr>
          <w:p w14:paraId="432A78C5" w14:textId="77777777" w:rsidR="00025031" w:rsidRDefault="00025031" w:rsidP="00025031">
            <w:pPr>
              <w:spacing w:line="360" w:lineRule="auto"/>
              <w:jc w:val="center"/>
              <w:rPr>
                <w:szCs w:val="21"/>
              </w:rPr>
            </w:pPr>
            <w:r>
              <w:rPr>
                <w:rFonts w:hint="eastAsia"/>
                <w:szCs w:val="21"/>
              </w:rPr>
              <w:t>19</w:t>
            </w:r>
          </w:p>
        </w:tc>
        <w:tc>
          <w:tcPr>
            <w:tcW w:w="2976"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76"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5746"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bl>
    <w:p w14:paraId="09BDD57E" w14:textId="3520A1D0" w:rsidR="00025031" w:rsidRDefault="00025031" w:rsidP="003F1F9C">
      <w:pPr>
        <w:pStyle w:val="2"/>
      </w:pPr>
      <w:bookmarkStart w:id="140" w:name="_Toc530228068"/>
      <w:bookmarkEnd w:id="139"/>
      <w:r w:rsidRPr="00025031">
        <w:rPr>
          <w:rFonts w:hint="eastAsia"/>
        </w:rPr>
        <w:t>8.4</w:t>
      </w:r>
      <w:r>
        <w:t xml:space="preserve"> </w:t>
      </w:r>
      <w:r>
        <w:rPr>
          <w:rFonts w:hint="eastAsia"/>
        </w:rPr>
        <w:t>风险评估</w:t>
      </w:r>
      <w:bookmarkEnd w:id="140"/>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需求定义与客户愿景相差较大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lastRenderedPageBreak/>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1" w:name="_Toc530228069"/>
      <w:r w:rsidRPr="00025031">
        <w:rPr>
          <w:rFonts w:hint="eastAsia"/>
        </w:rPr>
        <w:t>8.5</w:t>
      </w:r>
      <w:r>
        <w:t xml:space="preserve"> </w:t>
      </w:r>
      <w:r>
        <w:rPr>
          <w:rFonts w:hint="eastAsia"/>
        </w:rPr>
        <w:t>风险控制</w:t>
      </w:r>
      <w:bookmarkEnd w:id="14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需求定义与客户愿景相差较大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C8DB15C" w14:textId="77777777" w:rsidR="00025031" w:rsidRPr="00926D35" w:rsidRDefault="00025031" w:rsidP="00025031">
            <w:pPr>
              <w:spacing w:line="360" w:lineRule="auto"/>
              <w:jc w:val="center"/>
            </w:pPr>
            <w:r w:rsidRPr="00926D35">
              <w:rPr>
                <w:rFonts w:hint="eastAsia"/>
              </w:rPr>
              <w:t>项目经理</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555288F7" w14:textId="77777777" w:rsidR="00025031" w:rsidRDefault="00025031" w:rsidP="00025031">
            <w:pPr>
              <w:spacing w:line="360" w:lineRule="auto"/>
              <w:jc w:val="center"/>
              <w:rPr>
                <w:szCs w:val="21"/>
              </w:rPr>
            </w:pPr>
            <w:r>
              <w:rPr>
                <w:rFonts w:hint="eastAsia"/>
                <w:szCs w:val="21"/>
              </w:rPr>
              <w:t>任务审核员</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50AF125D" w14:textId="77777777" w:rsidR="00025031" w:rsidRDefault="00025031" w:rsidP="00025031">
            <w:pPr>
              <w:spacing w:line="360" w:lineRule="auto"/>
              <w:jc w:val="center"/>
              <w:rPr>
                <w:szCs w:val="21"/>
              </w:rPr>
            </w:pPr>
            <w:r>
              <w:rPr>
                <w:rFonts w:hint="eastAsia"/>
                <w:szCs w:val="21"/>
              </w:rPr>
              <w:t>财务管理员</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r>
              <w:rPr>
                <w:rFonts w:hint="eastAsia"/>
                <w:szCs w:val="21"/>
              </w:rPr>
              <w:t>找相关技术人员对组员进行培训</w:t>
            </w:r>
          </w:p>
        </w:tc>
        <w:tc>
          <w:tcPr>
            <w:tcW w:w="1985" w:type="dxa"/>
          </w:tcPr>
          <w:p w14:paraId="38B0B075" w14:textId="77777777" w:rsidR="00025031" w:rsidRDefault="00025031" w:rsidP="00025031">
            <w:pPr>
              <w:spacing w:line="360" w:lineRule="auto"/>
              <w:jc w:val="center"/>
              <w:rPr>
                <w:szCs w:val="21"/>
              </w:rPr>
            </w:pPr>
            <w:r w:rsidRPr="007F375C">
              <w:rPr>
                <w:rFonts w:hint="eastAsia"/>
                <w:szCs w:val="21"/>
              </w:rPr>
              <w:t>配置管理员</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7EEB45B1" w14:textId="77777777" w:rsidR="00025031" w:rsidRDefault="00025031" w:rsidP="00025031">
            <w:pPr>
              <w:spacing w:line="360" w:lineRule="auto"/>
              <w:jc w:val="center"/>
              <w:rPr>
                <w:szCs w:val="21"/>
              </w:rPr>
            </w:pPr>
            <w:r>
              <w:rPr>
                <w:rFonts w:hint="eastAsia"/>
                <w:szCs w:val="21"/>
              </w:rPr>
              <w:t>项目经理</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54B9543" w14:textId="77777777" w:rsidR="00025031" w:rsidRDefault="00025031" w:rsidP="00025031">
            <w:pPr>
              <w:spacing w:line="360" w:lineRule="auto"/>
              <w:jc w:val="center"/>
              <w:rPr>
                <w:szCs w:val="21"/>
              </w:rPr>
            </w:pPr>
            <w:r>
              <w:rPr>
                <w:rFonts w:hint="eastAsia"/>
                <w:szCs w:val="21"/>
              </w:rPr>
              <w:t>项目经理</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项目经理动用该组员的相关关系网络，尽量通过其他方式联系该组员；如若还是联系不到，将任务分配给其他人员。</w:t>
            </w:r>
          </w:p>
        </w:tc>
        <w:tc>
          <w:tcPr>
            <w:tcW w:w="1985" w:type="dxa"/>
          </w:tcPr>
          <w:p w14:paraId="5FF5F538" w14:textId="77777777" w:rsidR="00025031" w:rsidRDefault="00025031" w:rsidP="00025031">
            <w:pPr>
              <w:spacing w:line="360" w:lineRule="auto"/>
              <w:jc w:val="center"/>
              <w:rPr>
                <w:szCs w:val="21"/>
              </w:rPr>
            </w:pPr>
            <w:r>
              <w:rPr>
                <w:rFonts w:hint="eastAsia"/>
                <w:szCs w:val="21"/>
              </w:rPr>
              <w:t>项目经理</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2D158B6D" w14:textId="77777777" w:rsidR="00025031" w:rsidRDefault="00025031" w:rsidP="00025031">
            <w:pPr>
              <w:spacing w:line="360" w:lineRule="auto"/>
              <w:jc w:val="center"/>
              <w:rPr>
                <w:szCs w:val="21"/>
              </w:rPr>
            </w:pPr>
            <w:r>
              <w:rPr>
                <w:rFonts w:hint="eastAsia"/>
                <w:szCs w:val="21"/>
              </w:rPr>
              <w:t>项目经理</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w:t>
            </w:r>
            <w:r>
              <w:rPr>
                <w:rFonts w:hint="eastAsia"/>
                <w:szCs w:val="21"/>
              </w:rPr>
              <w:lastRenderedPageBreak/>
              <w:t>行调整</w:t>
            </w:r>
          </w:p>
        </w:tc>
        <w:tc>
          <w:tcPr>
            <w:tcW w:w="1985" w:type="dxa"/>
          </w:tcPr>
          <w:p w14:paraId="09226E56" w14:textId="77777777" w:rsidR="00025031" w:rsidRDefault="00025031" w:rsidP="00025031">
            <w:pPr>
              <w:spacing w:line="360" w:lineRule="auto"/>
              <w:jc w:val="center"/>
              <w:rPr>
                <w:szCs w:val="21"/>
              </w:rPr>
            </w:pPr>
            <w:r>
              <w:rPr>
                <w:rFonts w:hint="eastAsia"/>
                <w:szCs w:val="21"/>
              </w:rPr>
              <w:lastRenderedPageBreak/>
              <w:t>任务审核员</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56FC2C98" w14:textId="77777777" w:rsidR="00025031" w:rsidRDefault="00025031" w:rsidP="00025031">
            <w:pPr>
              <w:spacing w:line="360" w:lineRule="auto"/>
              <w:jc w:val="center"/>
              <w:rPr>
                <w:szCs w:val="21"/>
              </w:rPr>
            </w:pPr>
            <w:r>
              <w:rPr>
                <w:rFonts w:hint="eastAsia"/>
                <w:szCs w:val="21"/>
              </w:rPr>
              <w:t>任务审核员</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399ADE09" w14:textId="77777777" w:rsidR="00025031" w:rsidRDefault="00025031" w:rsidP="00025031">
            <w:pPr>
              <w:spacing w:line="360" w:lineRule="auto"/>
              <w:jc w:val="center"/>
              <w:rPr>
                <w:szCs w:val="21"/>
              </w:rPr>
            </w:pPr>
            <w:r>
              <w:rPr>
                <w:rFonts w:hint="eastAsia"/>
                <w:szCs w:val="21"/>
              </w:rPr>
              <w:t>项目经理</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25F731A" w14:textId="77777777" w:rsidR="00025031" w:rsidRDefault="00025031" w:rsidP="00025031">
            <w:pPr>
              <w:spacing w:line="360" w:lineRule="auto"/>
              <w:jc w:val="center"/>
              <w:rPr>
                <w:szCs w:val="21"/>
              </w:rPr>
            </w:pPr>
            <w:r>
              <w:rPr>
                <w:rFonts w:hint="eastAsia"/>
                <w:szCs w:val="21"/>
              </w:rPr>
              <w:t>项目经理</w:t>
            </w:r>
          </w:p>
        </w:tc>
      </w:tr>
      <w:tr w:rsidR="00025031" w14:paraId="62B5D527" w14:textId="77777777" w:rsidTr="00F7418E">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vAlign w:val="center"/>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196C16DD" w14:textId="77777777" w:rsidR="00025031" w:rsidRDefault="00025031" w:rsidP="00025031">
            <w:pPr>
              <w:spacing w:line="360" w:lineRule="auto"/>
              <w:jc w:val="center"/>
              <w:rPr>
                <w:szCs w:val="21"/>
              </w:rPr>
            </w:pPr>
            <w:r>
              <w:rPr>
                <w:rFonts w:hint="eastAsia"/>
                <w:szCs w:val="21"/>
              </w:rPr>
              <w:t>采购负责人</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2"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1D3A3116" w14:textId="77777777" w:rsidR="00025031" w:rsidRDefault="00025031" w:rsidP="00025031">
            <w:pPr>
              <w:spacing w:line="360" w:lineRule="auto"/>
              <w:jc w:val="center"/>
              <w:rPr>
                <w:szCs w:val="21"/>
              </w:rPr>
            </w:pPr>
            <w:r w:rsidRPr="00036A4A">
              <w:rPr>
                <w:rFonts w:hint="eastAsia"/>
                <w:szCs w:val="21"/>
              </w:rPr>
              <w:t>财务管理员</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由配置管理员寻找可替代资源，并通知所有成员</w:t>
            </w:r>
          </w:p>
        </w:tc>
        <w:tc>
          <w:tcPr>
            <w:tcW w:w="1985" w:type="dxa"/>
          </w:tcPr>
          <w:p w14:paraId="4D80DF3C" w14:textId="77777777" w:rsidR="00025031" w:rsidRDefault="00025031" w:rsidP="00025031">
            <w:pPr>
              <w:spacing w:line="360" w:lineRule="auto"/>
              <w:jc w:val="center"/>
              <w:rPr>
                <w:szCs w:val="21"/>
              </w:rPr>
            </w:pPr>
            <w:r w:rsidRPr="00036A4A">
              <w:rPr>
                <w:rFonts w:hint="eastAsia"/>
                <w:szCs w:val="21"/>
              </w:rPr>
              <w:t>配置管理员</w:t>
            </w:r>
          </w:p>
        </w:tc>
      </w:tr>
      <w:bookmarkEnd w:id="142"/>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由项目经理出面道歉，如需支付费用，则由小组资金中扣除，并由配置管理员重新选择合适资源</w:t>
            </w:r>
          </w:p>
        </w:tc>
        <w:tc>
          <w:tcPr>
            <w:tcW w:w="1985" w:type="dxa"/>
          </w:tcPr>
          <w:p w14:paraId="46C13861" w14:textId="77777777" w:rsidR="00025031" w:rsidRDefault="00025031" w:rsidP="00025031">
            <w:pPr>
              <w:spacing w:line="360" w:lineRule="auto"/>
              <w:jc w:val="center"/>
              <w:rPr>
                <w:szCs w:val="21"/>
              </w:rPr>
            </w:pPr>
            <w:r w:rsidRPr="00036A4A">
              <w:rPr>
                <w:rFonts w:hint="eastAsia"/>
                <w:szCs w:val="21"/>
              </w:rPr>
              <w:t>项目经理</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E797027" w14:textId="77777777" w:rsidR="00025031" w:rsidRDefault="00025031" w:rsidP="00025031">
            <w:pPr>
              <w:spacing w:line="360" w:lineRule="auto"/>
              <w:jc w:val="center"/>
              <w:rPr>
                <w:szCs w:val="21"/>
              </w:rPr>
            </w:pPr>
            <w:r w:rsidRPr="00036A4A">
              <w:rPr>
                <w:rFonts w:hint="eastAsia"/>
                <w:szCs w:val="21"/>
              </w:rPr>
              <w:t>项目经理</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1FC2E6D0" w14:textId="77777777" w:rsidR="00025031" w:rsidRDefault="00025031" w:rsidP="00025031">
            <w:pPr>
              <w:spacing w:line="360" w:lineRule="auto"/>
              <w:jc w:val="center"/>
              <w:rPr>
                <w:szCs w:val="21"/>
              </w:rPr>
            </w:pPr>
            <w:r>
              <w:rPr>
                <w:rFonts w:hint="eastAsia"/>
                <w:szCs w:val="21"/>
              </w:rPr>
              <w:t>配置管理员</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2A32A597" w14:textId="77777777" w:rsidR="00025031" w:rsidRDefault="00025031" w:rsidP="00025031">
            <w:pPr>
              <w:spacing w:line="360" w:lineRule="auto"/>
              <w:jc w:val="center"/>
              <w:rPr>
                <w:szCs w:val="21"/>
              </w:rPr>
            </w:pPr>
            <w:r>
              <w:rPr>
                <w:rFonts w:hint="eastAsia"/>
                <w:szCs w:val="21"/>
              </w:rPr>
              <w:t>项目经理</w:t>
            </w:r>
          </w:p>
        </w:tc>
      </w:tr>
    </w:tbl>
    <w:p w14:paraId="6E13462C" w14:textId="2802063C" w:rsidR="00574C23" w:rsidRDefault="00947F56">
      <w:pPr>
        <w:pStyle w:val="1"/>
      </w:pPr>
      <w:bookmarkStart w:id="143" w:name="_Toc530228070"/>
      <w:r>
        <w:rPr>
          <w:rFonts w:hint="eastAsia"/>
        </w:rPr>
        <w:t>9</w:t>
      </w:r>
      <w:r>
        <w:t xml:space="preserve"> </w:t>
      </w:r>
      <w:r>
        <w:rPr>
          <w:rFonts w:hint="eastAsia"/>
        </w:rPr>
        <w:t>范围管理计划</w:t>
      </w:r>
      <w:bookmarkEnd w:id="143"/>
    </w:p>
    <w:p w14:paraId="70B60196" w14:textId="0662CE99" w:rsidR="00A767E4" w:rsidRDefault="006A4EE7" w:rsidP="00004989">
      <w:pPr>
        <w:pStyle w:val="2"/>
      </w:pPr>
      <w:bookmarkStart w:id="144" w:name="_Toc530228071"/>
      <w:r>
        <w:rPr>
          <w:rFonts w:hint="eastAsia"/>
        </w:rPr>
        <w:t>9.1</w:t>
      </w:r>
      <w:r>
        <w:t xml:space="preserve"> </w:t>
      </w:r>
      <w:r w:rsidR="0018195B">
        <w:rPr>
          <w:rFonts w:hint="eastAsia"/>
        </w:rPr>
        <w:t>收集</w:t>
      </w:r>
      <w:r>
        <w:rPr>
          <w:rFonts w:hint="eastAsia"/>
        </w:rPr>
        <w:t>需求</w:t>
      </w:r>
      <w:bookmarkEnd w:id="144"/>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5" w:name="_Toc530228072"/>
      <w:r>
        <w:rPr>
          <w:rFonts w:hint="eastAsia"/>
        </w:rPr>
        <w:lastRenderedPageBreak/>
        <w:t>9.2 定义范围</w:t>
      </w:r>
      <w:bookmarkEnd w:id="145"/>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D24461" w:rsidRDefault="00004989" w:rsidP="00B14709">
            <w:pPr>
              <w:jc w:val="center"/>
              <w:rPr>
                <w:b/>
              </w:rPr>
            </w:pPr>
            <w:r w:rsidRPr="00D24461">
              <w:rPr>
                <w:rFonts w:hint="eastAsia"/>
                <w:b/>
              </w:rPr>
              <w:t>项目</w:t>
            </w:r>
            <w:r w:rsidRPr="00D24461">
              <w:rPr>
                <w:b/>
              </w:rPr>
              <w:t>主要工作</w:t>
            </w:r>
          </w:p>
        </w:tc>
        <w:tc>
          <w:tcPr>
            <w:tcW w:w="2765" w:type="dxa"/>
            <w:shd w:val="clear" w:color="auto" w:fill="auto"/>
          </w:tcPr>
          <w:p w14:paraId="2030625F" w14:textId="77777777" w:rsidR="00004989" w:rsidRPr="00D24461" w:rsidRDefault="00004989" w:rsidP="00B14709">
            <w:pPr>
              <w:jc w:val="center"/>
              <w:rPr>
                <w:b/>
              </w:rPr>
            </w:pPr>
            <w:r w:rsidRPr="00D24461">
              <w:rPr>
                <w:rFonts w:hint="eastAsia"/>
                <w:b/>
              </w:rPr>
              <w:t>工作</w:t>
            </w:r>
            <w:r w:rsidRPr="00D24461">
              <w:rPr>
                <w:b/>
              </w:rPr>
              <w:t>目标</w:t>
            </w:r>
          </w:p>
        </w:tc>
        <w:tc>
          <w:tcPr>
            <w:tcW w:w="2766" w:type="dxa"/>
            <w:shd w:val="clear" w:color="auto" w:fill="auto"/>
          </w:tcPr>
          <w:p w14:paraId="7B3AA1F6" w14:textId="77777777" w:rsidR="00004989" w:rsidRPr="00D24461" w:rsidRDefault="00004989" w:rsidP="00B14709">
            <w:pPr>
              <w:jc w:val="center"/>
              <w:rPr>
                <w:b/>
              </w:rPr>
            </w:pPr>
            <w:r w:rsidRPr="00D24461">
              <w:rPr>
                <w:rFonts w:hint="eastAsia"/>
                <w:b/>
              </w:rPr>
              <w:t>检验</w:t>
            </w:r>
            <w:r w:rsidRPr="00D24461">
              <w:rPr>
                <w:b/>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否得到</w:t>
            </w:r>
            <w:r>
              <w:rPr>
                <w:rFonts w:hint="eastAsia"/>
              </w:rPr>
              <w:t>愿景</w:t>
            </w:r>
            <w:r>
              <w:t>与范围文档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r>
              <w:rPr>
                <w:rFonts w:hint="eastAsia"/>
              </w:rPr>
              <w:t>得需求</w:t>
            </w:r>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合规标准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6" w:name="_Toc530228073"/>
      <w:r>
        <w:rPr>
          <w:rFonts w:hint="eastAsia"/>
        </w:rPr>
        <w:t>9.3</w:t>
      </w:r>
      <w:r>
        <w:t xml:space="preserve"> </w:t>
      </w:r>
      <w:commentRangeStart w:id="147"/>
      <w:r>
        <w:rPr>
          <w:rFonts w:hint="eastAsia"/>
        </w:rPr>
        <w:t>变更控制</w:t>
      </w:r>
      <w:commentRangeEnd w:id="147"/>
      <w:r w:rsidR="00CC2E9B">
        <w:rPr>
          <w:rStyle w:val="af2"/>
          <w:rFonts w:asciiTheme="minorHAnsi" w:eastAsiaTheme="minorEastAsia" w:hAnsiTheme="minorHAnsi" w:cstheme="minorBidi"/>
          <w:b w:val="0"/>
          <w:bCs w:val="0"/>
        </w:rPr>
        <w:commentReference w:id="147"/>
      </w:r>
      <w:bookmarkEnd w:id="146"/>
    </w:p>
    <w:p w14:paraId="294F06A5" w14:textId="377E8A2C" w:rsidR="00E1536F" w:rsidRDefault="00E1536F" w:rsidP="00A31198">
      <w:pPr>
        <w:pStyle w:val="3"/>
      </w:pPr>
      <w:bookmarkStart w:id="148" w:name="_Toc530228074"/>
      <w:r>
        <w:rPr>
          <w:rFonts w:hint="eastAsia"/>
        </w:rPr>
        <w:t>9.3.1</w:t>
      </w:r>
      <w:r>
        <w:t xml:space="preserve"> </w:t>
      </w:r>
      <w:r>
        <w:rPr>
          <w:rFonts w:hint="eastAsia"/>
        </w:rPr>
        <w:t>控制方法</w:t>
      </w:r>
      <w:bookmarkEnd w:id="148"/>
    </w:p>
    <w:p w14:paraId="0C8789B6" w14:textId="69344166" w:rsidR="00E1536F" w:rsidRP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4FABEB21" w14:textId="65981557" w:rsidR="00FF02C4" w:rsidRPr="00FF02C4" w:rsidRDefault="00FF02C4" w:rsidP="00A31198">
      <w:pPr>
        <w:pStyle w:val="3"/>
      </w:pPr>
      <w:bookmarkStart w:id="149" w:name="_Toc530228075"/>
      <w:r>
        <w:rPr>
          <w:rFonts w:hint="eastAsia"/>
        </w:rPr>
        <w:lastRenderedPageBreak/>
        <w:t>9.3.</w:t>
      </w:r>
      <w:r w:rsidR="00E1536F">
        <w:rPr>
          <w:rFonts w:hint="eastAsia"/>
        </w:rPr>
        <w:t>2</w:t>
      </w:r>
      <w:r w:rsidR="00E1536F">
        <w:t xml:space="preserve"> </w:t>
      </w:r>
      <w:r w:rsidR="00E1536F">
        <w:rPr>
          <w:rFonts w:hint="eastAsia"/>
        </w:rPr>
        <w:t>控制流程</w:t>
      </w:r>
      <w:bookmarkEnd w:id="149"/>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0" w:name="_Toc530228076"/>
      <w:r>
        <w:rPr>
          <w:rFonts w:hint="eastAsia"/>
        </w:rPr>
        <w:t xml:space="preserve">10 </w:t>
      </w:r>
      <w:r>
        <w:rPr>
          <w:rFonts w:hint="eastAsia"/>
        </w:rPr>
        <w:t>进度管理计划</w:t>
      </w:r>
      <w:bookmarkEnd w:id="150"/>
    </w:p>
    <w:p w14:paraId="5BCD76EE" w14:textId="1534D390" w:rsidR="00A767E4" w:rsidRDefault="00B14709" w:rsidP="00B14709">
      <w:pPr>
        <w:pStyle w:val="2"/>
      </w:pPr>
      <w:bookmarkStart w:id="151" w:name="_Toc530228077"/>
      <w:r>
        <w:rPr>
          <w:rFonts w:hint="eastAsia"/>
        </w:rPr>
        <w:t>10.1</w:t>
      </w:r>
      <w:r>
        <w:t xml:space="preserve"> </w:t>
      </w:r>
      <w:r w:rsidR="004A025C" w:rsidRPr="004A025C">
        <w:rPr>
          <w:rFonts w:hint="eastAsia"/>
        </w:rPr>
        <w:t>进度管理规范</w:t>
      </w:r>
      <w:bookmarkEnd w:id="151"/>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2" w:name="_Toc530228078"/>
      <w:r>
        <w:rPr>
          <w:rFonts w:hint="eastAsia"/>
        </w:rPr>
        <w:t>10.2</w:t>
      </w:r>
      <w:r>
        <w:t xml:space="preserve"> </w:t>
      </w:r>
      <w:r>
        <w:rPr>
          <w:rFonts w:hint="eastAsia"/>
        </w:rPr>
        <w:t>进度管理工具</w:t>
      </w:r>
      <w:bookmarkEnd w:id="152"/>
    </w:p>
    <w:p w14:paraId="20A0C80A" w14:textId="28280222" w:rsidR="004A025C" w:rsidRPr="004A025C" w:rsidRDefault="004A025C" w:rsidP="004A025C">
      <w:pPr>
        <w:pStyle w:val="af4"/>
        <w:numPr>
          <w:ilvl w:val="0"/>
          <w:numId w:val="12"/>
        </w:numPr>
        <w:ind w:firstLineChars="0"/>
      </w:pPr>
      <w:r>
        <w:rPr>
          <w:rFonts w:hint="eastAsia"/>
        </w:rPr>
        <w:t>甘特图</w:t>
      </w:r>
    </w:p>
    <w:p w14:paraId="4284FCC7" w14:textId="2D53E118" w:rsidR="00B14709" w:rsidRDefault="00B14709" w:rsidP="00B14709">
      <w:pPr>
        <w:pStyle w:val="2"/>
      </w:pPr>
      <w:bookmarkStart w:id="153" w:name="_Toc530228079"/>
      <w:r>
        <w:rPr>
          <w:rFonts w:hint="eastAsia"/>
        </w:rPr>
        <w:t>10.</w:t>
      </w:r>
      <w:r w:rsidR="004A025C">
        <w:rPr>
          <w:rFonts w:hint="eastAsia"/>
        </w:rPr>
        <w:t>3</w:t>
      </w:r>
      <w:r>
        <w:t xml:space="preserve"> </w:t>
      </w:r>
      <w:r>
        <w:rPr>
          <w:rFonts w:hint="eastAsia"/>
        </w:rPr>
        <w:t>进度管理</w:t>
      </w:r>
      <w:r w:rsidR="004A025C">
        <w:rPr>
          <w:rFonts w:hint="eastAsia"/>
        </w:rPr>
        <w:t>方式</w:t>
      </w:r>
      <w:bookmarkEnd w:id="153"/>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采用双周滚动计划，根据每周的最新安排，在甘特图中记录</w:t>
      </w:r>
    </w:p>
    <w:p w14:paraId="779C9A66" w14:textId="18CCD6EF" w:rsidR="004A025C" w:rsidRPr="00B14709" w:rsidRDefault="004A025C" w:rsidP="004A025C">
      <w:pPr>
        <w:pStyle w:val="af4"/>
        <w:numPr>
          <w:ilvl w:val="0"/>
          <w:numId w:val="12"/>
        </w:numPr>
        <w:ind w:firstLineChars="0"/>
      </w:pPr>
      <w:r>
        <w:rPr>
          <w:rFonts w:hint="eastAsia"/>
        </w:rPr>
        <w:t>通过每日报告，汇总每天的进度安排</w:t>
      </w:r>
    </w:p>
    <w:p w14:paraId="38CF1100" w14:textId="7720015A" w:rsidR="00574C23" w:rsidRDefault="00947F56">
      <w:pPr>
        <w:pStyle w:val="1"/>
      </w:pPr>
      <w:bookmarkStart w:id="154" w:name="_Toc530228080"/>
      <w:r>
        <w:rPr>
          <w:rFonts w:hint="eastAsia"/>
        </w:rPr>
        <w:lastRenderedPageBreak/>
        <w:t>11</w:t>
      </w:r>
      <w:r>
        <w:t xml:space="preserve"> </w:t>
      </w:r>
      <w:r>
        <w:rPr>
          <w:rFonts w:hint="eastAsia"/>
        </w:rPr>
        <w:t>成本管理计划</w:t>
      </w:r>
      <w:bookmarkEnd w:id="154"/>
    </w:p>
    <w:p w14:paraId="21E0DFAB" w14:textId="3BE04823" w:rsidR="00A767E4" w:rsidRDefault="00553EB0" w:rsidP="00553EB0">
      <w:pPr>
        <w:pStyle w:val="2"/>
      </w:pPr>
      <w:bookmarkStart w:id="155" w:name="_Toc530228081"/>
      <w:r>
        <w:rPr>
          <w:rFonts w:hint="eastAsia"/>
        </w:rPr>
        <w:t>11.1</w:t>
      </w:r>
      <w:r>
        <w:t xml:space="preserve"> </w:t>
      </w:r>
      <w:r>
        <w:rPr>
          <w:rFonts w:hint="eastAsia"/>
        </w:rPr>
        <w:t>成本估计规范</w:t>
      </w:r>
      <w:bookmarkEnd w:id="1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Default="00553EB0" w:rsidP="00364D55">
            <w:pPr>
              <w:rPr>
                <w:noProof/>
              </w:rPr>
            </w:pPr>
            <w:r>
              <w:rPr>
                <w:rFonts w:hint="eastAsia"/>
                <w:noProof/>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Default="00553EB0" w:rsidP="00364D55">
            <w:pPr>
              <w:rPr>
                <w:noProof/>
              </w:rPr>
            </w:pPr>
            <w:r>
              <w:rPr>
                <w:rFonts w:hint="eastAsia"/>
                <w:noProof/>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Default="00553EB0" w:rsidP="00364D55">
            <w:pPr>
              <w:rPr>
                <w:noProof/>
              </w:rPr>
            </w:pPr>
            <w:r>
              <w:rPr>
                <w:rFonts w:hint="eastAsia"/>
                <w:noProof/>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6" w:name="_Toc530228082"/>
      <w:r>
        <w:rPr>
          <w:rFonts w:hint="eastAsia"/>
        </w:rPr>
        <w:t>11.2</w:t>
      </w:r>
      <w:r>
        <w:t xml:space="preserve"> </w:t>
      </w:r>
      <w:r>
        <w:rPr>
          <w:rFonts w:hint="eastAsia"/>
        </w:rPr>
        <w:t>估计成本</w:t>
      </w:r>
      <w:bookmarkEnd w:id="156"/>
    </w:p>
    <w:p w14:paraId="4F28DE66" w14:textId="63CC2AAD" w:rsidR="00553EB0" w:rsidRDefault="00553EB0" w:rsidP="00553EB0">
      <w:pPr>
        <w:pStyle w:val="3"/>
      </w:pPr>
      <w:bookmarkStart w:id="157" w:name="_Toc530228083"/>
      <w:r>
        <w:rPr>
          <w:rFonts w:hint="eastAsia"/>
        </w:rPr>
        <w:t>11.2.1</w:t>
      </w:r>
      <w:r>
        <w:t xml:space="preserve"> </w:t>
      </w:r>
      <w:r>
        <w:rPr>
          <w:rFonts w:hint="eastAsia"/>
        </w:rPr>
        <w:t>人工成本估算</w:t>
      </w:r>
      <w:bookmarkEnd w:id="157"/>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r>
              <w:rPr>
                <w:rFonts w:hint="eastAsia"/>
                <w:szCs w:val="21"/>
              </w:rPr>
              <w:t>汇报员</w:t>
            </w:r>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t>骆佳俊</w:t>
            </w:r>
          </w:p>
        </w:tc>
        <w:tc>
          <w:tcPr>
            <w:tcW w:w="1607" w:type="dxa"/>
          </w:tcPr>
          <w:p w14:paraId="717253F2" w14:textId="77777777" w:rsidR="00553EB0" w:rsidRDefault="00553EB0" w:rsidP="00364D55">
            <w:pPr>
              <w:spacing w:line="360" w:lineRule="auto"/>
              <w:rPr>
                <w:szCs w:val="21"/>
              </w:rPr>
            </w:pPr>
            <w:r>
              <w:rPr>
                <w:rFonts w:hint="eastAsia"/>
                <w:szCs w:val="21"/>
              </w:rPr>
              <w:t>归档整理员</w:t>
            </w:r>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8" w:name="_Toc530228084"/>
      <w:r>
        <w:rPr>
          <w:rFonts w:hint="eastAsia"/>
        </w:rPr>
        <w:t>11.2.2</w:t>
      </w:r>
      <w:r>
        <w:t xml:space="preserve"> </w:t>
      </w:r>
      <w:r>
        <w:rPr>
          <w:rFonts w:hint="eastAsia"/>
        </w:rPr>
        <w:t>非人工成本估算</w:t>
      </w:r>
      <w:bookmarkEnd w:id="1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53EB0" w:rsidRPr="00054DAB" w14:paraId="26D9CB2B" w14:textId="77777777" w:rsidTr="00521230">
        <w:tc>
          <w:tcPr>
            <w:tcW w:w="2074" w:type="dxa"/>
          </w:tcPr>
          <w:p w14:paraId="701BFFFC" w14:textId="77777777" w:rsidR="00553EB0" w:rsidRPr="00054DAB" w:rsidRDefault="00553EB0" w:rsidP="00364D55">
            <w:pPr>
              <w:rPr>
                <w:b/>
              </w:rPr>
            </w:pPr>
            <w:r w:rsidRPr="00054DAB">
              <w:rPr>
                <w:b/>
              </w:rPr>
              <w:t>项目</w:t>
            </w:r>
          </w:p>
        </w:tc>
        <w:tc>
          <w:tcPr>
            <w:tcW w:w="2074" w:type="dxa"/>
          </w:tcPr>
          <w:p w14:paraId="7D385091" w14:textId="77777777" w:rsidR="00553EB0" w:rsidRPr="00054DAB" w:rsidRDefault="00553EB0" w:rsidP="00364D55">
            <w:pPr>
              <w:rPr>
                <w:b/>
              </w:rPr>
            </w:pPr>
            <w:r w:rsidRPr="00054DAB">
              <w:rPr>
                <w:rFonts w:hint="eastAsia"/>
                <w:b/>
              </w:rPr>
              <w:t>平均</w:t>
            </w:r>
            <w:r w:rsidRPr="00054DAB">
              <w:rPr>
                <w:b/>
              </w:rPr>
              <w:t>月投入</w:t>
            </w:r>
            <w:r w:rsidRPr="00054DAB">
              <w:rPr>
                <w:rFonts w:hint="eastAsia"/>
                <w:b/>
              </w:rPr>
              <w:t>资金</w:t>
            </w:r>
          </w:p>
        </w:tc>
        <w:tc>
          <w:tcPr>
            <w:tcW w:w="2074" w:type="dxa"/>
          </w:tcPr>
          <w:p w14:paraId="7477CBC6" w14:textId="77777777" w:rsidR="00553EB0" w:rsidRPr="00054DAB" w:rsidRDefault="00553EB0" w:rsidP="00364D55">
            <w:pPr>
              <w:rPr>
                <w:b/>
              </w:rPr>
            </w:pPr>
            <w:r w:rsidRPr="00054DAB">
              <w:rPr>
                <w:rFonts w:hint="eastAsia"/>
                <w:b/>
              </w:rPr>
              <w:t>项目</w:t>
            </w:r>
            <w:r w:rsidRPr="00054DAB">
              <w:rPr>
                <w:b/>
              </w:rPr>
              <w:t>总投入</w:t>
            </w:r>
            <w:r w:rsidRPr="00054DAB">
              <w:rPr>
                <w:rFonts w:hint="eastAsia"/>
                <w:b/>
              </w:rPr>
              <w:t>资金</w:t>
            </w:r>
          </w:p>
        </w:tc>
        <w:tc>
          <w:tcPr>
            <w:tcW w:w="2074" w:type="dxa"/>
          </w:tcPr>
          <w:p w14:paraId="32D169EF" w14:textId="77777777" w:rsidR="00553EB0" w:rsidRPr="00054DAB" w:rsidRDefault="00553EB0" w:rsidP="00364D55">
            <w:pPr>
              <w:rPr>
                <w:b/>
              </w:rPr>
            </w:pPr>
            <w:r w:rsidRPr="00054DAB">
              <w:rPr>
                <w:rFonts w:hint="eastAsia"/>
                <w:b/>
              </w:rPr>
              <w:t>备注</w:t>
            </w:r>
          </w:p>
        </w:tc>
      </w:tr>
      <w:tr w:rsidR="00553EB0" w:rsidRPr="00054DAB" w14:paraId="21165F01" w14:textId="77777777" w:rsidTr="00521230">
        <w:tc>
          <w:tcPr>
            <w:tcW w:w="2074" w:type="dxa"/>
          </w:tcPr>
          <w:p w14:paraId="0C540631" w14:textId="77777777" w:rsidR="00553EB0" w:rsidRPr="00054DAB" w:rsidRDefault="00553EB0" w:rsidP="00364D55">
            <w:r w:rsidRPr="00054DAB">
              <w:rPr>
                <w:rFonts w:hint="eastAsia"/>
              </w:rPr>
              <w:t>网盘</w:t>
            </w:r>
            <w:r w:rsidRPr="00054DAB">
              <w:t>会员</w:t>
            </w:r>
          </w:p>
        </w:tc>
        <w:tc>
          <w:tcPr>
            <w:tcW w:w="2074" w:type="dxa"/>
          </w:tcPr>
          <w:p w14:paraId="0E7E49EA" w14:textId="77777777" w:rsidR="00553EB0" w:rsidRPr="00054DAB" w:rsidRDefault="00553EB0" w:rsidP="00364D55">
            <w:r w:rsidRPr="00054DAB">
              <w:t>20</w:t>
            </w:r>
          </w:p>
        </w:tc>
        <w:tc>
          <w:tcPr>
            <w:tcW w:w="2074" w:type="dxa"/>
          </w:tcPr>
          <w:p w14:paraId="1DE64DC2" w14:textId="77777777" w:rsidR="00553EB0" w:rsidRPr="00054DAB" w:rsidRDefault="00553EB0" w:rsidP="00364D55">
            <w:r w:rsidRPr="00054DAB">
              <w:t>80</w:t>
            </w:r>
          </w:p>
        </w:tc>
        <w:tc>
          <w:tcPr>
            <w:tcW w:w="2074"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521230">
        <w:tc>
          <w:tcPr>
            <w:tcW w:w="2074" w:type="dxa"/>
          </w:tcPr>
          <w:p w14:paraId="72476694" w14:textId="77777777" w:rsidR="00553EB0" w:rsidRPr="00054DAB" w:rsidRDefault="00553EB0" w:rsidP="00364D55">
            <w:r w:rsidRPr="00054DAB">
              <w:rPr>
                <w:rFonts w:hint="eastAsia"/>
              </w:rPr>
              <w:t>相关电子</w:t>
            </w:r>
            <w:r w:rsidRPr="00054DAB">
              <w:t>文档</w:t>
            </w:r>
          </w:p>
        </w:tc>
        <w:tc>
          <w:tcPr>
            <w:tcW w:w="2074" w:type="dxa"/>
          </w:tcPr>
          <w:p w14:paraId="383724F7" w14:textId="77777777" w:rsidR="00553EB0" w:rsidRPr="00054DAB" w:rsidRDefault="00553EB0" w:rsidP="00364D55">
            <w:r w:rsidRPr="00054DAB">
              <w:t>0</w:t>
            </w:r>
          </w:p>
        </w:tc>
        <w:tc>
          <w:tcPr>
            <w:tcW w:w="2074" w:type="dxa"/>
          </w:tcPr>
          <w:p w14:paraId="3691F278" w14:textId="77777777" w:rsidR="00553EB0" w:rsidRPr="00054DAB" w:rsidRDefault="00553EB0" w:rsidP="00364D55">
            <w:r w:rsidRPr="00054DAB">
              <w:t>0</w:t>
            </w:r>
          </w:p>
        </w:tc>
        <w:tc>
          <w:tcPr>
            <w:tcW w:w="2074"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521230">
        <w:tc>
          <w:tcPr>
            <w:tcW w:w="2074" w:type="dxa"/>
          </w:tcPr>
          <w:p w14:paraId="06AAC5E4" w14:textId="77777777" w:rsidR="00553EB0" w:rsidRPr="00054DAB" w:rsidRDefault="00553EB0" w:rsidP="00364D55">
            <w:r w:rsidRPr="00054DAB">
              <w:rPr>
                <w:rFonts w:hint="eastAsia"/>
              </w:rPr>
              <w:t>Office</w:t>
            </w:r>
            <w:r w:rsidRPr="00054DAB">
              <w:t>工具</w:t>
            </w:r>
          </w:p>
        </w:tc>
        <w:tc>
          <w:tcPr>
            <w:tcW w:w="2074" w:type="dxa"/>
          </w:tcPr>
          <w:p w14:paraId="60765D52" w14:textId="77777777" w:rsidR="00553EB0" w:rsidRPr="00054DAB" w:rsidRDefault="00553EB0" w:rsidP="00364D55">
            <w:r w:rsidRPr="00054DAB">
              <w:t>0</w:t>
            </w:r>
          </w:p>
        </w:tc>
        <w:tc>
          <w:tcPr>
            <w:tcW w:w="2074" w:type="dxa"/>
          </w:tcPr>
          <w:p w14:paraId="37E6F40C" w14:textId="77777777" w:rsidR="00553EB0" w:rsidRPr="00054DAB" w:rsidRDefault="00553EB0" w:rsidP="00364D55">
            <w:r w:rsidRPr="00054DAB">
              <w:t>0</w:t>
            </w:r>
          </w:p>
        </w:tc>
        <w:tc>
          <w:tcPr>
            <w:tcW w:w="2074"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521230">
        <w:tc>
          <w:tcPr>
            <w:tcW w:w="2074" w:type="dxa"/>
          </w:tcPr>
          <w:p w14:paraId="31C3A6D2" w14:textId="77777777" w:rsidR="00553EB0" w:rsidRPr="00054DAB" w:rsidRDefault="00553EB0" w:rsidP="00364D55">
            <w:r w:rsidRPr="00054DAB">
              <w:rPr>
                <w:rFonts w:hint="eastAsia"/>
              </w:rPr>
              <w:t>Project</w:t>
            </w:r>
            <w:r w:rsidRPr="00054DAB">
              <w:t>工具</w:t>
            </w:r>
          </w:p>
        </w:tc>
        <w:tc>
          <w:tcPr>
            <w:tcW w:w="2074" w:type="dxa"/>
          </w:tcPr>
          <w:p w14:paraId="39E38EAC" w14:textId="77777777" w:rsidR="00553EB0" w:rsidRPr="00054DAB" w:rsidRDefault="00553EB0" w:rsidP="00364D55">
            <w:r w:rsidRPr="00054DAB">
              <w:t>0</w:t>
            </w:r>
          </w:p>
        </w:tc>
        <w:tc>
          <w:tcPr>
            <w:tcW w:w="2074" w:type="dxa"/>
          </w:tcPr>
          <w:p w14:paraId="69E521CA" w14:textId="77777777" w:rsidR="00553EB0" w:rsidRPr="00054DAB" w:rsidRDefault="00553EB0" w:rsidP="00364D55">
            <w:r w:rsidRPr="00054DAB">
              <w:t>0</w:t>
            </w:r>
          </w:p>
        </w:tc>
        <w:tc>
          <w:tcPr>
            <w:tcW w:w="2074"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521230">
        <w:tc>
          <w:tcPr>
            <w:tcW w:w="2074" w:type="dxa"/>
          </w:tcPr>
          <w:p w14:paraId="1CD34BAA" w14:textId="77777777" w:rsidR="00553EB0" w:rsidRPr="00054DAB" w:rsidRDefault="00553EB0" w:rsidP="00364D55">
            <w:r w:rsidRPr="00054DAB">
              <w:rPr>
                <w:rFonts w:hint="eastAsia"/>
              </w:rPr>
              <w:t>VMWARE</w:t>
            </w:r>
            <w:r w:rsidRPr="00054DAB">
              <w:t>虚拟机工具</w:t>
            </w:r>
          </w:p>
        </w:tc>
        <w:tc>
          <w:tcPr>
            <w:tcW w:w="2074" w:type="dxa"/>
          </w:tcPr>
          <w:p w14:paraId="710A8A5A" w14:textId="77777777" w:rsidR="00553EB0" w:rsidRPr="00054DAB" w:rsidRDefault="00553EB0" w:rsidP="00364D55">
            <w:r w:rsidRPr="00054DAB">
              <w:t>0</w:t>
            </w:r>
          </w:p>
        </w:tc>
        <w:tc>
          <w:tcPr>
            <w:tcW w:w="2074" w:type="dxa"/>
          </w:tcPr>
          <w:p w14:paraId="3C6A977B" w14:textId="77777777" w:rsidR="00553EB0" w:rsidRPr="00054DAB" w:rsidRDefault="00553EB0" w:rsidP="00364D55">
            <w:r w:rsidRPr="00054DAB">
              <w:t>0</w:t>
            </w:r>
          </w:p>
        </w:tc>
        <w:tc>
          <w:tcPr>
            <w:tcW w:w="2074"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521230">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2074" w:type="dxa"/>
          </w:tcPr>
          <w:p w14:paraId="28DB48F1" w14:textId="77777777" w:rsidR="00553EB0" w:rsidRPr="00054DAB" w:rsidRDefault="00553EB0" w:rsidP="00364D55">
            <w:r w:rsidRPr="00054DAB">
              <w:t>0</w:t>
            </w:r>
          </w:p>
        </w:tc>
        <w:tc>
          <w:tcPr>
            <w:tcW w:w="2074" w:type="dxa"/>
          </w:tcPr>
          <w:p w14:paraId="7F8A1831" w14:textId="77777777" w:rsidR="00553EB0" w:rsidRPr="00054DAB" w:rsidRDefault="00553EB0" w:rsidP="00364D55">
            <w:r w:rsidRPr="00054DAB">
              <w:t>0</w:t>
            </w:r>
          </w:p>
        </w:tc>
        <w:tc>
          <w:tcPr>
            <w:tcW w:w="2074"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521230">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2074" w:type="dxa"/>
          </w:tcPr>
          <w:p w14:paraId="31781BA5" w14:textId="77777777" w:rsidR="00553EB0" w:rsidRPr="00054DAB" w:rsidRDefault="00553EB0" w:rsidP="00364D55">
            <w:r w:rsidRPr="00054DAB">
              <w:rPr>
                <w:rFonts w:hint="eastAsia"/>
              </w:rPr>
              <w:t>0</w:t>
            </w:r>
          </w:p>
        </w:tc>
        <w:tc>
          <w:tcPr>
            <w:tcW w:w="2074" w:type="dxa"/>
          </w:tcPr>
          <w:p w14:paraId="67C947BB" w14:textId="77777777" w:rsidR="00553EB0" w:rsidRPr="00054DAB" w:rsidRDefault="00553EB0" w:rsidP="00364D55">
            <w:r w:rsidRPr="00054DAB">
              <w:rPr>
                <w:rFonts w:hint="eastAsia"/>
              </w:rPr>
              <w:t>0</w:t>
            </w:r>
          </w:p>
        </w:tc>
        <w:tc>
          <w:tcPr>
            <w:tcW w:w="2074"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521230">
        <w:tc>
          <w:tcPr>
            <w:tcW w:w="2074" w:type="dxa"/>
          </w:tcPr>
          <w:p w14:paraId="5683504F" w14:textId="77777777" w:rsidR="00553EB0" w:rsidRPr="00054DAB" w:rsidRDefault="00553EB0" w:rsidP="00364D55">
            <w:r w:rsidRPr="00054DAB">
              <w:rPr>
                <w:rFonts w:hint="eastAsia"/>
              </w:rPr>
              <w:t>个人</w:t>
            </w:r>
            <w:r w:rsidRPr="00054DAB">
              <w:t>电脑</w:t>
            </w:r>
          </w:p>
        </w:tc>
        <w:tc>
          <w:tcPr>
            <w:tcW w:w="2074" w:type="dxa"/>
          </w:tcPr>
          <w:p w14:paraId="06ACB7C7" w14:textId="77777777" w:rsidR="00553EB0" w:rsidRPr="00054DAB" w:rsidRDefault="00553EB0" w:rsidP="00364D55">
            <w:r w:rsidRPr="00054DAB">
              <w:rPr>
                <w:rFonts w:hint="eastAsia"/>
              </w:rPr>
              <w:t>0</w:t>
            </w:r>
          </w:p>
        </w:tc>
        <w:tc>
          <w:tcPr>
            <w:tcW w:w="2074" w:type="dxa"/>
          </w:tcPr>
          <w:p w14:paraId="2B12EEF0" w14:textId="77777777" w:rsidR="00553EB0" w:rsidRPr="00054DAB" w:rsidRDefault="00553EB0" w:rsidP="00364D55">
            <w:r w:rsidRPr="00054DAB">
              <w:rPr>
                <w:rFonts w:hint="eastAsia"/>
              </w:rPr>
              <w:t>0</w:t>
            </w:r>
          </w:p>
        </w:tc>
        <w:tc>
          <w:tcPr>
            <w:tcW w:w="2074"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521230">
        <w:tc>
          <w:tcPr>
            <w:tcW w:w="2074" w:type="dxa"/>
          </w:tcPr>
          <w:p w14:paraId="53929730" w14:textId="77777777" w:rsidR="00553EB0" w:rsidRPr="00054DAB" w:rsidRDefault="00553EB0" w:rsidP="00364D55">
            <w:r w:rsidRPr="00054DAB">
              <w:rPr>
                <w:rFonts w:hint="eastAsia"/>
              </w:rPr>
              <w:t>电费</w:t>
            </w:r>
          </w:p>
        </w:tc>
        <w:tc>
          <w:tcPr>
            <w:tcW w:w="2074" w:type="dxa"/>
          </w:tcPr>
          <w:p w14:paraId="39BEF8B6" w14:textId="77777777" w:rsidR="00553EB0" w:rsidRPr="00054DAB" w:rsidRDefault="00553EB0" w:rsidP="00364D55">
            <w:r w:rsidRPr="00054DAB">
              <w:t>150</w:t>
            </w:r>
          </w:p>
        </w:tc>
        <w:tc>
          <w:tcPr>
            <w:tcW w:w="2074" w:type="dxa"/>
          </w:tcPr>
          <w:p w14:paraId="6E5823A6" w14:textId="77777777" w:rsidR="00553EB0" w:rsidRPr="00054DAB" w:rsidRDefault="00553EB0" w:rsidP="00364D55">
            <w:r w:rsidRPr="00054DAB">
              <w:t>600</w:t>
            </w:r>
          </w:p>
        </w:tc>
        <w:tc>
          <w:tcPr>
            <w:tcW w:w="2074"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521230">
        <w:tc>
          <w:tcPr>
            <w:tcW w:w="2074" w:type="dxa"/>
          </w:tcPr>
          <w:p w14:paraId="06C6B44F" w14:textId="77777777" w:rsidR="00553EB0" w:rsidRPr="00054DAB" w:rsidRDefault="00553EB0" w:rsidP="00364D55">
            <w:r w:rsidRPr="00054DAB">
              <w:rPr>
                <w:rFonts w:hint="eastAsia"/>
              </w:rPr>
              <w:lastRenderedPageBreak/>
              <w:t>宽带费用</w:t>
            </w:r>
          </w:p>
        </w:tc>
        <w:tc>
          <w:tcPr>
            <w:tcW w:w="2074" w:type="dxa"/>
          </w:tcPr>
          <w:p w14:paraId="0FFFFD9D" w14:textId="77777777" w:rsidR="00553EB0" w:rsidRPr="00054DAB" w:rsidRDefault="00553EB0" w:rsidP="00364D55">
            <w:r w:rsidRPr="00054DAB">
              <w:rPr>
                <w:rFonts w:hint="eastAsia"/>
              </w:rPr>
              <w:t>195</w:t>
            </w:r>
          </w:p>
        </w:tc>
        <w:tc>
          <w:tcPr>
            <w:tcW w:w="2074" w:type="dxa"/>
          </w:tcPr>
          <w:p w14:paraId="6AB12B60" w14:textId="77777777" w:rsidR="00553EB0" w:rsidRPr="00054DAB" w:rsidRDefault="00553EB0" w:rsidP="00364D55">
            <w:r w:rsidRPr="00054DAB">
              <w:rPr>
                <w:rFonts w:hint="eastAsia"/>
              </w:rPr>
              <w:t>975</w:t>
            </w:r>
          </w:p>
        </w:tc>
        <w:tc>
          <w:tcPr>
            <w:tcW w:w="2074"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521230">
        <w:tc>
          <w:tcPr>
            <w:tcW w:w="2074" w:type="dxa"/>
          </w:tcPr>
          <w:p w14:paraId="12A72A74" w14:textId="77777777" w:rsidR="00553EB0" w:rsidRPr="00054DAB" w:rsidRDefault="00553EB0" w:rsidP="00364D55">
            <w:r w:rsidRPr="00054DAB">
              <w:rPr>
                <w:rFonts w:hint="eastAsia"/>
              </w:rPr>
              <w:t>域名</w:t>
            </w:r>
          </w:p>
        </w:tc>
        <w:tc>
          <w:tcPr>
            <w:tcW w:w="2074" w:type="dxa"/>
          </w:tcPr>
          <w:p w14:paraId="32145765" w14:textId="77777777" w:rsidR="00553EB0" w:rsidRPr="00054DAB" w:rsidRDefault="00553EB0" w:rsidP="00364D55">
            <w:r w:rsidRPr="00054DAB">
              <w:rPr>
                <w:rFonts w:hint="eastAsia"/>
              </w:rPr>
              <w:t>/</w:t>
            </w:r>
          </w:p>
        </w:tc>
        <w:tc>
          <w:tcPr>
            <w:tcW w:w="2074" w:type="dxa"/>
          </w:tcPr>
          <w:p w14:paraId="51697A75" w14:textId="77777777" w:rsidR="00553EB0" w:rsidRPr="00054DAB" w:rsidRDefault="00553EB0" w:rsidP="00364D55">
            <w:r w:rsidRPr="00054DAB">
              <w:rPr>
                <w:rFonts w:hint="eastAsia"/>
              </w:rPr>
              <w:t>/</w:t>
            </w:r>
          </w:p>
        </w:tc>
        <w:tc>
          <w:tcPr>
            <w:tcW w:w="2074"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521230">
        <w:tc>
          <w:tcPr>
            <w:tcW w:w="2074" w:type="dxa"/>
          </w:tcPr>
          <w:p w14:paraId="310DE296" w14:textId="77777777" w:rsidR="00553EB0" w:rsidRPr="00054DAB" w:rsidRDefault="00553EB0" w:rsidP="00364D55">
            <w:r w:rsidRPr="00054DAB">
              <w:rPr>
                <w:rFonts w:hint="eastAsia"/>
              </w:rPr>
              <w:t>服务器</w:t>
            </w:r>
          </w:p>
        </w:tc>
        <w:tc>
          <w:tcPr>
            <w:tcW w:w="2074" w:type="dxa"/>
          </w:tcPr>
          <w:p w14:paraId="7CBA518E" w14:textId="77777777" w:rsidR="00553EB0" w:rsidRPr="00054DAB" w:rsidRDefault="00553EB0" w:rsidP="00364D55">
            <w:r w:rsidRPr="00054DAB">
              <w:rPr>
                <w:rFonts w:hint="eastAsia"/>
              </w:rPr>
              <w:t>/</w:t>
            </w:r>
          </w:p>
        </w:tc>
        <w:tc>
          <w:tcPr>
            <w:tcW w:w="2074" w:type="dxa"/>
          </w:tcPr>
          <w:p w14:paraId="12D7B637" w14:textId="77777777" w:rsidR="00553EB0" w:rsidRPr="00054DAB" w:rsidRDefault="00553EB0" w:rsidP="00364D55">
            <w:r w:rsidRPr="00054DAB">
              <w:rPr>
                <w:rFonts w:hint="eastAsia"/>
              </w:rPr>
              <w:t>/</w:t>
            </w:r>
          </w:p>
        </w:tc>
        <w:tc>
          <w:tcPr>
            <w:tcW w:w="2074" w:type="dxa"/>
          </w:tcPr>
          <w:p w14:paraId="787618BF" w14:textId="77777777" w:rsidR="00553EB0" w:rsidRPr="00054DAB" w:rsidRDefault="00553EB0" w:rsidP="00364D55"/>
        </w:tc>
      </w:tr>
      <w:tr w:rsidR="00553EB0" w:rsidRPr="00054DAB" w14:paraId="4B015C90" w14:textId="77777777" w:rsidTr="00521230">
        <w:tc>
          <w:tcPr>
            <w:tcW w:w="2074" w:type="dxa"/>
          </w:tcPr>
          <w:p w14:paraId="4F565B54" w14:textId="77777777" w:rsidR="00553EB0" w:rsidRPr="00054DAB" w:rsidRDefault="00553EB0" w:rsidP="00364D55">
            <w:r w:rsidRPr="00054DAB">
              <w:rPr>
                <w:rFonts w:hint="eastAsia"/>
              </w:rPr>
              <w:t>交通费</w:t>
            </w:r>
          </w:p>
        </w:tc>
        <w:tc>
          <w:tcPr>
            <w:tcW w:w="2074" w:type="dxa"/>
          </w:tcPr>
          <w:p w14:paraId="3EFA89C5" w14:textId="77777777" w:rsidR="00553EB0" w:rsidRPr="00054DAB" w:rsidRDefault="00553EB0" w:rsidP="00364D55">
            <w:r w:rsidRPr="00054DAB">
              <w:rPr>
                <w:rFonts w:hint="eastAsia"/>
              </w:rPr>
              <w:t>200</w:t>
            </w:r>
          </w:p>
        </w:tc>
        <w:tc>
          <w:tcPr>
            <w:tcW w:w="2074" w:type="dxa"/>
          </w:tcPr>
          <w:p w14:paraId="2C8425C1" w14:textId="77777777" w:rsidR="00553EB0" w:rsidRPr="00054DAB" w:rsidRDefault="00553EB0" w:rsidP="00364D55">
            <w:r w:rsidRPr="00054DAB">
              <w:rPr>
                <w:rFonts w:hint="eastAsia"/>
              </w:rPr>
              <w:t>800</w:t>
            </w:r>
          </w:p>
        </w:tc>
        <w:tc>
          <w:tcPr>
            <w:tcW w:w="2074" w:type="dxa"/>
          </w:tcPr>
          <w:p w14:paraId="64A93920" w14:textId="77777777" w:rsidR="00553EB0" w:rsidRPr="00054DAB" w:rsidRDefault="00553EB0" w:rsidP="00364D55"/>
        </w:tc>
      </w:tr>
      <w:tr w:rsidR="00553EB0" w:rsidRPr="00054DAB" w14:paraId="6B1D6A8D" w14:textId="77777777" w:rsidTr="00521230">
        <w:tc>
          <w:tcPr>
            <w:tcW w:w="2074" w:type="dxa"/>
          </w:tcPr>
          <w:p w14:paraId="0E48D549" w14:textId="77777777" w:rsidR="00553EB0" w:rsidRPr="00054DAB" w:rsidRDefault="00553EB0" w:rsidP="00364D55">
            <w:r w:rsidRPr="00054DAB">
              <w:rPr>
                <w:rFonts w:hint="eastAsia"/>
              </w:rPr>
              <w:t>团建伙食费</w:t>
            </w:r>
          </w:p>
        </w:tc>
        <w:tc>
          <w:tcPr>
            <w:tcW w:w="2074" w:type="dxa"/>
          </w:tcPr>
          <w:p w14:paraId="1B2B0440" w14:textId="77777777" w:rsidR="00553EB0" w:rsidRPr="00054DAB" w:rsidRDefault="00553EB0" w:rsidP="00364D55">
            <w:r w:rsidRPr="00054DAB">
              <w:rPr>
                <w:rFonts w:hint="eastAsia"/>
              </w:rPr>
              <w:t>200</w:t>
            </w:r>
          </w:p>
        </w:tc>
        <w:tc>
          <w:tcPr>
            <w:tcW w:w="2074" w:type="dxa"/>
          </w:tcPr>
          <w:p w14:paraId="5C4EBD9A" w14:textId="77777777" w:rsidR="00553EB0" w:rsidRPr="00054DAB" w:rsidRDefault="00553EB0" w:rsidP="00364D55">
            <w:r w:rsidRPr="00054DAB">
              <w:rPr>
                <w:rFonts w:hint="eastAsia"/>
              </w:rPr>
              <w:t>800</w:t>
            </w:r>
          </w:p>
        </w:tc>
        <w:tc>
          <w:tcPr>
            <w:tcW w:w="2074" w:type="dxa"/>
          </w:tcPr>
          <w:p w14:paraId="53CC992E" w14:textId="77777777" w:rsidR="00553EB0" w:rsidRPr="00054DAB" w:rsidRDefault="00553EB0" w:rsidP="00364D55"/>
        </w:tc>
      </w:tr>
    </w:tbl>
    <w:p w14:paraId="033D24E8" w14:textId="1F709A18" w:rsidR="00553EB0" w:rsidRDefault="00553EB0" w:rsidP="00553EB0">
      <w:pPr>
        <w:pStyle w:val="2"/>
      </w:pPr>
      <w:bookmarkStart w:id="159" w:name="_Toc530228085"/>
      <w:r>
        <w:rPr>
          <w:rFonts w:hint="eastAsia"/>
        </w:rPr>
        <w:t>11.3</w:t>
      </w:r>
      <w:r>
        <w:t xml:space="preserve"> </w:t>
      </w:r>
      <w:r>
        <w:rPr>
          <w:rFonts w:hint="eastAsia"/>
        </w:rPr>
        <w:t>总体预算</w:t>
      </w:r>
      <w:bookmarkEnd w:id="159"/>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721"/>
        <w:gridCol w:w="1701"/>
        <w:gridCol w:w="2800"/>
      </w:tblGrid>
      <w:tr w:rsidR="00750619" w14:paraId="5AB29CC1"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Default="00750619" w:rsidP="00364D55">
            <w:pPr>
              <w:rPr>
                <w:b/>
              </w:rPr>
            </w:pPr>
            <w:r>
              <w:rPr>
                <w:rFonts w:hint="eastAsia"/>
                <w:b/>
              </w:rPr>
              <w:t>项目</w:t>
            </w:r>
          </w:p>
        </w:tc>
        <w:tc>
          <w:tcPr>
            <w:tcW w:w="1721"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Default="00750619" w:rsidP="00364D55">
            <w:pPr>
              <w:rPr>
                <w:b/>
              </w:rPr>
            </w:pPr>
            <w:r>
              <w:rPr>
                <w:rFonts w:hint="eastAsia"/>
                <w:b/>
              </w:rPr>
              <w:t>平均月投入资金（元</w:t>
            </w:r>
            <w:r>
              <w:rPr>
                <w:rFonts w:hint="eastAsia"/>
                <w:b/>
              </w:rPr>
              <w:t>/</w:t>
            </w:r>
            <w:r>
              <w:rPr>
                <w:rFonts w:hint="eastAsia"/>
                <w:b/>
              </w:rPr>
              <w:t>月）</w:t>
            </w:r>
          </w:p>
        </w:tc>
        <w:tc>
          <w:tcPr>
            <w:tcW w:w="1701"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Default="00750619" w:rsidP="00364D55">
            <w:pPr>
              <w:rPr>
                <w:b/>
              </w:rPr>
            </w:pPr>
            <w:r>
              <w:rPr>
                <w:rFonts w:hint="eastAsia"/>
                <w:b/>
              </w:rPr>
              <w:t>项目总投入资金（元</w:t>
            </w:r>
            <w:r>
              <w:rPr>
                <w:rFonts w:hint="eastAsia"/>
                <w:b/>
              </w:rPr>
              <w:t>/</w:t>
            </w:r>
            <w:r>
              <w:rPr>
                <w:rFonts w:hint="eastAsia"/>
                <w:b/>
              </w:rPr>
              <w:t>月）</w:t>
            </w:r>
          </w:p>
        </w:tc>
        <w:tc>
          <w:tcPr>
            <w:tcW w:w="2800"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Default="00750619" w:rsidP="00364D55">
            <w:pPr>
              <w:rPr>
                <w:b/>
              </w:rPr>
            </w:pPr>
            <w:r>
              <w:rPr>
                <w:rFonts w:hint="eastAsia"/>
                <w:b/>
              </w:rPr>
              <w:t>备注</w:t>
            </w:r>
          </w:p>
        </w:tc>
      </w:tr>
      <w:tr w:rsidR="00750619" w14:paraId="24E6F492"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r>
              <w:rPr>
                <w:rFonts w:hint="eastAsia"/>
              </w:rPr>
              <w:t>网盘会员</w:t>
            </w:r>
          </w:p>
        </w:tc>
        <w:tc>
          <w:tcPr>
            <w:tcW w:w="1721"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701"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2800"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721"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721"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721"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721"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721"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721"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721"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701"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2800"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721"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701"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2800"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721"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701"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2800"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750619">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721"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701"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2800"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721"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701"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2800"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721"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701"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2800"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721"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701"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2800"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721"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701"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2800"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得到月投入</w:t>
            </w:r>
          </w:p>
        </w:tc>
      </w:tr>
      <w:tr w:rsidR="00750619" w14:paraId="7F196594" w14:textId="77777777" w:rsidTr="00750619">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721"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701"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2800"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0" w:name="_Toc525938490"/>
      <w:bookmarkStart w:id="161" w:name="_Toc530228086"/>
      <w:r>
        <w:rPr>
          <w:rFonts w:hint="eastAsia"/>
        </w:rPr>
        <w:t>12</w:t>
      </w:r>
      <w:r>
        <w:t xml:space="preserve"> </w:t>
      </w:r>
      <w:r>
        <w:rPr>
          <w:rFonts w:hint="eastAsia"/>
        </w:rPr>
        <w:t>采购</w:t>
      </w:r>
      <w:r>
        <w:t>管理</w:t>
      </w:r>
      <w:r>
        <w:rPr>
          <w:rFonts w:hint="eastAsia"/>
        </w:rPr>
        <w:t>计划</w:t>
      </w:r>
      <w:bookmarkEnd w:id="160"/>
      <w:bookmarkEnd w:id="161"/>
    </w:p>
    <w:p w14:paraId="0C6BDC5F" w14:textId="647B606C" w:rsidR="00025031" w:rsidRDefault="00025031" w:rsidP="003F1F9C">
      <w:pPr>
        <w:pStyle w:val="2"/>
      </w:pPr>
      <w:bookmarkStart w:id="162" w:name="_Toc530228087"/>
      <w:r w:rsidRPr="00025031">
        <w:rPr>
          <w:rFonts w:hint="eastAsia"/>
        </w:rPr>
        <w:t>12.1</w:t>
      </w:r>
      <w:r>
        <w:t xml:space="preserve"> </w:t>
      </w:r>
      <w:r>
        <w:rPr>
          <w:rFonts w:hint="eastAsia"/>
        </w:rPr>
        <w:t>采购策略</w:t>
      </w:r>
      <w:bookmarkEnd w:id="162"/>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3" w:name="_Toc530228088"/>
      <w:r w:rsidRPr="00025031">
        <w:rPr>
          <w:rFonts w:hint="eastAsia"/>
        </w:rPr>
        <w:lastRenderedPageBreak/>
        <w:t>12.2</w:t>
      </w:r>
      <w:r>
        <w:t xml:space="preserve"> </w:t>
      </w:r>
      <w:r>
        <w:rPr>
          <w:rFonts w:hint="eastAsia"/>
        </w:rPr>
        <w:t>采购内容</w:t>
      </w:r>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35"/>
        <w:gridCol w:w="2268"/>
        <w:gridCol w:w="1701"/>
      </w:tblGrid>
      <w:tr w:rsidR="00025031" w14:paraId="48E799D9" w14:textId="77777777" w:rsidTr="00F57E69">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235"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268"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1701"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F57E69">
        <w:trPr>
          <w:trHeight w:val="419"/>
        </w:trPr>
        <w:tc>
          <w:tcPr>
            <w:tcW w:w="2013" w:type="dxa"/>
          </w:tcPr>
          <w:p w14:paraId="7805F70A" w14:textId="77777777" w:rsidR="00025031" w:rsidRPr="00961610" w:rsidRDefault="00025031" w:rsidP="00025031">
            <w:pPr>
              <w:rPr>
                <w:rFonts w:ascii="宋体" w:eastAsia="宋体" w:hAnsi="宋体"/>
              </w:rPr>
            </w:pPr>
            <w:r w:rsidRPr="00961610">
              <w:rPr>
                <w:rFonts w:ascii="宋体" w:eastAsia="宋体" w:hAnsi="宋体" w:hint="eastAsia"/>
                <w:szCs w:val="21"/>
              </w:rPr>
              <w:t>网盘</w:t>
            </w:r>
            <w:r w:rsidRPr="00961610">
              <w:rPr>
                <w:rFonts w:ascii="宋体" w:eastAsia="宋体" w:hAnsi="宋体"/>
                <w:szCs w:val="21"/>
              </w:rPr>
              <w:t>会员</w:t>
            </w:r>
          </w:p>
        </w:tc>
        <w:tc>
          <w:tcPr>
            <w:tcW w:w="2235"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268"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1701" w:type="dxa"/>
          </w:tcPr>
          <w:p w14:paraId="4FDA56F4" w14:textId="77777777" w:rsidR="00025031" w:rsidRPr="00961610" w:rsidRDefault="00025031" w:rsidP="00025031">
            <w:pPr>
              <w:rPr>
                <w:rFonts w:ascii="宋体" w:eastAsia="宋体" w:hAnsi="宋体"/>
              </w:rPr>
            </w:pPr>
          </w:p>
        </w:tc>
      </w:tr>
      <w:tr w:rsidR="00025031" w14:paraId="62AD5442" w14:textId="77777777" w:rsidTr="00F57E69">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235"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F57E69">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235"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F57E69">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235"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F57E69">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235"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F57E69">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235"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F57E69">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235"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268"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1701"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F57E69">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235"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268"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1701"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F57E69">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235"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268"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1701"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F57E69">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235"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268"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1701"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F57E69">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235"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268"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1701"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4" w:name="_Toc530228089"/>
      <w:r w:rsidRPr="00025031">
        <w:rPr>
          <w:rFonts w:hint="eastAsia"/>
        </w:rPr>
        <w:t>12.3</w:t>
      </w:r>
      <w:r>
        <w:t xml:space="preserve"> </w:t>
      </w:r>
      <w:r>
        <w:rPr>
          <w:rFonts w:hint="eastAsia"/>
        </w:rPr>
        <w:t>采购人员</w:t>
      </w:r>
      <w:bookmarkEnd w:id="164"/>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5" w:name="_Toc530228090"/>
      <w:r w:rsidRPr="00025031">
        <w:rPr>
          <w:rFonts w:hint="eastAsia"/>
        </w:rPr>
        <w:t>12.4</w:t>
      </w:r>
      <w:r>
        <w:t xml:space="preserve"> </w:t>
      </w:r>
      <w:r>
        <w:rPr>
          <w:rFonts w:hint="eastAsia"/>
        </w:rPr>
        <w:t>采购流程</w:t>
      </w:r>
      <w:bookmarkEnd w:id="165"/>
    </w:p>
    <w:p w14:paraId="34D15729" w14:textId="58B8D94A" w:rsidR="006B01FA" w:rsidRPr="006B01FA" w:rsidRDefault="00DE690E"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476133" w:rsidRDefault="00476133"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476133" w:rsidRDefault="00476133"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476133" w:rsidRDefault="00476133"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476133" w:rsidRDefault="00476133" w:rsidP="006B01FA">
                  <w:pPr>
                    <w:jc w:val="center"/>
                  </w:pPr>
                  <w:r>
                    <w:rPr>
                      <w:rFonts w:hint="eastAsia"/>
                    </w:rPr>
                    <w:t>小组成员在开发准备阶段及过程中发现需要采购项目</w:t>
                  </w:r>
                </w:p>
              </w:txbxContent>
            </v:textbox>
          </v:shape>
        </w:pict>
      </w:r>
    </w:p>
    <w:p w14:paraId="164649EA" w14:textId="71D0F10A" w:rsidR="006B01FA" w:rsidRDefault="006B01FA" w:rsidP="006B01FA"/>
    <w:p w14:paraId="77BBF53B" w14:textId="4DAD415B" w:rsidR="00C846A5" w:rsidRDefault="005026BF" w:rsidP="005026BF">
      <w:pPr>
        <w:pStyle w:val="2"/>
      </w:pPr>
      <w:bookmarkStart w:id="166" w:name="_Toc530228091"/>
      <w:r>
        <w:rPr>
          <w:rFonts w:hint="eastAsia"/>
        </w:rPr>
        <w:lastRenderedPageBreak/>
        <w:t>12.5</w:t>
      </w:r>
      <w:r>
        <w:t xml:space="preserve"> </w:t>
      </w:r>
      <w:r>
        <w:rPr>
          <w:rFonts w:hint="eastAsia"/>
        </w:rPr>
        <w:t>采购风险</w:t>
      </w:r>
      <w:bookmarkEnd w:id="166"/>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5026BF" w:rsidRDefault="005026BF" w:rsidP="005026BF">
            <w:pPr>
              <w:spacing w:line="360" w:lineRule="auto"/>
              <w:jc w:val="center"/>
              <w:rPr>
                <w:b/>
                <w:szCs w:val="21"/>
              </w:rPr>
            </w:pPr>
            <w:r w:rsidRPr="005026BF">
              <w:rPr>
                <w:rFonts w:hint="eastAsia"/>
                <w:b/>
                <w:szCs w:val="21"/>
              </w:rPr>
              <w:t>风险项目</w:t>
            </w:r>
          </w:p>
        </w:tc>
        <w:tc>
          <w:tcPr>
            <w:tcW w:w="3940" w:type="dxa"/>
            <w:shd w:val="clear" w:color="auto" w:fill="auto"/>
            <w:vAlign w:val="center"/>
          </w:tcPr>
          <w:p w14:paraId="79031CA5" w14:textId="08AB6796" w:rsidR="005026BF" w:rsidRPr="005026BF" w:rsidRDefault="005026BF" w:rsidP="005026BF">
            <w:pPr>
              <w:spacing w:line="360" w:lineRule="auto"/>
              <w:jc w:val="center"/>
              <w:rPr>
                <w:b/>
                <w:szCs w:val="21"/>
              </w:rPr>
            </w:pPr>
            <w:r w:rsidRPr="005026BF">
              <w:rPr>
                <w:rFonts w:hint="eastAsia"/>
                <w:b/>
                <w:szCs w:val="21"/>
              </w:rPr>
              <w:t>解决方案</w:t>
            </w:r>
          </w:p>
        </w:tc>
        <w:tc>
          <w:tcPr>
            <w:tcW w:w="1985" w:type="dxa"/>
            <w:vAlign w:val="center"/>
          </w:tcPr>
          <w:p w14:paraId="076EEA59" w14:textId="3994E23E" w:rsidR="005026BF" w:rsidRPr="005026BF" w:rsidRDefault="005026BF" w:rsidP="005026BF">
            <w:pPr>
              <w:spacing w:line="360" w:lineRule="auto"/>
              <w:jc w:val="center"/>
              <w:rPr>
                <w:b/>
                <w:szCs w:val="21"/>
              </w:rPr>
            </w:pPr>
            <w:r w:rsidRPr="005026BF">
              <w:rPr>
                <w:rFonts w:hint="eastAsia"/>
                <w:b/>
                <w:szCs w:val="21"/>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由配置管理员寻找可替代资源，并通知所有成员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7" w:name="_Toc530228092"/>
      <w:r w:rsidRPr="00C846A5">
        <w:rPr>
          <w:rFonts w:hint="eastAsia"/>
        </w:rPr>
        <w:t>13</w:t>
      </w:r>
      <w:r w:rsidRPr="00C846A5">
        <w:t xml:space="preserve"> </w:t>
      </w:r>
      <w:r w:rsidRPr="00C846A5">
        <w:rPr>
          <w:rFonts w:hint="eastAsia"/>
        </w:rPr>
        <w:t>配置管理计划</w:t>
      </w:r>
      <w:bookmarkEnd w:id="167"/>
    </w:p>
    <w:p w14:paraId="443145EE" w14:textId="4B8489A5" w:rsidR="00C846A5" w:rsidRPr="00C846A5" w:rsidRDefault="00C846A5" w:rsidP="003F1F9C">
      <w:pPr>
        <w:pStyle w:val="2"/>
      </w:pPr>
      <w:bookmarkStart w:id="168" w:name="_Toc529646969"/>
      <w:bookmarkStart w:id="169" w:name="_Toc530228093"/>
      <w:r w:rsidRPr="00C846A5">
        <w:rPr>
          <w:rFonts w:hint="eastAsia"/>
        </w:rPr>
        <w:t>13.1配置管理</w:t>
      </w:r>
      <w:bookmarkEnd w:id="168"/>
      <w:bookmarkEnd w:id="169"/>
    </w:p>
    <w:p w14:paraId="3154A70F" w14:textId="1E21EB2F" w:rsidR="00C846A5" w:rsidRPr="00C846A5" w:rsidRDefault="00C846A5" w:rsidP="003F1F9C">
      <w:pPr>
        <w:pStyle w:val="3"/>
      </w:pPr>
      <w:bookmarkStart w:id="170" w:name="_Toc529483156"/>
      <w:bookmarkStart w:id="171" w:name="_Toc529646970"/>
      <w:bookmarkStart w:id="172" w:name="_Toc530228094"/>
      <w:r w:rsidRPr="00C846A5">
        <w:rPr>
          <w:rFonts w:hint="eastAsia"/>
        </w:rPr>
        <w:t>13.1.1</w:t>
      </w:r>
      <w:r w:rsidRPr="00C846A5">
        <w:rPr>
          <w:rFonts w:hint="eastAsia"/>
        </w:rPr>
        <w:t>配置项</w:t>
      </w:r>
      <w:bookmarkEnd w:id="170"/>
      <w:bookmarkEnd w:id="171"/>
      <w:bookmarkEnd w:id="172"/>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3" w:name="_Toc529483157"/>
      <w:bookmarkStart w:id="174" w:name="_Toc529646971"/>
      <w:bookmarkStart w:id="175" w:name="_Toc530228095"/>
      <w:r w:rsidRPr="00C846A5">
        <w:rPr>
          <w:rFonts w:hint="eastAsia"/>
        </w:rPr>
        <w:t>13.1.2</w:t>
      </w:r>
      <w:r w:rsidRPr="00C846A5">
        <w:rPr>
          <w:rFonts w:hint="eastAsia"/>
        </w:rPr>
        <w:t>配置命名</w:t>
      </w:r>
      <w:bookmarkEnd w:id="173"/>
      <w:bookmarkEnd w:id="174"/>
      <w:bookmarkEnd w:id="175"/>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6" w:name="_Toc529483158"/>
      <w:bookmarkStart w:id="177" w:name="_Toc529646972"/>
      <w:bookmarkStart w:id="178" w:name="_Toc530228096"/>
      <w:r w:rsidRPr="00C846A5">
        <w:t>13.</w:t>
      </w:r>
      <w:r w:rsidRPr="00C846A5">
        <w:rPr>
          <w:rFonts w:hint="eastAsia"/>
        </w:rPr>
        <w:t>1.3</w:t>
      </w:r>
      <w:r w:rsidRPr="00C846A5">
        <w:rPr>
          <w:rFonts w:hint="eastAsia"/>
        </w:rPr>
        <w:t>标识代号</w:t>
      </w:r>
      <w:bookmarkEnd w:id="176"/>
      <w:bookmarkEnd w:id="177"/>
      <w:bookmarkEnd w:id="178"/>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397F0D">
      <w:pPr>
        <w:pStyle w:val="3"/>
      </w:pPr>
      <w:bookmarkStart w:id="179" w:name="_Toc530228097"/>
      <w:r w:rsidRPr="00397F0D">
        <w:rPr>
          <w:rStyle w:val="30"/>
          <w:rFonts w:hint="eastAsia"/>
        </w:rPr>
        <w:lastRenderedPageBreak/>
        <w:t>13.1.4</w:t>
      </w:r>
      <w:r w:rsidRPr="00397F0D">
        <w:rPr>
          <w:rStyle w:val="30"/>
        </w:rPr>
        <w:t xml:space="preserve"> </w:t>
      </w:r>
      <w:r>
        <w:rPr>
          <w:rFonts w:hint="eastAsia"/>
        </w:rPr>
        <w:t>配置人员</w:t>
      </w:r>
      <w:bookmarkEnd w:id="179"/>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0" w:name="_Toc529483159"/>
      <w:bookmarkStart w:id="181" w:name="_Toc529646973"/>
      <w:bookmarkStart w:id="182" w:name="_Toc530228098"/>
      <w:r w:rsidRPr="00C846A5">
        <w:t>13.</w:t>
      </w:r>
      <w:r w:rsidRPr="00C846A5">
        <w:rPr>
          <w:rFonts w:hint="eastAsia"/>
        </w:rPr>
        <w:t>2</w:t>
      </w:r>
      <w:r w:rsidRPr="00C846A5">
        <w:t xml:space="preserve"> </w:t>
      </w:r>
      <w:r w:rsidRPr="00C846A5">
        <w:rPr>
          <w:rFonts w:hint="eastAsia"/>
        </w:rPr>
        <w:t>版本管理</w:t>
      </w:r>
      <w:bookmarkEnd w:id="180"/>
      <w:bookmarkEnd w:id="181"/>
      <w:bookmarkEnd w:id="182"/>
    </w:p>
    <w:p w14:paraId="73652AC8" w14:textId="3D06456E" w:rsidR="00C846A5" w:rsidRPr="00C846A5" w:rsidRDefault="00C846A5" w:rsidP="003F1F9C">
      <w:pPr>
        <w:pStyle w:val="3"/>
      </w:pPr>
      <w:bookmarkStart w:id="183" w:name="_Toc529483160"/>
      <w:bookmarkStart w:id="184" w:name="_Toc529646974"/>
      <w:bookmarkStart w:id="185" w:name="_Toc530228099"/>
      <w:r w:rsidRPr="00C846A5">
        <w:t>13.</w:t>
      </w:r>
      <w:r w:rsidRPr="00C846A5">
        <w:rPr>
          <w:rFonts w:hint="eastAsia"/>
        </w:rPr>
        <w:t>2.1</w:t>
      </w:r>
      <w:r w:rsidRPr="00C846A5">
        <w:t xml:space="preserve"> </w:t>
      </w:r>
      <w:r w:rsidRPr="00C846A5">
        <w:rPr>
          <w:rFonts w:hint="eastAsia"/>
        </w:rPr>
        <w:t>版本格式</w:t>
      </w:r>
      <w:bookmarkEnd w:id="183"/>
      <w:bookmarkEnd w:id="184"/>
      <w:bookmarkEnd w:id="185"/>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6" w:name="_Toc529483161"/>
      <w:bookmarkStart w:id="187" w:name="_Toc529646975"/>
      <w:bookmarkStart w:id="188" w:name="_Toc530228100"/>
      <w:r w:rsidRPr="00C846A5">
        <w:t>13.</w:t>
      </w:r>
      <w:r w:rsidRPr="00C846A5">
        <w:rPr>
          <w:rFonts w:hint="eastAsia"/>
        </w:rPr>
        <w:t>2.2</w:t>
      </w:r>
      <w:r w:rsidRPr="00C846A5">
        <w:t xml:space="preserve"> </w:t>
      </w:r>
      <w:r w:rsidRPr="00C846A5">
        <w:rPr>
          <w:rFonts w:hint="eastAsia"/>
        </w:rPr>
        <w:t>版本更新</w:t>
      </w:r>
      <w:bookmarkEnd w:id="186"/>
      <w:bookmarkEnd w:id="187"/>
      <w:bookmarkEnd w:id="188"/>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5C91CCC4" w:rsidR="00C846A5" w:rsidRPr="00C846A5" w:rsidRDefault="00C846A5" w:rsidP="003F1F9C">
      <w:pPr>
        <w:pStyle w:val="2"/>
      </w:pPr>
      <w:bookmarkStart w:id="189" w:name="_Toc529483162"/>
      <w:bookmarkStart w:id="190" w:name="_Toc529646976"/>
      <w:bookmarkStart w:id="191" w:name="_Toc530228101"/>
      <w:r w:rsidRPr="00C846A5">
        <w:t>13.</w:t>
      </w:r>
      <w:r w:rsidRPr="00C846A5">
        <w:rPr>
          <w:rFonts w:hint="eastAsia"/>
        </w:rPr>
        <w:t>3</w:t>
      </w:r>
      <w:r w:rsidRPr="00C846A5">
        <w:t xml:space="preserve"> </w:t>
      </w:r>
      <w:r w:rsidRPr="00C846A5">
        <w:rPr>
          <w:rFonts w:hint="eastAsia"/>
        </w:rPr>
        <w:t>Git使用策略</w:t>
      </w:r>
      <w:bookmarkEnd w:id="189"/>
      <w:bookmarkEnd w:id="190"/>
      <w:bookmarkEnd w:id="191"/>
    </w:p>
    <w:p w14:paraId="562B2B5A" w14:textId="65AE0E28" w:rsidR="00C846A5" w:rsidRPr="00C846A5" w:rsidRDefault="00C846A5" w:rsidP="003F1F9C">
      <w:pPr>
        <w:pStyle w:val="3"/>
      </w:pPr>
      <w:bookmarkStart w:id="192" w:name="_Toc529646977"/>
      <w:bookmarkStart w:id="193" w:name="_Toc530228102"/>
      <w:r w:rsidRPr="00C846A5">
        <w:t>13.</w:t>
      </w:r>
      <w:r w:rsidRPr="00C846A5">
        <w:rPr>
          <w:rFonts w:hint="eastAsia"/>
        </w:rPr>
        <w:t>3.1</w:t>
      </w:r>
      <w:r w:rsidRPr="00C846A5">
        <w:rPr>
          <w:rFonts w:hint="eastAsia"/>
        </w:rPr>
        <w:t>仓库的结构</w:t>
      </w:r>
      <w:bookmarkEnd w:id="192"/>
      <w:bookmarkEnd w:id="193"/>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lastRenderedPageBreak/>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532C1B9" w:rsidR="00C846A5" w:rsidRPr="00C846A5" w:rsidRDefault="00C846A5" w:rsidP="003F1F9C">
      <w:pPr>
        <w:pStyle w:val="3"/>
      </w:pPr>
      <w:bookmarkStart w:id="194" w:name="_Toc529646978"/>
      <w:bookmarkStart w:id="195" w:name="_Toc530228103"/>
      <w:r w:rsidRPr="00C846A5">
        <w:t>13.</w:t>
      </w:r>
      <w:r w:rsidRPr="00C846A5">
        <w:rPr>
          <w:rFonts w:hint="eastAsia"/>
        </w:rPr>
        <w:t>3.2</w:t>
      </w:r>
      <w:r w:rsidRPr="00C846A5">
        <w:rPr>
          <w:rFonts w:hint="eastAsia"/>
        </w:rPr>
        <w:t>建立、合并分支流程</w:t>
      </w:r>
      <w:bookmarkEnd w:id="194"/>
      <w:bookmarkEnd w:id="195"/>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drawing>
          <wp:inline distT="0" distB="0" distL="0" distR="0" wp14:anchorId="5000B6D8" wp14:editId="116A0308">
            <wp:extent cx="4352925" cy="35385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4360330" cy="3544557"/>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lastRenderedPageBreak/>
        <w:drawing>
          <wp:inline distT="0" distB="0" distL="0" distR="0" wp14:anchorId="7B0DEEDD" wp14:editId="485D6E0A">
            <wp:extent cx="4805319" cy="2647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4830417" cy="2661780"/>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drawing>
          <wp:inline distT="0" distB="0" distL="0" distR="0" wp14:anchorId="7E226078" wp14:editId="58D607F7">
            <wp:extent cx="4803503" cy="32480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4817725" cy="3257642"/>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lastRenderedPageBreak/>
        <w:drawing>
          <wp:inline distT="0" distB="0" distL="0" distR="0" wp14:anchorId="2A45216E" wp14:editId="6A65B3E3">
            <wp:extent cx="4781750" cy="31956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796555" cy="3205531"/>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drawing>
          <wp:inline distT="0" distB="0" distL="0" distR="0" wp14:anchorId="456DDB69" wp14:editId="0E9F71BA">
            <wp:extent cx="4805363" cy="3241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812311" cy="3245711"/>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上，并在微信群通知所有成员切换新分支工作。</w:t>
      </w:r>
    </w:p>
    <w:p w14:paraId="72E25898" w14:textId="39F3BEA2" w:rsidR="00C846A5" w:rsidRPr="00C846A5" w:rsidRDefault="00C846A5" w:rsidP="003F1F9C">
      <w:pPr>
        <w:pStyle w:val="3"/>
      </w:pPr>
      <w:bookmarkStart w:id="196" w:name="_Toc529646979"/>
      <w:bookmarkStart w:id="197" w:name="_Toc530228104"/>
      <w:r w:rsidRPr="00C846A5">
        <w:t>13.</w:t>
      </w:r>
      <w:r w:rsidRPr="00C846A5">
        <w:rPr>
          <w:rFonts w:hint="eastAsia"/>
        </w:rPr>
        <w:t>3.3</w:t>
      </w:r>
      <w:r w:rsidRPr="00C846A5">
        <w:rPr>
          <w:rFonts w:hint="eastAsia"/>
        </w:rPr>
        <w:t>上传流程</w:t>
      </w:r>
      <w:bookmarkEnd w:id="196"/>
      <w:bookmarkEnd w:id="197"/>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lastRenderedPageBreak/>
        <w:drawing>
          <wp:inline distT="0" distB="0" distL="0" distR="0" wp14:anchorId="5451A921" wp14:editId="68FBD42D">
            <wp:extent cx="5326790" cy="358616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5335332" cy="3591913"/>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drawing>
          <wp:inline distT="0" distB="0" distL="0" distR="0" wp14:anchorId="1F21C405" wp14:editId="283AE6AA">
            <wp:extent cx="5357912" cy="3600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5364483" cy="3604865"/>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push时，备注应该详细，比如对哪些文件的哪些部分做了何种修改，而不要笼统的说修改了某个文件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lastRenderedPageBreak/>
        <w:drawing>
          <wp:inline distT="0" distB="0" distL="0" distR="0" wp14:anchorId="683091CF" wp14:editId="76DE123B">
            <wp:extent cx="4791075" cy="36163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801524" cy="3624229"/>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603EC0C1" w:rsidR="00C846A5" w:rsidRPr="00C846A5" w:rsidRDefault="00C846A5" w:rsidP="003F1F9C">
      <w:pPr>
        <w:pStyle w:val="3"/>
      </w:pPr>
      <w:bookmarkStart w:id="198" w:name="_Toc529646980"/>
      <w:bookmarkStart w:id="199" w:name="_Toc530228105"/>
      <w:r w:rsidRPr="00C846A5">
        <w:t>13.</w:t>
      </w:r>
      <w:r w:rsidRPr="00C846A5">
        <w:rPr>
          <w:rFonts w:hint="eastAsia"/>
        </w:rPr>
        <w:t>3.4</w:t>
      </w:r>
      <w:r w:rsidRPr="00C846A5">
        <w:rPr>
          <w:rFonts w:hint="eastAsia"/>
        </w:rPr>
        <w:t>操作权限</w:t>
      </w:r>
      <w:bookmarkEnd w:id="198"/>
      <w:bookmarkEnd w:id="199"/>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48FCB1F" w14:textId="77777777" w:rsidR="00C846A5" w:rsidRPr="00C846A5" w:rsidRDefault="00C846A5" w:rsidP="00C846A5"/>
    <w:sectPr w:rsidR="00C846A5" w:rsidRPr="00C846A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476133" w:rsidRDefault="00476133">
      <w:pPr>
        <w:pStyle w:val="a4"/>
      </w:pPr>
      <w:r>
        <w:rPr>
          <w:rFonts w:hint="eastAsia"/>
        </w:rPr>
        <w:t>详见</w:t>
      </w:r>
      <w:r>
        <w:t>PRD2018-G03-</w:t>
      </w:r>
      <w:r>
        <w:rPr>
          <w:rFonts w:hint="eastAsia"/>
        </w:rPr>
        <w:t>甘特图</w:t>
      </w:r>
      <w:r>
        <w:rPr>
          <w:rFonts w:hint="eastAsia"/>
        </w:rPr>
        <w:t>.mpp</w:t>
      </w:r>
    </w:p>
    <w:p w14:paraId="37B1B89B" w14:textId="77777777" w:rsidR="00476133" w:rsidRDefault="00476133">
      <w:pPr>
        <w:pStyle w:val="a4"/>
      </w:pPr>
      <w:r>
        <w:rPr>
          <w:rFonts w:hint="eastAsia"/>
        </w:rPr>
        <w:t>需要补充</w:t>
      </w:r>
    </w:p>
  </w:comment>
  <w:comment w:id="87" w:author="叶 柏成" w:date="2018-11-12T22:29:00Z" w:initials="叶">
    <w:p w14:paraId="642D017A" w14:textId="77777777" w:rsidR="00476133" w:rsidRDefault="00476133"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提供指南和方向。本过程仅开展一次或仅在项目的预定义点开展。</w:t>
      </w:r>
    </w:p>
    <w:p w14:paraId="5CC444BA" w14:textId="708D7F2A" w:rsidR="00476133" w:rsidRPr="00410D10" w:rsidRDefault="00476133">
      <w:pPr>
        <w:pStyle w:val="a4"/>
      </w:pPr>
    </w:p>
  </w:comment>
  <w:comment w:id="92" w:author="叶 柏成" w:date="2018-11-12T22:30:00Z" w:initials="叶">
    <w:p w14:paraId="3806D2B2" w14:textId="77777777" w:rsidR="00476133" w:rsidRDefault="00476133"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管理质量使用控制质量过程的数据和结果向相关方展示项目的总体质量状态。本过程需要在整个</w:t>
      </w:r>
      <w:r w:rsidRPr="008254D7">
        <w:t xml:space="preserve"> </w:t>
      </w:r>
      <w:r w:rsidRPr="008254D7">
        <w:t>项目期间开展。</w:t>
      </w:r>
      <w:r w:rsidRPr="008254D7">
        <w:t xml:space="preserve"> </w:t>
      </w:r>
    </w:p>
    <w:p w14:paraId="78CDCF14" w14:textId="77777777" w:rsidR="00476133" w:rsidRDefault="00476133"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476133" w:rsidRPr="00410D10" w:rsidRDefault="00476133">
      <w:pPr>
        <w:pStyle w:val="a4"/>
      </w:pPr>
    </w:p>
  </w:comment>
  <w:comment w:id="97" w:author="叶 柏成" w:date="2018-11-12T22:31:00Z" w:initials="叶">
    <w:p w14:paraId="7C69DDA1" w14:textId="7B8524B2" w:rsidR="00476133" w:rsidRDefault="00476133" w:rsidP="00410D10">
      <w:pPr>
        <w:pStyle w:val="af8"/>
        <w:outlineLvl w:val="1"/>
      </w:pPr>
      <w:r>
        <w:rPr>
          <w:rStyle w:val="af2"/>
        </w:rPr>
        <w:annotationRef/>
      </w:r>
    </w:p>
    <w:p w14:paraId="046853D1" w14:textId="77777777" w:rsidR="00476133" w:rsidRDefault="00476133"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476133" w:rsidRDefault="00476133" w:rsidP="00410D10">
      <w:pPr>
        <w:ind w:firstLine="420"/>
      </w:pPr>
      <w:r w:rsidRPr="00664C9E">
        <w:rPr>
          <w:rFonts w:hint="eastAsia"/>
        </w:rPr>
        <w:t>控制质量过程的目的是在用户验收和最终交付之前测量产品或服务的完整性、合规性和适用性。</w:t>
      </w:r>
    </w:p>
    <w:p w14:paraId="69984DA4" w14:textId="77777777" w:rsidR="00476133" w:rsidRDefault="00476133"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476133" w:rsidRDefault="00476133"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476133" w:rsidRPr="00410D10" w:rsidRDefault="00476133">
      <w:pPr>
        <w:pStyle w:val="a4"/>
      </w:pPr>
    </w:p>
  </w:comment>
  <w:comment w:id="147" w:author="叶 柏成" w:date="2018-11-13T22:41:00Z" w:initials="叶">
    <w:p w14:paraId="46EFDC0F" w14:textId="77777777" w:rsidR="00476133" w:rsidRDefault="00476133"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476133" w:rsidRDefault="00476133"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3145D" w14:textId="77777777" w:rsidR="00DE690E" w:rsidRDefault="00DE690E" w:rsidP="00574C23">
      <w:r>
        <w:separator/>
      </w:r>
    </w:p>
  </w:endnote>
  <w:endnote w:type="continuationSeparator" w:id="0">
    <w:p w14:paraId="25C93B3B" w14:textId="77777777" w:rsidR="00DE690E" w:rsidRDefault="00DE690E"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476133" w:rsidRDefault="00DE690E">
    <w:pPr>
      <w:pStyle w:val="ab"/>
      <w:jc w:val="center"/>
    </w:pPr>
    <w:sdt>
      <w:sdtPr>
        <w:id w:val="125209428"/>
      </w:sdtPr>
      <w:sdtEndPr/>
      <w:sdtContent>
        <w:sdt>
          <w:sdtPr>
            <w:id w:val="1728636285"/>
          </w:sdtPr>
          <w:sdtEndPr/>
          <w:sdtContent>
            <w:r w:rsidR="00476133">
              <w:rPr>
                <w:lang w:val="zh-CN"/>
              </w:rPr>
              <w:t xml:space="preserve"> </w:t>
            </w:r>
            <w:r w:rsidR="00476133">
              <w:rPr>
                <w:b/>
                <w:bCs/>
                <w:sz w:val="24"/>
                <w:szCs w:val="24"/>
              </w:rPr>
              <w:fldChar w:fldCharType="begin"/>
            </w:r>
            <w:r w:rsidR="00476133">
              <w:rPr>
                <w:b/>
                <w:bCs/>
              </w:rPr>
              <w:instrText>PAGE</w:instrText>
            </w:r>
            <w:r w:rsidR="00476133">
              <w:rPr>
                <w:b/>
                <w:bCs/>
                <w:sz w:val="24"/>
                <w:szCs w:val="24"/>
              </w:rPr>
              <w:fldChar w:fldCharType="separate"/>
            </w:r>
            <w:r w:rsidR="00476133">
              <w:rPr>
                <w:b/>
                <w:bCs/>
                <w:noProof/>
              </w:rPr>
              <w:t>44</w:t>
            </w:r>
            <w:r w:rsidR="00476133">
              <w:rPr>
                <w:b/>
                <w:bCs/>
                <w:sz w:val="24"/>
                <w:szCs w:val="24"/>
              </w:rPr>
              <w:fldChar w:fldCharType="end"/>
            </w:r>
            <w:r w:rsidR="00476133">
              <w:rPr>
                <w:lang w:val="zh-CN"/>
              </w:rPr>
              <w:t xml:space="preserve"> / </w:t>
            </w:r>
            <w:r w:rsidR="00476133">
              <w:rPr>
                <w:b/>
                <w:bCs/>
                <w:sz w:val="24"/>
                <w:szCs w:val="24"/>
              </w:rPr>
              <w:fldChar w:fldCharType="begin"/>
            </w:r>
            <w:r w:rsidR="00476133">
              <w:rPr>
                <w:b/>
                <w:bCs/>
              </w:rPr>
              <w:instrText>NUMPAGES</w:instrText>
            </w:r>
            <w:r w:rsidR="00476133">
              <w:rPr>
                <w:b/>
                <w:bCs/>
                <w:sz w:val="24"/>
                <w:szCs w:val="24"/>
              </w:rPr>
              <w:fldChar w:fldCharType="separate"/>
            </w:r>
            <w:r w:rsidR="00476133">
              <w:rPr>
                <w:b/>
                <w:bCs/>
                <w:noProof/>
              </w:rPr>
              <w:t>44</w:t>
            </w:r>
            <w:r w:rsidR="00476133">
              <w:rPr>
                <w:b/>
                <w:bCs/>
                <w:sz w:val="24"/>
                <w:szCs w:val="24"/>
              </w:rPr>
              <w:fldChar w:fldCharType="end"/>
            </w:r>
          </w:sdtContent>
        </w:sdt>
      </w:sdtContent>
    </w:sdt>
  </w:p>
  <w:p w14:paraId="5BA0111B" w14:textId="77777777" w:rsidR="00476133" w:rsidRDefault="00476133">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FCD1D" w14:textId="77777777" w:rsidR="00DE690E" w:rsidRDefault="00DE690E" w:rsidP="00574C23">
      <w:r>
        <w:separator/>
      </w:r>
    </w:p>
  </w:footnote>
  <w:footnote w:type="continuationSeparator" w:id="0">
    <w:p w14:paraId="39B4D0D9" w14:textId="77777777" w:rsidR="00DE690E" w:rsidRDefault="00DE690E"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7777777" w:rsidR="00476133" w:rsidRDefault="00476133">
    <w:pPr>
      <w:pStyle w:val="ad"/>
    </w:pPr>
    <w:r>
      <w:t>PRD2018-G03-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989"/>
    <w:rsid w:val="0000795C"/>
    <w:rsid w:val="00010584"/>
    <w:rsid w:val="00011C31"/>
    <w:rsid w:val="00025031"/>
    <w:rsid w:val="000403B9"/>
    <w:rsid w:val="00041139"/>
    <w:rsid w:val="000432C9"/>
    <w:rsid w:val="00060255"/>
    <w:rsid w:val="0006690B"/>
    <w:rsid w:val="0007762C"/>
    <w:rsid w:val="00080DE4"/>
    <w:rsid w:val="000A43F9"/>
    <w:rsid w:val="000B15E7"/>
    <w:rsid w:val="000B4564"/>
    <w:rsid w:val="000C052F"/>
    <w:rsid w:val="000D0278"/>
    <w:rsid w:val="000F46BF"/>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62F07"/>
    <w:rsid w:val="0026441A"/>
    <w:rsid w:val="00267EB2"/>
    <w:rsid w:val="00283755"/>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7F0D"/>
    <w:rsid w:val="003A3949"/>
    <w:rsid w:val="003B2899"/>
    <w:rsid w:val="003C16E4"/>
    <w:rsid w:val="003C4A5A"/>
    <w:rsid w:val="003F1F9C"/>
    <w:rsid w:val="00410D10"/>
    <w:rsid w:val="00445C07"/>
    <w:rsid w:val="00450797"/>
    <w:rsid w:val="00474335"/>
    <w:rsid w:val="00476133"/>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79E"/>
    <w:rsid w:val="00744AD0"/>
    <w:rsid w:val="00746432"/>
    <w:rsid w:val="00750619"/>
    <w:rsid w:val="00760FC1"/>
    <w:rsid w:val="00772A22"/>
    <w:rsid w:val="007A2052"/>
    <w:rsid w:val="007B0E9A"/>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6B60"/>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1F5E"/>
    <w:rsid w:val="00A93AC6"/>
    <w:rsid w:val="00AA7E51"/>
    <w:rsid w:val="00AC692B"/>
    <w:rsid w:val="00AD20F2"/>
    <w:rsid w:val="00AD2B0F"/>
    <w:rsid w:val="00AF4865"/>
    <w:rsid w:val="00AF6952"/>
    <w:rsid w:val="00B0009D"/>
    <w:rsid w:val="00B10F3C"/>
    <w:rsid w:val="00B14709"/>
    <w:rsid w:val="00B2062E"/>
    <w:rsid w:val="00B22397"/>
    <w:rsid w:val="00B417E1"/>
    <w:rsid w:val="00B62864"/>
    <w:rsid w:val="00B63DCF"/>
    <w:rsid w:val="00B72E95"/>
    <w:rsid w:val="00B77C4A"/>
    <w:rsid w:val="00B83EF5"/>
    <w:rsid w:val="00B85B06"/>
    <w:rsid w:val="00BC1DCB"/>
    <w:rsid w:val="00BC4203"/>
    <w:rsid w:val="00BC446E"/>
    <w:rsid w:val="00BE275E"/>
    <w:rsid w:val="00BE4762"/>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E0E1F"/>
    <w:rsid w:val="00CE2959"/>
    <w:rsid w:val="00CF765A"/>
    <w:rsid w:val="00CF7F85"/>
    <w:rsid w:val="00D12A75"/>
    <w:rsid w:val="00D168B3"/>
    <w:rsid w:val="00D25B7E"/>
    <w:rsid w:val="00D3475D"/>
    <w:rsid w:val="00D553BF"/>
    <w:rsid w:val="00D5767E"/>
    <w:rsid w:val="00D6082A"/>
    <w:rsid w:val="00D7708D"/>
    <w:rsid w:val="00D8532F"/>
    <w:rsid w:val="00DB5F6A"/>
    <w:rsid w:val="00DC3272"/>
    <w:rsid w:val="00DC38DA"/>
    <w:rsid w:val="00DC3BA3"/>
    <w:rsid w:val="00DC463E"/>
    <w:rsid w:val="00DD4B6B"/>
    <w:rsid w:val="00DE50E9"/>
    <w:rsid w:val="00DE690E"/>
    <w:rsid w:val="00E106D8"/>
    <w:rsid w:val="00E1536F"/>
    <w:rsid w:val="00E1706A"/>
    <w:rsid w:val="00E27C08"/>
    <w:rsid w:val="00E36D14"/>
    <w:rsid w:val="00E53FE3"/>
    <w:rsid w:val="00E7026E"/>
    <w:rsid w:val="00E9740C"/>
    <w:rsid w:val="00EB15D9"/>
    <w:rsid w:val="00EB6FF3"/>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397F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6E9517-BA39-443D-BE27-5F8A8E1A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50</Pages>
  <Words>4050</Words>
  <Characters>23087</Characters>
  <Application>Microsoft Office Word</Application>
  <DocSecurity>0</DocSecurity>
  <Lines>192</Lines>
  <Paragraphs>54</Paragraphs>
  <ScaleCrop>false</ScaleCrop>
  <Company>HP</Company>
  <LinksUpToDate>false</LinksUpToDate>
  <CharactersWithSpaces>27083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145</cp:revision>
  <dcterms:created xsi:type="dcterms:W3CDTF">2018-09-28T12:16:00Z</dcterms:created>
  <dcterms:modified xsi:type="dcterms:W3CDTF">2018-11-17T06:21:00Z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