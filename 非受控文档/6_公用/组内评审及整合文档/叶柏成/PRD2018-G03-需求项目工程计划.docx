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]正</w:t>
            </w:r>
            <w:r>
              <w:rPr>
                <w:rFonts w:asciiTheme="minorEastAsia" w:hAnsiTheme="minorEastAsia"/>
                <w:szCs w:val="21"/>
              </w:rPr>
              <w:t>式发布</w:t>
            </w:r>
          </w:p>
          <w:p w14:paraId="3FB35F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67BE1174"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751E38">
              <w:rPr>
                <w:rFonts w:asciiTheme="minorEastAsia" w:hAnsiTheme="minorEastAsia" w:hint="eastAsia"/>
                <w:szCs w:val="21"/>
              </w:rPr>
              <w:t>2</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6D49F6B5"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-1</w:t>
            </w:r>
            <w:r w:rsidR="00DD4B6B">
              <w:rPr>
                <w:rFonts w:asciiTheme="minorEastAsia" w:hAnsiTheme="minorEastAsia" w:hint="eastAsia"/>
                <w:szCs w:val="21"/>
              </w:rPr>
              <w:t>1-1</w:t>
            </w:r>
            <w:r w:rsidR="00751E38">
              <w:rPr>
                <w:rFonts w:asciiTheme="minorEastAsia" w:hAnsiTheme="minorEastAsia" w:hint="eastAsia"/>
                <w:szCs w:val="21"/>
              </w:rPr>
              <w:t>8</w:t>
            </w:r>
          </w:p>
        </w:tc>
      </w:tr>
    </w:tbl>
    <w:p w14:paraId="020A0E58" w14:textId="77777777" w:rsidR="00574C23" w:rsidRDefault="00947F56">
      <w:pPr>
        <w:pStyle w:val="af"/>
        <w:spacing w:line="360" w:lineRule="auto"/>
      </w:pPr>
      <w:bookmarkStart w:id="0" w:name="_Toc530315718"/>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005A13F3"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0.3.0</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1F751974" w:rsidR="00CA61BB" w:rsidRDefault="00CA61BB">
            <w:pPr>
              <w:spacing w:line="360" w:lineRule="auto"/>
              <w:rPr>
                <w:rFonts w:asciiTheme="minorEastAsia" w:hAnsiTheme="minorEastAsia"/>
                <w:szCs w:val="21"/>
              </w:rPr>
            </w:pPr>
            <w:r>
              <w:rPr>
                <w:rFonts w:asciiTheme="minorEastAsia" w:hAnsiTheme="minorEastAsia" w:hint="eastAsia"/>
                <w:szCs w:val="21"/>
              </w:rPr>
              <w:t>0.3.1</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360CE96B"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0.3.2</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bl>
    <w:p w14:paraId="1B362144" w14:textId="105AE2D2" w:rsidR="00574C23" w:rsidRDefault="00947F56">
      <w:pPr>
        <w:spacing w:line="360" w:lineRule="auto"/>
      </w:pPr>
      <w:r>
        <w:rPr>
          <w:rFonts w:hint="eastAsia"/>
        </w:rPr>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7E015931" w14:textId="73CF20B6" w:rsidR="00751E38" w:rsidRDefault="00751E38">
      <w:pPr>
        <w:jc w:val="center"/>
      </w:pP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24550508" w14:textId="592EB2FA" w:rsidR="002210A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0315718" w:history="1">
            <w:r w:rsidR="002210A6" w:rsidRPr="00A8653D">
              <w:rPr>
                <w:rStyle w:val="af1"/>
                <w:noProof/>
              </w:rPr>
              <w:t>历史版本</w:t>
            </w:r>
            <w:r w:rsidR="002210A6">
              <w:rPr>
                <w:noProof/>
                <w:webHidden/>
              </w:rPr>
              <w:tab/>
            </w:r>
            <w:r w:rsidR="002210A6">
              <w:rPr>
                <w:noProof/>
                <w:webHidden/>
              </w:rPr>
              <w:fldChar w:fldCharType="begin"/>
            </w:r>
            <w:r w:rsidR="002210A6">
              <w:rPr>
                <w:noProof/>
                <w:webHidden/>
              </w:rPr>
              <w:instrText xml:space="preserve"> PAGEREF _Toc530315718 \h </w:instrText>
            </w:r>
            <w:r w:rsidR="002210A6">
              <w:rPr>
                <w:noProof/>
                <w:webHidden/>
              </w:rPr>
            </w:r>
            <w:r w:rsidR="002210A6">
              <w:rPr>
                <w:noProof/>
                <w:webHidden/>
              </w:rPr>
              <w:fldChar w:fldCharType="separate"/>
            </w:r>
            <w:r w:rsidR="002210A6">
              <w:rPr>
                <w:noProof/>
                <w:webHidden/>
              </w:rPr>
              <w:t>2</w:t>
            </w:r>
            <w:r w:rsidR="002210A6">
              <w:rPr>
                <w:noProof/>
                <w:webHidden/>
              </w:rPr>
              <w:fldChar w:fldCharType="end"/>
            </w:r>
          </w:hyperlink>
        </w:p>
        <w:p w14:paraId="6CAEC94A" w14:textId="33EBE2A8" w:rsidR="002210A6" w:rsidRDefault="002210A6">
          <w:pPr>
            <w:pStyle w:val="TOC1"/>
            <w:tabs>
              <w:tab w:val="right" w:leader="dot" w:pos="8296"/>
            </w:tabs>
            <w:rPr>
              <w:noProof/>
            </w:rPr>
          </w:pPr>
          <w:hyperlink w:anchor="_Toc530315719" w:history="1">
            <w:r w:rsidRPr="00A8653D">
              <w:rPr>
                <w:rStyle w:val="af1"/>
                <w:rFonts w:asciiTheme="majorEastAsia" w:hAnsiTheme="majorEastAsia" w:cstheme="majorHAnsi"/>
                <w:noProof/>
              </w:rPr>
              <w:t>1</w:t>
            </w:r>
            <w:r w:rsidRPr="00A8653D">
              <w:rPr>
                <w:rStyle w:val="af1"/>
                <w:rFonts w:asciiTheme="majorEastAsia" w:hAnsiTheme="majorEastAsia"/>
                <w:noProof/>
              </w:rPr>
              <w:t xml:space="preserve"> 引言</w:t>
            </w:r>
            <w:r>
              <w:rPr>
                <w:noProof/>
                <w:webHidden/>
              </w:rPr>
              <w:tab/>
            </w:r>
            <w:r>
              <w:rPr>
                <w:noProof/>
                <w:webHidden/>
              </w:rPr>
              <w:fldChar w:fldCharType="begin"/>
            </w:r>
            <w:r>
              <w:rPr>
                <w:noProof/>
                <w:webHidden/>
              </w:rPr>
              <w:instrText xml:space="preserve"> PAGEREF _Toc530315719 \h </w:instrText>
            </w:r>
            <w:r>
              <w:rPr>
                <w:noProof/>
                <w:webHidden/>
              </w:rPr>
            </w:r>
            <w:r>
              <w:rPr>
                <w:noProof/>
                <w:webHidden/>
              </w:rPr>
              <w:fldChar w:fldCharType="separate"/>
            </w:r>
            <w:r>
              <w:rPr>
                <w:noProof/>
                <w:webHidden/>
              </w:rPr>
              <w:t>8</w:t>
            </w:r>
            <w:r>
              <w:rPr>
                <w:noProof/>
                <w:webHidden/>
              </w:rPr>
              <w:fldChar w:fldCharType="end"/>
            </w:r>
          </w:hyperlink>
        </w:p>
        <w:p w14:paraId="086D08DF" w14:textId="74FAD53C" w:rsidR="002210A6" w:rsidRDefault="002210A6">
          <w:pPr>
            <w:pStyle w:val="TOC2"/>
            <w:tabs>
              <w:tab w:val="right" w:leader="dot" w:pos="8296"/>
            </w:tabs>
            <w:rPr>
              <w:rFonts w:cstheme="minorBidi"/>
              <w:noProof/>
              <w:kern w:val="2"/>
              <w:sz w:val="21"/>
            </w:rPr>
          </w:pPr>
          <w:hyperlink w:anchor="_Toc530315720" w:history="1">
            <w:r w:rsidRPr="00A8653D">
              <w:rPr>
                <w:rStyle w:val="af1"/>
                <w:noProof/>
              </w:rPr>
              <w:t xml:space="preserve">1.1 </w:t>
            </w:r>
            <w:r w:rsidRPr="00A8653D">
              <w:rPr>
                <w:rStyle w:val="af1"/>
                <w:noProof/>
              </w:rPr>
              <w:t>编写目的</w:t>
            </w:r>
            <w:r>
              <w:rPr>
                <w:noProof/>
                <w:webHidden/>
              </w:rPr>
              <w:tab/>
            </w:r>
            <w:r>
              <w:rPr>
                <w:noProof/>
                <w:webHidden/>
              </w:rPr>
              <w:fldChar w:fldCharType="begin"/>
            </w:r>
            <w:r>
              <w:rPr>
                <w:noProof/>
                <w:webHidden/>
              </w:rPr>
              <w:instrText xml:space="preserve"> PAGEREF _Toc530315720 \h </w:instrText>
            </w:r>
            <w:r>
              <w:rPr>
                <w:noProof/>
                <w:webHidden/>
              </w:rPr>
            </w:r>
            <w:r>
              <w:rPr>
                <w:noProof/>
                <w:webHidden/>
              </w:rPr>
              <w:fldChar w:fldCharType="separate"/>
            </w:r>
            <w:r>
              <w:rPr>
                <w:noProof/>
                <w:webHidden/>
              </w:rPr>
              <w:t>8</w:t>
            </w:r>
            <w:r>
              <w:rPr>
                <w:noProof/>
                <w:webHidden/>
              </w:rPr>
              <w:fldChar w:fldCharType="end"/>
            </w:r>
          </w:hyperlink>
        </w:p>
        <w:p w14:paraId="59F9FAF2" w14:textId="454B7E5A" w:rsidR="002210A6" w:rsidRDefault="002210A6">
          <w:pPr>
            <w:pStyle w:val="TOC2"/>
            <w:tabs>
              <w:tab w:val="right" w:leader="dot" w:pos="8296"/>
            </w:tabs>
            <w:rPr>
              <w:rFonts w:cstheme="minorBidi"/>
              <w:noProof/>
              <w:kern w:val="2"/>
              <w:sz w:val="21"/>
            </w:rPr>
          </w:pPr>
          <w:hyperlink w:anchor="_Toc530315721" w:history="1">
            <w:r w:rsidRPr="00A8653D">
              <w:rPr>
                <w:rStyle w:val="af1"/>
                <w:noProof/>
              </w:rPr>
              <w:t xml:space="preserve">1.2 </w:t>
            </w:r>
            <w:r w:rsidRPr="00A8653D">
              <w:rPr>
                <w:rStyle w:val="af1"/>
                <w:noProof/>
              </w:rPr>
              <w:t>项目背景</w:t>
            </w:r>
            <w:r>
              <w:rPr>
                <w:noProof/>
                <w:webHidden/>
              </w:rPr>
              <w:tab/>
            </w:r>
            <w:r>
              <w:rPr>
                <w:noProof/>
                <w:webHidden/>
              </w:rPr>
              <w:fldChar w:fldCharType="begin"/>
            </w:r>
            <w:r>
              <w:rPr>
                <w:noProof/>
                <w:webHidden/>
              </w:rPr>
              <w:instrText xml:space="preserve"> PAGEREF _Toc530315721 \h </w:instrText>
            </w:r>
            <w:r>
              <w:rPr>
                <w:noProof/>
                <w:webHidden/>
              </w:rPr>
            </w:r>
            <w:r>
              <w:rPr>
                <w:noProof/>
                <w:webHidden/>
              </w:rPr>
              <w:fldChar w:fldCharType="separate"/>
            </w:r>
            <w:r>
              <w:rPr>
                <w:noProof/>
                <w:webHidden/>
              </w:rPr>
              <w:t>8</w:t>
            </w:r>
            <w:r>
              <w:rPr>
                <w:noProof/>
                <w:webHidden/>
              </w:rPr>
              <w:fldChar w:fldCharType="end"/>
            </w:r>
          </w:hyperlink>
        </w:p>
        <w:p w14:paraId="661D0EFF" w14:textId="4C19B481" w:rsidR="002210A6" w:rsidRDefault="002210A6">
          <w:pPr>
            <w:pStyle w:val="TOC3"/>
            <w:tabs>
              <w:tab w:val="right" w:leader="dot" w:pos="8296"/>
            </w:tabs>
            <w:rPr>
              <w:rFonts w:cstheme="minorBidi"/>
              <w:noProof/>
              <w:kern w:val="2"/>
              <w:sz w:val="21"/>
            </w:rPr>
          </w:pPr>
          <w:hyperlink w:anchor="_Toc530315722" w:history="1">
            <w:r w:rsidRPr="00A8653D">
              <w:rPr>
                <w:rStyle w:val="af1"/>
                <w:noProof/>
              </w:rPr>
              <w:t xml:space="preserve">1.2.1 </w:t>
            </w:r>
            <w:r w:rsidRPr="00A8653D">
              <w:rPr>
                <w:rStyle w:val="af1"/>
                <w:noProof/>
              </w:rPr>
              <w:t>软件系统名称</w:t>
            </w:r>
            <w:r>
              <w:rPr>
                <w:noProof/>
                <w:webHidden/>
              </w:rPr>
              <w:tab/>
            </w:r>
            <w:r>
              <w:rPr>
                <w:noProof/>
                <w:webHidden/>
              </w:rPr>
              <w:fldChar w:fldCharType="begin"/>
            </w:r>
            <w:r>
              <w:rPr>
                <w:noProof/>
                <w:webHidden/>
              </w:rPr>
              <w:instrText xml:space="preserve"> PAGEREF _Toc530315722 \h </w:instrText>
            </w:r>
            <w:r>
              <w:rPr>
                <w:noProof/>
                <w:webHidden/>
              </w:rPr>
            </w:r>
            <w:r>
              <w:rPr>
                <w:noProof/>
                <w:webHidden/>
              </w:rPr>
              <w:fldChar w:fldCharType="separate"/>
            </w:r>
            <w:r>
              <w:rPr>
                <w:noProof/>
                <w:webHidden/>
              </w:rPr>
              <w:t>8</w:t>
            </w:r>
            <w:r>
              <w:rPr>
                <w:noProof/>
                <w:webHidden/>
              </w:rPr>
              <w:fldChar w:fldCharType="end"/>
            </w:r>
          </w:hyperlink>
        </w:p>
        <w:p w14:paraId="03D53ADC" w14:textId="2007F210" w:rsidR="002210A6" w:rsidRDefault="002210A6">
          <w:pPr>
            <w:pStyle w:val="TOC3"/>
            <w:tabs>
              <w:tab w:val="right" w:leader="dot" w:pos="8296"/>
            </w:tabs>
            <w:rPr>
              <w:rFonts w:cstheme="minorBidi"/>
              <w:noProof/>
              <w:kern w:val="2"/>
              <w:sz w:val="21"/>
            </w:rPr>
          </w:pPr>
          <w:hyperlink w:anchor="_Toc530315723" w:history="1">
            <w:r w:rsidRPr="00A8653D">
              <w:rPr>
                <w:rStyle w:val="af1"/>
                <w:noProof/>
              </w:rPr>
              <w:t xml:space="preserve">1.2.2 </w:t>
            </w:r>
            <w:r w:rsidRPr="00A8653D">
              <w:rPr>
                <w:rStyle w:val="af1"/>
                <w:noProof/>
              </w:rPr>
              <w:t>项目客户</w:t>
            </w:r>
            <w:r>
              <w:rPr>
                <w:noProof/>
                <w:webHidden/>
              </w:rPr>
              <w:tab/>
            </w:r>
            <w:r>
              <w:rPr>
                <w:noProof/>
                <w:webHidden/>
              </w:rPr>
              <w:fldChar w:fldCharType="begin"/>
            </w:r>
            <w:r>
              <w:rPr>
                <w:noProof/>
                <w:webHidden/>
              </w:rPr>
              <w:instrText xml:space="preserve"> PAGEREF _Toc530315723 \h </w:instrText>
            </w:r>
            <w:r>
              <w:rPr>
                <w:noProof/>
                <w:webHidden/>
              </w:rPr>
            </w:r>
            <w:r>
              <w:rPr>
                <w:noProof/>
                <w:webHidden/>
              </w:rPr>
              <w:fldChar w:fldCharType="separate"/>
            </w:r>
            <w:r>
              <w:rPr>
                <w:noProof/>
                <w:webHidden/>
              </w:rPr>
              <w:t>8</w:t>
            </w:r>
            <w:r>
              <w:rPr>
                <w:noProof/>
                <w:webHidden/>
              </w:rPr>
              <w:fldChar w:fldCharType="end"/>
            </w:r>
          </w:hyperlink>
        </w:p>
        <w:p w14:paraId="263FC4D1" w14:textId="0B7B42E4" w:rsidR="002210A6" w:rsidRDefault="002210A6">
          <w:pPr>
            <w:pStyle w:val="TOC3"/>
            <w:tabs>
              <w:tab w:val="right" w:leader="dot" w:pos="8296"/>
            </w:tabs>
            <w:rPr>
              <w:rFonts w:cstheme="minorBidi"/>
              <w:noProof/>
              <w:kern w:val="2"/>
              <w:sz w:val="21"/>
            </w:rPr>
          </w:pPr>
          <w:hyperlink w:anchor="_Toc530315724" w:history="1">
            <w:r w:rsidRPr="00A8653D">
              <w:rPr>
                <w:rStyle w:val="af1"/>
                <w:noProof/>
              </w:rPr>
              <w:t xml:space="preserve">1.2.3 </w:t>
            </w:r>
            <w:r w:rsidRPr="00A8653D">
              <w:rPr>
                <w:rStyle w:val="af1"/>
                <w:noProof/>
              </w:rPr>
              <w:t>开发团队</w:t>
            </w:r>
            <w:r>
              <w:rPr>
                <w:noProof/>
                <w:webHidden/>
              </w:rPr>
              <w:tab/>
            </w:r>
            <w:r>
              <w:rPr>
                <w:noProof/>
                <w:webHidden/>
              </w:rPr>
              <w:fldChar w:fldCharType="begin"/>
            </w:r>
            <w:r>
              <w:rPr>
                <w:noProof/>
                <w:webHidden/>
              </w:rPr>
              <w:instrText xml:space="preserve"> PAGEREF _Toc530315724 \h </w:instrText>
            </w:r>
            <w:r>
              <w:rPr>
                <w:noProof/>
                <w:webHidden/>
              </w:rPr>
            </w:r>
            <w:r>
              <w:rPr>
                <w:noProof/>
                <w:webHidden/>
              </w:rPr>
              <w:fldChar w:fldCharType="separate"/>
            </w:r>
            <w:r>
              <w:rPr>
                <w:noProof/>
                <w:webHidden/>
              </w:rPr>
              <w:t>8</w:t>
            </w:r>
            <w:r>
              <w:rPr>
                <w:noProof/>
                <w:webHidden/>
              </w:rPr>
              <w:fldChar w:fldCharType="end"/>
            </w:r>
          </w:hyperlink>
        </w:p>
        <w:p w14:paraId="776E56EC" w14:textId="1B665198" w:rsidR="002210A6" w:rsidRDefault="002210A6">
          <w:pPr>
            <w:pStyle w:val="TOC3"/>
            <w:tabs>
              <w:tab w:val="right" w:leader="dot" w:pos="8296"/>
            </w:tabs>
            <w:rPr>
              <w:rFonts w:cstheme="minorBidi"/>
              <w:noProof/>
              <w:kern w:val="2"/>
              <w:sz w:val="21"/>
            </w:rPr>
          </w:pPr>
          <w:hyperlink w:anchor="_Toc530315725" w:history="1">
            <w:r w:rsidRPr="00A8653D">
              <w:rPr>
                <w:rStyle w:val="af1"/>
                <w:noProof/>
              </w:rPr>
              <w:t xml:space="preserve">1.2.4 </w:t>
            </w:r>
            <w:r w:rsidRPr="00A8653D">
              <w:rPr>
                <w:rStyle w:val="af1"/>
                <w:noProof/>
              </w:rPr>
              <w:t>项目用户群</w:t>
            </w:r>
            <w:r>
              <w:rPr>
                <w:noProof/>
                <w:webHidden/>
              </w:rPr>
              <w:tab/>
            </w:r>
            <w:r>
              <w:rPr>
                <w:noProof/>
                <w:webHidden/>
              </w:rPr>
              <w:fldChar w:fldCharType="begin"/>
            </w:r>
            <w:r>
              <w:rPr>
                <w:noProof/>
                <w:webHidden/>
              </w:rPr>
              <w:instrText xml:space="preserve"> PAGEREF _Toc530315725 \h </w:instrText>
            </w:r>
            <w:r>
              <w:rPr>
                <w:noProof/>
                <w:webHidden/>
              </w:rPr>
            </w:r>
            <w:r>
              <w:rPr>
                <w:noProof/>
                <w:webHidden/>
              </w:rPr>
              <w:fldChar w:fldCharType="separate"/>
            </w:r>
            <w:r>
              <w:rPr>
                <w:noProof/>
                <w:webHidden/>
              </w:rPr>
              <w:t>9</w:t>
            </w:r>
            <w:r>
              <w:rPr>
                <w:noProof/>
                <w:webHidden/>
              </w:rPr>
              <w:fldChar w:fldCharType="end"/>
            </w:r>
          </w:hyperlink>
        </w:p>
        <w:p w14:paraId="5F098322" w14:textId="1FE18274" w:rsidR="002210A6" w:rsidRDefault="002210A6">
          <w:pPr>
            <w:pStyle w:val="TOC3"/>
            <w:tabs>
              <w:tab w:val="right" w:leader="dot" w:pos="8296"/>
            </w:tabs>
            <w:rPr>
              <w:rFonts w:cstheme="minorBidi"/>
              <w:noProof/>
              <w:kern w:val="2"/>
              <w:sz w:val="21"/>
            </w:rPr>
          </w:pPr>
          <w:hyperlink w:anchor="_Toc530315726" w:history="1">
            <w:r w:rsidRPr="00A8653D">
              <w:rPr>
                <w:rStyle w:val="af1"/>
                <w:noProof/>
              </w:rPr>
              <w:t>1.2.5</w:t>
            </w:r>
            <w:r w:rsidRPr="00A8653D">
              <w:rPr>
                <w:rStyle w:val="af1"/>
                <w:noProof/>
              </w:rPr>
              <w:t>计算中心</w:t>
            </w:r>
            <w:r>
              <w:rPr>
                <w:noProof/>
                <w:webHidden/>
              </w:rPr>
              <w:tab/>
            </w:r>
            <w:r>
              <w:rPr>
                <w:noProof/>
                <w:webHidden/>
              </w:rPr>
              <w:fldChar w:fldCharType="begin"/>
            </w:r>
            <w:r>
              <w:rPr>
                <w:noProof/>
                <w:webHidden/>
              </w:rPr>
              <w:instrText xml:space="preserve"> PAGEREF _Toc530315726 \h </w:instrText>
            </w:r>
            <w:r>
              <w:rPr>
                <w:noProof/>
                <w:webHidden/>
              </w:rPr>
            </w:r>
            <w:r>
              <w:rPr>
                <w:noProof/>
                <w:webHidden/>
              </w:rPr>
              <w:fldChar w:fldCharType="separate"/>
            </w:r>
            <w:r>
              <w:rPr>
                <w:noProof/>
                <w:webHidden/>
              </w:rPr>
              <w:t>9</w:t>
            </w:r>
            <w:r>
              <w:rPr>
                <w:noProof/>
                <w:webHidden/>
              </w:rPr>
              <w:fldChar w:fldCharType="end"/>
            </w:r>
          </w:hyperlink>
        </w:p>
        <w:p w14:paraId="0AF8A2AB" w14:textId="4A79A46F" w:rsidR="002210A6" w:rsidRDefault="002210A6">
          <w:pPr>
            <w:pStyle w:val="TOC2"/>
            <w:tabs>
              <w:tab w:val="right" w:leader="dot" w:pos="8296"/>
            </w:tabs>
            <w:rPr>
              <w:rFonts w:cstheme="minorBidi"/>
              <w:noProof/>
              <w:kern w:val="2"/>
              <w:sz w:val="21"/>
            </w:rPr>
          </w:pPr>
          <w:hyperlink w:anchor="_Toc530315727" w:history="1">
            <w:r w:rsidRPr="00A8653D">
              <w:rPr>
                <w:rStyle w:val="af1"/>
                <w:noProof/>
              </w:rPr>
              <w:t xml:space="preserve">1.3 </w:t>
            </w:r>
            <w:r w:rsidRPr="00A8653D">
              <w:rPr>
                <w:rStyle w:val="af1"/>
                <w:noProof/>
              </w:rPr>
              <w:t>定义</w:t>
            </w:r>
            <w:r>
              <w:rPr>
                <w:noProof/>
                <w:webHidden/>
              </w:rPr>
              <w:tab/>
            </w:r>
            <w:r>
              <w:rPr>
                <w:noProof/>
                <w:webHidden/>
              </w:rPr>
              <w:fldChar w:fldCharType="begin"/>
            </w:r>
            <w:r>
              <w:rPr>
                <w:noProof/>
                <w:webHidden/>
              </w:rPr>
              <w:instrText xml:space="preserve"> PAGEREF _Toc530315727 \h </w:instrText>
            </w:r>
            <w:r>
              <w:rPr>
                <w:noProof/>
                <w:webHidden/>
              </w:rPr>
            </w:r>
            <w:r>
              <w:rPr>
                <w:noProof/>
                <w:webHidden/>
              </w:rPr>
              <w:fldChar w:fldCharType="separate"/>
            </w:r>
            <w:r>
              <w:rPr>
                <w:noProof/>
                <w:webHidden/>
              </w:rPr>
              <w:t>9</w:t>
            </w:r>
            <w:r>
              <w:rPr>
                <w:noProof/>
                <w:webHidden/>
              </w:rPr>
              <w:fldChar w:fldCharType="end"/>
            </w:r>
          </w:hyperlink>
        </w:p>
        <w:p w14:paraId="7F854280" w14:textId="7ABD4751" w:rsidR="002210A6" w:rsidRDefault="002210A6">
          <w:pPr>
            <w:pStyle w:val="TOC2"/>
            <w:tabs>
              <w:tab w:val="right" w:leader="dot" w:pos="8296"/>
            </w:tabs>
            <w:rPr>
              <w:rFonts w:cstheme="minorBidi"/>
              <w:noProof/>
              <w:kern w:val="2"/>
              <w:sz w:val="21"/>
            </w:rPr>
          </w:pPr>
          <w:hyperlink w:anchor="_Toc530315728" w:history="1">
            <w:r w:rsidRPr="00A8653D">
              <w:rPr>
                <w:rStyle w:val="af1"/>
                <w:noProof/>
              </w:rPr>
              <w:t xml:space="preserve">1.4 </w:t>
            </w:r>
            <w:r w:rsidRPr="00A8653D">
              <w:rPr>
                <w:rStyle w:val="af1"/>
                <w:noProof/>
              </w:rPr>
              <w:t>参考资料</w:t>
            </w:r>
            <w:r>
              <w:rPr>
                <w:noProof/>
                <w:webHidden/>
              </w:rPr>
              <w:tab/>
            </w:r>
            <w:r>
              <w:rPr>
                <w:noProof/>
                <w:webHidden/>
              </w:rPr>
              <w:fldChar w:fldCharType="begin"/>
            </w:r>
            <w:r>
              <w:rPr>
                <w:noProof/>
                <w:webHidden/>
              </w:rPr>
              <w:instrText xml:space="preserve"> PAGEREF _Toc530315728 \h </w:instrText>
            </w:r>
            <w:r>
              <w:rPr>
                <w:noProof/>
                <w:webHidden/>
              </w:rPr>
            </w:r>
            <w:r>
              <w:rPr>
                <w:noProof/>
                <w:webHidden/>
              </w:rPr>
              <w:fldChar w:fldCharType="separate"/>
            </w:r>
            <w:r>
              <w:rPr>
                <w:noProof/>
                <w:webHidden/>
              </w:rPr>
              <w:t>9</w:t>
            </w:r>
            <w:r>
              <w:rPr>
                <w:noProof/>
                <w:webHidden/>
              </w:rPr>
              <w:fldChar w:fldCharType="end"/>
            </w:r>
          </w:hyperlink>
        </w:p>
        <w:p w14:paraId="3655142C" w14:textId="4000339A" w:rsidR="002210A6" w:rsidRDefault="002210A6">
          <w:pPr>
            <w:pStyle w:val="TOC1"/>
            <w:tabs>
              <w:tab w:val="right" w:leader="dot" w:pos="8296"/>
            </w:tabs>
            <w:rPr>
              <w:noProof/>
            </w:rPr>
          </w:pPr>
          <w:hyperlink w:anchor="_Toc530315729" w:history="1">
            <w:r w:rsidRPr="00A8653D">
              <w:rPr>
                <w:rStyle w:val="af1"/>
                <w:rFonts w:asciiTheme="majorEastAsia" w:hAnsiTheme="majorEastAsia" w:cstheme="majorHAnsi"/>
                <w:noProof/>
              </w:rPr>
              <w:t>2 项目概述</w:t>
            </w:r>
            <w:r>
              <w:rPr>
                <w:noProof/>
                <w:webHidden/>
              </w:rPr>
              <w:tab/>
            </w:r>
            <w:r>
              <w:rPr>
                <w:noProof/>
                <w:webHidden/>
              </w:rPr>
              <w:fldChar w:fldCharType="begin"/>
            </w:r>
            <w:r>
              <w:rPr>
                <w:noProof/>
                <w:webHidden/>
              </w:rPr>
              <w:instrText xml:space="preserve"> PAGEREF _Toc530315729 \h </w:instrText>
            </w:r>
            <w:r>
              <w:rPr>
                <w:noProof/>
                <w:webHidden/>
              </w:rPr>
            </w:r>
            <w:r>
              <w:rPr>
                <w:noProof/>
                <w:webHidden/>
              </w:rPr>
              <w:fldChar w:fldCharType="separate"/>
            </w:r>
            <w:r>
              <w:rPr>
                <w:noProof/>
                <w:webHidden/>
              </w:rPr>
              <w:t>9</w:t>
            </w:r>
            <w:r>
              <w:rPr>
                <w:noProof/>
                <w:webHidden/>
              </w:rPr>
              <w:fldChar w:fldCharType="end"/>
            </w:r>
          </w:hyperlink>
        </w:p>
        <w:p w14:paraId="78F3B692" w14:textId="21E51C5B" w:rsidR="002210A6" w:rsidRDefault="002210A6">
          <w:pPr>
            <w:pStyle w:val="TOC2"/>
            <w:tabs>
              <w:tab w:val="right" w:leader="dot" w:pos="8296"/>
            </w:tabs>
            <w:rPr>
              <w:rFonts w:cstheme="minorBidi"/>
              <w:noProof/>
              <w:kern w:val="2"/>
              <w:sz w:val="21"/>
            </w:rPr>
          </w:pPr>
          <w:hyperlink w:anchor="_Toc530315730" w:history="1">
            <w:r w:rsidRPr="00A8653D">
              <w:rPr>
                <w:rStyle w:val="af1"/>
                <w:noProof/>
              </w:rPr>
              <w:t xml:space="preserve">2.1 </w:t>
            </w:r>
            <w:r w:rsidRPr="00A8653D">
              <w:rPr>
                <w:rStyle w:val="af1"/>
                <w:noProof/>
              </w:rPr>
              <w:t>工作内容</w:t>
            </w:r>
            <w:r>
              <w:rPr>
                <w:noProof/>
                <w:webHidden/>
              </w:rPr>
              <w:tab/>
            </w:r>
            <w:r>
              <w:rPr>
                <w:noProof/>
                <w:webHidden/>
              </w:rPr>
              <w:fldChar w:fldCharType="begin"/>
            </w:r>
            <w:r>
              <w:rPr>
                <w:noProof/>
                <w:webHidden/>
              </w:rPr>
              <w:instrText xml:space="preserve"> PAGEREF _Toc530315730 \h </w:instrText>
            </w:r>
            <w:r>
              <w:rPr>
                <w:noProof/>
                <w:webHidden/>
              </w:rPr>
            </w:r>
            <w:r>
              <w:rPr>
                <w:noProof/>
                <w:webHidden/>
              </w:rPr>
              <w:fldChar w:fldCharType="separate"/>
            </w:r>
            <w:r>
              <w:rPr>
                <w:noProof/>
                <w:webHidden/>
              </w:rPr>
              <w:t>9</w:t>
            </w:r>
            <w:r>
              <w:rPr>
                <w:noProof/>
                <w:webHidden/>
              </w:rPr>
              <w:fldChar w:fldCharType="end"/>
            </w:r>
          </w:hyperlink>
        </w:p>
        <w:p w14:paraId="38AFF008" w14:textId="14C7DBF4" w:rsidR="002210A6" w:rsidRDefault="002210A6">
          <w:pPr>
            <w:pStyle w:val="TOC2"/>
            <w:tabs>
              <w:tab w:val="right" w:leader="dot" w:pos="8296"/>
            </w:tabs>
            <w:rPr>
              <w:rFonts w:cstheme="minorBidi"/>
              <w:noProof/>
              <w:kern w:val="2"/>
              <w:sz w:val="21"/>
            </w:rPr>
          </w:pPr>
          <w:hyperlink w:anchor="_Toc530315731" w:history="1">
            <w:r w:rsidRPr="00A8653D">
              <w:rPr>
                <w:rStyle w:val="af1"/>
                <w:noProof/>
              </w:rPr>
              <w:t xml:space="preserve">2.2 </w:t>
            </w:r>
            <w:r w:rsidRPr="00A8653D">
              <w:rPr>
                <w:rStyle w:val="af1"/>
                <w:noProof/>
              </w:rPr>
              <w:t>主要参与人员</w:t>
            </w:r>
            <w:r>
              <w:rPr>
                <w:noProof/>
                <w:webHidden/>
              </w:rPr>
              <w:tab/>
            </w:r>
            <w:r>
              <w:rPr>
                <w:noProof/>
                <w:webHidden/>
              </w:rPr>
              <w:fldChar w:fldCharType="begin"/>
            </w:r>
            <w:r>
              <w:rPr>
                <w:noProof/>
                <w:webHidden/>
              </w:rPr>
              <w:instrText xml:space="preserve"> PAGEREF _Toc530315731 \h </w:instrText>
            </w:r>
            <w:r>
              <w:rPr>
                <w:noProof/>
                <w:webHidden/>
              </w:rPr>
            </w:r>
            <w:r>
              <w:rPr>
                <w:noProof/>
                <w:webHidden/>
              </w:rPr>
              <w:fldChar w:fldCharType="separate"/>
            </w:r>
            <w:r>
              <w:rPr>
                <w:noProof/>
                <w:webHidden/>
              </w:rPr>
              <w:t>10</w:t>
            </w:r>
            <w:r>
              <w:rPr>
                <w:noProof/>
                <w:webHidden/>
              </w:rPr>
              <w:fldChar w:fldCharType="end"/>
            </w:r>
          </w:hyperlink>
        </w:p>
        <w:p w14:paraId="50983973" w14:textId="28059311" w:rsidR="002210A6" w:rsidRDefault="002210A6">
          <w:pPr>
            <w:pStyle w:val="TOC2"/>
            <w:tabs>
              <w:tab w:val="right" w:leader="dot" w:pos="8296"/>
            </w:tabs>
            <w:rPr>
              <w:rFonts w:cstheme="minorBidi"/>
              <w:noProof/>
              <w:kern w:val="2"/>
              <w:sz w:val="21"/>
            </w:rPr>
          </w:pPr>
          <w:hyperlink w:anchor="_Toc530315732" w:history="1">
            <w:r w:rsidRPr="00A8653D">
              <w:rPr>
                <w:rStyle w:val="af1"/>
                <w:noProof/>
              </w:rPr>
              <w:t xml:space="preserve">2.3 </w:t>
            </w:r>
            <w:r w:rsidRPr="00A8653D">
              <w:rPr>
                <w:rStyle w:val="af1"/>
                <w:noProof/>
              </w:rPr>
              <w:t>产品</w:t>
            </w:r>
            <w:r>
              <w:rPr>
                <w:noProof/>
                <w:webHidden/>
              </w:rPr>
              <w:tab/>
            </w:r>
            <w:r>
              <w:rPr>
                <w:noProof/>
                <w:webHidden/>
              </w:rPr>
              <w:fldChar w:fldCharType="begin"/>
            </w:r>
            <w:r>
              <w:rPr>
                <w:noProof/>
                <w:webHidden/>
              </w:rPr>
              <w:instrText xml:space="preserve"> PAGEREF _Toc530315732 \h </w:instrText>
            </w:r>
            <w:r>
              <w:rPr>
                <w:noProof/>
                <w:webHidden/>
              </w:rPr>
            </w:r>
            <w:r>
              <w:rPr>
                <w:noProof/>
                <w:webHidden/>
              </w:rPr>
              <w:fldChar w:fldCharType="separate"/>
            </w:r>
            <w:r>
              <w:rPr>
                <w:noProof/>
                <w:webHidden/>
              </w:rPr>
              <w:t>11</w:t>
            </w:r>
            <w:r>
              <w:rPr>
                <w:noProof/>
                <w:webHidden/>
              </w:rPr>
              <w:fldChar w:fldCharType="end"/>
            </w:r>
          </w:hyperlink>
        </w:p>
        <w:p w14:paraId="7AE0C2BF" w14:textId="27F242C5" w:rsidR="002210A6" w:rsidRDefault="002210A6">
          <w:pPr>
            <w:pStyle w:val="TOC3"/>
            <w:tabs>
              <w:tab w:val="right" w:leader="dot" w:pos="8296"/>
            </w:tabs>
            <w:rPr>
              <w:rFonts w:cstheme="minorBidi"/>
              <w:noProof/>
              <w:kern w:val="2"/>
              <w:sz w:val="21"/>
            </w:rPr>
          </w:pPr>
          <w:hyperlink w:anchor="_Toc530315733" w:history="1">
            <w:r w:rsidRPr="00A8653D">
              <w:rPr>
                <w:rStyle w:val="af1"/>
                <w:noProof/>
              </w:rPr>
              <w:t>2.3.1</w:t>
            </w:r>
            <w:r w:rsidRPr="00A8653D">
              <w:rPr>
                <w:rStyle w:val="af1"/>
                <w:noProof/>
              </w:rPr>
              <w:t>程序</w:t>
            </w:r>
            <w:r>
              <w:rPr>
                <w:noProof/>
                <w:webHidden/>
              </w:rPr>
              <w:tab/>
            </w:r>
            <w:r>
              <w:rPr>
                <w:noProof/>
                <w:webHidden/>
              </w:rPr>
              <w:fldChar w:fldCharType="begin"/>
            </w:r>
            <w:r>
              <w:rPr>
                <w:noProof/>
                <w:webHidden/>
              </w:rPr>
              <w:instrText xml:space="preserve"> PAGEREF _Toc530315733 \h </w:instrText>
            </w:r>
            <w:r>
              <w:rPr>
                <w:noProof/>
                <w:webHidden/>
              </w:rPr>
            </w:r>
            <w:r>
              <w:rPr>
                <w:noProof/>
                <w:webHidden/>
              </w:rPr>
              <w:fldChar w:fldCharType="separate"/>
            </w:r>
            <w:r>
              <w:rPr>
                <w:noProof/>
                <w:webHidden/>
              </w:rPr>
              <w:t>11</w:t>
            </w:r>
            <w:r>
              <w:rPr>
                <w:noProof/>
                <w:webHidden/>
              </w:rPr>
              <w:fldChar w:fldCharType="end"/>
            </w:r>
          </w:hyperlink>
        </w:p>
        <w:p w14:paraId="1B9C0EA7" w14:textId="5FA93053" w:rsidR="002210A6" w:rsidRDefault="002210A6">
          <w:pPr>
            <w:pStyle w:val="TOC3"/>
            <w:tabs>
              <w:tab w:val="right" w:leader="dot" w:pos="8296"/>
            </w:tabs>
            <w:rPr>
              <w:rFonts w:cstheme="minorBidi"/>
              <w:noProof/>
              <w:kern w:val="2"/>
              <w:sz w:val="21"/>
            </w:rPr>
          </w:pPr>
          <w:hyperlink w:anchor="_Toc530315734" w:history="1">
            <w:r w:rsidRPr="00A8653D">
              <w:rPr>
                <w:rStyle w:val="af1"/>
                <w:noProof/>
              </w:rPr>
              <w:t xml:space="preserve">2.3.2 </w:t>
            </w:r>
            <w:r w:rsidRPr="00A8653D">
              <w:rPr>
                <w:rStyle w:val="af1"/>
                <w:noProof/>
              </w:rPr>
              <w:t>文件</w:t>
            </w:r>
            <w:r>
              <w:rPr>
                <w:noProof/>
                <w:webHidden/>
              </w:rPr>
              <w:tab/>
            </w:r>
            <w:r>
              <w:rPr>
                <w:noProof/>
                <w:webHidden/>
              </w:rPr>
              <w:fldChar w:fldCharType="begin"/>
            </w:r>
            <w:r>
              <w:rPr>
                <w:noProof/>
                <w:webHidden/>
              </w:rPr>
              <w:instrText xml:space="preserve"> PAGEREF _Toc530315734 \h </w:instrText>
            </w:r>
            <w:r>
              <w:rPr>
                <w:noProof/>
                <w:webHidden/>
              </w:rPr>
            </w:r>
            <w:r>
              <w:rPr>
                <w:noProof/>
                <w:webHidden/>
              </w:rPr>
              <w:fldChar w:fldCharType="separate"/>
            </w:r>
            <w:r>
              <w:rPr>
                <w:noProof/>
                <w:webHidden/>
              </w:rPr>
              <w:t>11</w:t>
            </w:r>
            <w:r>
              <w:rPr>
                <w:noProof/>
                <w:webHidden/>
              </w:rPr>
              <w:fldChar w:fldCharType="end"/>
            </w:r>
          </w:hyperlink>
        </w:p>
        <w:p w14:paraId="4CEADA7C" w14:textId="102E4D4D" w:rsidR="002210A6" w:rsidRDefault="002210A6">
          <w:pPr>
            <w:pStyle w:val="TOC3"/>
            <w:tabs>
              <w:tab w:val="right" w:leader="dot" w:pos="8296"/>
            </w:tabs>
            <w:rPr>
              <w:rFonts w:cstheme="minorBidi"/>
              <w:noProof/>
              <w:kern w:val="2"/>
              <w:sz w:val="21"/>
            </w:rPr>
          </w:pPr>
          <w:hyperlink w:anchor="_Toc530315735" w:history="1">
            <w:r w:rsidRPr="00A8653D">
              <w:rPr>
                <w:rStyle w:val="af1"/>
                <w:noProof/>
              </w:rPr>
              <w:t xml:space="preserve">2.3.3 </w:t>
            </w:r>
            <w:r w:rsidRPr="00A8653D">
              <w:rPr>
                <w:rStyle w:val="af1"/>
                <w:noProof/>
              </w:rPr>
              <w:t>服务</w:t>
            </w:r>
            <w:r>
              <w:rPr>
                <w:noProof/>
                <w:webHidden/>
              </w:rPr>
              <w:tab/>
            </w:r>
            <w:r>
              <w:rPr>
                <w:noProof/>
                <w:webHidden/>
              </w:rPr>
              <w:fldChar w:fldCharType="begin"/>
            </w:r>
            <w:r>
              <w:rPr>
                <w:noProof/>
                <w:webHidden/>
              </w:rPr>
              <w:instrText xml:space="preserve"> PAGEREF _Toc530315735 \h </w:instrText>
            </w:r>
            <w:r>
              <w:rPr>
                <w:noProof/>
                <w:webHidden/>
              </w:rPr>
            </w:r>
            <w:r>
              <w:rPr>
                <w:noProof/>
                <w:webHidden/>
              </w:rPr>
              <w:fldChar w:fldCharType="separate"/>
            </w:r>
            <w:r>
              <w:rPr>
                <w:noProof/>
                <w:webHidden/>
              </w:rPr>
              <w:t>12</w:t>
            </w:r>
            <w:r>
              <w:rPr>
                <w:noProof/>
                <w:webHidden/>
              </w:rPr>
              <w:fldChar w:fldCharType="end"/>
            </w:r>
          </w:hyperlink>
        </w:p>
        <w:p w14:paraId="68CC9B44" w14:textId="5D2F2CF7" w:rsidR="002210A6" w:rsidRDefault="002210A6">
          <w:pPr>
            <w:pStyle w:val="TOC3"/>
            <w:tabs>
              <w:tab w:val="right" w:leader="dot" w:pos="8296"/>
            </w:tabs>
            <w:rPr>
              <w:rFonts w:cstheme="minorBidi"/>
              <w:noProof/>
              <w:kern w:val="2"/>
              <w:sz w:val="21"/>
            </w:rPr>
          </w:pPr>
          <w:hyperlink w:anchor="_Toc530315736" w:history="1">
            <w:r w:rsidRPr="00A8653D">
              <w:rPr>
                <w:rStyle w:val="af1"/>
                <w:noProof/>
              </w:rPr>
              <w:t>2.3.4</w:t>
            </w:r>
            <w:r w:rsidRPr="00A8653D">
              <w:rPr>
                <w:rStyle w:val="af1"/>
                <w:noProof/>
              </w:rPr>
              <w:t>非移交的产品</w:t>
            </w:r>
            <w:r>
              <w:rPr>
                <w:noProof/>
                <w:webHidden/>
              </w:rPr>
              <w:tab/>
            </w:r>
            <w:r>
              <w:rPr>
                <w:noProof/>
                <w:webHidden/>
              </w:rPr>
              <w:fldChar w:fldCharType="begin"/>
            </w:r>
            <w:r>
              <w:rPr>
                <w:noProof/>
                <w:webHidden/>
              </w:rPr>
              <w:instrText xml:space="preserve"> PAGEREF _Toc530315736 \h </w:instrText>
            </w:r>
            <w:r>
              <w:rPr>
                <w:noProof/>
                <w:webHidden/>
              </w:rPr>
            </w:r>
            <w:r>
              <w:rPr>
                <w:noProof/>
                <w:webHidden/>
              </w:rPr>
              <w:fldChar w:fldCharType="separate"/>
            </w:r>
            <w:r>
              <w:rPr>
                <w:noProof/>
                <w:webHidden/>
              </w:rPr>
              <w:t>12</w:t>
            </w:r>
            <w:r>
              <w:rPr>
                <w:noProof/>
                <w:webHidden/>
              </w:rPr>
              <w:fldChar w:fldCharType="end"/>
            </w:r>
          </w:hyperlink>
        </w:p>
        <w:p w14:paraId="0C6D5FD7" w14:textId="593F0BC2" w:rsidR="002210A6" w:rsidRDefault="002210A6">
          <w:pPr>
            <w:pStyle w:val="TOC2"/>
            <w:tabs>
              <w:tab w:val="right" w:leader="dot" w:pos="8296"/>
            </w:tabs>
            <w:rPr>
              <w:rFonts w:cstheme="minorBidi"/>
              <w:noProof/>
              <w:kern w:val="2"/>
              <w:sz w:val="21"/>
            </w:rPr>
          </w:pPr>
          <w:hyperlink w:anchor="_Toc530315737" w:history="1">
            <w:r w:rsidRPr="00A8653D">
              <w:rPr>
                <w:rStyle w:val="af1"/>
                <w:noProof/>
              </w:rPr>
              <w:t xml:space="preserve">2.4 </w:t>
            </w:r>
            <w:r w:rsidRPr="00A8653D">
              <w:rPr>
                <w:rStyle w:val="af1"/>
                <w:noProof/>
              </w:rPr>
              <w:t>验收标准</w:t>
            </w:r>
            <w:r>
              <w:rPr>
                <w:noProof/>
                <w:webHidden/>
              </w:rPr>
              <w:tab/>
            </w:r>
            <w:r>
              <w:rPr>
                <w:noProof/>
                <w:webHidden/>
              </w:rPr>
              <w:fldChar w:fldCharType="begin"/>
            </w:r>
            <w:r>
              <w:rPr>
                <w:noProof/>
                <w:webHidden/>
              </w:rPr>
              <w:instrText xml:space="preserve"> PAGEREF _Toc530315737 \h </w:instrText>
            </w:r>
            <w:r>
              <w:rPr>
                <w:noProof/>
                <w:webHidden/>
              </w:rPr>
            </w:r>
            <w:r>
              <w:rPr>
                <w:noProof/>
                <w:webHidden/>
              </w:rPr>
              <w:fldChar w:fldCharType="separate"/>
            </w:r>
            <w:r>
              <w:rPr>
                <w:noProof/>
                <w:webHidden/>
              </w:rPr>
              <w:t>12</w:t>
            </w:r>
            <w:r>
              <w:rPr>
                <w:noProof/>
                <w:webHidden/>
              </w:rPr>
              <w:fldChar w:fldCharType="end"/>
            </w:r>
          </w:hyperlink>
        </w:p>
        <w:p w14:paraId="5B02704E" w14:textId="09A91B03" w:rsidR="002210A6" w:rsidRDefault="002210A6">
          <w:pPr>
            <w:pStyle w:val="TOC2"/>
            <w:tabs>
              <w:tab w:val="right" w:leader="dot" w:pos="8296"/>
            </w:tabs>
            <w:rPr>
              <w:rFonts w:cstheme="minorBidi"/>
              <w:noProof/>
              <w:kern w:val="2"/>
              <w:sz w:val="21"/>
            </w:rPr>
          </w:pPr>
          <w:hyperlink w:anchor="_Toc530315738" w:history="1">
            <w:r w:rsidRPr="00A8653D">
              <w:rPr>
                <w:rStyle w:val="af1"/>
                <w:noProof/>
              </w:rPr>
              <w:t>2.5</w:t>
            </w:r>
            <w:r w:rsidRPr="00A8653D">
              <w:rPr>
                <w:rStyle w:val="af1"/>
                <w:noProof/>
              </w:rPr>
              <w:t>完成项目的最迟期限</w:t>
            </w:r>
            <w:r>
              <w:rPr>
                <w:noProof/>
                <w:webHidden/>
              </w:rPr>
              <w:tab/>
            </w:r>
            <w:r>
              <w:rPr>
                <w:noProof/>
                <w:webHidden/>
              </w:rPr>
              <w:fldChar w:fldCharType="begin"/>
            </w:r>
            <w:r>
              <w:rPr>
                <w:noProof/>
                <w:webHidden/>
              </w:rPr>
              <w:instrText xml:space="preserve"> PAGEREF _Toc530315738 \h </w:instrText>
            </w:r>
            <w:r>
              <w:rPr>
                <w:noProof/>
                <w:webHidden/>
              </w:rPr>
            </w:r>
            <w:r>
              <w:rPr>
                <w:noProof/>
                <w:webHidden/>
              </w:rPr>
              <w:fldChar w:fldCharType="separate"/>
            </w:r>
            <w:r>
              <w:rPr>
                <w:noProof/>
                <w:webHidden/>
              </w:rPr>
              <w:t>13</w:t>
            </w:r>
            <w:r>
              <w:rPr>
                <w:noProof/>
                <w:webHidden/>
              </w:rPr>
              <w:fldChar w:fldCharType="end"/>
            </w:r>
          </w:hyperlink>
        </w:p>
        <w:p w14:paraId="079B38D4" w14:textId="18A776DB" w:rsidR="002210A6" w:rsidRDefault="002210A6">
          <w:pPr>
            <w:pStyle w:val="TOC2"/>
            <w:tabs>
              <w:tab w:val="right" w:leader="dot" w:pos="8296"/>
            </w:tabs>
            <w:rPr>
              <w:rFonts w:cstheme="minorBidi"/>
              <w:noProof/>
              <w:kern w:val="2"/>
              <w:sz w:val="21"/>
            </w:rPr>
          </w:pPr>
          <w:hyperlink w:anchor="_Toc530315739" w:history="1">
            <w:r w:rsidRPr="00A8653D">
              <w:rPr>
                <w:rStyle w:val="af1"/>
                <w:noProof/>
              </w:rPr>
              <w:t>2.6</w:t>
            </w:r>
            <w:r w:rsidRPr="00A8653D">
              <w:rPr>
                <w:rStyle w:val="af1"/>
                <w:noProof/>
              </w:rPr>
              <w:t>本计划的批准者和批准日期</w:t>
            </w:r>
            <w:r>
              <w:rPr>
                <w:noProof/>
                <w:webHidden/>
              </w:rPr>
              <w:tab/>
            </w:r>
            <w:r>
              <w:rPr>
                <w:noProof/>
                <w:webHidden/>
              </w:rPr>
              <w:fldChar w:fldCharType="begin"/>
            </w:r>
            <w:r>
              <w:rPr>
                <w:noProof/>
                <w:webHidden/>
              </w:rPr>
              <w:instrText xml:space="preserve"> PAGEREF _Toc530315739 \h </w:instrText>
            </w:r>
            <w:r>
              <w:rPr>
                <w:noProof/>
                <w:webHidden/>
              </w:rPr>
            </w:r>
            <w:r>
              <w:rPr>
                <w:noProof/>
                <w:webHidden/>
              </w:rPr>
              <w:fldChar w:fldCharType="separate"/>
            </w:r>
            <w:r>
              <w:rPr>
                <w:noProof/>
                <w:webHidden/>
              </w:rPr>
              <w:t>13</w:t>
            </w:r>
            <w:r>
              <w:rPr>
                <w:noProof/>
                <w:webHidden/>
              </w:rPr>
              <w:fldChar w:fldCharType="end"/>
            </w:r>
          </w:hyperlink>
        </w:p>
        <w:p w14:paraId="68DFE458" w14:textId="28C6B02C" w:rsidR="002210A6" w:rsidRDefault="002210A6">
          <w:pPr>
            <w:pStyle w:val="TOC1"/>
            <w:tabs>
              <w:tab w:val="right" w:leader="dot" w:pos="8296"/>
            </w:tabs>
            <w:rPr>
              <w:noProof/>
            </w:rPr>
          </w:pPr>
          <w:hyperlink w:anchor="_Toc530315740" w:history="1">
            <w:r w:rsidRPr="00A8653D">
              <w:rPr>
                <w:rStyle w:val="af1"/>
                <w:rFonts w:asciiTheme="majorEastAsia" w:hAnsiTheme="majorEastAsia" w:cstheme="majorHAnsi"/>
                <w:noProof/>
              </w:rPr>
              <w:t>3</w:t>
            </w:r>
            <w:r w:rsidRPr="00A8653D">
              <w:rPr>
                <w:rStyle w:val="af1"/>
                <w:rFonts w:asciiTheme="majorEastAsia" w:hAnsiTheme="majorEastAsia"/>
                <w:noProof/>
              </w:rPr>
              <w:t xml:space="preserve"> 实施计划</w:t>
            </w:r>
            <w:r>
              <w:rPr>
                <w:noProof/>
                <w:webHidden/>
              </w:rPr>
              <w:tab/>
            </w:r>
            <w:r>
              <w:rPr>
                <w:noProof/>
                <w:webHidden/>
              </w:rPr>
              <w:fldChar w:fldCharType="begin"/>
            </w:r>
            <w:r>
              <w:rPr>
                <w:noProof/>
                <w:webHidden/>
              </w:rPr>
              <w:instrText xml:space="preserve"> PAGEREF _Toc530315740 \h </w:instrText>
            </w:r>
            <w:r>
              <w:rPr>
                <w:noProof/>
                <w:webHidden/>
              </w:rPr>
            </w:r>
            <w:r>
              <w:rPr>
                <w:noProof/>
                <w:webHidden/>
              </w:rPr>
              <w:fldChar w:fldCharType="separate"/>
            </w:r>
            <w:r>
              <w:rPr>
                <w:noProof/>
                <w:webHidden/>
              </w:rPr>
              <w:t>13</w:t>
            </w:r>
            <w:r>
              <w:rPr>
                <w:noProof/>
                <w:webHidden/>
              </w:rPr>
              <w:fldChar w:fldCharType="end"/>
            </w:r>
          </w:hyperlink>
        </w:p>
        <w:p w14:paraId="7048012C" w14:textId="469C5884" w:rsidR="002210A6" w:rsidRDefault="002210A6">
          <w:pPr>
            <w:pStyle w:val="TOC2"/>
            <w:tabs>
              <w:tab w:val="right" w:leader="dot" w:pos="8296"/>
            </w:tabs>
            <w:rPr>
              <w:rFonts w:cstheme="minorBidi"/>
              <w:noProof/>
              <w:kern w:val="2"/>
              <w:sz w:val="21"/>
            </w:rPr>
          </w:pPr>
          <w:hyperlink w:anchor="_Toc530315741" w:history="1">
            <w:r w:rsidRPr="00A8653D">
              <w:rPr>
                <w:rStyle w:val="af1"/>
                <w:noProof/>
              </w:rPr>
              <w:t xml:space="preserve">3.1 </w:t>
            </w:r>
            <w:r w:rsidRPr="00A8653D">
              <w:rPr>
                <w:rStyle w:val="af1"/>
                <w:noProof/>
              </w:rPr>
              <w:t>工作任务分解与人员分工</w:t>
            </w:r>
            <w:r>
              <w:rPr>
                <w:noProof/>
                <w:webHidden/>
              </w:rPr>
              <w:tab/>
            </w:r>
            <w:r>
              <w:rPr>
                <w:noProof/>
                <w:webHidden/>
              </w:rPr>
              <w:fldChar w:fldCharType="begin"/>
            </w:r>
            <w:r>
              <w:rPr>
                <w:noProof/>
                <w:webHidden/>
              </w:rPr>
              <w:instrText xml:space="preserve"> PAGEREF _Toc530315741 \h </w:instrText>
            </w:r>
            <w:r>
              <w:rPr>
                <w:noProof/>
                <w:webHidden/>
              </w:rPr>
            </w:r>
            <w:r>
              <w:rPr>
                <w:noProof/>
                <w:webHidden/>
              </w:rPr>
              <w:fldChar w:fldCharType="separate"/>
            </w:r>
            <w:r>
              <w:rPr>
                <w:noProof/>
                <w:webHidden/>
              </w:rPr>
              <w:t>13</w:t>
            </w:r>
            <w:r>
              <w:rPr>
                <w:noProof/>
                <w:webHidden/>
              </w:rPr>
              <w:fldChar w:fldCharType="end"/>
            </w:r>
          </w:hyperlink>
        </w:p>
        <w:p w14:paraId="1561E2D5" w14:textId="4756E42A" w:rsidR="002210A6" w:rsidRDefault="002210A6">
          <w:pPr>
            <w:pStyle w:val="TOC2"/>
            <w:tabs>
              <w:tab w:val="right" w:leader="dot" w:pos="8296"/>
            </w:tabs>
            <w:rPr>
              <w:rFonts w:cstheme="minorBidi"/>
              <w:noProof/>
              <w:kern w:val="2"/>
              <w:sz w:val="21"/>
            </w:rPr>
          </w:pPr>
          <w:hyperlink w:anchor="_Toc530315742" w:history="1">
            <w:r w:rsidRPr="00A8653D">
              <w:rPr>
                <w:rStyle w:val="af1"/>
                <w:noProof/>
              </w:rPr>
              <w:t xml:space="preserve">3.2 </w:t>
            </w:r>
            <w:r w:rsidRPr="00A8653D">
              <w:rPr>
                <w:rStyle w:val="af1"/>
                <w:noProof/>
              </w:rPr>
              <w:t>接口人员</w:t>
            </w:r>
            <w:r>
              <w:rPr>
                <w:noProof/>
                <w:webHidden/>
              </w:rPr>
              <w:tab/>
            </w:r>
            <w:r>
              <w:rPr>
                <w:noProof/>
                <w:webHidden/>
              </w:rPr>
              <w:fldChar w:fldCharType="begin"/>
            </w:r>
            <w:r>
              <w:rPr>
                <w:noProof/>
                <w:webHidden/>
              </w:rPr>
              <w:instrText xml:space="preserve"> PAGEREF _Toc530315742 \h </w:instrText>
            </w:r>
            <w:r>
              <w:rPr>
                <w:noProof/>
                <w:webHidden/>
              </w:rPr>
            </w:r>
            <w:r>
              <w:rPr>
                <w:noProof/>
                <w:webHidden/>
              </w:rPr>
              <w:fldChar w:fldCharType="separate"/>
            </w:r>
            <w:r>
              <w:rPr>
                <w:noProof/>
                <w:webHidden/>
              </w:rPr>
              <w:t>15</w:t>
            </w:r>
            <w:r>
              <w:rPr>
                <w:noProof/>
                <w:webHidden/>
              </w:rPr>
              <w:fldChar w:fldCharType="end"/>
            </w:r>
          </w:hyperlink>
        </w:p>
        <w:p w14:paraId="6747C3F1" w14:textId="6BB65D23" w:rsidR="002210A6" w:rsidRDefault="002210A6">
          <w:pPr>
            <w:pStyle w:val="TOC2"/>
            <w:tabs>
              <w:tab w:val="right" w:leader="dot" w:pos="8296"/>
            </w:tabs>
            <w:rPr>
              <w:rFonts w:cstheme="minorBidi"/>
              <w:noProof/>
              <w:kern w:val="2"/>
              <w:sz w:val="21"/>
            </w:rPr>
          </w:pPr>
          <w:hyperlink w:anchor="_Toc530315743" w:history="1">
            <w:r w:rsidRPr="00A8653D">
              <w:rPr>
                <w:rStyle w:val="af1"/>
                <w:noProof/>
              </w:rPr>
              <w:t xml:space="preserve">3.3 </w:t>
            </w:r>
            <w:r w:rsidRPr="00A8653D">
              <w:rPr>
                <w:rStyle w:val="af1"/>
                <w:noProof/>
              </w:rPr>
              <w:t>进度</w:t>
            </w:r>
            <w:r>
              <w:rPr>
                <w:noProof/>
                <w:webHidden/>
              </w:rPr>
              <w:tab/>
            </w:r>
            <w:r>
              <w:rPr>
                <w:noProof/>
                <w:webHidden/>
              </w:rPr>
              <w:fldChar w:fldCharType="begin"/>
            </w:r>
            <w:r>
              <w:rPr>
                <w:noProof/>
                <w:webHidden/>
              </w:rPr>
              <w:instrText xml:space="preserve"> PAGEREF _Toc530315743 \h </w:instrText>
            </w:r>
            <w:r>
              <w:rPr>
                <w:noProof/>
                <w:webHidden/>
              </w:rPr>
            </w:r>
            <w:r>
              <w:rPr>
                <w:noProof/>
                <w:webHidden/>
              </w:rPr>
              <w:fldChar w:fldCharType="separate"/>
            </w:r>
            <w:r>
              <w:rPr>
                <w:noProof/>
                <w:webHidden/>
              </w:rPr>
              <w:t>15</w:t>
            </w:r>
            <w:r>
              <w:rPr>
                <w:noProof/>
                <w:webHidden/>
              </w:rPr>
              <w:fldChar w:fldCharType="end"/>
            </w:r>
          </w:hyperlink>
        </w:p>
        <w:p w14:paraId="4734E817" w14:textId="27C2F815" w:rsidR="002210A6" w:rsidRDefault="002210A6">
          <w:pPr>
            <w:pStyle w:val="TOC2"/>
            <w:tabs>
              <w:tab w:val="right" w:leader="dot" w:pos="8296"/>
            </w:tabs>
            <w:rPr>
              <w:rFonts w:cstheme="minorBidi"/>
              <w:noProof/>
              <w:kern w:val="2"/>
              <w:sz w:val="21"/>
            </w:rPr>
          </w:pPr>
          <w:hyperlink w:anchor="_Toc530315744" w:history="1">
            <w:r w:rsidRPr="00A8653D">
              <w:rPr>
                <w:rStyle w:val="af1"/>
                <w:noProof/>
              </w:rPr>
              <w:t xml:space="preserve">3.4 </w:t>
            </w:r>
            <w:r w:rsidRPr="00A8653D">
              <w:rPr>
                <w:rStyle w:val="af1"/>
                <w:noProof/>
              </w:rPr>
              <w:t>预算</w:t>
            </w:r>
            <w:r>
              <w:rPr>
                <w:noProof/>
                <w:webHidden/>
              </w:rPr>
              <w:tab/>
            </w:r>
            <w:r>
              <w:rPr>
                <w:noProof/>
                <w:webHidden/>
              </w:rPr>
              <w:fldChar w:fldCharType="begin"/>
            </w:r>
            <w:r>
              <w:rPr>
                <w:noProof/>
                <w:webHidden/>
              </w:rPr>
              <w:instrText xml:space="preserve"> PAGEREF _Toc530315744 \h </w:instrText>
            </w:r>
            <w:r>
              <w:rPr>
                <w:noProof/>
                <w:webHidden/>
              </w:rPr>
            </w:r>
            <w:r>
              <w:rPr>
                <w:noProof/>
                <w:webHidden/>
              </w:rPr>
              <w:fldChar w:fldCharType="separate"/>
            </w:r>
            <w:r>
              <w:rPr>
                <w:noProof/>
                <w:webHidden/>
              </w:rPr>
              <w:t>16</w:t>
            </w:r>
            <w:r>
              <w:rPr>
                <w:noProof/>
                <w:webHidden/>
              </w:rPr>
              <w:fldChar w:fldCharType="end"/>
            </w:r>
          </w:hyperlink>
        </w:p>
        <w:p w14:paraId="53B897A4" w14:textId="4A41C756" w:rsidR="002210A6" w:rsidRDefault="002210A6">
          <w:pPr>
            <w:pStyle w:val="TOC2"/>
            <w:tabs>
              <w:tab w:val="right" w:leader="dot" w:pos="8296"/>
            </w:tabs>
            <w:rPr>
              <w:rFonts w:cstheme="minorBidi"/>
              <w:noProof/>
              <w:kern w:val="2"/>
              <w:sz w:val="21"/>
            </w:rPr>
          </w:pPr>
          <w:hyperlink w:anchor="_Toc530315745" w:history="1">
            <w:r w:rsidRPr="00A8653D">
              <w:rPr>
                <w:rStyle w:val="af1"/>
                <w:noProof/>
              </w:rPr>
              <w:t xml:space="preserve">3.5 </w:t>
            </w:r>
            <w:r w:rsidRPr="00A8653D">
              <w:rPr>
                <w:rStyle w:val="af1"/>
                <w:noProof/>
              </w:rPr>
              <w:t>关键问题</w:t>
            </w:r>
            <w:r>
              <w:rPr>
                <w:noProof/>
                <w:webHidden/>
              </w:rPr>
              <w:tab/>
            </w:r>
            <w:r>
              <w:rPr>
                <w:noProof/>
                <w:webHidden/>
              </w:rPr>
              <w:fldChar w:fldCharType="begin"/>
            </w:r>
            <w:r>
              <w:rPr>
                <w:noProof/>
                <w:webHidden/>
              </w:rPr>
              <w:instrText xml:space="preserve"> PAGEREF _Toc530315745 \h </w:instrText>
            </w:r>
            <w:r>
              <w:rPr>
                <w:noProof/>
                <w:webHidden/>
              </w:rPr>
            </w:r>
            <w:r>
              <w:rPr>
                <w:noProof/>
                <w:webHidden/>
              </w:rPr>
              <w:fldChar w:fldCharType="separate"/>
            </w:r>
            <w:r>
              <w:rPr>
                <w:noProof/>
                <w:webHidden/>
              </w:rPr>
              <w:t>17</w:t>
            </w:r>
            <w:r>
              <w:rPr>
                <w:noProof/>
                <w:webHidden/>
              </w:rPr>
              <w:fldChar w:fldCharType="end"/>
            </w:r>
          </w:hyperlink>
        </w:p>
        <w:p w14:paraId="6B9E4DE2" w14:textId="51DCC488" w:rsidR="002210A6" w:rsidRDefault="002210A6">
          <w:pPr>
            <w:pStyle w:val="TOC1"/>
            <w:tabs>
              <w:tab w:val="right" w:leader="dot" w:pos="8296"/>
            </w:tabs>
            <w:rPr>
              <w:noProof/>
            </w:rPr>
          </w:pPr>
          <w:hyperlink w:anchor="_Toc530315746" w:history="1">
            <w:r w:rsidRPr="00A8653D">
              <w:rPr>
                <w:rStyle w:val="af1"/>
                <w:rFonts w:asciiTheme="majorEastAsia" w:hAnsiTheme="majorEastAsia"/>
                <w:noProof/>
              </w:rPr>
              <w:t>4 支持条件</w:t>
            </w:r>
            <w:r>
              <w:rPr>
                <w:noProof/>
                <w:webHidden/>
              </w:rPr>
              <w:tab/>
            </w:r>
            <w:r>
              <w:rPr>
                <w:noProof/>
                <w:webHidden/>
              </w:rPr>
              <w:fldChar w:fldCharType="begin"/>
            </w:r>
            <w:r>
              <w:rPr>
                <w:noProof/>
                <w:webHidden/>
              </w:rPr>
              <w:instrText xml:space="preserve"> PAGEREF _Toc530315746 \h </w:instrText>
            </w:r>
            <w:r>
              <w:rPr>
                <w:noProof/>
                <w:webHidden/>
              </w:rPr>
            </w:r>
            <w:r>
              <w:rPr>
                <w:noProof/>
                <w:webHidden/>
              </w:rPr>
              <w:fldChar w:fldCharType="separate"/>
            </w:r>
            <w:r>
              <w:rPr>
                <w:noProof/>
                <w:webHidden/>
              </w:rPr>
              <w:t>17</w:t>
            </w:r>
            <w:r>
              <w:rPr>
                <w:noProof/>
                <w:webHidden/>
              </w:rPr>
              <w:fldChar w:fldCharType="end"/>
            </w:r>
          </w:hyperlink>
        </w:p>
        <w:p w14:paraId="331ED91A" w14:textId="4210BBAF" w:rsidR="002210A6" w:rsidRDefault="002210A6">
          <w:pPr>
            <w:pStyle w:val="TOC2"/>
            <w:tabs>
              <w:tab w:val="right" w:leader="dot" w:pos="8296"/>
            </w:tabs>
            <w:rPr>
              <w:rFonts w:cstheme="minorBidi"/>
              <w:noProof/>
              <w:kern w:val="2"/>
              <w:sz w:val="21"/>
            </w:rPr>
          </w:pPr>
          <w:hyperlink w:anchor="_Toc530315747" w:history="1">
            <w:r w:rsidRPr="00A8653D">
              <w:rPr>
                <w:rStyle w:val="af1"/>
                <w:noProof/>
              </w:rPr>
              <w:t xml:space="preserve">4.1 </w:t>
            </w:r>
            <w:r w:rsidRPr="00A8653D">
              <w:rPr>
                <w:rStyle w:val="af1"/>
                <w:noProof/>
              </w:rPr>
              <w:t>计算机系统支持</w:t>
            </w:r>
            <w:r>
              <w:rPr>
                <w:noProof/>
                <w:webHidden/>
              </w:rPr>
              <w:tab/>
            </w:r>
            <w:r>
              <w:rPr>
                <w:noProof/>
                <w:webHidden/>
              </w:rPr>
              <w:fldChar w:fldCharType="begin"/>
            </w:r>
            <w:r>
              <w:rPr>
                <w:noProof/>
                <w:webHidden/>
              </w:rPr>
              <w:instrText xml:space="preserve"> PAGEREF _Toc530315747 \h </w:instrText>
            </w:r>
            <w:r>
              <w:rPr>
                <w:noProof/>
                <w:webHidden/>
              </w:rPr>
            </w:r>
            <w:r>
              <w:rPr>
                <w:noProof/>
                <w:webHidden/>
              </w:rPr>
              <w:fldChar w:fldCharType="separate"/>
            </w:r>
            <w:r>
              <w:rPr>
                <w:noProof/>
                <w:webHidden/>
              </w:rPr>
              <w:t>17</w:t>
            </w:r>
            <w:r>
              <w:rPr>
                <w:noProof/>
                <w:webHidden/>
              </w:rPr>
              <w:fldChar w:fldCharType="end"/>
            </w:r>
          </w:hyperlink>
        </w:p>
        <w:p w14:paraId="417B99FB" w14:textId="5CB37B91" w:rsidR="002210A6" w:rsidRDefault="002210A6">
          <w:pPr>
            <w:pStyle w:val="TOC2"/>
            <w:tabs>
              <w:tab w:val="right" w:leader="dot" w:pos="8296"/>
            </w:tabs>
            <w:rPr>
              <w:rFonts w:cstheme="minorBidi"/>
              <w:noProof/>
              <w:kern w:val="2"/>
              <w:sz w:val="21"/>
            </w:rPr>
          </w:pPr>
          <w:hyperlink w:anchor="_Toc530315748" w:history="1">
            <w:r w:rsidRPr="00A8653D">
              <w:rPr>
                <w:rStyle w:val="af1"/>
                <w:noProof/>
              </w:rPr>
              <w:t xml:space="preserve">4.2 </w:t>
            </w:r>
            <w:r w:rsidRPr="00A8653D">
              <w:rPr>
                <w:rStyle w:val="af1"/>
                <w:noProof/>
              </w:rPr>
              <w:t>需由用户承担的工作</w:t>
            </w:r>
            <w:r>
              <w:rPr>
                <w:noProof/>
                <w:webHidden/>
              </w:rPr>
              <w:tab/>
            </w:r>
            <w:r>
              <w:rPr>
                <w:noProof/>
                <w:webHidden/>
              </w:rPr>
              <w:fldChar w:fldCharType="begin"/>
            </w:r>
            <w:r>
              <w:rPr>
                <w:noProof/>
                <w:webHidden/>
              </w:rPr>
              <w:instrText xml:space="preserve"> PAGEREF _Toc530315748 \h </w:instrText>
            </w:r>
            <w:r>
              <w:rPr>
                <w:noProof/>
                <w:webHidden/>
              </w:rPr>
            </w:r>
            <w:r>
              <w:rPr>
                <w:noProof/>
                <w:webHidden/>
              </w:rPr>
              <w:fldChar w:fldCharType="separate"/>
            </w:r>
            <w:r>
              <w:rPr>
                <w:noProof/>
                <w:webHidden/>
              </w:rPr>
              <w:t>18</w:t>
            </w:r>
            <w:r>
              <w:rPr>
                <w:noProof/>
                <w:webHidden/>
              </w:rPr>
              <w:fldChar w:fldCharType="end"/>
            </w:r>
          </w:hyperlink>
        </w:p>
        <w:p w14:paraId="3DCEFC5D" w14:textId="7F7639A2" w:rsidR="002210A6" w:rsidRDefault="002210A6">
          <w:pPr>
            <w:pStyle w:val="TOC2"/>
            <w:tabs>
              <w:tab w:val="right" w:leader="dot" w:pos="8296"/>
            </w:tabs>
            <w:rPr>
              <w:rFonts w:cstheme="minorBidi"/>
              <w:noProof/>
              <w:kern w:val="2"/>
              <w:sz w:val="21"/>
            </w:rPr>
          </w:pPr>
          <w:hyperlink w:anchor="_Toc530315749" w:history="1">
            <w:r w:rsidRPr="00A8653D">
              <w:rPr>
                <w:rStyle w:val="af1"/>
                <w:noProof/>
              </w:rPr>
              <w:t xml:space="preserve">4.3 </w:t>
            </w:r>
            <w:r w:rsidRPr="00A8653D">
              <w:rPr>
                <w:rStyle w:val="af1"/>
                <w:noProof/>
              </w:rPr>
              <w:t>外界提供条件</w:t>
            </w:r>
            <w:r>
              <w:rPr>
                <w:noProof/>
                <w:webHidden/>
              </w:rPr>
              <w:tab/>
            </w:r>
            <w:r>
              <w:rPr>
                <w:noProof/>
                <w:webHidden/>
              </w:rPr>
              <w:fldChar w:fldCharType="begin"/>
            </w:r>
            <w:r>
              <w:rPr>
                <w:noProof/>
                <w:webHidden/>
              </w:rPr>
              <w:instrText xml:space="preserve"> PAGEREF _Toc530315749 \h </w:instrText>
            </w:r>
            <w:r>
              <w:rPr>
                <w:noProof/>
                <w:webHidden/>
              </w:rPr>
            </w:r>
            <w:r>
              <w:rPr>
                <w:noProof/>
                <w:webHidden/>
              </w:rPr>
              <w:fldChar w:fldCharType="separate"/>
            </w:r>
            <w:r>
              <w:rPr>
                <w:noProof/>
                <w:webHidden/>
              </w:rPr>
              <w:t>18</w:t>
            </w:r>
            <w:r>
              <w:rPr>
                <w:noProof/>
                <w:webHidden/>
              </w:rPr>
              <w:fldChar w:fldCharType="end"/>
            </w:r>
          </w:hyperlink>
        </w:p>
        <w:p w14:paraId="48B44EE1" w14:textId="4ABE9973" w:rsidR="002210A6" w:rsidRDefault="002210A6">
          <w:pPr>
            <w:pStyle w:val="TOC1"/>
            <w:tabs>
              <w:tab w:val="right" w:leader="dot" w:pos="8296"/>
            </w:tabs>
            <w:rPr>
              <w:noProof/>
            </w:rPr>
          </w:pPr>
          <w:hyperlink w:anchor="_Toc530315750" w:history="1">
            <w:r w:rsidRPr="00A8653D">
              <w:rPr>
                <w:rStyle w:val="af1"/>
                <w:noProof/>
              </w:rPr>
              <w:t xml:space="preserve">5 </w:t>
            </w:r>
            <w:r w:rsidRPr="00A8653D">
              <w:rPr>
                <w:rStyle w:val="af1"/>
                <w:noProof/>
              </w:rPr>
              <w:t>质量管理计划</w:t>
            </w:r>
            <w:r>
              <w:rPr>
                <w:noProof/>
                <w:webHidden/>
              </w:rPr>
              <w:tab/>
            </w:r>
            <w:r>
              <w:rPr>
                <w:noProof/>
                <w:webHidden/>
              </w:rPr>
              <w:fldChar w:fldCharType="begin"/>
            </w:r>
            <w:r>
              <w:rPr>
                <w:noProof/>
                <w:webHidden/>
              </w:rPr>
              <w:instrText xml:space="preserve"> PAGEREF _Toc530315750 \h </w:instrText>
            </w:r>
            <w:r>
              <w:rPr>
                <w:noProof/>
                <w:webHidden/>
              </w:rPr>
            </w:r>
            <w:r>
              <w:rPr>
                <w:noProof/>
                <w:webHidden/>
              </w:rPr>
              <w:fldChar w:fldCharType="separate"/>
            </w:r>
            <w:r>
              <w:rPr>
                <w:noProof/>
                <w:webHidden/>
              </w:rPr>
              <w:t>18</w:t>
            </w:r>
            <w:r>
              <w:rPr>
                <w:noProof/>
                <w:webHidden/>
              </w:rPr>
              <w:fldChar w:fldCharType="end"/>
            </w:r>
          </w:hyperlink>
        </w:p>
        <w:p w14:paraId="4842F870" w14:textId="6977DE6A" w:rsidR="002210A6" w:rsidRDefault="002210A6">
          <w:pPr>
            <w:pStyle w:val="TOC2"/>
            <w:tabs>
              <w:tab w:val="right" w:leader="dot" w:pos="8296"/>
            </w:tabs>
            <w:rPr>
              <w:rFonts w:cstheme="minorBidi"/>
              <w:noProof/>
              <w:kern w:val="2"/>
              <w:sz w:val="21"/>
            </w:rPr>
          </w:pPr>
          <w:hyperlink w:anchor="_Toc530315751" w:history="1">
            <w:r w:rsidRPr="00A8653D">
              <w:rPr>
                <w:rStyle w:val="af1"/>
                <w:noProof/>
              </w:rPr>
              <w:t xml:space="preserve">5.1 </w:t>
            </w:r>
            <w:r w:rsidRPr="00A8653D">
              <w:rPr>
                <w:rStyle w:val="af1"/>
                <w:noProof/>
              </w:rPr>
              <w:t>项目采用的质量标准</w:t>
            </w:r>
            <w:r>
              <w:rPr>
                <w:noProof/>
                <w:webHidden/>
              </w:rPr>
              <w:tab/>
            </w:r>
            <w:r>
              <w:rPr>
                <w:noProof/>
                <w:webHidden/>
              </w:rPr>
              <w:fldChar w:fldCharType="begin"/>
            </w:r>
            <w:r>
              <w:rPr>
                <w:noProof/>
                <w:webHidden/>
              </w:rPr>
              <w:instrText xml:space="preserve"> PAGEREF _Toc530315751 \h </w:instrText>
            </w:r>
            <w:r>
              <w:rPr>
                <w:noProof/>
                <w:webHidden/>
              </w:rPr>
            </w:r>
            <w:r>
              <w:rPr>
                <w:noProof/>
                <w:webHidden/>
              </w:rPr>
              <w:fldChar w:fldCharType="separate"/>
            </w:r>
            <w:r>
              <w:rPr>
                <w:noProof/>
                <w:webHidden/>
              </w:rPr>
              <w:t>18</w:t>
            </w:r>
            <w:r>
              <w:rPr>
                <w:noProof/>
                <w:webHidden/>
              </w:rPr>
              <w:fldChar w:fldCharType="end"/>
            </w:r>
          </w:hyperlink>
        </w:p>
        <w:p w14:paraId="4C41AD57" w14:textId="24BDDFBF" w:rsidR="002210A6" w:rsidRDefault="002210A6">
          <w:pPr>
            <w:pStyle w:val="TOC3"/>
            <w:tabs>
              <w:tab w:val="right" w:leader="dot" w:pos="8296"/>
            </w:tabs>
            <w:rPr>
              <w:rFonts w:cstheme="minorBidi"/>
              <w:noProof/>
              <w:kern w:val="2"/>
              <w:sz w:val="21"/>
            </w:rPr>
          </w:pPr>
          <w:hyperlink w:anchor="_Toc530315752" w:history="1">
            <w:r w:rsidRPr="00A8653D">
              <w:rPr>
                <w:rStyle w:val="af1"/>
                <w:noProof/>
              </w:rPr>
              <w:t xml:space="preserve">5.1.1 </w:t>
            </w:r>
            <w:r w:rsidRPr="00A8653D">
              <w:rPr>
                <w:rStyle w:val="af1"/>
                <w:noProof/>
              </w:rPr>
              <w:t>文档模板</w:t>
            </w:r>
            <w:r>
              <w:rPr>
                <w:noProof/>
                <w:webHidden/>
              </w:rPr>
              <w:tab/>
            </w:r>
            <w:r>
              <w:rPr>
                <w:noProof/>
                <w:webHidden/>
              </w:rPr>
              <w:fldChar w:fldCharType="begin"/>
            </w:r>
            <w:r>
              <w:rPr>
                <w:noProof/>
                <w:webHidden/>
              </w:rPr>
              <w:instrText xml:space="preserve"> PAGEREF _Toc530315752 \h </w:instrText>
            </w:r>
            <w:r>
              <w:rPr>
                <w:noProof/>
                <w:webHidden/>
              </w:rPr>
            </w:r>
            <w:r>
              <w:rPr>
                <w:noProof/>
                <w:webHidden/>
              </w:rPr>
              <w:fldChar w:fldCharType="separate"/>
            </w:r>
            <w:r>
              <w:rPr>
                <w:noProof/>
                <w:webHidden/>
              </w:rPr>
              <w:t>18</w:t>
            </w:r>
            <w:r>
              <w:rPr>
                <w:noProof/>
                <w:webHidden/>
              </w:rPr>
              <w:fldChar w:fldCharType="end"/>
            </w:r>
          </w:hyperlink>
        </w:p>
        <w:p w14:paraId="0EA3B57B" w14:textId="26DB9D0D" w:rsidR="002210A6" w:rsidRDefault="002210A6">
          <w:pPr>
            <w:pStyle w:val="TOC3"/>
            <w:tabs>
              <w:tab w:val="right" w:leader="dot" w:pos="8296"/>
            </w:tabs>
            <w:rPr>
              <w:rFonts w:cstheme="minorBidi"/>
              <w:noProof/>
              <w:kern w:val="2"/>
              <w:sz w:val="21"/>
            </w:rPr>
          </w:pPr>
          <w:hyperlink w:anchor="_Toc530315753" w:history="1">
            <w:r w:rsidRPr="00A8653D">
              <w:rPr>
                <w:rStyle w:val="af1"/>
                <w:noProof/>
              </w:rPr>
              <w:t xml:space="preserve">5.1.2 </w:t>
            </w:r>
            <w:r w:rsidRPr="00A8653D">
              <w:rPr>
                <w:rStyle w:val="af1"/>
                <w:noProof/>
              </w:rPr>
              <w:t>组内协定标准</w:t>
            </w:r>
            <w:r>
              <w:rPr>
                <w:noProof/>
                <w:webHidden/>
              </w:rPr>
              <w:tab/>
            </w:r>
            <w:r>
              <w:rPr>
                <w:noProof/>
                <w:webHidden/>
              </w:rPr>
              <w:fldChar w:fldCharType="begin"/>
            </w:r>
            <w:r>
              <w:rPr>
                <w:noProof/>
                <w:webHidden/>
              </w:rPr>
              <w:instrText xml:space="preserve"> PAGEREF _Toc530315753 \h </w:instrText>
            </w:r>
            <w:r>
              <w:rPr>
                <w:noProof/>
                <w:webHidden/>
              </w:rPr>
            </w:r>
            <w:r>
              <w:rPr>
                <w:noProof/>
                <w:webHidden/>
              </w:rPr>
              <w:fldChar w:fldCharType="separate"/>
            </w:r>
            <w:r>
              <w:rPr>
                <w:noProof/>
                <w:webHidden/>
              </w:rPr>
              <w:t>18</w:t>
            </w:r>
            <w:r>
              <w:rPr>
                <w:noProof/>
                <w:webHidden/>
              </w:rPr>
              <w:fldChar w:fldCharType="end"/>
            </w:r>
          </w:hyperlink>
        </w:p>
        <w:p w14:paraId="3975DF1D" w14:textId="5B2F646A" w:rsidR="002210A6" w:rsidRDefault="002210A6">
          <w:pPr>
            <w:pStyle w:val="TOC2"/>
            <w:tabs>
              <w:tab w:val="right" w:leader="dot" w:pos="8296"/>
            </w:tabs>
            <w:rPr>
              <w:rFonts w:cstheme="minorBidi"/>
              <w:noProof/>
              <w:kern w:val="2"/>
              <w:sz w:val="21"/>
            </w:rPr>
          </w:pPr>
          <w:hyperlink w:anchor="_Toc530315754" w:history="1">
            <w:r w:rsidRPr="00A8653D">
              <w:rPr>
                <w:rStyle w:val="af1"/>
                <w:noProof/>
              </w:rPr>
              <w:t xml:space="preserve">5.2 </w:t>
            </w:r>
            <w:r w:rsidRPr="00A8653D">
              <w:rPr>
                <w:rStyle w:val="af1"/>
                <w:noProof/>
              </w:rPr>
              <w:t>管理质量</w:t>
            </w:r>
            <w:r>
              <w:rPr>
                <w:noProof/>
                <w:webHidden/>
              </w:rPr>
              <w:tab/>
            </w:r>
            <w:r>
              <w:rPr>
                <w:noProof/>
                <w:webHidden/>
              </w:rPr>
              <w:fldChar w:fldCharType="begin"/>
            </w:r>
            <w:r>
              <w:rPr>
                <w:noProof/>
                <w:webHidden/>
              </w:rPr>
              <w:instrText xml:space="preserve"> PAGEREF _Toc530315754 \h </w:instrText>
            </w:r>
            <w:r>
              <w:rPr>
                <w:noProof/>
                <w:webHidden/>
              </w:rPr>
            </w:r>
            <w:r>
              <w:rPr>
                <w:noProof/>
                <w:webHidden/>
              </w:rPr>
              <w:fldChar w:fldCharType="separate"/>
            </w:r>
            <w:r>
              <w:rPr>
                <w:noProof/>
                <w:webHidden/>
              </w:rPr>
              <w:t>19</w:t>
            </w:r>
            <w:r>
              <w:rPr>
                <w:noProof/>
                <w:webHidden/>
              </w:rPr>
              <w:fldChar w:fldCharType="end"/>
            </w:r>
          </w:hyperlink>
        </w:p>
        <w:p w14:paraId="79FD348C" w14:textId="6C11AC38" w:rsidR="002210A6" w:rsidRDefault="002210A6">
          <w:pPr>
            <w:pStyle w:val="TOC3"/>
            <w:tabs>
              <w:tab w:val="right" w:leader="dot" w:pos="8296"/>
            </w:tabs>
            <w:rPr>
              <w:rFonts w:cstheme="minorBidi"/>
              <w:noProof/>
              <w:kern w:val="2"/>
              <w:sz w:val="21"/>
            </w:rPr>
          </w:pPr>
          <w:hyperlink w:anchor="_Toc530315755" w:history="1">
            <w:r w:rsidRPr="00A8653D">
              <w:rPr>
                <w:rStyle w:val="af1"/>
                <w:noProof/>
              </w:rPr>
              <w:t xml:space="preserve">5.2.1 </w:t>
            </w:r>
            <w:r w:rsidRPr="00A8653D">
              <w:rPr>
                <w:rStyle w:val="af1"/>
                <w:noProof/>
              </w:rPr>
              <w:t>质量保证小组</w:t>
            </w:r>
            <w:r>
              <w:rPr>
                <w:noProof/>
                <w:webHidden/>
              </w:rPr>
              <w:tab/>
            </w:r>
            <w:r>
              <w:rPr>
                <w:noProof/>
                <w:webHidden/>
              </w:rPr>
              <w:fldChar w:fldCharType="begin"/>
            </w:r>
            <w:r>
              <w:rPr>
                <w:noProof/>
                <w:webHidden/>
              </w:rPr>
              <w:instrText xml:space="preserve"> PAGEREF _Toc530315755 \h </w:instrText>
            </w:r>
            <w:r>
              <w:rPr>
                <w:noProof/>
                <w:webHidden/>
              </w:rPr>
            </w:r>
            <w:r>
              <w:rPr>
                <w:noProof/>
                <w:webHidden/>
              </w:rPr>
              <w:fldChar w:fldCharType="separate"/>
            </w:r>
            <w:r>
              <w:rPr>
                <w:noProof/>
                <w:webHidden/>
              </w:rPr>
              <w:t>19</w:t>
            </w:r>
            <w:r>
              <w:rPr>
                <w:noProof/>
                <w:webHidden/>
              </w:rPr>
              <w:fldChar w:fldCharType="end"/>
            </w:r>
          </w:hyperlink>
        </w:p>
        <w:p w14:paraId="01D5D6F9" w14:textId="5DCFD240" w:rsidR="002210A6" w:rsidRDefault="002210A6">
          <w:pPr>
            <w:pStyle w:val="TOC3"/>
            <w:tabs>
              <w:tab w:val="right" w:leader="dot" w:pos="8296"/>
            </w:tabs>
            <w:rPr>
              <w:rFonts w:cstheme="minorBidi"/>
              <w:noProof/>
              <w:kern w:val="2"/>
              <w:sz w:val="21"/>
            </w:rPr>
          </w:pPr>
          <w:hyperlink w:anchor="_Toc530315756" w:history="1">
            <w:r w:rsidRPr="00A8653D">
              <w:rPr>
                <w:rStyle w:val="af1"/>
                <w:noProof/>
              </w:rPr>
              <w:t xml:space="preserve">5.2.2 </w:t>
            </w:r>
            <w:r w:rsidRPr="00A8653D">
              <w:rPr>
                <w:rStyle w:val="af1"/>
                <w:noProof/>
              </w:rPr>
              <w:t>质量管理工具</w:t>
            </w:r>
            <w:r>
              <w:rPr>
                <w:noProof/>
                <w:webHidden/>
              </w:rPr>
              <w:tab/>
            </w:r>
            <w:r>
              <w:rPr>
                <w:noProof/>
                <w:webHidden/>
              </w:rPr>
              <w:fldChar w:fldCharType="begin"/>
            </w:r>
            <w:r>
              <w:rPr>
                <w:noProof/>
                <w:webHidden/>
              </w:rPr>
              <w:instrText xml:space="preserve"> PAGEREF _Toc530315756 \h </w:instrText>
            </w:r>
            <w:r>
              <w:rPr>
                <w:noProof/>
                <w:webHidden/>
              </w:rPr>
            </w:r>
            <w:r>
              <w:rPr>
                <w:noProof/>
                <w:webHidden/>
              </w:rPr>
              <w:fldChar w:fldCharType="separate"/>
            </w:r>
            <w:r>
              <w:rPr>
                <w:noProof/>
                <w:webHidden/>
              </w:rPr>
              <w:t>19</w:t>
            </w:r>
            <w:r>
              <w:rPr>
                <w:noProof/>
                <w:webHidden/>
              </w:rPr>
              <w:fldChar w:fldCharType="end"/>
            </w:r>
          </w:hyperlink>
        </w:p>
        <w:p w14:paraId="03A4C888" w14:textId="3220209C" w:rsidR="002210A6" w:rsidRDefault="002210A6">
          <w:pPr>
            <w:pStyle w:val="TOC3"/>
            <w:tabs>
              <w:tab w:val="right" w:leader="dot" w:pos="8296"/>
            </w:tabs>
            <w:rPr>
              <w:rFonts w:cstheme="minorBidi"/>
              <w:noProof/>
              <w:kern w:val="2"/>
              <w:sz w:val="21"/>
            </w:rPr>
          </w:pPr>
          <w:hyperlink w:anchor="_Toc530315757" w:history="1">
            <w:r w:rsidRPr="00A8653D">
              <w:rPr>
                <w:rStyle w:val="af1"/>
                <w:noProof/>
              </w:rPr>
              <w:t xml:space="preserve">5.2.3 </w:t>
            </w:r>
            <w:r w:rsidRPr="00A8653D">
              <w:rPr>
                <w:rStyle w:val="af1"/>
                <w:noProof/>
              </w:rPr>
              <w:t>质量测试</w:t>
            </w:r>
            <w:r>
              <w:rPr>
                <w:noProof/>
                <w:webHidden/>
              </w:rPr>
              <w:tab/>
            </w:r>
            <w:r>
              <w:rPr>
                <w:noProof/>
                <w:webHidden/>
              </w:rPr>
              <w:fldChar w:fldCharType="begin"/>
            </w:r>
            <w:r>
              <w:rPr>
                <w:noProof/>
                <w:webHidden/>
              </w:rPr>
              <w:instrText xml:space="preserve"> PAGEREF _Toc530315757 \h </w:instrText>
            </w:r>
            <w:r>
              <w:rPr>
                <w:noProof/>
                <w:webHidden/>
              </w:rPr>
            </w:r>
            <w:r>
              <w:rPr>
                <w:noProof/>
                <w:webHidden/>
              </w:rPr>
              <w:fldChar w:fldCharType="separate"/>
            </w:r>
            <w:r>
              <w:rPr>
                <w:noProof/>
                <w:webHidden/>
              </w:rPr>
              <w:t>19</w:t>
            </w:r>
            <w:r>
              <w:rPr>
                <w:noProof/>
                <w:webHidden/>
              </w:rPr>
              <w:fldChar w:fldCharType="end"/>
            </w:r>
          </w:hyperlink>
        </w:p>
        <w:p w14:paraId="63ADB41E" w14:textId="701DFE76" w:rsidR="002210A6" w:rsidRDefault="002210A6">
          <w:pPr>
            <w:pStyle w:val="TOC2"/>
            <w:tabs>
              <w:tab w:val="right" w:leader="dot" w:pos="8296"/>
            </w:tabs>
            <w:rPr>
              <w:rFonts w:cstheme="minorBidi"/>
              <w:noProof/>
              <w:kern w:val="2"/>
              <w:sz w:val="21"/>
            </w:rPr>
          </w:pPr>
          <w:hyperlink w:anchor="_Toc530315758" w:history="1">
            <w:r w:rsidRPr="00A8653D">
              <w:rPr>
                <w:rStyle w:val="af1"/>
                <w:noProof/>
              </w:rPr>
              <w:t xml:space="preserve">5.3 </w:t>
            </w:r>
            <w:r w:rsidRPr="00A8653D">
              <w:rPr>
                <w:rStyle w:val="af1"/>
                <w:noProof/>
              </w:rPr>
              <w:t>控制质量</w:t>
            </w:r>
            <w:r>
              <w:rPr>
                <w:noProof/>
                <w:webHidden/>
              </w:rPr>
              <w:tab/>
            </w:r>
            <w:r>
              <w:rPr>
                <w:noProof/>
                <w:webHidden/>
              </w:rPr>
              <w:fldChar w:fldCharType="begin"/>
            </w:r>
            <w:r>
              <w:rPr>
                <w:noProof/>
                <w:webHidden/>
              </w:rPr>
              <w:instrText xml:space="preserve"> PAGEREF _Toc530315758 \h </w:instrText>
            </w:r>
            <w:r>
              <w:rPr>
                <w:noProof/>
                <w:webHidden/>
              </w:rPr>
            </w:r>
            <w:r>
              <w:rPr>
                <w:noProof/>
                <w:webHidden/>
              </w:rPr>
              <w:fldChar w:fldCharType="separate"/>
            </w:r>
            <w:r>
              <w:rPr>
                <w:noProof/>
                <w:webHidden/>
              </w:rPr>
              <w:t>19</w:t>
            </w:r>
            <w:r>
              <w:rPr>
                <w:noProof/>
                <w:webHidden/>
              </w:rPr>
              <w:fldChar w:fldCharType="end"/>
            </w:r>
          </w:hyperlink>
        </w:p>
        <w:p w14:paraId="19E3C1E7" w14:textId="09CECE65" w:rsidR="002210A6" w:rsidRDefault="002210A6">
          <w:pPr>
            <w:pStyle w:val="TOC3"/>
            <w:tabs>
              <w:tab w:val="right" w:leader="dot" w:pos="8296"/>
            </w:tabs>
            <w:rPr>
              <w:rFonts w:cstheme="minorBidi"/>
              <w:noProof/>
              <w:kern w:val="2"/>
              <w:sz w:val="21"/>
            </w:rPr>
          </w:pPr>
          <w:hyperlink w:anchor="_Toc530315759" w:history="1">
            <w:r w:rsidRPr="00A8653D">
              <w:rPr>
                <w:rStyle w:val="af1"/>
                <w:noProof/>
              </w:rPr>
              <w:t xml:space="preserve">5.3.1 </w:t>
            </w:r>
            <w:r w:rsidRPr="00A8653D">
              <w:rPr>
                <w:rStyle w:val="af1"/>
                <w:noProof/>
              </w:rPr>
              <w:t>需要质量审查的项目可交付成果和过程</w:t>
            </w:r>
            <w:r>
              <w:rPr>
                <w:noProof/>
                <w:webHidden/>
              </w:rPr>
              <w:tab/>
            </w:r>
            <w:r>
              <w:rPr>
                <w:noProof/>
                <w:webHidden/>
              </w:rPr>
              <w:fldChar w:fldCharType="begin"/>
            </w:r>
            <w:r>
              <w:rPr>
                <w:noProof/>
                <w:webHidden/>
              </w:rPr>
              <w:instrText xml:space="preserve"> PAGEREF _Toc530315759 \h </w:instrText>
            </w:r>
            <w:r>
              <w:rPr>
                <w:noProof/>
                <w:webHidden/>
              </w:rPr>
            </w:r>
            <w:r>
              <w:rPr>
                <w:noProof/>
                <w:webHidden/>
              </w:rPr>
              <w:fldChar w:fldCharType="separate"/>
            </w:r>
            <w:r>
              <w:rPr>
                <w:noProof/>
                <w:webHidden/>
              </w:rPr>
              <w:t>19</w:t>
            </w:r>
            <w:r>
              <w:rPr>
                <w:noProof/>
                <w:webHidden/>
              </w:rPr>
              <w:fldChar w:fldCharType="end"/>
            </w:r>
          </w:hyperlink>
        </w:p>
        <w:p w14:paraId="51926B65" w14:textId="6137E185" w:rsidR="002210A6" w:rsidRDefault="002210A6">
          <w:pPr>
            <w:pStyle w:val="TOC3"/>
            <w:tabs>
              <w:tab w:val="right" w:leader="dot" w:pos="8296"/>
            </w:tabs>
            <w:rPr>
              <w:rFonts w:cstheme="minorBidi"/>
              <w:noProof/>
              <w:kern w:val="2"/>
              <w:sz w:val="21"/>
            </w:rPr>
          </w:pPr>
          <w:hyperlink w:anchor="_Toc530315760" w:history="1">
            <w:r w:rsidRPr="00A8653D">
              <w:rPr>
                <w:rStyle w:val="af1"/>
                <w:noProof/>
              </w:rPr>
              <w:t xml:space="preserve">5.3.2 </w:t>
            </w:r>
            <w:r w:rsidRPr="00A8653D">
              <w:rPr>
                <w:rStyle w:val="af1"/>
                <w:noProof/>
              </w:rPr>
              <w:t>问题报告和纠正措施</w:t>
            </w:r>
            <w:r>
              <w:rPr>
                <w:noProof/>
                <w:webHidden/>
              </w:rPr>
              <w:tab/>
            </w:r>
            <w:r>
              <w:rPr>
                <w:noProof/>
                <w:webHidden/>
              </w:rPr>
              <w:fldChar w:fldCharType="begin"/>
            </w:r>
            <w:r>
              <w:rPr>
                <w:noProof/>
                <w:webHidden/>
              </w:rPr>
              <w:instrText xml:space="preserve"> PAGEREF _Toc530315760 \h </w:instrText>
            </w:r>
            <w:r>
              <w:rPr>
                <w:noProof/>
                <w:webHidden/>
              </w:rPr>
            </w:r>
            <w:r>
              <w:rPr>
                <w:noProof/>
                <w:webHidden/>
              </w:rPr>
              <w:fldChar w:fldCharType="separate"/>
            </w:r>
            <w:r>
              <w:rPr>
                <w:noProof/>
                <w:webHidden/>
              </w:rPr>
              <w:t>20</w:t>
            </w:r>
            <w:r>
              <w:rPr>
                <w:noProof/>
                <w:webHidden/>
              </w:rPr>
              <w:fldChar w:fldCharType="end"/>
            </w:r>
          </w:hyperlink>
        </w:p>
        <w:p w14:paraId="792EEF88" w14:textId="716C2C8E" w:rsidR="002210A6" w:rsidRDefault="002210A6">
          <w:pPr>
            <w:pStyle w:val="TOC1"/>
            <w:tabs>
              <w:tab w:val="right" w:leader="dot" w:pos="8296"/>
            </w:tabs>
            <w:rPr>
              <w:noProof/>
            </w:rPr>
          </w:pPr>
          <w:hyperlink w:anchor="_Toc530315761" w:history="1">
            <w:r w:rsidRPr="00A8653D">
              <w:rPr>
                <w:rStyle w:val="af1"/>
                <w:noProof/>
              </w:rPr>
              <w:t xml:space="preserve">6 </w:t>
            </w:r>
            <w:r w:rsidRPr="00A8653D">
              <w:rPr>
                <w:rStyle w:val="af1"/>
                <w:noProof/>
              </w:rPr>
              <w:t>人力资源管理计划</w:t>
            </w:r>
            <w:r>
              <w:rPr>
                <w:noProof/>
                <w:webHidden/>
              </w:rPr>
              <w:tab/>
            </w:r>
            <w:r>
              <w:rPr>
                <w:noProof/>
                <w:webHidden/>
              </w:rPr>
              <w:fldChar w:fldCharType="begin"/>
            </w:r>
            <w:r>
              <w:rPr>
                <w:noProof/>
                <w:webHidden/>
              </w:rPr>
              <w:instrText xml:space="preserve"> PAGEREF _Toc530315761 \h </w:instrText>
            </w:r>
            <w:r>
              <w:rPr>
                <w:noProof/>
                <w:webHidden/>
              </w:rPr>
            </w:r>
            <w:r>
              <w:rPr>
                <w:noProof/>
                <w:webHidden/>
              </w:rPr>
              <w:fldChar w:fldCharType="separate"/>
            </w:r>
            <w:r>
              <w:rPr>
                <w:noProof/>
                <w:webHidden/>
              </w:rPr>
              <w:t>20</w:t>
            </w:r>
            <w:r>
              <w:rPr>
                <w:noProof/>
                <w:webHidden/>
              </w:rPr>
              <w:fldChar w:fldCharType="end"/>
            </w:r>
          </w:hyperlink>
        </w:p>
        <w:p w14:paraId="18A83F8D" w14:textId="3751073B" w:rsidR="002210A6" w:rsidRDefault="002210A6">
          <w:pPr>
            <w:pStyle w:val="TOC2"/>
            <w:tabs>
              <w:tab w:val="right" w:leader="dot" w:pos="8296"/>
            </w:tabs>
            <w:rPr>
              <w:rFonts w:cstheme="minorBidi"/>
              <w:noProof/>
              <w:kern w:val="2"/>
              <w:sz w:val="21"/>
            </w:rPr>
          </w:pPr>
          <w:hyperlink w:anchor="_Toc530315762" w:history="1">
            <w:r w:rsidRPr="00A8653D">
              <w:rPr>
                <w:rStyle w:val="af1"/>
                <w:noProof/>
              </w:rPr>
              <w:t xml:space="preserve">6.1 </w:t>
            </w:r>
            <w:r w:rsidRPr="00A8653D">
              <w:rPr>
                <w:rStyle w:val="af1"/>
                <w:noProof/>
              </w:rPr>
              <w:t>角色和职责</w:t>
            </w:r>
            <w:r>
              <w:rPr>
                <w:noProof/>
                <w:webHidden/>
              </w:rPr>
              <w:tab/>
            </w:r>
            <w:r>
              <w:rPr>
                <w:noProof/>
                <w:webHidden/>
              </w:rPr>
              <w:fldChar w:fldCharType="begin"/>
            </w:r>
            <w:r>
              <w:rPr>
                <w:noProof/>
                <w:webHidden/>
              </w:rPr>
              <w:instrText xml:space="preserve"> PAGEREF _Toc530315762 \h </w:instrText>
            </w:r>
            <w:r>
              <w:rPr>
                <w:noProof/>
                <w:webHidden/>
              </w:rPr>
            </w:r>
            <w:r>
              <w:rPr>
                <w:noProof/>
                <w:webHidden/>
              </w:rPr>
              <w:fldChar w:fldCharType="separate"/>
            </w:r>
            <w:r>
              <w:rPr>
                <w:noProof/>
                <w:webHidden/>
              </w:rPr>
              <w:t>20</w:t>
            </w:r>
            <w:r>
              <w:rPr>
                <w:noProof/>
                <w:webHidden/>
              </w:rPr>
              <w:fldChar w:fldCharType="end"/>
            </w:r>
          </w:hyperlink>
        </w:p>
        <w:p w14:paraId="099AC38A" w14:textId="6E974FE0" w:rsidR="002210A6" w:rsidRDefault="002210A6">
          <w:pPr>
            <w:pStyle w:val="TOC3"/>
            <w:tabs>
              <w:tab w:val="right" w:leader="dot" w:pos="8296"/>
            </w:tabs>
            <w:rPr>
              <w:rFonts w:cstheme="minorBidi"/>
              <w:noProof/>
              <w:kern w:val="2"/>
              <w:sz w:val="21"/>
            </w:rPr>
          </w:pPr>
          <w:hyperlink w:anchor="_Toc530315763" w:history="1">
            <w:r w:rsidRPr="00A8653D">
              <w:rPr>
                <w:rStyle w:val="af1"/>
                <w:noProof/>
              </w:rPr>
              <w:t xml:space="preserve">6.1.1 </w:t>
            </w:r>
            <w:r w:rsidRPr="00A8653D">
              <w:rPr>
                <w:rStyle w:val="af1"/>
                <w:noProof/>
              </w:rPr>
              <w:t>项目经理</w:t>
            </w:r>
            <w:r>
              <w:rPr>
                <w:noProof/>
                <w:webHidden/>
              </w:rPr>
              <w:tab/>
            </w:r>
            <w:r>
              <w:rPr>
                <w:noProof/>
                <w:webHidden/>
              </w:rPr>
              <w:fldChar w:fldCharType="begin"/>
            </w:r>
            <w:r>
              <w:rPr>
                <w:noProof/>
                <w:webHidden/>
              </w:rPr>
              <w:instrText xml:space="preserve"> PAGEREF _Toc530315763 \h </w:instrText>
            </w:r>
            <w:r>
              <w:rPr>
                <w:noProof/>
                <w:webHidden/>
              </w:rPr>
            </w:r>
            <w:r>
              <w:rPr>
                <w:noProof/>
                <w:webHidden/>
              </w:rPr>
              <w:fldChar w:fldCharType="separate"/>
            </w:r>
            <w:r>
              <w:rPr>
                <w:noProof/>
                <w:webHidden/>
              </w:rPr>
              <w:t>20</w:t>
            </w:r>
            <w:r>
              <w:rPr>
                <w:noProof/>
                <w:webHidden/>
              </w:rPr>
              <w:fldChar w:fldCharType="end"/>
            </w:r>
          </w:hyperlink>
        </w:p>
        <w:p w14:paraId="114C4B45" w14:textId="7DBC7D0C" w:rsidR="002210A6" w:rsidRDefault="002210A6">
          <w:pPr>
            <w:pStyle w:val="TOC3"/>
            <w:tabs>
              <w:tab w:val="right" w:leader="dot" w:pos="8296"/>
            </w:tabs>
            <w:rPr>
              <w:rFonts w:cstheme="minorBidi"/>
              <w:noProof/>
              <w:kern w:val="2"/>
              <w:sz w:val="21"/>
            </w:rPr>
          </w:pPr>
          <w:hyperlink w:anchor="_Toc530315764" w:history="1">
            <w:r w:rsidRPr="00A8653D">
              <w:rPr>
                <w:rStyle w:val="af1"/>
                <w:noProof/>
              </w:rPr>
              <w:t xml:space="preserve">6.1.2 </w:t>
            </w:r>
            <w:r w:rsidRPr="00A8653D">
              <w:rPr>
                <w:rStyle w:val="af1"/>
                <w:noProof/>
              </w:rPr>
              <w:t>任务审核员</w:t>
            </w:r>
            <w:r>
              <w:rPr>
                <w:noProof/>
                <w:webHidden/>
              </w:rPr>
              <w:tab/>
            </w:r>
            <w:r>
              <w:rPr>
                <w:noProof/>
                <w:webHidden/>
              </w:rPr>
              <w:fldChar w:fldCharType="begin"/>
            </w:r>
            <w:r>
              <w:rPr>
                <w:noProof/>
                <w:webHidden/>
              </w:rPr>
              <w:instrText xml:space="preserve"> PAGEREF _Toc530315764 \h </w:instrText>
            </w:r>
            <w:r>
              <w:rPr>
                <w:noProof/>
                <w:webHidden/>
              </w:rPr>
            </w:r>
            <w:r>
              <w:rPr>
                <w:noProof/>
                <w:webHidden/>
              </w:rPr>
              <w:fldChar w:fldCharType="separate"/>
            </w:r>
            <w:r>
              <w:rPr>
                <w:noProof/>
                <w:webHidden/>
              </w:rPr>
              <w:t>21</w:t>
            </w:r>
            <w:r>
              <w:rPr>
                <w:noProof/>
                <w:webHidden/>
              </w:rPr>
              <w:fldChar w:fldCharType="end"/>
            </w:r>
          </w:hyperlink>
        </w:p>
        <w:p w14:paraId="36F04A24" w14:textId="60E35A7B" w:rsidR="002210A6" w:rsidRDefault="002210A6">
          <w:pPr>
            <w:pStyle w:val="TOC3"/>
            <w:tabs>
              <w:tab w:val="right" w:leader="dot" w:pos="8296"/>
            </w:tabs>
            <w:rPr>
              <w:rFonts w:cstheme="minorBidi"/>
              <w:noProof/>
              <w:kern w:val="2"/>
              <w:sz w:val="21"/>
            </w:rPr>
          </w:pPr>
          <w:hyperlink w:anchor="_Toc530315765" w:history="1">
            <w:r w:rsidRPr="00A8653D">
              <w:rPr>
                <w:rStyle w:val="af1"/>
                <w:noProof/>
              </w:rPr>
              <w:t xml:space="preserve">6.1.3 </w:t>
            </w:r>
            <w:r w:rsidRPr="00A8653D">
              <w:rPr>
                <w:rStyle w:val="af1"/>
                <w:noProof/>
              </w:rPr>
              <w:t>文档编写员</w:t>
            </w:r>
            <w:r>
              <w:rPr>
                <w:noProof/>
                <w:webHidden/>
              </w:rPr>
              <w:tab/>
            </w:r>
            <w:r>
              <w:rPr>
                <w:noProof/>
                <w:webHidden/>
              </w:rPr>
              <w:fldChar w:fldCharType="begin"/>
            </w:r>
            <w:r>
              <w:rPr>
                <w:noProof/>
                <w:webHidden/>
              </w:rPr>
              <w:instrText xml:space="preserve"> PAGEREF _Toc530315765 \h </w:instrText>
            </w:r>
            <w:r>
              <w:rPr>
                <w:noProof/>
                <w:webHidden/>
              </w:rPr>
            </w:r>
            <w:r>
              <w:rPr>
                <w:noProof/>
                <w:webHidden/>
              </w:rPr>
              <w:fldChar w:fldCharType="separate"/>
            </w:r>
            <w:r>
              <w:rPr>
                <w:noProof/>
                <w:webHidden/>
              </w:rPr>
              <w:t>21</w:t>
            </w:r>
            <w:r>
              <w:rPr>
                <w:noProof/>
                <w:webHidden/>
              </w:rPr>
              <w:fldChar w:fldCharType="end"/>
            </w:r>
          </w:hyperlink>
        </w:p>
        <w:p w14:paraId="3B592A22" w14:textId="30D3B85E" w:rsidR="002210A6" w:rsidRDefault="002210A6">
          <w:pPr>
            <w:pStyle w:val="TOC3"/>
            <w:tabs>
              <w:tab w:val="right" w:leader="dot" w:pos="8296"/>
            </w:tabs>
            <w:rPr>
              <w:rFonts w:cstheme="minorBidi"/>
              <w:noProof/>
              <w:kern w:val="2"/>
              <w:sz w:val="21"/>
            </w:rPr>
          </w:pPr>
          <w:hyperlink w:anchor="_Toc530315766" w:history="1">
            <w:r w:rsidRPr="00A8653D">
              <w:rPr>
                <w:rStyle w:val="af1"/>
                <w:noProof/>
              </w:rPr>
              <w:t xml:space="preserve">6.1.4 </w:t>
            </w:r>
            <w:r w:rsidRPr="00A8653D">
              <w:rPr>
                <w:rStyle w:val="af1"/>
                <w:noProof/>
              </w:rPr>
              <w:t>文档整合员</w:t>
            </w:r>
            <w:r>
              <w:rPr>
                <w:noProof/>
                <w:webHidden/>
              </w:rPr>
              <w:tab/>
            </w:r>
            <w:r>
              <w:rPr>
                <w:noProof/>
                <w:webHidden/>
              </w:rPr>
              <w:fldChar w:fldCharType="begin"/>
            </w:r>
            <w:r>
              <w:rPr>
                <w:noProof/>
                <w:webHidden/>
              </w:rPr>
              <w:instrText xml:space="preserve"> PAGEREF _Toc530315766 \h </w:instrText>
            </w:r>
            <w:r>
              <w:rPr>
                <w:noProof/>
                <w:webHidden/>
              </w:rPr>
            </w:r>
            <w:r>
              <w:rPr>
                <w:noProof/>
                <w:webHidden/>
              </w:rPr>
              <w:fldChar w:fldCharType="separate"/>
            </w:r>
            <w:r>
              <w:rPr>
                <w:noProof/>
                <w:webHidden/>
              </w:rPr>
              <w:t>23</w:t>
            </w:r>
            <w:r>
              <w:rPr>
                <w:noProof/>
                <w:webHidden/>
              </w:rPr>
              <w:fldChar w:fldCharType="end"/>
            </w:r>
          </w:hyperlink>
        </w:p>
        <w:p w14:paraId="66B23922" w14:textId="791BE41E" w:rsidR="002210A6" w:rsidRDefault="002210A6">
          <w:pPr>
            <w:pStyle w:val="TOC3"/>
            <w:tabs>
              <w:tab w:val="right" w:leader="dot" w:pos="8296"/>
            </w:tabs>
            <w:rPr>
              <w:rFonts w:cstheme="minorBidi"/>
              <w:noProof/>
              <w:kern w:val="2"/>
              <w:sz w:val="21"/>
            </w:rPr>
          </w:pPr>
          <w:hyperlink w:anchor="_Toc530315767" w:history="1">
            <w:r w:rsidRPr="00A8653D">
              <w:rPr>
                <w:rStyle w:val="af1"/>
                <w:noProof/>
              </w:rPr>
              <w:t>6.1.5 PPT</w:t>
            </w:r>
            <w:r w:rsidRPr="00A8653D">
              <w:rPr>
                <w:rStyle w:val="af1"/>
                <w:noProof/>
              </w:rPr>
              <w:t>编写员</w:t>
            </w:r>
            <w:r>
              <w:rPr>
                <w:noProof/>
                <w:webHidden/>
              </w:rPr>
              <w:tab/>
            </w:r>
            <w:r>
              <w:rPr>
                <w:noProof/>
                <w:webHidden/>
              </w:rPr>
              <w:fldChar w:fldCharType="begin"/>
            </w:r>
            <w:r>
              <w:rPr>
                <w:noProof/>
                <w:webHidden/>
              </w:rPr>
              <w:instrText xml:space="preserve"> PAGEREF _Toc530315767 \h </w:instrText>
            </w:r>
            <w:r>
              <w:rPr>
                <w:noProof/>
                <w:webHidden/>
              </w:rPr>
            </w:r>
            <w:r>
              <w:rPr>
                <w:noProof/>
                <w:webHidden/>
              </w:rPr>
              <w:fldChar w:fldCharType="separate"/>
            </w:r>
            <w:r>
              <w:rPr>
                <w:noProof/>
                <w:webHidden/>
              </w:rPr>
              <w:t>23</w:t>
            </w:r>
            <w:r>
              <w:rPr>
                <w:noProof/>
                <w:webHidden/>
              </w:rPr>
              <w:fldChar w:fldCharType="end"/>
            </w:r>
          </w:hyperlink>
        </w:p>
        <w:p w14:paraId="5E46C4F0" w14:textId="1C989F4A" w:rsidR="002210A6" w:rsidRDefault="002210A6">
          <w:pPr>
            <w:pStyle w:val="TOC3"/>
            <w:tabs>
              <w:tab w:val="right" w:leader="dot" w:pos="8296"/>
            </w:tabs>
            <w:rPr>
              <w:rFonts w:cstheme="minorBidi"/>
              <w:noProof/>
              <w:kern w:val="2"/>
              <w:sz w:val="21"/>
            </w:rPr>
          </w:pPr>
          <w:hyperlink w:anchor="_Toc530315768" w:history="1">
            <w:r w:rsidRPr="00A8653D">
              <w:rPr>
                <w:rStyle w:val="af1"/>
                <w:noProof/>
              </w:rPr>
              <w:t>6.1.6 PPT</w:t>
            </w:r>
            <w:r w:rsidRPr="00A8653D">
              <w:rPr>
                <w:rStyle w:val="af1"/>
                <w:noProof/>
              </w:rPr>
              <w:t>整合员</w:t>
            </w:r>
            <w:r>
              <w:rPr>
                <w:noProof/>
                <w:webHidden/>
              </w:rPr>
              <w:tab/>
            </w:r>
            <w:r>
              <w:rPr>
                <w:noProof/>
                <w:webHidden/>
              </w:rPr>
              <w:fldChar w:fldCharType="begin"/>
            </w:r>
            <w:r>
              <w:rPr>
                <w:noProof/>
                <w:webHidden/>
              </w:rPr>
              <w:instrText xml:space="preserve"> PAGEREF _Toc530315768 \h </w:instrText>
            </w:r>
            <w:r>
              <w:rPr>
                <w:noProof/>
                <w:webHidden/>
              </w:rPr>
            </w:r>
            <w:r>
              <w:rPr>
                <w:noProof/>
                <w:webHidden/>
              </w:rPr>
              <w:fldChar w:fldCharType="separate"/>
            </w:r>
            <w:r>
              <w:rPr>
                <w:noProof/>
                <w:webHidden/>
              </w:rPr>
              <w:t>24</w:t>
            </w:r>
            <w:r>
              <w:rPr>
                <w:noProof/>
                <w:webHidden/>
              </w:rPr>
              <w:fldChar w:fldCharType="end"/>
            </w:r>
          </w:hyperlink>
        </w:p>
        <w:p w14:paraId="5BFE0121" w14:textId="1FA2CCBD" w:rsidR="002210A6" w:rsidRDefault="002210A6">
          <w:pPr>
            <w:pStyle w:val="TOC3"/>
            <w:tabs>
              <w:tab w:val="right" w:leader="dot" w:pos="8296"/>
            </w:tabs>
            <w:rPr>
              <w:rFonts w:cstheme="minorBidi"/>
              <w:noProof/>
              <w:kern w:val="2"/>
              <w:sz w:val="21"/>
            </w:rPr>
          </w:pPr>
          <w:hyperlink w:anchor="_Toc530315769" w:history="1">
            <w:r w:rsidRPr="00A8653D">
              <w:rPr>
                <w:rStyle w:val="af1"/>
                <w:noProof/>
              </w:rPr>
              <w:t xml:space="preserve">6.1.7 </w:t>
            </w:r>
            <w:r w:rsidRPr="00A8653D">
              <w:rPr>
                <w:rStyle w:val="af1"/>
                <w:noProof/>
              </w:rPr>
              <w:t>会议记录员</w:t>
            </w:r>
            <w:r>
              <w:rPr>
                <w:noProof/>
                <w:webHidden/>
              </w:rPr>
              <w:tab/>
            </w:r>
            <w:r>
              <w:rPr>
                <w:noProof/>
                <w:webHidden/>
              </w:rPr>
              <w:fldChar w:fldCharType="begin"/>
            </w:r>
            <w:r>
              <w:rPr>
                <w:noProof/>
                <w:webHidden/>
              </w:rPr>
              <w:instrText xml:space="preserve"> PAGEREF _Toc530315769 \h </w:instrText>
            </w:r>
            <w:r>
              <w:rPr>
                <w:noProof/>
                <w:webHidden/>
              </w:rPr>
            </w:r>
            <w:r>
              <w:rPr>
                <w:noProof/>
                <w:webHidden/>
              </w:rPr>
              <w:fldChar w:fldCharType="separate"/>
            </w:r>
            <w:r>
              <w:rPr>
                <w:noProof/>
                <w:webHidden/>
              </w:rPr>
              <w:t>25</w:t>
            </w:r>
            <w:r>
              <w:rPr>
                <w:noProof/>
                <w:webHidden/>
              </w:rPr>
              <w:fldChar w:fldCharType="end"/>
            </w:r>
          </w:hyperlink>
        </w:p>
        <w:p w14:paraId="3A7E35F1" w14:textId="70D6D612" w:rsidR="002210A6" w:rsidRDefault="002210A6">
          <w:pPr>
            <w:pStyle w:val="TOC3"/>
            <w:tabs>
              <w:tab w:val="right" w:leader="dot" w:pos="8296"/>
            </w:tabs>
            <w:rPr>
              <w:rFonts w:cstheme="minorBidi"/>
              <w:noProof/>
              <w:kern w:val="2"/>
              <w:sz w:val="21"/>
            </w:rPr>
          </w:pPr>
          <w:hyperlink w:anchor="_Toc530315770" w:history="1">
            <w:r w:rsidRPr="00A8653D">
              <w:rPr>
                <w:rStyle w:val="af1"/>
                <w:noProof/>
              </w:rPr>
              <w:t xml:space="preserve">6.1.8 </w:t>
            </w:r>
            <w:r w:rsidRPr="00A8653D">
              <w:rPr>
                <w:rStyle w:val="af1"/>
                <w:noProof/>
              </w:rPr>
              <w:t>设备及配置管理员</w:t>
            </w:r>
            <w:r>
              <w:rPr>
                <w:noProof/>
                <w:webHidden/>
              </w:rPr>
              <w:tab/>
            </w:r>
            <w:r>
              <w:rPr>
                <w:noProof/>
                <w:webHidden/>
              </w:rPr>
              <w:fldChar w:fldCharType="begin"/>
            </w:r>
            <w:r>
              <w:rPr>
                <w:noProof/>
                <w:webHidden/>
              </w:rPr>
              <w:instrText xml:space="preserve"> PAGEREF _Toc530315770 \h </w:instrText>
            </w:r>
            <w:r>
              <w:rPr>
                <w:noProof/>
                <w:webHidden/>
              </w:rPr>
            </w:r>
            <w:r>
              <w:rPr>
                <w:noProof/>
                <w:webHidden/>
              </w:rPr>
              <w:fldChar w:fldCharType="separate"/>
            </w:r>
            <w:r>
              <w:rPr>
                <w:noProof/>
                <w:webHidden/>
              </w:rPr>
              <w:t>25</w:t>
            </w:r>
            <w:r>
              <w:rPr>
                <w:noProof/>
                <w:webHidden/>
              </w:rPr>
              <w:fldChar w:fldCharType="end"/>
            </w:r>
          </w:hyperlink>
        </w:p>
        <w:p w14:paraId="16E8280F" w14:textId="4B104CBB" w:rsidR="002210A6" w:rsidRDefault="002210A6">
          <w:pPr>
            <w:pStyle w:val="TOC3"/>
            <w:tabs>
              <w:tab w:val="right" w:leader="dot" w:pos="8296"/>
            </w:tabs>
            <w:rPr>
              <w:rFonts w:cstheme="minorBidi"/>
              <w:noProof/>
              <w:kern w:val="2"/>
              <w:sz w:val="21"/>
            </w:rPr>
          </w:pPr>
          <w:hyperlink w:anchor="_Toc530315771" w:history="1">
            <w:r w:rsidRPr="00A8653D">
              <w:rPr>
                <w:rStyle w:val="af1"/>
                <w:noProof/>
              </w:rPr>
              <w:t xml:space="preserve">6.1.9 </w:t>
            </w:r>
            <w:r w:rsidRPr="00A8653D">
              <w:rPr>
                <w:rStyle w:val="af1"/>
                <w:noProof/>
              </w:rPr>
              <w:t>原型设计员</w:t>
            </w:r>
            <w:r>
              <w:rPr>
                <w:noProof/>
                <w:webHidden/>
              </w:rPr>
              <w:tab/>
            </w:r>
            <w:r>
              <w:rPr>
                <w:noProof/>
                <w:webHidden/>
              </w:rPr>
              <w:fldChar w:fldCharType="begin"/>
            </w:r>
            <w:r>
              <w:rPr>
                <w:noProof/>
                <w:webHidden/>
              </w:rPr>
              <w:instrText xml:space="preserve"> PAGEREF _Toc530315771 \h </w:instrText>
            </w:r>
            <w:r>
              <w:rPr>
                <w:noProof/>
                <w:webHidden/>
              </w:rPr>
            </w:r>
            <w:r>
              <w:rPr>
                <w:noProof/>
                <w:webHidden/>
              </w:rPr>
              <w:fldChar w:fldCharType="separate"/>
            </w:r>
            <w:r>
              <w:rPr>
                <w:noProof/>
                <w:webHidden/>
              </w:rPr>
              <w:t>26</w:t>
            </w:r>
            <w:r>
              <w:rPr>
                <w:noProof/>
                <w:webHidden/>
              </w:rPr>
              <w:fldChar w:fldCharType="end"/>
            </w:r>
          </w:hyperlink>
        </w:p>
        <w:p w14:paraId="63558231" w14:textId="4AE2D4BD" w:rsidR="002210A6" w:rsidRDefault="002210A6">
          <w:pPr>
            <w:pStyle w:val="TOC3"/>
            <w:tabs>
              <w:tab w:val="right" w:leader="dot" w:pos="8296"/>
            </w:tabs>
            <w:rPr>
              <w:rFonts w:cstheme="minorBidi"/>
              <w:noProof/>
              <w:kern w:val="2"/>
              <w:sz w:val="21"/>
            </w:rPr>
          </w:pPr>
          <w:hyperlink w:anchor="_Toc530315772" w:history="1">
            <w:r w:rsidRPr="00A8653D">
              <w:rPr>
                <w:rStyle w:val="af1"/>
                <w:noProof/>
              </w:rPr>
              <w:t xml:space="preserve">6.1.10 </w:t>
            </w:r>
            <w:r w:rsidRPr="00A8653D">
              <w:rPr>
                <w:rStyle w:val="af1"/>
                <w:noProof/>
              </w:rPr>
              <w:t>用户访谈员</w:t>
            </w:r>
            <w:r>
              <w:rPr>
                <w:noProof/>
                <w:webHidden/>
              </w:rPr>
              <w:tab/>
            </w:r>
            <w:r>
              <w:rPr>
                <w:noProof/>
                <w:webHidden/>
              </w:rPr>
              <w:fldChar w:fldCharType="begin"/>
            </w:r>
            <w:r>
              <w:rPr>
                <w:noProof/>
                <w:webHidden/>
              </w:rPr>
              <w:instrText xml:space="preserve"> PAGEREF _Toc530315772 \h </w:instrText>
            </w:r>
            <w:r>
              <w:rPr>
                <w:noProof/>
                <w:webHidden/>
              </w:rPr>
            </w:r>
            <w:r>
              <w:rPr>
                <w:noProof/>
                <w:webHidden/>
              </w:rPr>
              <w:fldChar w:fldCharType="separate"/>
            </w:r>
            <w:r>
              <w:rPr>
                <w:noProof/>
                <w:webHidden/>
              </w:rPr>
              <w:t>26</w:t>
            </w:r>
            <w:r>
              <w:rPr>
                <w:noProof/>
                <w:webHidden/>
              </w:rPr>
              <w:fldChar w:fldCharType="end"/>
            </w:r>
          </w:hyperlink>
        </w:p>
        <w:p w14:paraId="62707B39" w14:textId="164291E7" w:rsidR="002210A6" w:rsidRDefault="002210A6">
          <w:pPr>
            <w:pStyle w:val="TOC3"/>
            <w:tabs>
              <w:tab w:val="right" w:leader="dot" w:pos="8296"/>
            </w:tabs>
            <w:rPr>
              <w:rFonts w:cstheme="minorBidi"/>
              <w:noProof/>
              <w:kern w:val="2"/>
              <w:sz w:val="21"/>
            </w:rPr>
          </w:pPr>
          <w:hyperlink w:anchor="_Toc530315773" w:history="1">
            <w:r w:rsidRPr="00A8653D">
              <w:rPr>
                <w:rStyle w:val="af1"/>
                <w:noProof/>
              </w:rPr>
              <w:t xml:space="preserve">6.1.11 </w:t>
            </w:r>
            <w:r w:rsidRPr="00A8653D">
              <w:rPr>
                <w:rStyle w:val="af1"/>
                <w:noProof/>
              </w:rPr>
              <w:t>工作计划管理员</w:t>
            </w:r>
            <w:r>
              <w:rPr>
                <w:noProof/>
                <w:webHidden/>
              </w:rPr>
              <w:tab/>
            </w:r>
            <w:r>
              <w:rPr>
                <w:noProof/>
                <w:webHidden/>
              </w:rPr>
              <w:fldChar w:fldCharType="begin"/>
            </w:r>
            <w:r>
              <w:rPr>
                <w:noProof/>
                <w:webHidden/>
              </w:rPr>
              <w:instrText xml:space="preserve"> PAGEREF _Toc530315773 \h </w:instrText>
            </w:r>
            <w:r>
              <w:rPr>
                <w:noProof/>
                <w:webHidden/>
              </w:rPr>
            </w:r>
            <w:r>
              <w:rPr>
                <w:noProof/>
                <w:webHidden/>
              </w:rPr>
              <w:fldChar w:fldCharType="separate"/>
            </w:r>
            <w:r>
              <w:rPr>
                <w:noProof/>
                <w:webHidden/>
              </w:rPr>
              <w:t>27</w:t>
            </w:r>
            <w:r>
              <w:rPr>
                <w:noProof/>
                <w:webHidden/>
              </w:rPr>
              <w:fldChar w:fldCharType="end"/>
            </w:r>
          </w:hyperlink>
        </w:p>
        <w:p w14:paraId="1034295A" w14:textId="44640C57" w:rsidR="002210A6" w:rsidRDefault="002210A6">
          <w:pPr>
            <w:pStyle w:val="TOC3"/>
            <w:tabs>
              <w:tab w:val="right" w:leader="dot" w:pos="8296"/>
            </w:tabs>
            <w:rPr>
              <w:rFonts w:cstheme="minorBidi"/>
              <w:noProof/>
              <w:kern w:val="2"/>
              <w:sz w:val="21"/>
            </w:rPr>
          </w:pPr>
          <w:hyperlink w:anchor="_Toc530315774" w:history="1">
            <w:r w:rsidRPr="00A8653D">
              <w:rPr>
                <w:rStyle w:val="af1"/>
                <w:noProof/>
              </w:rPr>
              <w:t xml:space="preserve">6.1.12 </w:t>
            </w:r>
            <w:r w:rsidRPr="00A8653D">
              <w:rPr>
                <w:rStyle w:val="af1"/>
                <w:noProof/>
              </w:rPr>
              <w:t>后勤辅助员</w:t>
            </w:r>
            <w:r>
              <w:rPr>
                <w:noProof/>
                <w:webHidden/>
              </w:rPr>
              <w:tab/>
            </w:r>
            <w:r>
              <w:rPr>
                <w:noProof/>
                <w:webHidden/>
              </w:rPr>
              <w:fldChar w:fldCharType="begin"/>
            </w:r>
            <w:r>
              <w:rPr>
                <w:noProof/>
                <w:webHidden/>
              </w:rPr>
              <w:instrText xml:space="preserve"> PAGEREF _Toc530315774 \h </w:instrText>
            </w:r>
            <w:r>
              <w:rPr>
                <w:noProof/>
                <w:webHidden/>
              </w:rPr>
            </w:r>
            <w:r>
              <w:rPr>
                <w:noProof/>
                <w:webHidden/>
              </w:rPr>
              <w:fldChar w:fldCharType="separate"/>
            </w:r>
            <w:r>
              <w:rPr>
                <w:noProof/>
                <w:webHidden/>
              </w:rPr>
              <w:t>27</w:t>
            </w:r>
            <w:r>
              <w:rPr>
                <w:noProof/>
                <w:webHidden/>
              </w:rPr>
              <w:fldChar w:fldCharType="end"/>
            </w:r>
          </w:hyperlink>
        </w:p>
        <w:p w14:paraId="3C232DE6" w14:textId="10F9FC05" w:rsidR="002210A6" w:rsidRDefault="002210A6">
          <w:pPr>
            <w:pStyle w:val="TOC3"/>
            <w:tabs>
              <w:tab w:val="right" w:leader="dot" w:pos="8296"/>
            </w:tabs>
            <w:rPr>
              <w:rFonts w:cstheme="minorBidi"/>
              <w:noProof/>
              <w:kern w:val="2"/>
              <w:sz w:val="21"/>
            </w:rPr>
          </w:pPr>
          <w:hyperlink w:anchor="_Toc530315775" w:history="1">
            <w:r w:rsidRPr="00A8653D">
              <w:rPr>
                <w:rStyle w:val="af1"/>
                <w:noProof/>
              </w:rPr>
              <w:t xml:space="preserve">6.1.13 </w:t>
            </w:r>
            <w:r w:rsidRPr="00A8653D">
              <w:rPr>
                <w:rStyle w:val="af1"/>
                <w:noProof/>
              </w:rPr>
              <w:t>财务管理员</w:t>
            </w:r>
            <w:r>
              <w:rPr>
                <w:noProof/>
                <w:webHidden/>
              </w:rPr>
              <w:tab/>
            </w:r>
            <w:r>
              <w:rPr>
                <w:noProof/>
                <w:webHidden/>
              </w:rPr>
              <w:fldChar w:fldCharType="begin"/>
            </w:r>
            <w:r>
              <w:rPr>
                <w:noProof/>
                <w:webHidden/>
              </w:rPr>
              <w:instrText xml:space="preserve"> PAGEREF _Toc530315775 \h </w:instrText>
            </w:r>
            <w:r>
              <w:rPr>
                <w:noProof/>
                <w:webHidden/>
              </w:rPr>
            </w:r>
            <w:r>
              <w:rPr>
                <w:noProof/>
                <w:webHidden/>
              </w:rPr>
              <w:fldChar w:fldCharType="separate"/>
            </w:r>
            <w:r>
              <w:rPr>
                <w:noProof/>
                <w:webHidden/>
              </w:rPr>
              <w:t>28</w:t>
            </w:r>
            <w:r>
              <w:rPr>
                <w:noProof/>
                <w:webHidden/>
              </w:rPr>
              <w:fldChar w:fldCharType="end"/>
            </w:r>
          </w:hyperlink>
        </w:p>
        <w:p w14:paraId="2CA49FFB" w14:textId="080ADC75" w:rsidR="002210A6" w:rsidRDefault="002210A6">
          <w:pPr>
            <w:pStyle w:val="TOC3"/>
            <w:tabs>
              <w:tab w:val="right" w:leader="dot" w:pos="8296"/>
            </w:tabs>
            <w:rPr>
              <w:rFonts w:cstheme="minorBidi"/>
              <w:noProof/>
              <w:kern w:val="2"/>
              <w:sz w:val="21"/>
            </w:rPr>
          </w:pPr>
          <w:hyperlink w:anchor="_Toc530315776" w:history="1">
            <w:r w:rsidRPr="00A8653D">
              <w:rPr>
                <w:rStyle w:val="af1"/>
                <w:noProof/>
              </w:rPr>
              <w:t>6.1.14</w:t>
            </w:r>
            <w:r w:rsidRPr="00A8653D">
              <w:rPr>
                <w:rStyle w:val="af1"/>
                <w:noProof/>
              </w:rPr>
              <w:t>采购管理员</w:t>
            </w:r>
            <w:r>
              <w:rPr>
                <w:noProof/>
                <w:webHidden/>
              </w:rPr>
              <w:tab/>
            </w:r>
            <w:r>
              <w:rPr>
                <w:noProof/>
                <w:webHidden/>
              </w:rPr>
              <w:fldChar w:fldCharType="begin"/>
            </w:r>
            <w:r>
              <w:rPr>
                <w:noProof/>
                <w:webHidden/>
              </w:rPr>
              <w:instrText xml:space="preserve"> PAGEREF _Toc530315776 \h </w:instrText>
            </w:r>
            <w:r>
              <w:rPr>
                <w:noProof/>
                <w:webHidden/>
              </w:rPr>
            </w:r>
            <w:r>
              <w:rPr>
                <w:noProof/>
                <w:webHidden/>
              </w:rPr>
              <w:fldChar w:fldCharType="separate"/>
            </w:r>
            <w:r>
              <w:rPr>
                <w:noProof/>
                <w:webHidden/>
              </w:rPr>
              <w:t>28</w:t>
            </w:r>
            <w:r>
              <w:rPr>
                <w:noProof/>
                <w:webHidden/>
              </w:rPr>
              <w:fldChar w:fldCharType="end"/>
            </w:r>
          </w:hyperlink>
        </w:p>
        <w:p w14:paraId="429A2857" w14:textId="027B8F2C" w:rsidR="002210A6" w:rsidRDefault="002210A6">
          <w:pPr>
            <w:pStyle w:val="TOC3"/>
            <w:tabs>
              <w:tab w:val="right" w:leader="dot" w:pos="8296"/>
            </w:tabs>
            <w:rPr>
              <w:rFonts w:cstheme="minorBidi"/>
              <w:noProof/>
              <w:kern w:val="2"/>
              <w:sz w:val="21"/>
            </w:rPr>
          </w:pPr>
          <w:hyperlink w:anchor="_Toc530315777" w:history="1">
            <w:r w:rsidRPr="00A8653D">
              <w:rPr>
                <w:rStyle w:val="af1"/>
                <w:noProof/>
              </w:rPr>
              <w:t xml:space="preserve">6.1.15 </w:t>
            </w:r>
            <w:r w:rsidRPr="00A8653D">
              <w:rPr>
                <w:rStyle w:val="af1"/>
                <w:noProof/>
              </w:rPr>
              <w:t>质量保障员</w:t>
            </w:r>
            <w:r>
              <w:rPr>
                <w:noProof/>
                <w:webHidden/>
              </w:rPr>
              <w:tab/>
            </w:r>
            <w:r>
              <w:rPr>
                <w:noProof/>
                <w:webHidden/>
              </w:rPr>
              <w:fldChar w:fldCharType="begin"/>
            </w:r>
            <w:r>
              <w:rPr>
                <w:noProof/>
                <w:webHidden/>
              </w:rPr>
              <w:instrText xml:space="preserve"> PAGEREF _Toc530315777 \h </w:instrText>
            </w:r>
            <w:r>
              <w:rPr>
                <w:noProof/>
                <w:webHidden/>
              </w:rPr>
            </w:r>
            <w:r>
              <w:rPr>
                <w:noProof/>
                <w:webHidden/>
              </w:rPr>
              <w:fldChar w:fldCharType="separate"/>
            </w:r>
            <w:r>
              <w:rPr>
                <w:noProof/>
                <w:webHidden/>
              </w:rPr>
              <w:t>28</w:t>
            </w:r>
            <w:r>
              <w:rPr>
                <w:noProof/>
                <w:webHidden/>
              </w:rPr>
              <w:fldChar w:fldCharType="end"/>
            </w:r>
          </w:hyperlink>
        </w:p>
        <w:p w14:paraId="2F0A6860" w14:textId="436B7A2F" w:rsidR="002210A6" w:rsidRDefault="002210A6">
          <w:pPr>
            <w:pStyle w:val="TOC2"/>
            <w:tabs>
              <w:tab w:val="right" w:leader="dot" w:pos="8296"/>
            </w:tabs>
            <w:rPr>
              <w:rFonts w:cstheme="minorBidi"/>
              <w:noProof/>
              <w:kern w:val="2"/>
              <w:sz w:val="21"/>
            </w:rPr>
          </w:pPr>
          <w:hyperlink w:anchor="_Toc530315778" w:history="1">
            <w:r w:rsidRPr="00A8653D">
              <w:rPr>
                <w:rStyle w:val="af1"/>
                <w:noProof/>
              </w:rPr>
              <w:t>6.2</w:t>
            </w:r>
            <w:r w:rsidRPr="00A8653D">
              <w:rPr>
                <w:rStyle w:val="af1"/>
                <w:noProof/>
              </w:rPr>
              <w:t>项目组织结构（</w:t>
            </w:r>
            <w:r w:rsidRPr="00A8653D">
              <w:rPr>
                <w:rStyle w:val="af1"/>
                <w:noProof/>
              </w:rPr>
              <w:t>OBS</w:t>
            </w:r>
            <w:r w:rsidRPr="00A8653D">
              <w:rPr>
                <w:rStyle w:val="af1"/>
                <w:noProof/>
              </w:rPr>
              <w:t>）</w:t>
            </w:r>
            <w:r>
              <w:rPr>
                <w:noProof/>
                <w:webHidden/>
              </w:rPr>
              <w:tab/>
            </w:r>
            <w:r>
              <w:rPr>
                <w:noProof/>
                <w:webHidden/>
              </w:rPr>
              <w:fldChar w:fldCharType="begin"/>
            </w:r>
            <w:r>
              <w:rPr>
                <w:noProof/>
                <w:webHidden/>
              </w:rPr>
              <w:instrText xml:space="preserve"> PAGEREF _Toc530315778 \h </w:instrText>
            </w:r>
            <w:r>
              <w:rPr>
                <w:noProof/>
                <w:webHidden/>
              </w:rPr>
            </w:r>
            <w:r>
              <w:rPr>
                <w:noProof/>
                <w:webHidden/>
              </w:rPr>
              <w:fldChar w:fldCharType="separate"/>
            </w:r>
            <w:r>
              <w:rPr>
                <w:noProof/>
                <w:webHidden/>
              </w:rPr>
              <w:t>29</w:t>
            </w:r>
            <w:r>
              <w:rPr>
                <w:noProof/>
                <w:webHidden/>
              </w:rPr>
              <w:fldChar w:fldCharType="end"/>
            </w:r>
          </w:hyperlink>
        </w:p>
        <w:p w14:paraId="3D52EB64" w14:textId="263882B9" w:rsidR="002210A6" w:rsidRDefault="002210A6">
          <w:pPr>
            <w:pStyle w:val="TOC2"/>
            <w:tabs>
              <w:tab w:val="right" w:leader="dot" w:pos="8296"/>
            </w:tabs>
            <w:rPr>
              <w:rFonts w:cstheme="minorBidi"/>
              <w:noProof/>
              <w:kern w:val="2"/>
              <w:sz w:val="21"/>
            </w:rPr>
          </w:pPr>
          <w:hyperlink w:anchor="_Toc530315779" w:history="1">
            <w:r w:rsidRPr="00A8653D">
              <w:rPr>
                <w:rStyle w:val="af1"/>
                <w:noProof/>
              </w:rPr>
              <w:t xml:space="preserve">6.3 </w:t>
            </w:r>
            <w:r w:rsidRPr="00A8653D">
              <w:rPr>
                <w:rStyle w:val="af1"/>
                <w:noProof/>
              </w:rPr>
              <w:t>人员配备管理计划</w:t>
            </w:r>
            <w:r>
              <w:rPr>
                <w:noProof/>
                <w:webHidden/>
              </w:rPr>
              <w:tab/>
            </w:r>
            <w:r>
              <w:rPr>
                <w:noProof/>
                <w:webHidden/>
              </w:rPr>
              <w:fldChar w:fldCharType="begin"/>
            </w:r>
            <w:r>
              <w:rPr>
                <w:noProof/>
                <w:webHidden/>
              </w:rPr>
              <w:instrText xml:space="preserve"> PAGEREF _Toc530315779 \h </w:instrText>
            </w:r>
            <w:r>
              <w:rPr>
                <w:noProof/>
                <w:webHidden/>
              </w:rPr>
            </w:r>
            <w:r>
              <w:rPr>
                <w:noProof/>
                <w:webHidden/>
              </w:rPr>
              <w:fldChar w:fldCharType="separate"/>
            </w:r>
            <w:r>
              <w:rPr>
                <w:noProof/>
                <w:webHidden/>
              </w:rPr>
              <w:t>30</w:t>
            </w:r>
            <w:r>
              <w:rPr>
                <w:noProof/>
                <w:webHidden/>
              </w:rPr>
              <w:fldChar w:fldCharType="end"/>
            </w:r>
          </w:hyperlink>
        </w:p>
        <w:p w14:paraId="311D1DDE" w14:textId="0CF86C18" w:rsidR="002210A6" w:rsidRDefault="002210A6">
          <w:pPr>
            <w:pStyle w:val="TOC3"/>
            <w:tabs>
              <w:tab w:val="right" w:leader="dot" w:pos="8296"/>
            </w:tabs>
            <w:rPr>
              <w:rFonts w:cstheme="minorBidi"/>
              <w:noProof/>
              <w:kern w:val="2"/>
              <w:sz w:val="21"/>
            </w:rPr>
          </w:pPr>
          <w:hyperlink w:anchor="_Toc530315780" w:history="1">
            <w:r w:rsidRPr="00A8653D">
              <w:rPr>
                <w:rStyle w:val="af1"/>
                <w:noProof/>
              </w:rPr>
              <w:t xml:space="preserve">6.3.1 </w:t>
            </w:r>
            <w:r w:rsidRPr="00A8653D">
              <w:rPr>
                <w:rStyle w:val="af1"/>
                <w:noProof/>
              </w:rPr>
              <w:t>人员招募</w:t>
            </w:r>
            <w:r>
              <w:rPr>
                <w:noProof/>
                <w:webHidden/>
              </w:rPr>
              <w:tab/>
            </w:r>
            <w:r>
              <w:rPr>
                <w:noProof/>
                <w:webHidden/>
              </w:rPr>
              <w:fldChar w:fldCharType="begin"/>
            </w:r>
            <w:r>
              <w:rPr>
                <w:noProof/>
                <w:webHidden/>
              </w:rPr>
              <w:instrText xml:space="preserve"> PAGEREF _Toc530315780 \h </w:instrText>
            </w:r>
            <w:r>
              <w:rPr>
                <w:noProof/>
                <w:webHidden/>
              </w:rPr>
            </w:r>
            <w:r>
              <w:rPr>
                <w:noProof/>
                <w:webHidden/>
              </w:rPr>
              <w:fldChar w:fldCharType="separate"/>
            </w:r>
            <w:r>
              <w:rPr>
                <w:noProof/>
                <w:webHidden/>
              </w:rPr>
              <w:t>30</w:t>
            </w:r>
            <w:r>
              <w:rPr>
                <w:noProof/>
                <w:webHidden/>
              </w:rPr>
              <w:fldChar w:fldCharType="end"/>
            </w:r>
          </w:hyperlink>
        </w:p>
        <w:p w14:paraId="450F8C83" w14:textId="7DF9E30E" w:rsidR="002210A6" w:rsidRDefault="002210A6">
          <w:pPr>
            <w:pStyle w:val="TOC3"/>
            <w:tabs>
              <w:tab w:val="right" w:leader="dot" w:pos="8296"/>
            </w:tabs>
            <w:rPr>
              <w:rFonts w:cstheme="minorBidi"/>
              <w:noProof/>
              <w:kern w:val="2"/>
              <w:sz w:val="21"/>
            </w:rPr>
          </w:pPr>
          <w:hyperlink w:anchor="_Toc530315781" w:history="1">
            <w:r w:rsidRPr="00A8653D">
              <w:rPr>
                <w:rStyle w:val="af1"/>
                <w:noProof/>
              </w:rPr>
              <w:t xml:space="preserve">6.3.2 </w:t>
            </w:r>
            <w:r w:rsidRPr="00A8653D">
              <w:rPr>
                <w:rStyle w:val="af1"/>
                <w:noProof/>
              </w:rPr>
              <w:t>人员技能</w:t>
            </w:r>
            <w:r>
              <w:rPr>
                <w:noProof/>
                <w:webHidden/>
              </w:rPr>
              <w:tab/>
            </w:r>
            <w:r>
              <w:rPr>
                <w:noProof/>
                <w:webHidden/>
              </w:rPr>
              <w:fldChar w:fldCharType="begin"/>
            </w:r>
            <w:r>
              <w:rPr>
                <w:noProof/>
                <w:webHidden/>
              </w:rPr>
              <w:instrText xml:space="preserve"> PAGEREF _Toc530315781 \h </w:instrText>
            </w:r>
            <w:r>
              <w:rPr>
                <w:noProof/>
                <w:webHidden/>
              </w:rPr>
            </w:r>
            <w:r>
              <w:rPr>
                <w:noProof/>
                <w:webHidden/>
              </w:rPr>
              <w:fldChar w:fldCharType="separate"/>
            </w:r>
            <w:r>
              <w:rPr>
                <w:noProof/>
                <w:webHidden/>
              </w:rPr>
              <w:t>30</w:t>
            </w:r>
            <w:r>
              <w:rPr>
                <w:noProof/>
                <w:webHidden/>
              </w:rPr>
              <w:fldChar w:fldCharType="end"/>
            </w:r>
          </w:hyperlink>
        </w:p>
        <w:p w14:paraId="008E66A5" w14:textId="55F90EF3" w:rsidR="002210A6" w:rsidRDefault="002210A6">
          <w:pPr>
            <w:pStyle w:val="TOC3"/>
            <w:tabs>
              <w:tab w:val="right" w:leader="dot" w:pos="8296"/>
            </w:tabs>
            <w:rPr>
              <w:rFonts w:cstheme="minorBidi"/>
              <w:noProof/>
              <w:kern w:val="2"/>
              <w:sz w:val="21"/>
            </w:rPr>
          </w:pPr>
          <w:hyperlink w:anchor="_Toc530315782" w:history="1">
            <w:r w:rsidRPr="00A8653D">
              <w:rPr>
                <w:rStyle w:val="af1"/>
                <w:noProof/>
              </w:rPr>
              <w:t xml:space="preserve">6.3.3 </w:t>
            </w:r>
            <w:r w:rsidRPr="00A8653D">
              <w:rPr>
                <w:rStyle w:val="af1"/>
                <w:noProof/>
              </w:rPr>
              <w:t>培训需要</w:t>
            </w:r>
            <w:r>
              <w:rPr>
                <w:noProof/>
                <w:webHidden/>
              </w:rPr>
              <w:tab/>
            </w:r>
            <w:r>
              <w:rPr>
                <w:noProof/>
                <w:webHidden/>
              </w:rPr>
              <w:fldChar w:fldCharType="begin"/>
            </w:r>
            <w:r>
              <w:rPr>
                <w:noProof/>
                <w:webHidden/>
              </w:rPr>
              <w:instrText xml:space="preserve"> PAGEREF _Toc530315782 \h </w:instrText>
            </w:r>
            <w:r>
              <w:rPr>
                <w:noProof/>
                <w:webHidden/>
              </w:rPr>
            </w:r>
            <w:r>
              <w:rPr>
                <w:noProof/>
                <w:webHidden/>
              </w:rPr>
              <w:fldChar w:fldCharType="separate"/>
            </w:r>
            <w:r>
              <w:rPr>
                <w:noProof/>
                <w:webHidden/>
              </w:rPr>
              <w:t>30</w:t>
            </w:r>
            <w:r>
              <w:rPr>
                <w:noProof/>
                <w:webHidden/>
              </w:rPr>
              <w:fldChar w:fldCharType="end"/>
            </w:r>
          </w:hyperlink>
        </w:p>
        <w:p w14:paraId="72046E60" w14:textId="7DBE0FDA" w:rsidR="002210A6" w:rsidRDefault="002210A6">
          <w:pPr>
            <w:pStyle w:val="TOC3"/>
            <w:tabs>
              <w:tab w:val="right" w:leader="dot" w:pos="8296"/>
            </w:tabs>
            <w:rPr>
              <w:rFonts w:cstheme="minorBidi"/>
              <w:noProof/>
              <w:kern w:val="2"/>
              <w:sz w:val="21"/>
            </w:rPr>
          </w:pPr>
          <w:hyperlink w:anchor="_Toc530315783" w:history="1">
            <w:r w:rsidRPr="00A8653D">
              <w:rPr>
                <w:rStyle w:val="af1"/>
                <w:noProof/>
              </w:rPr>
              <w:t xml:space="preserve">6.3.4 </w:t>
            </w:r>
            <w:r w:rsidRPr="00A8653D">
              <w:rPr>
                <w:rStyle w:val="af1"/>
                <w:noProof/>
              </w:rPr>
              <w:t>绩效测量标准</w:t>
            </w:r>
            <w:r>
              <w:rPr>
                <w:noProof/>
                <w:webHidden/>
              </w:rPr>
              <w:tab/>
            </w:r>
            <w:r>
              <w:rPr>
                <w:noProof/>
                <w:webHidden/>
              </w:rPr>
              <w:fldChar w:fldCharType="begin"/>
            </w:r>
            <w:r>
              <w:rPr>
                <w:noProof/>
                <w:webHidden/>
              </w:rPr>
              <w:instrText xml:space="preserve"> PAGEREF _Toc530315783 \h </w:instrText>
            </w:r>
            <w:r>
              <w:rPr>
                <w:noProof/>
                <w:webHidden/>
              </w:rPr>
            </w:r>
            <w:r>
              <w:rPr>
                <w:noProof/>
                <w:webHidden/>
              </w:rPr>
              <w:fldChar w:fldCharType="separate"/>
            </w:r>
            <w:r>
              <w:rPr>
                <w:noProof/>
                <w:webHidden/>
              </w:rPr>
              <w:t>31</w:t>
            </w:r>
            <w:r>
              <w:rPr>
                <w:noProof/>
                <w:webHidden/>
              </w:rPr>
              <w:fldChar w:fldCharType="end"/>
            </w:r>
          </w:hyperlink>
        </w:p>
        <w:p w14:paraId="2F0B600C" w14:textId="2FCFCA1E" w:rsidR="002210A6" w:rsidRDefault="002210A6">
          <w:pPr>
            <w:pStyle w:val="TOC3"/>
            <w:tabs>
              <w:tab w:val="right" w:leader="dot" w:pos="8296"/>
            </w:tabs>
            <w:rPr>
              <w:rFonts w:cstheme="minorBidi"/>
              <w:noProof/>
              <w:kern w:val="2"/>
              <w:sz w:val="21"/>
            </w:rPr>
          </w:pPr>
          <w:hyperlink w:anchor="_Toc530315784" w:history="1">
            <w:r w:rsidRPr="00A8653D">
              <w:rPr>
                <w:rStyle w:val="af1"/>
                <w:noProof/>
              </w:rPr>
              <w:t xml:space="preserve">6.3.5 </w:t>
            </w:r>
            <w:r w:rsidRPr="00A8653D">
              <w:rPr>
                <w:rStyle w:val="af1"/>
                <w:noProof/>
              </w:rPr>
              <w:t>合规性</w:t>
            </w:r>
            <w:r>
              <w:rPr>
                <w:noProof/>
                <w:webHidden/>
              </w:rPr>
              <w:tab/>
            </w:r>
            <w:r>
              <w:rPr>
                <w:noProof/>
                <w:webHidden/>
              </w:rPr>
              <w:fldChar w:fldCharType="begin"/>
            </w:r>
            <w:r>
              <w:rPr>
                <w:noProof/>
                <w:webHidden/>
              </w:rPr>
              <w:instrText xml:space="preserve"> PAGEREF _Toc530315784 \h </w:instrText>
            </w:r>
            <w:r>
              <w:rPr>
                <w:noProof/>
                <w:webHidden/>
              </w:rPr>
            </w:r>
            <w:r>
              <w:rPr>
                <w:noProof/>
                <w:webHidden/>
              </w:rPr>
              <w:fldChar w:fldCharType="separate"/>
            </w:r>
            <w:r>
              <w:rPr>
                <w:noProof/>
                <w:webHidden/>
              </w:rPr>
              <w:t>31</w:t>
            </w:r>
            <w:r>
              <w:rPr>
                <w:noProof/>
                <w:webHidden/>
              </w:rPr>
              <w:fldChar w:fldCharType="end"/>
            </w:r>
          </w:hyperlink>
        </w:p>
        <w:p w14:paraId="62708573" w14:textId="06F23E31" w:rsidR="002210A6" w:rsidRDefault="002210A6">
          <w:pPr>
            <w:pStyle w:val="TOC3"/>
            <w:tabs>
              <w:tab w:val="right" w:leader="dot" w:pos="8296"/>
            </w:tabs>
            <w:rPr>
              <w:rFonts w:cstheme="minorBidi"/>
              <w:noProof/>
              <w:kern w:val="2"/>
              <w:sz w:val="21"/>
            </w:rPr>
          </w:pPr>
          <w:hyperlink w:anchor="_Toc530315785" w:history="1">
            <w:r w:rsidRPr="00A8653D">
              <w:rPr>
                <w:rStyle w:val="af1"/>
                <w:noProof/>
              </w:rPr>
              <w:t xml:space="preserve">6.3.6 </w:t>
            </w:r>
            <w:r w:rsidRPr="00A8653D">
              <w:rPr>
                <w:rStyle w:val="af1"/>
                <w:noProof/>
              </w:rPr>
              <w:t>安全</w:t>
            </w:r>
            <w:r>
              <w:rPr>
                <w:noProof/>
                <w:webHidden/>
              </w:rPr>
              <w:tab/>
            </w:r>
            <w:r>
              <w:rPr>
                <w:noProof/>
                <w:webHidden/>
              </w:rPr>
              <w:fldChar w:fldCharType="begin"/>
            </w:r>
            <w:r>
              <w:rPr>
                <w:noProof/>
                <w:webHidden/>
              </w:rPr>
              <w:instrText xml:space="preserve"> PAGEREF _Toc530315785 \h </w:instrText>
            </w:r>
            <w:r>
              <w:rPr>
                <w:noProof/>
                <w:webHidden/>
              </w:rPr>
            </w:r>
            <w:r>
              <w:rPr>
                <w:noProof/>
                <w:webHidden/>
              </w:rPr>
              <w:fldChar w:fldCharType="separate"/>
            </w:r>
            <w:r>
              <w:rPr>
                <w:noProof/>
                <w:webHidden/>
              </w:rPr>
              <w:t>31</w:t>
            </w:r>
            <w:r>
              <w:rPr>
                <w:noProof/>
                <w:webHidden/>
              </w:rPr>
              <w:fldChar w:fldCharType="end"/>
            </w:r>
          </w:hyperlink>
        </w:p>
        <w:p w14:paraId="11BC657F" w14:textId="0F8D31B0" w:rsidR="002210A6" w:rsidRDefault="002210A6">
          <w:pPr>
            <w:pStyle w:val="TOC1"/>
            <w:tabs>
              <w:tab w:val="right" w:leader="dot" w:pos="8296"/>
            </w:tabs>
            <w:rPr>
              <w:noProof/>
            </w:rPr>
          </w:pPr>
          <w:hyperlink w:anchor="_Toc530315786" w:history="1">
            <w:r w:rsidRPr="00A8653D">
              <w:rPr>
                <w:rStyle w:val="af1"/>
                <w:noProof/>
              </w:rPr>
              <w:t xml:space="preserve">7 </w:t>
            </w:r>
            <w:r w:rsidRPr="00A8653D">
              <w:rPr>
                <w:rStyle w:val="af1"/>
                <w:noProof/>
              </w:rPr>
              <w:t>沟通管理计划</w:t>
            </w:r>
            <w:r>
              <w:rPr>
                <w:noProof/>
                <w:webHidden/>
              </w:rPr>
              <w:tab/>
            </w:r>
            <w:r>
              <w:rPr>
                <w:noProof/>
                <w:webHidden/>
              </w:rPr>
              <w:fldChar w:fldCharType="begin"/>
            </w:r>
            <w:r>
              <w:rPr>
                <w:noProof/>
                <w:webHidden/>
              </w:rPr>
              <w:instrText xml:space="preserve"> PAGEREF _Toc530315786 \h </w:instrText>
            </w:r>
            <w:r>
              <w:rPr>
                <w:noProof/>
                <w:webHidden/>
              </w:rPr>
            </w:r>
            <w:r>
              <w:rPr>
                <w:noProof/>
                <w:webHidden/>
              </w:rPr>
              <w:fldChar w:fldCharType="separate"/>
            </w:r>
            <w:r>
              <w:rPr>
                <w:noProof/>
                <w:webHidden/>
              </w:rPr>
              <w:t>32</w:t>
            </w:r>
            <w:r>
              <w:rPr>
                <w:noProof/>
                <w:webHidden/>
              </w:rPr>
              <w:fldChar w:fldCharType="end"/>
            </w:r>
          </w:hyperlink>
        </w:p>
        <w:p w14:paraId="038E6F04" w14:textId="77A050DD" w:rsidR="002210A6" w:rsidRDefault="002210A6">
          <w:pPr>
            <w:pStyle w:val="TOC2"/>
            <w:tabs>
              <w:tab w:val="right" w:leader="dot" w:pos="8296"/>
            </w:tabs>
            <w:rPr>
              <w:rFonts w:cstheme="minorBidi"/>
              <w:noProof/>
              <w:kern w:val="2"/>
              <w:sz w:val="21"/>
            </w:rPr>
          </w:pPr>
          <w:hyperlink w:anchor="_Toc530315787" w:history="1">
            <w:r w:rsidRPr="00A8653D">
              <w:rPr>
                <w:rStyle w:val="af1"/>
                <w:noProof/>
              </w:rPr>
              <w:t xml:space="preserve">7.1 </w:t>
            </w:r>
            <w:r w:rsidRPr="00A8653D">
              <w:rPr>
                <w:rStyle w:val="af1"/>
                <w:noProof/>
              </w:rPr>
              <w:t>干系人手册</w:t>
            </w:r>
            <w:r>
              <w:rPr>
                <w:noProof/>
                <w:webHidden/>
              </w:rPr>
              <w:tab/>
            </w:r>
            <w:r>
              <w:rPr>
                <w:noProof/>
                <w:webHidden/>
              </w:rPr>
              <w:fldChar w:fldCharType="begin"/>
            </w:r>
            <w:r>
              <w:rPr>
                <w:noProof/>
                <w:webHidden/>
              </w:rPr>
              <w:instrText xml:space="preserve"> PAGEREF _Toc530315787 \h </w:instrText>
            </w:r>
            <w:r>
              <w:rPr>
                <w:noProof/>
                <w:webHidden/>
              </w:rPr>
            </w:r>
            <w:r>
              <w:rPr>
                <w:noProof/>
                <w:webHidden/>
              </w:rPr>
              <w:fldChar w:fldCharType="separate"/>
            </w:r>
            <w:r>
              <w:rPr>
                <w:noProof/>
                <w:webHidden/>
              </w:rPr>
              <w:t>32</w:t>
            </w:r>
            <w:r>
              <w:rPr>
                <w:noProof/>
                <w:webHidden/>
              </w:rPr>
              <w:fldChar w:fldCharType="end"/>
            </w:r>
          </w:hyperlink>
        </w:p>
        <w:p w14:paraId="0A459092" w14:textId="7CF2A85D" w:rsidR="002210A6" w:rsidRDefault="002210A6">
          <w:pPr>
            <w:pStyle w:val="TOC2"/>
            <w:tabs>
              <w:tab w:val="right" w:leader="dot" w:pos="8296"/>
            </w:tabs>
            <w:rPr>
              <w:rFonts w:cstheme="minorBidi"/>
              <w:noProof/>
              <w:kern w:val="2"/>
              <w:sz w:val="21"/>
            </w:rPr>
          </w:pPr>
          <w:hyperlink w:anchor="_Toc530315788" w:history="1">
            <w:r w:rsidRPr="00A8653D">
              <w:rPr>
                <w:rStyle w:val="af1"/>
                <w:noProof/>
              </w:rPr>
              <w:t xml:space="preserve">7.2 </w:t>
            </w:r>
            <w:r w:rsidRPr="00A8653D">
              <w:rPr>
                <w:rStyle w:val="af1"/>
                <w:noProof/>
              </w:rPr>
              <w:t>沟通形式</w:t>
            </w:r>
            <w:r>
              <w:rPr>
                <w:noProof/>
                <w:webHidden/>
              </w:rPr>
              <w:tab/>
            </w:r>
            <w:r>
              <w:rPr>
                <w:noProof/>
                <w:webHidden/>
              </w:rPr>
              <w:fldChar w:fldCharType="begin"/>
            </w:r>
            <w:r>
              <w:rPr>
                <w:noProof/>
                <w:webHidden/>
              </w:rPr>
              <w:instrText xml:space="preserve"> PAGEREF _Toc530315788 \h </w:instrText>
            </w:r>
            <w:r>
              <w:rPr>
                <w:noProof/>
                <w:webHidden/>
              </w:rPr>
            </w:r>
            <w:r>
              <w:rPr>
                <w:noProof/>
                <w:webHidden/>
              </w:rPr>
              <w:fldChar w:fldCharType="separate"/>
            </w:r>
            <w:r>
              <w:rPr>
                <w:noProof/>
                <w:webHidden/>
              </w:rPr>
              <w:t>33</w:t>
            </w:r>
            <w:r>
              <w:rPr>
                <w:noProof/>
                <w:webHidden/>
              </w:rPr>
              <w:fldChar w:fldCharType="end"/>
            </w:r>
          </w:hyperlink>
        </w:p>
        <w:p w14:paraId="29C7F9A5" w14:textId="10E73039" w:rsidR="002210A6" w:rsidRDefault="002210A6">
          <w:pPr>
            <w:pStyle w:val="TOC3"/>
            <w:tabs>
              <w:tab w:val="right" w:leader="dot" w:pos="8296"/>
            </w:tabs>
            <w:rPr>
              <w:rFonts w:cstheme="minorBidi"/>
              <w:noProof/>
              <w:kern w:val="2"/>
              <w:sz w:val="21"/>
            </w:rPr>
          </w:pPr>
          <w:hyperlink w:anchor="_Toc530315789" w:history="1">
            <w:r w:rsidRPr="00A8653D">
              <w:rPr>
                <w:rStyle w:val="af1"/>
                <w:noProof/>
              </w:rPr>
              <w:t xml:space="preserve">7.2.1 </w:t>
            </w:r>
            <w:r w:rsidRPr="00A8653D">
              <w:rPr>
                <w:rStyle w:val="af1"/>
                <w:noProof/>
              </w:rPr>
              <w:t>正式沟通</w:t>
            </w:r>
            <w:r>
              <w:rPr>
                <w:noProof/>
                <w:webHidden/>
              </w:rPr>
              <w:tab/>
            </w:r>
            <w:r>
              <w:rPr>
                <w:noProof/>
                <w:webHidden/>
              </w:rPr>
              <w:fldChar w:fldCharType="begin"/>
            </w:r>
            <w:r>
              <w:rPr>
                <w:noProof/>
                <w:webHidden/>
              </w:rPr>
              <w:instrText xml:space="preserve"> PAGEREF _Toc530315789 \h </w:instrText>
            </w:r>
            <w:r>
              <w:rPr>
                <w:noProof/>
                <w:webHidden/>
              </w:rPr>
            </w:r>
            <w:r>
              <w:rPr>
                <w:noProof/>
                <w:webHidden/>
              </w:rPr>
              <w:fldChar w:fldCharType="separate"/>
            </w:r>
            <w:r>
              <w:rPr>
                <w:noProof/>
                <w:webHidden/>
              </w:rPr>
              <w:t>33</w:t>
            </w:r>
            <w:r>
              <w:rPr>
                <w:noProof/>
                <w:webHidden/>
              </w:rPr>
              <w:fldChar w:fldCharType="end"/>
            </w:r>
          </w:hyperlink>
        </w:p>
        <w:p w14:paraId="77C10927" w14:textId="0AD84C29" w:rsidR="002210A6" w:rsidRDefault="002210A6">
          <w:pPr>
            <w:pStyle w:val="TOC3"/>
            <w:tabs>
              <w:tab w:val="right" w:leader="dot" w:pos="8296"/>
            </w:tabs>
            <w:rPr>
              <w:rFonts w:cstheme="minorBidi"/>
              <w:noProof/>
              <w:kern w:val="2"/>
              <w:sz w:val="21"/>
            </w:rPr>
          </w:pPr>
          <w:hyperlink w:anchor="_Toc530315790" w:history="1">
            <w:r w:rsidRPr="00A8653D">
              <w:rPr>
                <w:rStyle w:val="af1"/>
                <w:noProof/>
              </w:rPr>
              <w:t xml:space="preserve">7.2.2 </w:t>
            </w:r>
            <w:r w:rsidRPr="00A8653D">
              <w:rPr>
                <w:rStyle w:val="af1"/>
                <w:noProof/>
              </w:rPr>
              <w:t>非正式沟通</w:t>
            </w:r>
            <w:r>
              <w:rPr>
                <w:noProof/>
                <w:webHidden/>
              </w:rPr>
              <w:tab/>
            </w:r>
            <w:r>
              <w:rPr>
                <w:noProof/>
                <w:webHidden/>
              </w:rPr>
              <w:fldChar w:fldCharType="begin"/>
            </w:r>
            <w:r>
              <w:rPr>
                <w:noProof/>
                <w:webHidden/>
              </w:rPr>
              <w:instrText xml:space="preserve"> PAGEREF _Toc530315790 \h </w:instrText>
            </w:r>
            <w:r>
              <w:rPr>
                <w:noProof/>
                <w:webHidden/>
              </w:rPr>
            </w:r>
            <w:r>
              <w:rPr>
                <w:noProof/>
                <w:webHidden/>
              </w:rPr>
              <w:fldChar w:fldCharType="separate"/>
            </w:r>
            <w:r>
              <w:rPr>
                <w:noProof/>
                <w:webHidden/>
              </w:rPr>
              <w:t>33</w:t>
            </w:r>
            <w:r>
              <w:rPr>
                <w:noProof/>
                <w:webHidden/>
              </w:rPr>
              <w:fldChar w:fldCharType="end"/>
            </w:r>
          </w:hyperlink>
        </w:p>
        <w:p w14:paraId="438911AE" w14:textId="7692B1E2" w:rsidR="002210A6" w:rsidRDefault="002210A6">
          <w:pPr>
            <w:pStyle w:val="TOC2"/>
            <w:tabs>
              <w:tab w:val="right" w:leader="dot" w:pos="8296"/>
            </w:tabs>
            <w:rPr>
              <w:rFonts w:cstheme="minorBidi"/>
              <w:noProof/>
              <w:kern w:val="2"/>
              <w:sz w:val="21"/>
            </w:rPr>
          </w:pPr>
          <w:hyperlink w:anchor="_Toc530315791" w:history="1">
            <w:r w:rsidRPr="00A8653D">
              <w:rPr>
                <w:rStyle w:val="af1"/>
                <w:noProof/>
              </w:rPr>
              <w:t xml:space="preserve">7.3 </w:t>
            </w:r>
            <w:r w:rsidRPr="00A8653D">
              <w:rPr>
                <w:rStyle w:val="af1"/>
                <w:noProof/>
              </w:rPr>
              <w:t>限制沟通因素</w:t>
            </w:r>
            <w:r>
              <w:rPr>
                <w:noProof/>
                <w:webHidden/>
              </w:rPr>
              <w:tab/>
            </w:r>
            <w:r>
              <w:rPr>
                <w:noProof/>
                <w:webHidden/>
              </w:rPr>
              <w:fldChar w:fldCharType="begin"/>
            </w:r>
            <w:r>
              <w:rPr>
                <w:noProof/>
                <w:webHidden/>
              </w:rPr>
              <w:instrText xml:space="preserve"> PAGEREF _Toc530315791 \h </w:instrText>
            </w:r>
            <w:r>
              <w:rPr>
                <w:noProof/>
                <w:webHidden/>
              </w:rPr>
            </w:r>
            <w:r>
              <w:rPr>
                <w:noProof/>
                <w:webHidden/>
              </w:rPr>
              <w:fldChar w:fldCharType="separate"/>
            </w:r>
            <w:r>
              <w:rPr>
                <w:noProof/>
                <w:webHidden/>
              </w:rPr>
              <w:t>33</w:t>
            </w:r>
            <w:r>
              <w:rPr>
                <w:noProof/>
                <w:webHidden/>
              </w:rPr>
              <w:fldChar w:fldCharType="end"/>
            </w:r>
          </w:hyperlink>
        </w:p>
        <w:p w14:paraId="7C782B6E" w14:textId="01B17CAF" w:rsidR="002210A6" w:rsidRDefault="002210A6">
          <w:pPr>
            <w:pStyle w:val="TOC2"/>
            <w:tabs>
              <w:tab w:val="right" w:leader="dot" w:pos="8296"/>
            </w:tabs>
            <w:rPr>
              <w:rFonts w:cstheme="minorBidi"/>
              <w:noProof/>
              <w:kern w:val="2"/>
              <w:sz w:val="21"/>
            </w:rPr>
          </w:pPr>
          <w:hyperlink w:anchor="_Toc530315792" w:history="1">
            <w:r w:rsidRPr="00A8653D">
              <w:rPr>
                <w:rStyle w:val="af1"/>
                <w:noProof/>
              </w:rPr>
              <w:t xml:space="preserve">7.4 </w:t>
            </w:r>
            <w:r w:rsidRPr="00A8653D">
              <w:rPr>
                <w:rStyle w:val="af1"/>
                <w:noProof/>
              </w:rPr>
              <w:t>组内沟通时间</w:t>
            </w:r>
            <w:r>
              <w:rPr>
                <w:noProof/>
                <w:webHidden/>
              </w:rPr>
              <w:tab/>
            </w:r>
            <w:r>
              <w:rPr>
                <w:noProof/>
                <w:webHidden/>
              </w:rPr>
              <w:fldChar w:fldCharType="begin"/>
            </w:r>
            <w:r>
              <w:rPr>
                <w:noProof/>
                <w:webHidden/>
              </w:rPr>
              <w:instrText xml:space="preserve"> PAGEREF _Toc530315792 \h </w:instrText>
            </w:r>
            <w:r>
              <w:rPr>
                <w:noProof/>
                <w:webHidden/>
              </w:rPr>
            </w:r>
            <w:r>
              <w:rPr>
                <w:noProof/>
                <w:webHidden/>
              </w:rPr>
              <w:fldChar w:fldCharType="separate"/>
            </w:r>
            <w:r>
              <w:rPr>
                <w:noProof/>
                <w:webHidden/>
              </w:rPr>
              <w:t>33</w:t>
            </w:r>
            <w:r>
              <w:rPr>
                <w:noProof/>
                <w:webHidden/>
              </w:rPr>
              <w:fldChar w:fldCharType="end"/>
            </w:r>
          </w:hyperlink>
        </w:p>
        <w:p w14:paraId="29271865" w14:textId="232A3BB5" w:rsidR="002210A6" w:rsidRDefault="002210A6">
          <w:pPr>
            <w:pStyle w:val="TOC1"/>
            <w:tabs>
              <w:tab w:val="right" w:leader="dot" w:pos="8296"/>
            </w:tabs>
            <w:rPr>
              <w:noProof/>
            </w:rPr>
          </w:pPr>
          <w:hyperlink w:anchor="_Toc530315793" w:history="1">
            <w:r w:rsidRPr="00A8653D">
              <w:rPr>
                <w:rStyle w:val="af1"/>
                <w:noProof/>
              </w:rPr>
              <w:t xml:space="preserve">8 </w:t>
            </w:r>
            <w:r w:rsidRPr="00A8653D">
              <w:rPr>
                <w:rStyle w:val="af1"/>
                <w:noProof/>
              </w:rPr>
              <w:t>风险管理计划</w:t>
            </w:r>
            <w:r>
              <w:rPr>
                <w:noProof/>
                <w:webHidden/>
              </w:rPr>
              <w:tab/>
            </w:r>
            <w:r>
              <w:rPr>
                <w:noProof/>
                <w:webHidden/>
              </w:rPr>
              <w:fldChar w:fldCharType="begin"/>
            </w:r>
            <w:r>
              <w:rPr>
                <w:noProof/>
                <w:webHidden/>
              </w:rPr>
              <w:instrText xml:space="preserve"> PAGEREF _Toc530315793 \h </w:instrText>
            </w:r>
            <w:r>
              <w:rPr>
                <w:noProof/>
                <w:webHidden/>
              </w:rPr>
            </w:r>
            <w:r>
              <w:rPr>
                <w:noProof/>
                <w:webHidden/>
              </w:rPr>
              <w:fldChar w:fldCharType="separate"/>
            </w:r>
            <w:r>
              <w:rPr>
                <w:noProof/>
                <w:webHidden/>
              </w:rPr>
              <w:t>34</w:t>
            </w:r>
            <w:r>
              <w:rPr>
                <w:noProof/>
                <w:webHidden/>
              </w:rPr>
              <w:fldChar w:fldCharType="end"/>
            </w:r>
          </w:hyperlink>
        </w:p>
        <w:p w14:paraId="5BDF90DD" w14:textId="000AC751" w:rsidR="002210A6" w:rsidRDefault="002210A6">
          <w:pPr>
            <w:pStyle w:val="TOC2"/>
            <w:tabs>
              <w:tab w:val="right" w:leader="dot" w:pos="8296"/>
            </w:tabs>
            <w:rPr>
              <w:rFonts w:cstheme="minorBidi"/>
              <w:noProof/>
              <w:kern w:val="2"/>
              <w:sz w:val="21"/>
            </w:rPr>
          </w:pPr>
          <w:hyperlink w:anchor="_Toc530315794" w:history="1">
            <w:r w:rsidRPr="00A8653D">
              <w:rPr>
                <w:rStyle w:val="af1"/>
                <w:noProof/>
              </w:rPr>
              <w:t xml:space="preserve">8.1 </w:t>
            </w:r>
            <w:r w:rsidRPr="00A8653D">
              <w:rPr>
                <w:rStyle w:val="af1"/>
                <w:noProof/>
              </w:rPr>
              <w:t>风险类别定义</w:t>
            </w:r>
            <w:r>
              <w:rPr>
                <w:noProof/>
                <w:webHidden/>
              </w:rPr>
              <w:tab/>
            </w:r>
            <w:r>
              <w:rPr>
                <w:noProof/>
                <w:webHidden/>
              </w:rPr>
              <w:fldChar w:fldCharType="begin"/>
            </w:r>
            <w:r>
              <w:rPr>
                <w:noProof/>
                <w:webHidden/>
              </w:rPr>
              <w:instrText xml:space="preserve"> PAGEREF _Toc530315794 \h </w:instrText>
            </w:r>
            <w:r>
              <w:rPr>
                <w:noProof/>
                <w:webHidden/>
              </w:rPr>
            </w:r>
            <w:r>
              <w:rPr>
                <w:noProof/>
                <w:webHidden/>
              </w:rPr>
              <w:fldChar w:fldCharType="separate"/>
            </w:r>
            <w:r>
              <w:rPr>
                <w:noProof/>
                <w:webHidden/>
              </w:rPr>
              <w:t>34</w:t>
            </w:r>
            <w:r>
              <w:rPr>
                <w:noProof/>
                <w:webHidden/>
              </w:rPr>
              <w:fldChar w:fldCharType="end"/>
            </w:r>
          </w:hyperlink>
        </w:p>
        <w:p w14:paraId="2AC554A4" w14:textId="3759B1A0" w:rsidR="002210A6" w:rsidRDefault="002210A6">
          <w:pPr>
            <w:pStyle w:val="TOC2"/>
            <w:tabs>
              <w:tab w:val="right" w:leader="dot" w:pos="8296"/>
            </w:tabs>
            <w:rPr>
              <w:rFonts w:cstheme="minorBidi"/>
              <w:noProof/>
              <w:kern w:val="2"/>
              <w:sz w:val="21"/>
            </w:rPr>
          </w:pPr>
          <w:hyperlink w:anchor="_Toc530315795" w:history="1">
            <w:r w:rsidRPr="00A8653D">
              <w:rPr>
                <w:rStyle w:val="af1"/>
                <w:noProof/>
              </w:rPr>
              <w:t xml:space="preserve">8.2 </w:t>
            </w:r>
            <w:r w:rsidRPr="00A8653D">
              <w:rPr>
                <w:rStyle w:val="af1"/>
                <w:noProof/>
              </w:rPr>
              <w:t>风险概率和影响定义</w:t>
            </w:r>
            <w:r>
              <w:rPr>
                <w:noProof/>
                <w:webHidden/>
              </w:rPr>
              <w:tab/>
            </w:r>
            <w:r>
              <w:rPr>
                <w:noProof/>
                <w:webHidden/>
              </w:rPr>
              <w:fldChar w:fldCharType="begin"/>
            </w:r>
            <w:r>
              <w:rPr>
                <w:noProof/>
                <w:webHidden/>
              </w:rPr>
              <w:instrText xml:space="preserve"> PAGEREF _Toc530315795 \h </w:instrText>
            </w:r>
            <w:r>
              <w:rPr>
                <w:noProof/>
                <w:webHidden/>
              </w:rPr>
            </w:r>
            <w:r>
              <w:rPr>
                <w:noProof/>
                <w:webHidden/>
              </w:rPr>
              <w:fldChar w:fldCharType="separate"/>
            </w:r>
            <w:r>
              <w:rPr>
                <w:noProof/>
                <w:webHidden/>
              </w:rPr>
              <w:t>34</w:t>
            </w:r>
            <w:r>
              <w:rPr>
                <w:noProof/>
                <w:webHidden/>
              </w:rPr>
              <w:fldChar w:fldCharType="end"/>
            </w:r>
          </w:hyperlink>
        </w:p>
        <w:p w14:paraId="6F4CCFB2" w14:textId="4A93A891" w:rsidR="002210A6" w:rsidRDefault="002210A6">
          <w:pPr>
            <w:pStyle w:val="TOC2"/>
            <w:tabs>
              <w:tab w:val="right" w:leader="dot" w:pos="8296"/>
            </w:tabs>
            <w:rPr>
              <w:rFonts w:cstheme="minorBidi"/>
              <w:noProof/>
              <w:kern w:val="2"/>
              <w:sz w:val="21"/>
            </w:rPr>
          </w:pPr>
          <w:hyperlink w:anchor="_Toc530315796" w:history="1">
            <w:r w:rsidRPr="00A8653D">
              <w:rPr>
                <w:rStyle w:val="af1"/>
                <w:noProof/>
              </w:rPr>
              <w:t xml:space="preserve">8.3 </w:t>
            </w:r>
            <w:r w:rsidRPr="00A8653D">
              <w:rPr>
                <w:rStyle w:val="af1"/>
                <w:noProof/>
              </w:rPr>
              <w:t>风险状态定义</w:t>
            </w:r>
            <w:r>
              <w:rPr>
                <w:noProof/>
                <w:webHidden/>
              </w:rPr>
              <w:tab/>
            </w:r>
            <w:r>
              <w:rPr>
                <w:noProof/>
                <w:webHidden/>
              </w:rPr>
              <w:fldChar w:fldCharType="begin"/>
            </w:r>
            <w:r>
              <w:rPr>
                <w:noProof/>
                <w:webHidden/>
              </w:rPr>
              <w:instrText xml:space="preserve"> PAGEREF _Toc530315796 \h </w:instrText>
            </w:r>
            <w:r>
              <w:rPr>
                <w:noProof/>
                <w:webHidden/>
              </w:rPr>
            </w:r>
            <w:r>
              <w:rPr>
                <w:noProof/>
                <w:webHidden/>
              </w:rPr>
              <w:fldChar w:fldCharType="separate"/>
            </w:r>
            <w:r>
              <w:rPr>
                <w:noProof/>
                <w:webHidden/>
              </w:rPr>
              <w:t>35</w:t>
            </w:r>
            <w:r>
              <w:rPr>
                <w:noProof/>
                <w:webHidden/>
              </w:rPr>
              <w:fldChar w:fldCharType="end"/>
            </w:r>
          </w:hyperlink>
        </w:p>
        <w:p w14:paraId="70C8E1BD" w14:textId="311776C3" w:rsidR="002210A6" w:rsidRDefault="002210A6">
          <w:pPr>
            <w:pStyle w:val="TOC2"/>
            <w:tabs>
              <w:tab w:val="right" w:leader="dot" w:pos="8296"/>
            </w:tabs>
            <w:rPr>
              <w:rFonts w:cstheme="minorBidi"/>
              <w:noProof/>
              <w:kern w:val="2"/>
              <w:sz w:val="21"/>
            </w:rPr>
          </w:pPr>
          <w:hyperlink w:anchor="_Toc530315797" w:history="1">
            <w:r w:rsidRPr="00A8653D">
              <w:rPr>
                <w:rStyle w:val="af1"/>
                <w:noProof/>
              </w:rPr>
              <w:t xml:space="preserve">8.4 </w:t>
            </w:r>
            <w:r w:rsidRPr="00A8653D">
              <w:rPr>
                <w:rStyle w:val="af1"/>
                <w:noProof/>
              </w:rPr>
              <w:t>风险评估</w:t>
            </w:r>
            <w:r>
              <w:rPr>
                <w:noProof/>
                <w:webHidden/>
              </w:rPr>
              <w:tab/>
            </w:r>
            <w:r>
              <w:rPr>
                <w:noProof/>
                <w:webHidden/>
              </w:rPr>
              <w:fldChar w:fldCharType="begin"/>
            </w:r>
            <w:r>
              <w:rPr>
                <w:noProof/>
                <w:webHidden/>
              </w:rPr>
              <w:instrText xml:space="preserve"> PAGEREF _Toc530315797 \h </w:instrText>
            </w:r>
            <w:r>
              <w:rPr>
                <w:noProof/>
                <w:webHidden/>
              </w:rPr>
            </w:r>
            <w:r>
              <w:rPr>
                <w:noProof/>
                <w:webHidden/>
              </w:rPr>
              <w:fldChar w:fldCharType="separate"/>
            </w:r>
            <w:r>
              <w:rPr>
                <w:noProof/>
                <w:webHidden/>
              </w:rPr>
              <w:t>36</w:t>
            </w:r>
            <w:r>
              <w:rPr>
                <w:noProof/>
                <w:webHidden/>
              </w:rPr>
              <w:fldChar w:fldCharType="end"/>
            </w:r>
          </w:hyperlink>
        </w:p>
        <w:p w14:paraId="6588F616" w14:textId="6CFBEF28" w:rsidR="002210A6" w:rsidRDefault="002210A6">
          <w:pPr>
            <w:pStyle w:val="TOC2"/>
            <w:tabs>
              <w:tab w:val="right" w:leader="dot" w:pos="8296"/>
            </w:tabs>
            <w:rPr>
              <w:rFonts w:cstheme="minorBidi"/>
              <w:noProof/>
              <w:kern w:val="2"/>
              <w:sz w:val="21"/>
            </w:rPr>
          </w:pPr>
          <w:hyperlink w:anchor="_Toc530315798" w:history="1">
            <w:r w:rsidRPr="00A8653D">
              <w:rPr>
                <w:rStyle w:val="af1"/>
                <w:noProof/>
              </w:rPr>
              <w:t xml:space="preserve">8.5 </w:t>
            </w:r>
            <w:r w:rsidRPr="00A8653D">
              <w:rPr>
                <w:rStyle w:val="af1"/>
                <w:noProof/>
              </w:rPr>
              <w:t>风险控制</w:t>
            </w:r>
            <w:r>
              <w:rPr>
                <w:noProof/>
                <w:webHidden/>
              </w:rPr>
              <w:tab/>
            </w:r>
            <w:r>
              <w:rPr>
                <w:noProof/>
                <w:webHidden/>
              </w:rPr>
              <w:fldChar w:fldCharType="begin"/>
            </w:r>
            <w:r>
              <w:rPr>
                <w:noProof/>
                <w:webHidden/>
              </w:rPr>
              <w:instrText xml:space="preserve"> PAGEREF _Toc530315798 \h </w:instrText>
            </w:r>
            <w:r>
              <w:rPr>
                <w:noProof/>
                <w:webHidden/>
              </w:rPr>
            </w:r>
            <w:r>
              <w:rPr>
                <w:noProof/>
                <w:webHidden/>
              </w:rPr>
              <w:fldChar w:fldCharType="separate"/>
            </w:r>
            <w:r>
              <w:rPr>
                <w:noProof/>
                <w:webHidden/>
              </w:rPr>
              <w:t>37</w:t>
            </w:r>
            <w:r>
              <w:rPr>
                <w:noProof/>
                <w:webHidden/>
              </w:rPr>
              <w:fldChar w:fldCharType="end"/>
            </w:r>
          </w:hyperlink>
        </w:p>
        <w:p w14:paraId="52558F85" w14:textId="4E096547" w:rsidR="002210A6" w:rsidRDefault="002210A6">
          <w:pPr>
            <w:pStyle w:val="TOC1"/>
            <w:tabs>
              <w:tab w:val="right" w:leader="dot" w:pos="8296"/>
            </w:tabs>
            <w:rPr>
              <w:noProof/>
            </w:rPr>
          </w:pPr>
          <w:hyperlink w:anchor="_Toc530315799" w:history="1">
            <w:r w:rsidRPr="00A8653D">
              <w:rPr>
                <w:rStyle w:val="af1"/>
                <w:noProof/>
              </w:rPr>
              <w:t xml:space="preserve">9 </w:t>
            </w:r>
            <w:r w:rsidRPr="00A8653D">
              <w:rPr>
                <w:rStyle w:val="af1"/>
                <w:noProof/>
              </w:rPr>
              <w:t>范围管理计划</w:t>
            </w:r>
            <w:r>
              <w:rPr>
                <w:noProof/>
                <w:webHidden/>
              </w:rPr>
              <w:tab/>
            </w:r>
            <w:r>
              <w:rPr>
                <w:noProof/>
                <w:webHidden/>
              </w:rPr>
              <w:fldChar w:fldCharType="begin"/>
            </w:r>
            <w:r>
              <w:rPr>
                <w:noProof/>
                <w:webHidden/>
              </w:rPr>
              <w:instrText xml:space="preserve"> PAGEREF _Toc530315799 \h </w:instrText>
            </w:r>
            <w:r>
              <w:rPr>
                <w:noProof/>
                <w:webHidden/>
              </w:rPr>
            </w:r>
            <w:r>
              <w:rPr>
                <w:noProof/>
                <w:webHidden/>
              </w:rPr>
              <w:fldChar w:fldCharType="separate"/>
            </w:r>
            <w:r>
              <w:rPr>
                <w:noProof/>
                <w:webHidden/>
              </w:rPr>
              <w:t>39</w:t>
            </w:r>
            <w:r>
              <w:rPr>
                <w:noProof/>
                <w:webHidden/>
              </w:rPr>
              <w:fldChar w:fldCharType="end"/>
            </w:r>
          </w:hyperlink>
        </w:p>
        <w:p w14:paraId="376FBFE0" w14:textId="58A218D5" w:rsidR="002210A6" w:rsidRDefault="002210A6">
          <w:pPr>
            <w:pStyle w:val="TOC2"/>
            <w:tabs>
              <w:tab w:val="right" w:leader="dot" w:pos="8296"/>
            </w:tabs>
            <w:rPr>
              <w:rFonts w:cstheme="minorBidi"/>
              <w:noProof/>
              <w:kern w:val="2"/>
              <w:sz w:val="21"/>
            </w:rPr>
          </w:pPr>
          <w:hyperlink w:anchor="_Toc530315800" w:history="1">
            <w:r w:rsidRPr="00A8653D">
              <w:rPr>
                <w:rStyle w:val="af1"/>
                <w:noProof/>
              </w:rPr>
              <w:t xml:space="preserve">9.1 </w:t>
            </w:r>
            <w:r w:rsidRPr="00A8653D">
              <w:rPr>
                <w:rStyle w:val="af1"/>
                <w:noProof/>
              </w:rPr>
              <w:t>收集需求</w:t>
            </w:r>
            <w:r>
              <w:rPr>
                <w:noProof/>
                <w:webHidden/>
              </w:rPr>
              <w:tab/>
            </w:r>
            <w:r>
              <w:rPr>
                <w:noProof/>
                <w:webHidden/>
              </w:rPr>
              <w:fldChar w:fldCharType="begin"/>
            </w:r>
            <w:r>
              <w:rPr>
                <w:noProof/>
                <w:webHidden/>
              </w:rPr>
              <w:instrText xml:space="preserve"> PAGEREF _Toc530315800 \h </w:instrText>
            </w:r>
            <w:r>
              <w:rPr>
                <w:noProof/>
                <w:webHidden/>
              </w:rPr>
            </w:r>
            <w:r>
              <w:rPr>
                <w:noProof/>
                <w:webHidden/>
              </w:rPr>
              <w:fldChar w:fldCharType="separate"/>
            </w:r>
            <w:r>
              <w:rPr>
                <w:noProof/>
                <w:webHidden/>
              </w:rPr>
              <w:t>39</w:t>
            </w:r>
            <w:r>
              <w:rPr>
                <w:noProof/>
                <w:webHidden/>
              </w:rPr>
              <w:fldChar w:fldCharType="end"/>
            </w:r>
          </w:hyperlink>
        </w:p>
        <w:p w14:paraId="5520D70E" w14:textId="6434DA10" w:rsidR="002210A6" w:rsidRDefault="002210A6">
          <w:pPr>
            <w:pStyle w:val="TOC2"/>
            <w:tabs>
              <w:tab w:val="right" w:leader="dot" w:pos="8296"/>
            </w:tabs>
            <w:rPr>
              <w:rFonts w:cstheme="minorBidi"/>
              <w:noProof/>
              <w:kern w:val="2"/>
              <w:sz w:val="21"/>
            </w:rPr>
          </w:pPr>
          <w:hyperlink w:anchor="_Toc530315801" w:history="1">
            <w:r w:rsidRPr="00A8653D">
              <w:rPr>
                <w:rStyle w:val="af1"/>
                <w:noProof/>
              </w:rPr>
              <w:t xml:space="preserve">9.2 </w:t>
            </w:r>
            <w:r w:rsidRPr="00A8653D">
              <w:rPr>
                <w:rStyle w:val="af1"/>
                <w:noProof/>
              </w:rPr>
              <w:t>定义范围</w:t>
            </w:r>
            <w:r>
              <w:rPr>
                <w:noProof/>
                <w:webHidden/>
              </w:rPr>
              <w:tab/>
            </w:r>
            <w:r>
              <w:rPr>
                <w:noProof/>
                <w:webHidden/>
              </w:rPr>
              <w:fldChar w:fldCharType="begin"/>
            </w:r>
            <w:r>
              <w:rPr>
                <w:noProof/>
                <w:webHidden/>
              </w:rPr>
              <w:instrText xml:space="preserve"> PAGEREF _Toc530315801 \h </w:instrText>
            </w:r>
            <w:r>
              <w:rPr>
                <w:noProof/>
                <w:webHidden/>
              </w:rPr>
            </w:r>
            <w:r>
              <w:rPr>
                <w:noProof/>
                <w:webHidden/>
              </w:rPr>
              <w:fldChar w:fldCharType="separate"/>
            </w:r>
            <w:r>
              <w:rPr>
                <w:noProof/>
                <w:webHidden/>
              </w:rPr>
              <w:t>39</w:t>
            </w:r>
            <w:r>
              <w:rPr>
                <w:noProof/>
                <w:webHidden/>
              </w:rPr>
              <w:fldChar w:fldCharType="end"/>
            </w:r>
          </w:hyperlink>
        </w:p>
        <w:p w14:paraId="67E71664" w14:textId="4350D361" w:rsidR="002210A6" w:rsidRDefault="002210A6">
          <w:pPr>
            <w:pStyle w:val="TOC2"/>
            <w:tabs>
              <w:tab w:val="right" w:leader="dot" w:pos="8296"/>
            </w:tabs>
            <w:rPr>
              <w:rFonts w:cstheme="minorBidi"/>
              <w:noProof/>
              <w:kern w:val="2"/>
              <w:sz w:val="21"/>
            </w:rPr>
          </w:pPr>
          <w:hyperlink w:anchor="_Toc530315802" w:history="1">
            <w:r w:rsidRPr="00A8653D">
              <w:rPr>
                <w:rStyle w:val="af1"/>
                <w:noProof/>
              </w:rPr>
              <w:t xml:space="preserve">9.3 </w:t>
            </w:r>
            <w:r w:rsidRPr="00A8653D">
              <w:rPr>
                <w:rStyle w:val="af1"/>
                <w:noProof/>
              </w:rPr>
              <w:t>变更控制</w:t>
            </w:r>
            <w:r>
              <w:rPr>
                <w:noProof/>
                <w:webHidden/>
              </w:rPr>
              <w:tab/>
            </w:r>
            <w:r>
              <w:rPr>
                <w:noProof/>
                <w:webHidden/>
              </w:rPr>
              <w:fldChar w:fldCharType="begin"/>
            </w:r>
            <w:r>
              <w:rPr>
                <w:noProof/>
                <w:webHidden/>
              </w:rPr>
              <w:instrText xml:space="preserve"> PAGEREF _Toc530315802 \h </w:instrText>
            </w:r>
            <w:r>
              <w:rPr>
                <w:noProof/>
                <w:webHidden/>
              </w:rPr>
            </w:r>
            <w:r>
              <w:rPr>
                <w:noProof/>
                <w:webHidden/>
              </w:rPr>
              <w:fldChar w:fldCharType="separate"/>
            </w:r>
            <w:r>
              <w:rPr>
                <w:noProof/>
                <w:webHidden/>
              </w:rPr>
              <w:t>40</w:t>
            </w:r>
            <w:r>
              <w:rPr>
                <w:noProof/>
                <w:webHidden/>
              </w:rPr>
              <w:fldChar w:fldCharType="end"/>
            </w:r>
          </w:hyperlink>
        </w:p>
        <w:p w14:paraId="2752E028" w14:textId="7203142B" w:rsidR="002210A6" w:rsidRDefault="002210A6">
          <w:pPr>
            <w:pStyle w:val="TOC3"/>
            <w:tabs>
              <w:tab w:val="right" w:leader="dot" w:pos="8296"/>
            </w:tabs>
            <w:rPr>
              <w:rFonts w:cstheme="minorBidi"/>
              <w:noProof/>
              <w:kern w:val="2"/>
              <w:sz w:val="21"/>
            </w:rPr>
          </w:pPr>
          <w:hyperlink w:anchor="_Toc530315803" w:history="1">
            <w:r w:rsidRPr="00A8653D">
              <w:rPr>
                <w:rStyle w:val="af1"/>
                <w:noProof/>
              </w:rPr>
              <w:t xml:space="preserve">9.3.1 </w:t>
            </w:r>
            <w:r w:rsidRPr="00A8653D">
              <w:rPr>
                <w:rStyle w:val="af1"/>
                <w:noProof/>
              </w:rPr>
              <w:t>控制方法</w:t>
            </w:r>
            <w:r>
              <w:rPr>
                <w:noProof/>
                <w:webHidden/>
              </w:rPr>
              <w:tab/>
            </w:r>
            <w:r>
              <w:rPr>
                <w:noProof/>
                <w:webHidden/>
              </w:rPr>
              <w:fldChar w:fldCharType="begin"/>
            </w:r>
            <w:r>
              <w:rPr>
                <w:noProof/>
                <w:webHidden/>
              </w:rPr>
              <w:instrText xml:space="preserve"> PAGEREF _Toc530315803 \h </w:instrText>
            </w:r>
            <w:r>
              <w:rPr>
                <w:noProof/>
                <w:webHidden/>
              </w:rPr>
            </w:r>
            <w:r>
              <w:rPr>
                <w:noProof/>
                <w:webHidden/>
              </w:rPr>
              <w:fldChar w:fldCharType="separate"/>
            </w:r>
            <w:r>
              <w:rPr>
                <w:noProof/>
                <w:webHidden/>
              </w:rPr>
              <w:t>40</w:t>
            </w:r>
            <w:r>
              <w:rPr>
                <w:noProof/>
                <w:webHidden/>
              </w:rPr>
              <w:fldChar w:fldCharType="end"/>
            </w:r>
          </w:hyperlink>
        </w:p>
        <w:p w14:paraId="316E329A" w14:textId="4E6B8BD3" w:rsidR="002210A6" w:rsidRDefault="002210A6">
          <w:pPr>
            <w:pStyle w:val="TOC3"/>
            <w:tabs>
              <w:tab w:val="right" w:leader="dot" w:pos="8296"/>
            </w:tabs>
            <w:rPr>
              <w:rFonts w:cstheme="minorBidi"/>
              <w:noProof/>
              <w:kern w:val="2"/>
              <w:sz w:val="21"/>
            </w:rPr>
          </w:pPr>
          <w:hyperlink w:anchor="_Toc530315804" w:history="1">
            <w:r w:rsidRPr="00A8653D">
              <w:rPr>
                <w:rStyle w:val="af1"/>
                <w:noProof/>
              </w:rPr>
              <w:t>9.3.2 CCB</w:t>
            </w:r>
            <w:r w:rsidRPr="00A8653D">
              <w:rPr>
                <w:rStyle w:val="af1"/>
                <w:noProof/>
              </w:rPr>
              <w:t>控制流程</w:t>
            </w:r>
            <w:r>
              <w:rPr>
                <w:noProof/>
                <w:webHidden/>
              </w:rPr>
              <w:tab/>
            </w:r>
            <w:r>
              <w:rPr>
                <w:noProof/>
                <w:webHidden/>
              </w:rPr>
              <w:fldChar w:fldCharType="begin"/>
            </w:r>
            <w:r>
              <w:rPr>
                <w:noProof/>
                <w:webHidden/>
              </w:rPr>
              <w:instrText xml:space="preserve"> PAGEREF _Toc530315804 \h </w:instrText>
            </w:r>
            <w:r>
              <w:rPr>
                <w:noProof/>
                <w:webHidden/>
              </w:rPr>
            </w:r>
            <w:r>
              <w:rPr>
                <w:noProof/>
                <w:webHidden/>
              </w:rPr>
              <w:fldChar w:fldCharType="separate"/>
            </w:r>
            <w:r>
              <w:rPr>
                <w:noProof/>
                <w:webHidden/>
              </w:rPr>
              <w:t>40</w:t>
            </w:r>
            <w:r>
              <w:rPr>
                <w:noProof/>
                <w:webHidden/>
              </w:rPr>
              <w:fldChar w:fldCharType="end"/>
            </w:r>
          </w:hyperlink>
        </w:p>
        <w:p w14:paraId="6B981024" w14:textId="65CF83CD" w:rsidR="002210A6" w:rsidRDefault="002210A6">
          <w:pPr>
            <w:pStyle w:val="TOC1"/>
            <w:tabs>
              <w:tab w:val="right" w:leader="dot" w:pos="8296"/>
            </w:tabs>
            <w:rPr>
              <w:noProof/>
            </w:rPr>
          </w:pPr>
          <w:hyperlink w:anchor="_Toc530315805" w:history="1">
            <w:r w:rsidRPr="00A8653D">
              <w:rPr>
                <w:rStyle w:val="af1"/>
                <w:noProof/>
              </w:rPr>
              <w:t xml:space="preserve">10 </w:t>
            </w:r>
            <w:r w:rsidRPr="00A8653D">
              <w:rPr>
                <w:rStyle w:val="af1"/>
                <w:noProof/>
              </w:rPr>
              <w:t>进度管理计划</w:t>
            </w:r>
            <w:r>
              <w:rPr>
                <w:noProof/>
                <w:webHidden/>
              </w:rPr>
              <w:tab/>
            </w:r>
            <w:r>
              <w:rPr>
                <w:noProof/>
                <w:webHidden/>
              </w:rPr>
              <w:fldChar w:fldCharType="begin"/>
            </w:r>
            <w:r>
              <w:rPr>
                <w:noProof/>
                <w:webHidden/>
              </w:rPr>
              <w:instrText xml:space="preserve"> PAGEREF _Toc530315805 \h </w:instrText>
            </w:r>
            <w:r>
              <w:rPr>
                <w:noProof/>
                <w:webHidden/>
              </w:rPr>
            </w:r>
            <w:r>
              <w:rPr>
                <w:noProof/>
                <w:webHidden/>
              </w:rPr>
              <w:fldChar w:fldCharType="separate"/>
            </w:r>
            <w:r>
              <w:rPr>
                <w:noProof/>
                <w:webHidden/>
              </w:rPr>
              <w:t>40</w:t>
            </w:r>
            <w:r>
              <w:rPr>
                <w:noProof/>
                <w:webHidden/>
              </w:rPr>
              <w:fldChar w:fldCharType="end"/>
            </w:r>
          </w:hyperlink>
        </w:p>
        <w:p w14:paraId="43B018E2" w14:textId="483411DC" w:rsidR="002210A6" w:rsidRDefault="002210A6">
          <w:pPr>
            <w:pStyle w:val="TOC2"/>
            <w:tabs>
              <w:tab w:val="right" w:leader="dot" w:pos="8296"/>
            </w:tabs>
            <w:rPr>
              <w:rFonts w:cstheme="minorBidi"/>
              <w:noProof/>
              <w:kern w:val="2"/>
              <w:sz w:val="21"/>
            </w:rPr>
          </w:pPr>
          <w:hyperlink w:anchor="_Toc530315806" w:history="1">
            <w:r w:rsidRPr="00A8653D">
              <w:rPr>
                <w:rStyle w:val="af1"/>
                <w:noProof/>
              </w:rPr>
              <w:t xml:space="preserve">10.1 </w:t>
            </w:r>
            <w:r w:rsidRPr="00A8653D">
              <w:rPr>
                <w:rStyle w:val="af1"/>
                <w:noProof/>
              </w:rPr>
              <w:t>进度管理规范</w:t>
            </w:r>
            <w:r>
              <w:rPr>
                <w:noProof/>
                <w:webHidden/>
              </w:rPr>
              <w:tab/>
            </w:r>
            <w:r>
              <w:rPr>
                <w:noProof/>
                <w:webHidden/>
              </w:rPr>
              <w:fldChar w:fldCharType="begin"/>
            </w:r>
            <w:r>
              <w:rPr>
                <w:noProof/>
                <w:webHidden/>
              </w:rPr>
              <w:instrText xml:space="preserve"> PAGEREF _Toc530315806 \h </w:instrText>
            </w:r>
            <w:r>
              <w:rPr>
                <w:noProof/>
                <w:webHidden/>
              </w:rPr>
            </w:r>
            <w:r>
              <w:rPr>
                <w:noProof/>
                <w:webHidden/>
              </w:rPr>
              <w:fldChar w:fldCharType="separate"/>
            </w:r>
            <w:r>
              <w:rPr>
                <w:noProof/>
                <w:webHidden/>
              </w:rPr>
              <w:t>40</w:t>
            </w:r>
            <w:r>
              <w:rPr>
                <w:noProof/>
                <w:webHidden/>
              </w:rPr>
              <w:fldChar w:fldCharType="end"/>
            </w:r>
          </w:hyperlink>
        </w:p>
        <w:p w14:paraId="55B76DD7" w14:textId="4091B8EB" w:rsidR="002210A6" w:rsidRDefault="002210A6">
          <w:pPr>
            <w:pStyle w:val="TOC2"/>
            <w:tabs>
              <w:tab w:val="right" w:leader="dot" w:pos="8296"/>
            </w:tabs>
            <w:rPr>
              <w:rFonts w:cstheme="minorBidi"/>
              <w:noProof/>
              <w:kern w:val="2"/>
              <w:sz w:val="21"/>
            </w:rPr>
          </w:pPr>
          <w:hyperlink w:anchor="_Toc530315807" w:history="1">
            <w:r w:rsidRPr="00A8653D">
              <w:rPr>
                <w:rStyle w:val="af1"/>
                <w:noProof/>
              </w:rPr>
              <w:t xml:space="preserve">10.2 </w:t>
            </w:r>
            <w:r w:rsidRPr="00A8653D">
              <w:rPr>
                <w:rStyle w:val="af1"/>
                <w:noProof/>
              </w:rPr>
              <w:t>进度管理工具</w:t>
            </w:r>
            <w:r>
              <w:rPr>
                <w:noProof/>
                <w:webHidden/>
              </w:rPr>
              <w:tab/>
            </w:r>
            <w:r>
              <w:rPr>
                <w:noProof/>
                <w:webHidden/>
              </w:rPr>
              <w:fldChar w:fldCharType="begin"/>
            </w:r>
            <w:r>
              <w:rPr>
                <w:noProof/>
                <w:webHidden/>
              </w:rPr>
              <w:instrText xml:space="preserve"> PAGEREF _Toc530315807 \h </w:instrText>
            </w:r>
            <w:r>
              <w:rPr>
                <w:noProof/>
                <w:webHidden/>
              </w:rPr>
            </w:r>
            <w:r>
              <w:rPr>
                <w:noProof/>
                <w:webHidden/>
              </w:rPr>
              <w:fldChar w:fldCharType="separate"/>
            </w:r>
            <w:r>
              <w:rPr>
                <w:noProof/>
                <w:webHidden/>
              </w:rPr>
              <w:t>40</w:t>
            </w:r>
            <w:r>
              <w:rPr>
                <w:noProof/>
                <w:webHidden/>
              </w:rPr>
              <w:fldChar w:fldCharType="end"/>
            </w:r>
          </w:hyperlink>
        </w:p>
        <w:p w14:paraId="78FDC5D7" w14:textId="5CC8DBF4" w:rsidR="002210A6" w:rsidRDefault="002210A6">
          <w:pPr>
            <w:pStyle w:val="TOC2"/>
            <w:tabs>
              <w:tab w:val="right" w:leader="dot" w:pos="8296"/>
            </w:tabs>
            <w:rPr>
              <w:rFonts w:cstheme="minorBidi"/>
              <w:noProof/>
              <w:kern w:val="2"/>
              <w:sz w:val="21"/>
            </w:rPr>
          </w:pPr>
          <w:hyperlink w:anchor="_Toc530315808" w:history="1">
            <w:r w:rsidRPr="00A8653D">
              <w:rPr>
                <w:rStyle w:val="af1"/>
                <w:noProof/>
              </w:rPr>
              <w:t xml:space="preserve">10.3 </w:t>
            </w:r>
            <w:r w:rsidRPr="00A8653D">
              <w:rPr>
                <w:rStyle w:val="af1"/>
                <w:noProof/>
              </w:rPr>
              <w:t>进度管理方式</w:t>
            </w:r>
            <w:r>
              <w:rPr>
                <w:noProof/>
                <w:webHidden/>
              </w:rPr>
              <w:tab/>
            </w:r>
            <w:r>
              <w:rPr>
                <w:noProof/>
                <w:webHidden/>
              </w:rPr>
              <w:fldChar w:fldCharType="begin"/>
            </w:r>
            <w:r>
              <w:rPr>
                <w:noProof/>
                <w:webHidden/>
              </w:rPr>
              <w:instrText xml:space="preserve"> PAGEREF _Toc530315808 \h </w:instrText>
            </w:r>
            <w:r>
              <w:rPr>
                <w:noProof/>
                <w:webHidden/>
              </w:rPr>
            </w:r>
            <w:r>
              <w:rPr>
                <w:noProof/>
                <w:webHidden/>
              </w:rPr>
              <w:fldChar w:fldCharType="separate"/>
            </w:r>
            <w:r>
              <w:rPr>
                <w:noProof/>
                <w:webHidden/>
              </w:rPr>
              <w:t>41</w:t>
            </w:r>
            <w:r>
              <w:rPr>
                <w:noProof/>
                <w:webHidden/>
              </w:rPr>
              <w:fldChar w:fldCharType="end"/>
            </w:r>
          </w:hyperlink>
        </w:p>
        <w:p w14:paraId="3A9BC929" w14:textId="1B81B7AC" w:rsidR="002210A6" w:rsidRDefault="002210A6">
          <w:pPr>
            <w:pStyle w:val="TOC1"/>
            <w:tabs>
              <w:tab w:val="right" w:leader="dot" w:pos="8296"/>
            </w:tabs>
            <w:rPr>
              <w:noProof/>
            </w:rPr>
          </w:pPr>
          <w:hyperlink w:anchor="_Toc530315809" w:history="1">
            <w:r w:rsidRPr="00A8653D">
              <w:rPr>
                <w:rStyle w:val="af1"/>
                <w:noProof/>
              </w:rPr>
              <w:t xml:space="preserve">11 </w:t>
            </w:r>
            <w:r w:rsidRPr="00A8653D">
              <w:rPr>
                <w:rStyle w:val="af1"/>
                <w:noProof/>
              </w:rPr>
              <w:t>成本管理计划</w:t>
            </w:r>
            <w:r>
              <w:rPr>
                <w:noProof/>
                <w:webHidden/>
              </w:rPr>
              <w:tab/>
            </w:r>
            <w:r>
              <w:rPr>
                <w:noProof/>
                <w:webHidden/>
              </w:rPr>
              <w:fldChar w:fldCharType="begin"/>
            </w:r>
            <w:r>
              <w:rPr>
                <w:noProof/>
                <w:webHidden/>
              </w:rPr>
              <w:instrText xml:space="preserve"> PAGEREF _Toc530315809 \h </w:instrText>
            </w:r>
            <w:r>
              <w:rPr>
                <w:noProof/>
                <w:webHidden/>
              </w:rPr>
            </w:r>
            <w:r>
              <w:rPr>
                <w:noProof/>
                <w:webHidden/>
              </w:rPr>
              <w:fldChar w:fldCharType="separate"/>
            </w:r>
            <w:r>
              <w:rPr>
                <w:noProof/>
                <w:webHidden/>
              </w:rPr>
              <w:t>41</w:t>
            </w:r>
            <w:r>
              <w:rPr>
                <w:noProof/>
                <w:webHidden/>
              </w:rPr>
              <w:fldChar w:fldCharType="end"/>
            </w:r>
          </w:hyperlink>
        </w:p>
        <w:p w14:paraId="0580EDB5" w14:textId="7C33968C" w:rsidR="002210A6" w:rsidRDefault="002210A6">
          <w:pPr>
            <w:pStyle w:val="TOC2"/>
            <w:tabs>
              <w:tab w:val="right" w:leader="dot" w:pos="8296"/>
            </w:tabs>
            <w:rPr>
              <w:rFonts w:cstheme="minorBidi"/>
              <w:noProof/>
              <w:kern w:val="2"/>
              <w:sz w:val="21"/>
            </w:rPr>
          </w:pPr>
          <w:hyperlink w:anchor="_Toc530315810" w:history="1">
            <w:r w:rsidRPr="00A8653D">
              <w:rPr>
                <w:rStyle w:val="af1"/>
                <w:noProof/>
              </w:rPr>
              <w:t xml:space="preserve">11.1 </w:t>
            </w:r>
            <w:r w:rsidRPr="00A8653D">
              <w:rPr>
                <w:rStyle w:val="af1"/>
                <w:noProof/>
              </w:rPr>
              <w:t>成本估计规范</w:t>
            </w:r>
            <w:r>
              <w:rPr>
                <w:noProof/>
                <w:webHidden/>
              </w:rPr>
              <w:tab/>
            </w:r>
            <w:r>
              <w:rPr>
                <w:noProof/>
                <w:webHidden/>
              </w:rPr>
              <w:fldChar w:fldCharType="begin"/>
            </w:r>
            <w:r>
              <w:rPr>
                <w:noProof/>
                <w:webHidden/>
              </w:rPr>
              <w:instrText xml:space="preserve"> PAGEREF _Toc530315810 \h </w:instrText>
            </w:r>
            <w:r>
              <w:rPr>
                <w:noProof/>
                <w:webHidden/>
              </w:rPr>
            </w:r>
            <w:r>
              <w:rPr>
                <w:noProof/>
                <w:webHidden/>
              </w:rPr>
              <w:fldChar w:fldCharType="separate"/>
            </w:r>
            <w:r>
              <w:rPr>
                <w:noProof/>
                <w:webHidden/>
              </w:rPr>
              <w:t>41</w:t>
            </w:r>
            <w:r>
              <w:rPr>
                <w:noProof/>
                <w:webHidden/>
              </w:rPr>
              <w:fldChar w:fldCharType="end"/>
            </w:r>
          </w:hyperlink>
        </w:p>
        <w:p w14:paraId="3E2BFAFE" w14:textId="3DCA7D19" w:rsidR="002210A6" w:rsidRDefault="002210A6">
          <w:pPr>
            <w:pStyle w:val="TOC2"/>
            <w:tabs>
              <w:tab w:val="right" w:leader="dot" w:pos="8296"/>
            </w:tabs>
            <w:rPr>
              <w:rFonts w:cstheme="minorBidi"/>
              <w:noProof/>
              <w:kern w:val="2"/>
              <w:sz w:val="21"/>
            </w:rPr>
          </w:pPr>
          <w:hyperlink w:anchor="_Toc530315811" w:history="1">
            <w:r w:rsidRPr="00A8653D">
              <w:rPr>
                <w:rStyle w:val="af1"/>
                <w:noProof/>
              </w:rPr>
              <w:t xml:space="preserve">11.2 </w:t>
            </w:r>
            <w:r w:rsidRPr="00A8653D">
              <w:rPr>
                <w:rStyle w:val="af1"/>
                <w:noProof/>
              </w:rPr>
              <w:t>估计成本</w:t>
            </w:r>
            <w:r>
              <w:rPr>
                <w:noProof/>
                <w:webHidden/>
              </w:rPr>
              <w:tab/>
            </w:r>
            <w:r>
              <w:rPr>
                <w:noProof/>
                <w:webHidden/>
              </w:rPr>
              <w:fldChar w:fldCharType="begin"/>
            </w:r>
            <w:r>
              <w:rPr>
                <w:noProof/>
                <w:webHidden/>
              </w:rPr>
              <w:instrText xml:space="preserve"> PAGEREF _Toc530315811 \h </w:instrText>
            </w:r>
            <w:r>
              <w:rPr>
                <w:noProof/>
                <w:webHidden/>
              </w:rPr>
            </w:r>
            <w:r>
              <w:rPr>
                <w:noProof/>
                <w:webHidden/>
              </w:rPr>
              <w:fldChar w:fldCharType="separate"/>
            </w:r>
            <w:r>
              <w:rPr>
                <w:noProof/>
                <w:webHidden/>
              </w:rPr>
              <w:t>41</w:t>
            </w:r>
            <w:r>
              <w:rPr>
                <w:noProof/>
                <w:webHidden/>
              </w:rPr>
              <w:fldChar w:fldCharType="end"/>
            </w:r>
          </w:hyperlink>
        </w:p>
        <w:p w14:paraId="3848ABA1" w14:textId="73283596" w:rsidR="002210A6" w:rsidRDefault="002210A6">
          <w:pPr>
            <w:pStyle w:val="TOC3"/>
            <w:tabs>
              <w:tab w:val="right" w:leader="dot" w:pos="8296"/>
            </w:tabs>
            <w:rPr>
              <w:rFonts w:cstheme="minorBidi"/>
              <w:noProof/>
              <w:kern w:val="2"/>
              <w:sz w:val="21"/>
            </w:rPr>
          </w:pPr>
          <w:hyperlink w:anchor="_Toc530315812" w:history="1">
            <w:r w:rsidRPr="00A8653D">
              <w:rPr>
                <w:rStyle w:val="af1"/>
                <w:noProof/>
              </w:rPr>
              <w:t xml:space="preserve">11.2.1 </w:t>
            </w:r>
            <w:r w:rsidRPr="00A8653D">
              <w:rPr>
                <w:rStyle w:val="af1"/>
                <w:noProof/>
              </w:rPr>
              <w:t>人工成本估算</w:t>
            </w:r>
            <w:r>
              <w:rPr>
                <w:noProof/>
                <w:webHidden/>
              </w:rPr>
              <w:tab/>
            </w:r>
            <w:r>
              <w:rPr>
                <w:noProof/>
                <w:webHidden/>
              </w:rPr>
              <w:fldChar w:fldCharType="begin"/>
            </w:r>
            <w:r>
              <w:rPr>
                <w:noProof/>
                <w:webHidden/>
              </w:rPr>
              <w:instrText xml:space="preserve"> PAGEREF _Toc530315812 \h </w:instrText>
            </w:r>
            <w:r>
              <w:rPr>
                <w:noProof/>
                <w:webHidden/>
              </w:rPr>
            </w:r>
            <w:r>
              <w:rPr>
                <w:noProof/>
                <w:webHidden/>
              </w:rPr>
              <w:fldChar w:fldCharType="separate"/>
            </w:r>
            <w:r>
              <w:rPr>
                <w:noProof/>
                <w:webHidden/>
              </w:rPr>
              <w:t>41</w:t>
            </w:r>
            <w:r>
              <w:rPr>
                <w:noProof/>
                <w:webHidden/>
              </w:rPr>
              <w:fldChar w:fldCharType="end"/>
            </w:r>
          </w:hyperlink>
        </w:p>
        <w:p w14:paraId="56ED12A8" w14:textId="70D23F66" w:rsidR="002210A6" w:rsidRDefault="002210A6">
          <w:pPr>
            <w:pStyle w:val="TOC3"/>
            <w:tabs>
              <w:tab w:val="right" w:leader="dot" w:pos="8296"/>
            </w:tabs>
            <w:rPr>
              <w:rFonts w:cstheme="minorBidi"/>
              <w:noProof/>
              <w:kern w:val="2"/>
              <w:sz w:val="21"/>
            </w:rPr>
          </w:pPr>
          <w:hyperlink w:anchor="_Toc530315813" w:history="1">
            <w:r w:rsidRPr="00A8653D">
              <w:rPr>
                <w:rStyle w:val="af1"/>
                <w:noProof/>
              </w:rPr>
              <w:t xml:space="preserve">11.2.2 </w:t>
            </w:r>
            <w:r w:rsidRPr="00A8653D">
              <w:rPr>
                <w:rStyle w:val="af1"/>
                <w:noProof/>
              </w:rPr>
              <w:t>非人工成本估算</w:t>
            </w:r>
            <w:r>
              <w:rPr>
                <w:noProof/>
                <w:webHidden/>
              </w:rPr>
              <w:tab/>
            </w:r>
            <w:r>
              <w:rPr>
                <w:noProof/>
                <w:webHidden/>
              </w:rPr>
              <w:fldChar w:fldCharType="begin"/>
            </w:r>
            <w:r>
              <w:rPr>
                <w:noProof/>
                <w:webHidden/>
              </w:rPr>
              <w:instrText xml:space="preserve"> PAGEREF _Toc530315813 \h </w:instrText>
            </w:r>
            <w:r>
              <w:rPr>
                <w:noProof/>
                <w:webHidden/>
              </w:rPr>
            </w:r>
            <w:r>
              <w:rPr>
                <w:noProof/>
                <w:webHidden/>
              </w:rPr>
              <w:fldChar w:fldCharType="separate"/>
            </w:r>
            <w:r>
              <w:rPr>
                <w:noProof/>
                <w:webHidden/>
              </w:rPr>
              <w:t>41</w:t>
            </w:r>
            <w:r>
              <w:rPr>
                <w:noProof/>
                <w:webHidden/>
              </w:rPr>
              <w:fldChar w:fldCharType="end"/>
            </w:r>
          </w:hyperlink>
        </w:p>
        <w:p w14:paraId="5FF1A8B2" w14:textId="0F8EC772" w:rsidR="002210A6" w:rsidRDefault="002210A6">
          <w:pPr>
            <w:pStyle w:val="TOC2"/>
            <w:tabs>
              <w:tab w:val="right" w:leader="dot" w:pos="8296"/>
            </w:tabs>
            <w:rPr>
              <w:rFonts w:cstheme="minorBidi"/>
              <w:noProof/>
              <w:kern w:val="2"/>
              <w:sz w:val="21"/>
            </w:rPr>
          </w:pPr>
          <w:hyperlink w:anchor="_Toc530315814" w:history="1">
            <w:r w:rsidRPr="00A8653D">
              <w:rPr>
                <w:rStyle w:val="af1"/>
                <w:noProof/>
              </w:rPr>
              <w:t xml:space="preserve">11.3 </w:t>
            </w:r>
            <w:r w:rsidRPr="00A8653D">
              <w:rPr>
                <w:rStyle w:val="af1"/>
                <w:noProof/>
              </w:rPr>
              <w:t>总体预算</w:t>
            </w:r>
            <w:r>
              <w:rPr>
                <w:noProof/>
                <w:webHidden/>
              </w:rPr>
              <w:tab/>
            </w:r>
            <w:r>
              <w:rPr>
                <w:noProof/>
                <w:webHidden/>
              </w:rPr>
              <w:fldChar w:fldCharType="begin"/>
            </w:r>
            <w:r>
              <w:rPr>
                <w:noProof/>
                <w:webHidden/>
              </w:rPr>
              <w:instrText xml:space="preserve"> PAGEREF _Toc530315814 \h </w:instrText>
            </w:r>
            <w:r>
              <w:rPr>
                <w:noProof/>
                <w:webHidden/>
              </w:rPr>
            </w:r>
            <w:r>
              <w:rPr>
                <w:noProof/>
                <w:webHidden/>
              </w:rPr>
              <w:fldChar w:fldCharType="separate"/>
            </w:r>
            <w:r>
              <w:rPr>
                <w:noProof/>
                <w:webHidden/>
              </w:rPr>
              <w:t>42</w:t>
            </w:r>
            <w:r>
              <w:rPr>
                <w:noProof/>
                <w:webHidden/>
              </w:rPr>
              <w:fldChar w:fldCharType="end"/>
            </w:r>
          </w:hyperlink>
        </w:p>
        <w:p w14:paraId="54E1A38F" w14:textId="4D23E777" w:rsidR="002210A6" w:rsidRDefault="002210A6">
          <w:pPr>
            <w:pStyle w:val="TOC1"/>
            <w:tabs>
              <w:tab w:val="right" w:leader="dot" w:pos="8296"/>
            </w:tabs>
            <w:rPr>
              <w:noProof/>
            </w:rPr>
          </w:pPr>
          <w:hyperlink w:anchor="_Toc530315815" w:history="1">
            <w:r w:rsidRPr="00A8653D">
              <w:rPr>
                <w:rStyle w:val="af1"/>
                <w:noProof/>
              </w:rPr>
              <w:t xml:space="preserve">12 </w:t>
            </w:r>
            <w:r w:rsidRPr="00A8653D">
              <w:rPr>
                <w:rStyle w:val="af1"/>
                <w:noProof/>
              </w:rPr>
              <w:t>采购管理计划</w:t>
            </w:r>
            <w:r>
              <w:rPr>
                <w:noProof/>
                <w:webHidden/>
              </w:rPr>
              <w:tab/>
            </w:r>
            <w:r>
              <w:rPr>
                <w:noProof/>
                <w:webHidden/>
              </w:rPr>
              <w:fldChar w:fldCharType="begin"/>
            </w:r>
            <w:r>
              <w:rPr>
                <w:noProof/>
                <w:webHidden/>
              </w:rPr>
              <w:instrText xml:space="preserve"> PAGEREF _Toc530315815 \h </w:instrText>
            </w:r>
            <w:r>
              <w:rPr>
                <w:noProof/>
                <w:webHidden/>
              </w:rPr>
            </w:r>
            <w:r>
              <w:rPr>
                <w:noProof/>
                <w:webHidden/>
              </w:rPr>
              <w:fldChar w:fldCharType="separate"/>
            </w:r>
            <w:r>
              <w:rPr>
                <w:noProof/>
                <w:webHidden/>
              </w:rPr>
              <w:t>43</w:t>
            </w:r>
            <w:r>
              <w:rPr>
                <w:noProof/>
                <w:webHidden/>
              </w:rPr>
              <w:fldChar w:fldCharType="end"/>
            </w:r>
          </w:hyperlink>
        </w:p>
        <w:p w14:paraId="6F4C7831" w14:textId="5CC9E473" w:rsidR="002210A6" w:rsidRDefault="002210A6">
          <w:pPr>
            <w:pStyle w:val="TOC2"/>
            <w:tabs>
              <w:tab w:val="right" w:leader="dot" w:pos="8296"/>
            </w:tabs>
            <w:rPr>
              <w:rFonts w:cstheme="minorBidi"/>
              <w:noProof/>
              <w:kern w:val="2"/>
              <w:sz w:val="21"/>
            </w:rPr>
          </w:pPr>
          <w:hyperlink w:anchor="_Toc530315816" w:history="1">
            <w:r w:rsidRPr="00A8653D">
              <w:rPr>
                <w:rStyle w:val="af1"/>
                <w:noProof/>
              </w:rPr>
              <w:t xml:space="preserve">12.1 </w:t>
            </w:r>
            <w:r w:rsidRPr="00A8653D">
              <w:rPr>
                <w:rStyle w:val="af1"/>
                <w:noProof/>
              </w:rPr>
              <w:t>采购策略</w:t>
            </w:r>
            <w:r>
              <w:rPr>
                <w:noProof/>
                <w:webHidden/>
              </w:rPr>
              <w:tab/>
            </w:r>
            <w:r>
              <w:rPr>
                <w:noProof/>
                <w:webHidden/>
              </w:rPr>
              <w:fldChar w:fldCharType="begin"/>
            </w:r>
            <w:r>
              <w:rPr>
                <w:noProof/>
                <w:webHidden/>
              </w:rPr>
              <w:instrText xml:space="preserve"> PAGEREF _Toc530315816 \h </w:instrText>
            </w:r>
            <w:r>
              <w:rPr>
                <w:noProof/>
                <w:webHidden/>
              </w:rPr>
            </w:r>
            <w:r>
              <w:rPr>
                <w:noProof/>
                <w:webHidden/>
              </w:rPr>
              <w:fldChar w:fldCharType="separate"/>
            </w:r>
            <w:r>
              <w:rPr>
                <w:noProof/>
                <w:webHidden/>
              </w:rPr>
              <w:t>43</w:t>
            </w:r>
            <w:r>
              <w:rPr>
                <w:noProof/>
                <w:webHidden/>
              </w:rPr>
              <w:fldChar w:fldCharType="end"/>
            </w:r>
          </w:hyperlink>
        </w:p>
        <w:p w14:paraId="63ABE86F" w14:textId="53B17A8F" w:rsidR="002210A6" w:rsidRDefault="002210A6">
          <w:pPr>
            <w:pStyle w:val="TOC2"/>
            <w:tabs>
              <w:tab w:val="right" w:leader="dot" w:pos="8296"/>
            </w:tabs>
            <w:rPr>
              <w:rFonts w:cstheme="minorBidi"/>
              <w:noProof/>
              <w:kern w:val="2"/>
              <w:sz w:val="21"/>
            </w:rPr>
          </w:pPr>
          <w:hyperlink w:anchor="_Toc530315817" w:history="1">
            <w:r w:rsidRPr="00A8653D">
              <w:rPr>
                <w:rStyle w:val="af1"/>
                <w:noProof/>
              </w:rPr>
              <w:t xml:space="preserve">12.2 </w:t>
            </w:r>
            <w:r w:rsidRPr="00A8653D">
              <w:rPr>
                <w:rStyle w:val="af1"/>
                <w:noProof/>
              </w:rPr>
              <w:t>采购内容</w:t>
            </w:r>
            <w:r>
              <w:rPr>
                <w:noProof/>
                <w:webHidden/>
              </w:rPr>
              <w:tab/>
            </w:r>
            <w:r>
              <w:rPr>
                <w:noProof/>
                <w:webHidden/>
              </w:rPr>
              <w:fldChar w:fldCharType="begin"/>
            </w:r>
            <w:r>
              <w:rPr>
                <w:noProof/>
                <w:webHidden/>
              </w:rPr>
              <w:instrText xml:space="preserve"> PAGEREF _Toc530315817 \h </w:instrText>
            </w:r>
            <w:r>
              <w:rPr>
                <w:noProof/>
                <w:webHidden/>
              </w:rPr>
            </w:r>
            <w:r>
              <w:rPr>
                <w:noProof/>
                <w:webHidden/>
              </w:rPr>
              <w:fldChar w:fldCharType="separate"/>
            </w:r>
            <w:r>
              <w:rPr>
                <w:noProof/>
                <w:webHidden/>
              </w:rPr>
              <w:t>43</w:t>
            </w:r>
            <w:r>
              <w:rPr>
                <w:noProof/>
                <w:webHidden/>
              </w:rPr>
              <w:fldChar w:fldCharType="end"/>
            </w:r>
          </w:hyperlink>
        </w:p>
        <w:p w14:paraId="5500D53F" w14:textId="283DF6FB" w:rsidR="002210A6" w:rsidRDefault="002210A6">
          <w:pPr>
            <w:pStyle w:val="TOC2"/>
            <w:tabs>
              <w:tab w:val="right" w:leader="dot" w:pos="8296"/>
            </w:tabs>
            <w:rPr>
              <w:rFonts w:cstheme="minorBidi"/>
              <w:noProof/>
              <w:kern w:val="2"/>
              <w:sz w:val="21"/>
            </w:rPr>
          </w:pPr>
          <w:hyperlink w:anchor="_Toc530315818" w:history="1">
            <w:r w:rsidRPr="00A8653D">
              <w:rPr>
                <w:rStyle w:val="af1"/>
                <w:noProof/>
              </w:rPr>
              <w:t xml:space="preserve">12.3 </w:t>
            </w:r>
            <w:r w:rsidRPr="00A8653D">
              <w:rPr>
                <w:rStyle w:val="af1"/>
                <w:noProof/>
              </w:rPr>
              <w:t>采购人员</w:t>
            </w:r>
            <w:r>
              <w:rPr>
                <w:noProof/>
                <w:webHidden/>
              </w:rPr>
              <w:tab/>
            </w:r>
            <w:r>
              <w:rPr>
                <w:noProof/>
                <w:webHidden/>
              </w:rPr>
              <w:fldChar w:fldCharType="begin"/>
            </w:r>
            <w:r>
              <w:rPr>
                <w:noProof/>
                <w:webHidden/>
              </w:rPr>
              <w:instrText xml:space="preserve"> PAGEREF _Toc530315818 \h </w:instrText>
            </w:r>
            <w:r>
              <w:rPr>
                <w:noProof/>
                <w:webHidden/>
              </w:rPr>
            </w:r>
            <w:r>
              <w:rPr>
                <w:noProof/>
                <w:webHidden/>
              </w:rPr>
              <w:fldChar w:fldCharType="separate"/>
            </w:r>
            <w:r>
              <w:rPr>
                <w:noProof/>
                <w:webHidden/>
              </w:rPr>
              <w:t>44</w:t>
            </w:r>
            <w:r>
              <w:rPr>
                <w:noProof/>
                <w:webHidden/>
              </w:rPr>
              <w:fldChar w:fldCharType="end"/>
            </w:r>
          </w:hyperlink>
        </w:p>
        <w:p w14:paraId="1C01B372" w14:textId="72120782" w:rsidR="002210A6" w:rsidRDefault="002210A6">
          <w:pPr>
            <w:pStyle w:val="TOC2"/>
            <w:tabs>
              <w:tab w:val="right" w:leader="dot" w:pos="8296"/>
            </w:tabs>
            <w:rPr>
              <w:rFonts w:cstheme="minorBidi"/>
              <w:noProof/>
              <w:kern w:val="2"/>
              <w:sz w:val="21"/>
            </w:rPr>
          </w:pPr>
          <w:hyperlink w:anchor="_Toc530315819" w:history="1">
            <w:r w:rsidRPr="00A8653D">
              <w:rPr>
                <w:rStyle w:val="af1"/>
                <w:noProof/>
              </w:rPr>
              <w:t xml:space="preserve">12.4 </w:t>
            </w:r>
            <w:r w:rsidRPr="00A8653D">
              <w:rPr>
                <w:rStyle w:val="af1"/>
                <w:noProof/>
              </w:rPr>
              <w:t>采购流程</w:t>
            </w:r>
            <w:r>
              <w:rPr>
                <w:noProof/>
                <w:webHidden/>
              </w:rPr>
              <w:tab/>
            </w:r>
            <w:r>
              <w:rPr>
                <w:noProof/>
                <w:webHidden/>
              </w:rPr>
              <w:fldChar w:fldCharType="begin"/>
            </w:r>
            <w:r>
              <w:rPr>
                <w:noProof/>
                <w:webHidden/>
              </w:rPr>
              <w:instrText xml:space="preserve"> PAGEREF _Toc530315819 \h </w:instrText>
            </w:r>
            <w:r>
              <w:rPr>
                <w:noProof/>
                <w:webHidden/>
              </w:rPr>
            </w:r>
            <w:r>
              <w:rPr>
                <w:noProof/>
                <w:webHidden/>
              </w:rPr>
              <w:fldChar w:fldCharType="separate"/>
            </w:r>
            <w:r>
              <w:rPr>
                <w:noProof/>
                <w:webHidden/>
              </w:rPr>
              <w:t>44</w:t>
            </w:r>
            <w:r>
              <w:rPr>
                <w:noProof/>
                <w:webHidden/>
              </w:rPr>
              <w:fldChar w:fldCharType="end"/>
            </w:r>
          </w:hyperlink>
        </w:p>
        <w:p w14:paraId="084DE2ED" w14:textId="34B71B2A" w:rsidR="002210A6" w:rsidRDefault="002210A6">
          <w:pPr>
            <w:pStyle w:val="TOC2"/>
            <w:tabs>
              <w:tab w:val="right" w:leader="dot" w:pos="8296"/>
            </w:tabs>
            <w:rPr>
              <w:rFonts w:cstheme="minorBidi"/>
              <w:noProof/>
              <w:kern w:val="2"/>
              <w:sz w:val="21"/>
            </w:rPr>
          </w:pPr>
          <w:hyperlink w:anchor="_Toc530315820" w:history="1">
            <w:r w:rsidRPr="00A8653D">
              <w:rPr>
                <w:rStyle w:val="af1"/>
                <w:noProof/>
              </w:rPr>
              <w:t xml:space="preserve">12.5 </w:t>
            </w:r>
            <w:r w:rsidRPr="00A8653D">
              <w:rPr>
                <w:rStyle w:val="af1"/>
                <w:noProof/>
              </w:rPr>
              <w:t>采购风险</w:t>
            </w:r>
            <w:r>
              <w:rPr>
                <w:noProof/>
                <w:webHidden/>
              </w:rPr>
              <w:tab/>
            </w:r>
            <w:r>
              <w:rPr>
                <w:noProof/>
                <w:webHidden/>
              </w:rPr>
              <w:fldChar w:fldCharType="begin"/>
            </w:r>
            <w:r>
              <w:rPr>
                <w:noProof/>
                <w:webHidden/>
              </w:rPr>
              <w:instrText xml:space="preserve"> PAGEREF _Toc530315820 \h </w:instrText>
            </w:r>
            <w:r>
              <w:rPr>
                <w:noProof/>
                <w:webHidden/>
              </w:rPr>
            </w:r>
            <w:r>
              <w:rPr>
                <w:noProof/>
                <w:webHidden/>
              </w:rPr>
              <w:fldChar w:fldCharType="separate"/>
            </w:r>
            <w:r>
              <w:rPr>
                <w:noProof/>
                <w:webHidden/>
              </w:rPr>
              <w:t>44</w:t>
            </w:r>
            <w:r>
              <w:rPr>
                <w:noProof/>
                <w:webHidden/>
              </w:rPr>
              <w:fldChar w:fldCharType="end"/>
            </w:r>
          </w:hyperlink>
        </w:p>
        <w:p w14:paraId="2F074EA7" w14:textId="7AAA69CA" w:rsidR="002210A6" w:rsidRDefault="002210A6">
          <w:pPr>
            <w:pStyle w:val="TOC1"/>
            <w:tabs>
              <w:tab w:val="right" w:leader="dot" w:pos="8296"/>
            </w:tabs>
            <w:rPr>
              <w:noProof/>
            </w:rPr>
          </w:pPr>
          <w:hyperlink w:anchor="_Toc530315821" w:history="1">
            <w:r w:rsidRPr="00A8653D">
              <w:rPr>
                <w:rStyle w:val="af1"/>
                <w:noProof/>
              </w:rPr>
              <w:t xml:space="preserve">13 </w:t>
            </w:r>
            <w:r w:rsidRPr="00A8653D">
              <w:rPr>
                <w:rStyle w:val="af1"/>
                <w:noProof/>
              </w:rPr>
              <w:t>配置管理计划</w:t>
            </w:r>
            <w:r>
              <w:rPr>
                <w:noProof/>
                <w:webHidden/>
              </w:rPr>
              <w:tab/>
            </w:r>
            <w:r>
              <w:rPr>
                <w:noProof/>
                <w:webHidden/>
              </w:rPr>
              <w:fldChar w:fldCharType="begin"/>
            </w:r>
            <w:r>
              <w:rPr>
                <w:noProof/>
                <w:webHidden/>
              </w:rPr>
              <w:instrText xml:space="preserve"> PAGEREF _Toc530315821 \h </w:instrText>
            </w:r>
            <w:r>
              <w:rPr>
                <w:noProof/>
                <w:webHidden/>
              </w:rPr>
            </w:r>
            <w:r>
              <w:rPr>
                <w:noProof/>
                <w:webHidden/>
              </w:rPr>
              <w:fldChar w:fldCharType="separate"/>
            </w:r>
            <w:r>
              <w:rPr>
                <w:noProof/>
                <w:webHidden/>
              </w:rPr>
              <w:t>44</w:t>
            </w:r>
            <w:r>
              <w:rPr>
                <w:noProof/>
                <w:webHidden/>
              </w:rPr>
              <w:fldChar w:fldCharType="end"/>
            </w:r>
          </w:hyperlink>
        </w:p>
        <w:p w14:paraId="46612B1E" w14:textId="5F450FF4" w:rsidR="002210A6" w:rsidRDefault="002210A6">
          <w:pPr>
            <w:pStyle w:val="TOC2"/>
            <w:tabs>
              <w:tab w:val="right" w:leader="dot" w:pos="8296"/>
            </w:tabs>
            <w:rPr>
              <w:rFonts w:cstheme="minorBidi"/>
              <w:noProof/>
              <w:kern w:val="2"/>
              <w:sz w:val="21"/>
            </w:rPr>
          </w:pPr>
          <w:hyperlink w:anchor="_Toc530315822" w:history="1">
            <w:r w:rsidRPr="00A8653D">
              <w:rPr>
                <w:rStyle w:val="af1"/>
                <w:noProof/>
              </w:rPr>
              <w:t>13.1</w:t>
            </w:r>
            <w:r w:rsidRPr="00A8653D">
              <w:rPr>
                <w:rStyle w:val="af1"/>
                <w:noProof/>
              </w:rPr>
              <w:t>配置管理</w:t>
            </w:r>
            <w:r>
              <w:rPr>
                <w:noProof/>
                <w:webHidden/>
              </w:rPr>
              <w:tab/>
            </w:r>
            <w:r>
              <w:rPr>
                <w:noProof/>
                <w:webHidden/>
              </w:rPr>
              <w:fldChar w:fldCharType="begin"/>
            </w:r>
            <w:r>
              <w:rPr>
                <w:noProof/>
                <w:webHidden/>
              </w:rPr>
              <w:instrText xml:space="preserve"> PAGEREF _Toc530315822 \h </w:instrText>
            </w:r>
            <w:r>
              <w:rPr>
                <w:noProof/>
                <w:webHidden/>
              </w:rPr>
            </w:r>
            <w:r>
              <w:rPr>
                <w:noProof/>
                <w:webHidden/>
              </w:rPr>
              <w:fldChar w:fldCharType="separate"/>
            </w:r>
            <w:r>
              <w:rPr>
                <w:noProof/>
                <w:webHidden/>
              </w:rPr>
              <w:t>44</w:t>
            </w:r>
            <w:r>
              <w:rPr>
                <w:noProof/>
                <w:webHidden/>
              </w:rPr>
              <w:fldChar w:fldCharType="end"/>
            </w:r>
          </w:hyperlink>
        </w:p>
        <w:p w14:paraId="18BFFE8F" w14:textId="77846975" w:rsidR="002210A6" w:rsidRDefault="002210A6">
          <w:pPr>
            <w:pStyle w:val="TOC3"/>
            <w:tabs>
              <w:tab w:val="right" w:leader="dot" w:pos="8296"/>
            </w:tabs>
            <w:rPr>
              <w:rFonts w:cstheme="minorBidi"/>
              <w:noProof/>
              <w:kern w:val="2"/>
              <w:sz w:val="21"/>
            </w:rPr>
          </w:pPr>
          <w:hyperlink w:anchor="_Toc530315823" w:history="1">
            <w:r w:rsidRPr="00A8653D">
              <w:rPr>
                <w:rStyle w:val="af1"/>
                <w:noProof/>
              </w:rPr>
              <w:t>13.1.1</w:t>
            </w:r>
            <w:r w:rsidRPr="00A8653D">
              <w:rPr>
                <w:rStyle w:val="af1"/>
                <w:noProof/>
              </w:rPr>
              <w:t>配置项</w:t>
            </w:r>
            <w:r>
              <w:rPr>
                <w:noProof/>
                <w:webHidden/>
              </w:rPr>
              <w:tab/>
            </w:r>
            <w:r>
              <w:rPr>
                <w:noProof/>
                <w:webHidden/>
              </w:rPr>
              <w:fldChar w:fldCharType="begin"/>
            </w:r>
            <w:r>
              <w:rPr>
                <w:noProof/>
                <w:webHidden/>
              </w:rPr>
              <w:instrText xml:space="preserve"> PAGEREF _Toc530315823 \h </w:instrText>
            </w:r>
            <w:r>
              <w:rPr>
                <w:noProof/>
                <w:webHidden/>
              </w:rPr>
            </w:r>
            <w:r>
              <w:rPr>
                <w:noProof/>
                <w:webHidden/>
              </w:rPr>
              <w:fldChar w:fldCharType="separate"/>
            </w:r>
            <w:r>
              <w:rPr>
                <w:noProof/>
                <w:webHidden/>
              </w:rPr>
              <w:t>44</w:t>
            </w:r>
            <w:r>
              <w:rPr>
                <w:noProof/>
                <w:webHidden/>
              </w:rPr>
              <w:fldChar w:fldCharType="end"/>
            </w:r>
          </w:hyperlink>
        </w:p>
        <w:p w14:paraId="18957391" w14:textId="2F0AA2E7" w:rsidR="002210A6" w:rsidRDefault="002210A6">
          <w:pPr>
            <w:pStyle w:val="TOC3"/>
            <w:tabs>
              <w:tab w:val="right" w:leader="dot" w:pos="8296"/>
            </w:tabs>
            <w:rPr>
              <w:rFonts w:cstheme="minorBidi"/>
              <w:noProof/>
              <w:kern w:val="2"/>
              <w:sz w:val="21"/>
            </w:rPr>
          </w:pPr>
          <w:hyperlink w:anchor="_Toc530315824" w:history="1">
            <w:r w:rsidRPr="00A8653D">
              <w:rPr>
                <w:rStyle w:val="af1"/>
                <w:noProof/>
              </w:rPr>
              <w:t>13.1.2</w:t>
            </w:r>
            <w:r w:rsidRPr="00A8653D">
              <w:rPr>
                <w:rStyle w:val="af1"/>
                <w:noProof/>
              </w:rPr>
              <w:t>配置命名</w:t>
            </w:r>
            <w:r>
              <w:rPr>
                <w:noProof/>
                <w:webHidden/>
              </w:rPr>
              <w:tab/>
            </w:r>
            <w:r>
              <w:rPr>
                <w:noProof/>
                <w:webHidden/>
              </w:rPr>
              <w:fldChar w:fldCharType="begin"/>
            </w:r>
            <w:r>
              <w:rPr>
                <w:noProof/>
                <w:webHidden/>
              </w:rPr>
              <w:instrText xml:space="preserve"> PAGEREF _Toc530315824 \h </w:instrText>
            </w:r>
            <w:r>
              <w:rPr>
                <w:noProof/>
                <w:webHidden/>
              </w:rPr>
            </w:r>
            <w:r>
              <w:rPr>
                <w:noProof/>
                <w:webHidden/>
              </w:rPr>
              <w:fldChar w:fldCharType="separate"/>
            </w:r>
            <w:r>
              <w:rPr>
                <w:noProof/>
                <w:webHidden/>
              </w:rPr>
              <w:t>45</w:t>
            </w:r>
            <w:r>
              <w:rPr>
                <w:noProof/>
                <w:webHidden/>
              </w:rPr>
              <w:fldChar w:fldCharType="end"/>
            </w:r>
          </w:hyperlink>
        </w:p>
        <w:p w14:paraId="387F3D52" w14:textId="2DBAEF1E" w:rsidR="002210A6" w:rsidRDefault="002210A6">
          <w:pPr>
            <w:pStyle w:val="TOC3"/>
            <w:tabs>
              <w:tab w:val="right" w:leader="dot" w:pos="8296"/>
            </w:tabs>
            <w:rPr>
              <w:rFonts w:cstheme="minorBidi"/>
              <w:noProof/>
              <w:kern w:val="2"/>
              <w:sz w:val="21"/>
            </w:rPr>
          </w:pPr>
          <w:hyperlink w:anchor="_Toc530315825" w:history="1">
            <w:r w:rsidRPr="00A8653D">
              <w:rPr>
                <w:rStyle w:val="af1"/>
                <w:noProof/>
              </w:rPr>
              <w:t>13.1.3</w:t>
            </w:r>
            <w:r w:rsidRPr="00A8653D">
              <w:rPr>
                <w:rStyle w:val="af1"/>
                <w:noProof/>
              </w:rPr>
              <w:t>标识代号</w:t>
            </w:r>
            <w:r>
              <w:rPr>
                <w:noProof/>
                <w:webHidden/>
              </w:rPr>
              <w:tab/>
            </w:r>
            <w:r>
              <w:rPr>
                <w:noProof/>
                <w:webHidden/>
              </w:rPr>
              <w:fldChar w:fldCharType="begin"/>
            </w:r>
            <w:r>
              <w:rPr>
                <w:noProof/>
                <w:webHidden/>
              </w:rPr>
              <w:instrText xml:space="preserve"> PAGEREF _Toc530315825 \h </w:instrText>
            </w:r>
            <w:r>
              <w:rPr>
                <w:noProof/>
                <w:webHidden/>
              </w:rPr>
            </w:r>
            <w:r>
              <w:rPr>
                <w:noProof/>
                <w:webHidden/>
              </w:rPr>
              <w:fldChar w:fldCharType="separate"/>
            </w:r>
            <w:r>
              <w:rPr>
                <w:noProof/>
                <w:webHidden/>
              </w:rPr>
              <w:t>45</w:t>
            </w:r>
            <w:r>
              <w:rPr>
                <w:noProof/>
                <w:webHidden/>
              </w:rPr>
              <w:fldChar w:fldCharType="end"/>
            </w:r>
          </w:hyperlink>
        </w:p>
        <w:p w14:paraId="04603CBF" w14:textId="056FB5B8" w:rsidR="002210A6" w:rsidRDefault="002210A6">
          <w:pPr>
            <w:pStyle w:val="TOC2"/>
            <w:tabs>
              <w:tab w:val="right" w:leader="dot" w:pos="8296"/>
            </w:tabs>
            <w:rPr>
              <w:rFonts w:cstheme="minorBidi"/>
              <w:noProof/>
              <w:kern w:val="2"/>
              <w:sz w:val="21"/>
            </w:rPr>
          </w:pPr>
          <w:hyperlink w:anchor="_Toc530315826" w:history="1">
            <w:r w:rsidRPr="00A8653D">
              <w:rPr>
                <w:rStyle w:val="af1"/>
                <w:noProof/>
              </w:rPr>
              <w:t xml:space="preserve">13.1.4 </w:t>
            </w:r>
            <w:r w:rsidRPr="00A8653D">
              <w:rPr>
                <w:rStyle w:val="af1"/>
                <w:noProof/>
              </w:rPr>
              <w:t>配置人员</w:t>
            </w:r>
            <w:r>
              <w:rPr>
                <w:noProof/>
                <w:webHidden/>
              </w:rPr>
              <w:tab/>
            </w:r>
            <w:r>
              <w:rPr>
                <w:noProof/>
                <w:webHidden/>
              </w:rPr>
              <w:fldChar w:fldCharType="begin"/>
            </w:r>
            <w:r>
              <w:rPr>
                <w:noProof/>
                <w:webHidden/>
              </w:rPr>
              <w:instrText xml:space="preserve"> PAGEREF _Toc530315826 \h </w:instrText>
            </w:r>
            <w:r>
              <w:rPr>
                <w:noProof/>
                <w:webHidden/>
              </w:rPr>
            </w:r>
            <w:r>
              <w:rPr>
                <w:noProof/>
                <w:webHidden/>
              </w:rPr>
              <w:fldChar w:fldCharType="separate"/>
            </w:r>
            <w:r>
              <w:rPr>
                <w:noProof/>
                <w:webHidden/>
              </w:rPr>
              <w:t>45</w:t>
            </w:r>
            <w:r>
              <w:rPr>
                <w:noProof/>
                <w:webHidden/>
              </w:rPr>
              <w:fldChar w:fldCharType="end"/>
            </w:r>
          </w:hyperlink>
        </w:p>
        <w:p w14:paraId="7B072993" w14:textId="640AC01E" w:rsidR="002210A6" w:rsidRDefault="002210A6">
          <w:pPr>
            <w:pStyle w:val="TOC2"/>
            <w:tabs>
              <w:tab w:val="right" w:leader="dot" w:pos="8296"/>
            </w:tabs>
            <w:rPr>
              <w:rFonts w:cstheme="minorBidi"/>
              <w:noProof/>
              <w:kern w:val="2"/>
              <w:sz w:val="21"/>
            </w:rPr>
          </w:pPr>
          <w:hyperlink w:anchor="_Toc530315827" w:history="1">
            <w:r w:rsidRPr="00A8653D">
              <w:rPr>
                <w:rStyle w:val="af1"/>
                <w:noProof/>
              </w:rPr>
              <w:t xml:space="preserve">13.2 </w:t>
            </w:r>
            <w:r w:rsidRPr="00A8653D">
              <w:rPr>
                <w:rStyle w:val="af1"/>
                <w:noProof/>
              </w:rPr>
              <w:t>版本管理</w:t>
            </w:r>
            <w:r>
              <w:rPr>
                <w:noProof/>
                <w:webHidden/>
              </w:rPr>
              <w:tab/>
            </w:r>
            <w:r>
              <w:rPr>
                <w:noProof/>
                <w:webHidden/>
              </w:rPr>
              <w:fldChar w:fldCharType="begin"/>
            </w:r>
            <w:r>
              <w:rPr>
                <w:noProof/>
                <w:webHidden/>
              </w:rPr>
              <w:instrText xml:space="preserve"> PAGEREF _Toc530315827 \h </w:instrText>
            </w:r>
            <w:r>
              <w:rPr>
                <w:noProof/>
                <w:webHidden/>
              </w:rPr>
            </w:r>
            <w:r>
              <w:rPr>
                <w:noProof/>
                <w:webHidden/>
              </w:rPr>
              <w:fldChar w:fldCharType="separate"/>
            </w:r>
            <w:r>
              <w:rPr>
                <w:noProof/>
                <w:webHidden/>
              </w:rPr>
              <w:t>45</w:t>
            </w:r>
            <w:r>
              <w:rPr>
                <w:noProof/>
                <w:webHidden/>
              </w:rPr>
              <w:fldChar w:fldCharType="end"/>
            </w:r>
          </w:hyperlink>
        </w:p>
        <w:p w14:paraId="5CD2E376" w14:textId="5874A8A9" w:rsidR="002210A6" w:rsidRDefault="002210A6">
          <w:pPr>
            <w:pStyle w:val="TOC3"/>
            <w:tabs>
              <w:tab w:val="right" w:leader="dot" w:pos="8296"/>
            </w:tabs>
            <w:rPr>
              <w:rFonts w:cstheme="minorBidi"/>
              <w:noProof/>
              <w:kern w:val="2"/>
              <w:sz w:val="21"/>
            </w:rPr>
          </w:pPr>
          <w:hyperlink w:anchor="_Toc530315828" w:history="1">
            <w:r w:rsidRPr="00A8653D">
              <w:rPr>
                <w:rStyle w:val="af1"/>
                <w:noProof/>
              </w:rPr>
              <w:t xml:space="preserve">13.2.1 </w:t>
            </w:r>
            <w:r w:rsidRPr="00A8653D">
              <w:rPr>
                <w:rStyle w:val="af1"/>
                <w:noProof/>
              </w:rPr>
              <w:t>版本格式</w:t>
            </w:r>
            <w:r>
              <w:rPr>
                <w:noProof/>
                <w:webHidden/>
              </w:rPr>
              <w:tab/>
            </w:r>
            <w:r>
              <w:rPr>
                <w:noProof/>
                <w:webHidden/>
              </w:rPr>
              <w:fldChar w:fldCharType="begin"/>
            </w:r>
            <w:r>
              <w:rPr>
                <w:noProof/>
                <w:webHidden/>
              </w:rPr>
              <w:instrText xml:space="preserve"> PAGEREF _Toc530315828 \h </w:instrText>
            </w:r>
            <w:r>
              <w:rPr>
                <w:noProof/>
                <w:webHidden/>
              </w:rPr>
            </w:r>
            <w:r>
              <w:rPr>
                <w:noProof/>
                <w:webHidden/>
              </w:rPr>
              <w:fldChar w:fldCharType="separate"/>
            </w:r>
            <w:r>
              <w:rPr>
                <w:noProof/>
                <w:webHidden/>
              </w:rPr>
              <w:t>45</w:t>
            </w:r>
            <w:r>
              <w:rPr>
                <w:noProof/>
                <w:webHidden/>
              </w:rPr>
              <w:fldChar w:fldCharType="end"/>
            </w:r>
          </w:hyperlink>
        </w:p>
        <w:p w14:paraId="216D17D6" w14:textId="39E35B96" w:rsidR="002210A6" w:rsidRDefault="002210A6">
          <w:pPr>
            <w:pStyle w:val="TOC3"/>
            <w:tabs>
              <w:tab w:val="right" w:leader="dot" w:pos="8296"/>
            </w:tabs>
            <w:rPr>
              <w:rFonts w:cstheme="minorBidi"/>
              <w:noProof/>
              <w:kern w:val="2"/>
              <w:sz w:val="21"/>
            </w:rPr>
          </w:pPr>
          <w:hyperlink w:anchor="_Toc530315829" w:history="1">
            <w:r w:rsidRPr="00A8653D">
              <w:rPr>
                <w:rStyle w:val="af1"/>
                <w:noProof/>
              </w:rPr>
              <w:t xml:space="preserve">13.2.2 </w:t>
            </w:r>
            <w:r w:rsidRPr="00A8653D">
              <w:rPr>
                <w:rStyle w:val="af1"/>
                <w:noProof/>
              </w:rPr>
              <w:t>版本更新</w:t>
            </w:r>
            <w:r>
              <w:rPr>
                <w:noProof/>
                <w:webHidden/>
              </w:rPr>
              <w:tab/>
            </w:r>
            <w:r>
              <w:rPr>
                <w:noProof/>
                <w:webHidden/>
              </w:rPr>
              <w:fldChar w:fldCharType="begin"/>
            </w:r>
            <w:r>
              <w:rPr>
                <w:noProof/>
                <w:webHidden/>
              </w:rPr>
              <w:instrText xml:space="preserve"> PAGEREF _Toc530315829 \h </w:instrText>
            </w:r>
            <w:r>
              <w:rPr>
                <w:noProof/>
                <w:webHidden/>
              </w:rPr>
            </w:r>
            <w:r>
              <w:rPr>
                <w:noProof/>
                <w:webHidden/>
              </w:rPr>
              <w:fldChar w:fldCharType="separate"/>
            </w:r>
            <w:r>
              <w:rPr>
                <w:noProof/>
                <w:webHidden/>
              </w:rPr>
              <w:t>45</w:t>
            </w:r>
            <w:r>
              <w:rPr>
                <w:noProof/>
                <w:webHidden/>
              </w:rPr>
              <w:fldChar w:fldCharType="end"/>
            </w:r>
          </w:hyperlink>
        </w:p>
        <w:p w14:paraId="71382AC8" w14:textId="4BED2F6A" w:rsidR="002210A6" w:rsidRDefault="002210A6">
          <w:pPr>
            <w:pStyle w:val="TOC2"/>
            <w:tabs>
              <w:tab w:val="right" w:leader="dot" w:pos="8296"/>
            </w:tabs>
            <w:rPr>
              <w:rFonts w:cstheme="minorBidi"/>
              <w:noProof/>
              <w:kern w:val="2"/>
              <w:sz w:val="21"/>
            </w:rPr>
          </w:pPr>
          <w:hyperlink w:anchor="_Toc530315830" w:history="1">
            <w:r w:rsidRPr="00A8653D">
              <w:rPr>
                <w:rStyle w:val="af1"/>
                <w:noProof/>
              </w:rPr>
              <w:t>13.3 Git</w:t>
            </w:r>
            <w:r w:rsidRPr="00A8653D">
              <w:rPr>
                <w:rStyle w:val="af1"/>
                <w:noProof/>
              </w:rPr>
              <w:t>使用策略</w:t>
            </w:r>
            <w:r>
              <w:rPr>
                <w:noProof/>
                <w:webHidden/>
              </w:rPr>
              <w:tab/>
            </w:r>
            <w:r>
              <w:rPr>
                <w:noProof/>
                <w:webHidden/>
              </w:rPr>
              <w:fldChar w:fldCharType="begin"/>
            </w:r>
            <w:r>
              <w:rPr>
                <w:noProof/>
                <w:webHidden/>
              </w:rPr>
              <w:instrText xml:space="preserve"> PAGEREF _Toc530315830 \h </w:instrText>
            </w:r>
            <w:r>
              <w:rPr>
                <w:noProof/>
                <w:webHidden/>
              </w:rPr>
            </w:r>
            <w:r>
              <w:rPr>
                <w:noProof/>
                <w:webHidden/>
              </w:rPr>
              <w:fldChar w:fldCharType="separate"/>
            </w:r>
            <w:r>
              <w:rPr>
                <w:noProof/>
                <w:webHidden/>
              </w:rPr>
              <w:t>46</w:t>
            </w:r>
            <w:r>
              <w:rPr>
                <w:noProof/>
                <w:webHidden/>
              </w:rPr>
              <w:fldChar w:fldCharType="end"/>
            </w:r>
          </w:hyperlink>
        </w:p>
        <w:p w14:paraId="12CE23C9" w14:textId="178608A0" w:rsidR="002210A6" w:rsidRDefault="002210A6">
          <w:pPr>
            <w:pStyle w:val="TOC3"/>
            <w:tabs>
              <w:tab w:val="right" w:leader="dot" w:pos="8296"/>
            </w:tabs>
            <w:rPr>
              <w:rFonts w:cstheme="minorBidi"/>
              <w:noProof/>
              <w:kern w:val="2"/>
              <w:sz w:val="21"/>
            </w:rPr>
          </w:pPr>
          <w:hyperlink w:anchor="_Toc530315831" w:history="1">
            <w:r w:rsidRPr="00A8653D">
              <w:rPr>
                <w:rStyle w:val="af1"/>
                <w:noProof/>
              </w:rPr>
              <w:t>13.3.1</w:t>
            </w:r>
            <w:r w:rsidRPr="00A8653D">
              <w:rPr>
                <w:rStyle w:val="af1"/>
                <w:noProof/>
              </w:rPr>
              <w:t>仓库的结构</w:t>
            </w:r>
            <w:r>
              <w:rPr>
                <w:noProof/>
                <w:webHidden/>
              </w:rPr>
              <w:tab/>
            </w:r>
            <w:r>
              <w:rPr>
                <w:noProof/>
                <w:webHidden/>
              </w:rPr>
              <w:fldChar w:fldCharType="begin"/>
            </w:r>
            <w:r>
              <w:rPr>
                <w:noProof/>
                <w:webHidden/>
              </w:rPr>
              <w:instrText xml:space="preserve"> PAGEREF _Toc530315831 \h </w:instrText>
            </w:r>
            <w:r>
              <w:rPr>
                <w:noProof/>
                <w:webHidden/>
              </w:rPr>
            </w:r>
            <w:r>
              <w:rPr>
                <w:noProof/>
                <w:webHidden/>
              </w:rPr>
              <w:fldChar w:fldCharType="separate"/>
            </w:r>
            <w:r>
              <w:rPr>
                <w:noProof/>
                <w:webHidden/>
              </w:rPr>
              <w:t>46</w:t>
            </w:r>
            <w:r>
              <w:rPr>
                <w:noProof/>
                <w:webHidden/>
              </w:rPr>
              <w:fldChar w:fldCharType="end"/>
            </w:r>
          </w:hyperlink>
        </w:p>
        <w:p w14:paraId="093F8381" w14:textId="404A2F16" w:rsidR="002210A6" w:rsidRDefault="002210A6">
          <w:pPr>
            <w:pStyle w:val="TOC3"/>
            <w:tabs>
              <w:tab w:val="right" w:leader="dot" w:pos="8296"/>
            </w:tabs>
            <w:rPr>
              <w:rFonts w:cstheme="minorBidi"/>
              <w:noProof/>
              <w:kern w:val="2"/>
              <w:sz w:val="21"/>
            </w:rPr>
          </w:pPr>
          <w:hyperlink w:anchor="_Toc530315832" w:history="1">
            <w:r w:rsidRPr="00A8653D">
              <w:rPr>
                <w:rStyle w:val="af1"/>
                <w:noProof/>
              </w:rPr>
              <w:t>13.3.2</w:t>
            </w:r>
            <w:r w:rsidRPr="00A8653D">
              <w:rPr>
                <w:rStyle w:val="af1"/>
                <w:noProof/>
              </w:rPr>
              <w:t>建立、合并分支流程</w:t>
            </w:r>
            <w:r>
              <w:rPr>
                <w:noProof/>
                <w:webHidden/>
              </w:rPr>
              <w:tab/>
            </w:r>
            <w:r>
              <w:rPr>
                <w:noProof/>
                <w:webHidden/>
              </w:rPr>
              <w:fldChar w:fldCharType="begin"/>
            </w:r>
            <w:r>
              <w:rPr>
                <w:noProof/>
                <w:webHidden/>
              </w:rPr>
              <w:instrText xml:space="preserve"> PAGEREF _Toc530315832 \h </w:instrText>
            </w:r>
            <w:r>
              <w:rPr>
                <w:noProof/>
                <w:webHidden/>
              </w:rPr>
            </w:r>
            <w:r>
              <w:rPr>
                <w:noProof/>
                <w:webHidden/>
              </w:rPr>
              <w:fldChar w:fldCharType="separate"/>
            </w:r>
            <w:r>
              <w:rPr>
                <w:noProof/>
                <w:webHidden/>
              </w:rPr>
              <w:t>46</w:t>
            </w:r>
            <w:r>
              <w:rPr>
                <w:noProof/>
                <w:webHidden/>
              </w:rPr>
              <w:fldChar w:fldCharType="end"/>
            </w:r>
          </w:hyperlink>
        </w:p>
        <w:p w14:paraId="64A4A927" w14:textId="53440D52" w:rsidR="002210A6" w:rsidRDefault="002210A6">
          <w:pPr>
            <w:pStyle w:val="TOC3"/>
            <w:tabs>
              <w:tab w:val="right" w:leader="dot" w:pos="8296"/>
            </w:tabs>
            <w:rPr>
              <w:rFonts w:cstheme="minorBidi"/>
              <w:noProof/>
              <w:kern w:val="2"/>
              <w:sz w:val="21"/>
            </w:rPr>
          </w:pPr>
          <w:hyperlink w:anchor="_Toc530315833" w:history="1">
            <w:r w:rsidRPr="00A8653D">
              <w:rPr>
                <w:rStyle w:val="af1"/>
                <w:noProof/>
              </w:rPr>
              <w:t>13.3.3</w:t>
            </w:r>
            <w:r w:rsidRPr="00A8653D">
              <w:rPr>
                <w:rStyle w:val="af1"/>
                <w:noProof/>
              </w:rPr>
              <w:t>上传流程</w:t>
            </w:r>
            <w:r>
              <w:rPr>
                <w:noProof/>
                <w:webHidden/>
              </w:rPr>
              <w:tab/>
            </w:r>
            <w:r>
              <w:rPr>
                <w:noProof/>
                <w:webHidden/>
              </w:rPr>
              <w:fldChar w:fldCharType="begin"/>
            </w:r>
            <w:r>
              <w:rPr>
                <w:noProof/>
                <w:webHidden/>
              </w:rPr>
              <w:instrText xml:space="preserve"> PAGEREF _Toc530315833 \h </w:instrText>
            </w:r>
            <w:r>
              <w:rPr>
                <w:noProof/>
                <w:webHidden/>
              </w:rPr>
            </w:r>
            <w:r>
              <w:rPr>
                <w:noProof/>
                <w:webHidden/>
              </w:rPr>
              <w:fldChar w:fldCharType="separate"/>
            </w:r>
            <w:r>
              <w:rPr>
                <w:noProof/>
                <w:webHidden/>
              </w:rPr>
              <w:t>48</w:t>
            </w:r>
            <w:r>
              <w:rPr>
                <w:noProof/>
                <w:webHidden/>
              </w:rPr>
              <w:fldChar w:fldCharType="end"/>
            </w:r>
          </w:hyperlink>
        </w:p>
        <w:p w14:paraId="1BFA2D57" w14:textId="670EDFDF" w:rsidR="002210A6" w:rsidRDefault="002210A6">
          <w:pPr>
            <w:pStyle w:val="TOC3"/>
            <w:tabs>
              <w:tab w:val="right" w:leader="dot" w:pos="8296"/>
            </w:tabs>
            <w:rPr>
              <w:rFonts w:cstheme="minorBidi"/>
              <w:noProof/>
              <w:kern w:val="2"/>
              <w:sz w:val="21"/>
            </w:rPr>
          </w:pPr>
          <w:hyperlink w:anchor="_Toc530315834" w:history="1">
            <w:r w:rsidRPr="00A8653D">
              <w:rPr>
                <w:rStyle w:val="af1"/>
                <w:noProof/>
              </w:rPr>
              <w:t>13.3.4</w:t>
            </w:r>
            <w:r w:rsidRPr="00A8653D">
              <w:rPr>
                <w:rStyle w:val="af1"/>
                <w:noProof/>
              </w:rPr>
              <w:t>操作权限</w:t>
            </w:r>
            <w:r>
              <w:rPr>
                <w:noProof/>
                <w:webHidden/>
              </w:rPr>
              <w:tab/>
            </w:r>
            <w:r>
              <w:rPr>
                <w:noProof/>
                <w:webHidden/>
              </w:rPr>
              <w:fldChar w:fldCharType="begin"/>
            </w:r>
            <w:r>
              <w:rPr>
                <w:noProof/>
                <w:webHidden/>
              </w:rPr>
              <w:instrText xml:space="preserve"> PAGEREF _Toc530315834 \h </w:instrText>
            </w:r>
            <w:r>
              <w:rPr>
                <w:noProof/>
                <w:webHidden/>
              </w:rPr>
            </w:r>
            <w:r>
              <w:rPr>
                <w:noProof/>
                <w:webHidden/>
              </w:rPr>
              <w:fldChar w:fldCharType="separate"/>
            </w:r>
            <w:r>
              <w:rPr>
                <w:noProof/>
                <w:webHidden/>
              </w:rPr>
              <w:t>50</w:t>
            </w:r>
            <w:r>
              <w:rPr>
                <w:noProof/>
                <w:webHidden/>
              </w:rPr>
              <w:fldChar w:fldCharType="end"/>
            </w:r>
          </w:hyperlink>
        </w:p>
        <w:p w14:paraId="4E44D599" w14:textId="1F7C87BA" w:rsidR="00574C23" w:rsidRPr="002210A6" w:rsidRDefault="00574C23">
          <w:pPr>
            <w:spacing w:line="360" w:lineRule="auto"/>
            <w:rPr>
              <w:bCs/>
              <w:lang w:val="zh-CN"/>
            </w:rPr>
          </w:pPr>
          <w:r>
            <w:rPr>
              <w:bCs/>
              <w:lang w:val="zh-CN"/>
            </w:rPr>
            <w:fldChar w:fldCharType="end"/>
          </w:r>
        </w:p>
        <w:bookmarkStart w:id="48" w:name="_GoBack" w:displacedByCustomXml="next"/>
        <w:bookmarkEnd w:id="48" w:displacedByCustomXml="next"/>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9" w:name="_Toc530315719"/>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9"/>
    </w:p>
    <w:p w14:paraId="028F8D79" w14:textId="77777777" w:rsidR="00574C23" w:rsidRDefault="00947F56">
      <w:pPr>
        <w:pStyle w:val="2"/>
        <w:spacing w:line="360" w:lineRule="auto"/>
      </w:pPr>
      <w:bookmarkStart w:id="50" w:name="_Toc530315720"/>
      <w:r>
        <w:rPr>
          <w:rFonts w:hint="eastAsia"/>
        </w:rPr>
        <w:t>1.1</w:t>
      </w:r>
      <w:r>
        <w:t xml:space="preserve"> </w:t>
      </w:r>
      <w:r>
        <w:rPr>
          <w:rFonts w:hint="eastAsia"/>
        </w:rPr>
        <w:t>编写</w:t>
      </w:r>
      <w:r>
        <w:t>目的</w:t>
      </w:r>
      <w:bookmarkEnd w:id="50"/>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1" w:name="_Toc530315721"/>
      <w:r>
        <w:rPr>
          <w:rFonts w:hint="eastAsia"/>
        </w:rPr>
        <w:t>1.2</w:t>
      </w:r>
      <w:r>
        <w:t xml:space="preserve"> </w:t>
      </w:r>
      <w:r>
        <w:rPr>
          <w:rFonts w:hint="eastAsia"/>
        </w:rPr>
        <w:t>项目背景</w:t>
      </w:r>
      <w:bookmarkEnd w:id="51"/>
    </w:p>
    <w:p w14:paraId="70203C45" w14:textId="77777777" w:rsidR="00574C23" w:rsidRDefault="00947F56">
      <w:pPr>
        <w:pStyle w:val="3"/>
        <w:spacing w:line="360" w:lineRule="auto"/>
      </w:pPr>
      <w:bookmarkStart w:id="52" w:name="_Toc530315722"/>
      <w:r>
        <w:rPr>
          <w:rFonts w:hint="eastAsia"/>
        </w:rPr>
        <w:t>1.2.1</w:t>
      </w:r>
      <w:r>
        <w:t xml:space="preserve"> </w:t>
      </w:r>
      <w:r>
        <w:rPr>
          <w:rFonts w:hint="eastAsia"/>
        </w:rPr>
        <w:t>软件系统名称</w:t>
      </w:r>
      <w:bookmarkEnd w:id="52"/>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3" w:name="_Toc530315723"/>
      <w:r>
        <w:rPr>
          <w:rFonts w:hint="eastAsia"/>
        </w:rPr>
        <w:t>1.2.2</w:t>
      </w:r>
      <w:r>
        <w:t xml:space="preserve"> </w:t>
      </w:r>
      <w:r>
        <w:rPr>
          <w:rFonts w:hint="eastAsia"/>
        </w:rPr>
        <w:t>项目客户</w:t>
      </w:r>
      <w:bookmarkEnd w:id="53"/>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0821D5">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0821D5">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4" w:name="_Toc530315724"/>
      <w:r>
        <w:rPr>
          <w:rFonts w:hint="eastAsia"/>
        </w:rPr>
        <w:t>1.2.3</w:t>
      </w:r>
      <w:r>
        <w:t xml:space="preserve"> </w:t>
      </w:r>
      <w:r>
        <w:rPr>
          <w:rFonts w:hint="eastAsia"/>
        </w:rPr>
        <w:t>开发团队</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5" w:name="_Toc530315725"/>
      <w:r>
        <w:rPr>
          <w:rFonts w:hint="eastAsia"/>
        </w:rPr>
        <w:lastRenderedPageBreak/>
        <w:t>1.2.4</w:t>
      </w:r>
      <w:r>
        <w:t xml:space="preserve"> </w:t>
      </w:r>
      <w:r>
        <w:rPr>
          <w:rFonts w:hint="eastAsia"/>
        </w:rPr>
        <w:t>项目用户群</w:t>
      </w:r>
      <w:bookmarkEnd w:id="5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6" w:name="_Toc530315726"/>
      <w:r>
        <w:rPr>
          <w:rFonts w:hint="eastAsia"/>
        </w:rPr>
        <w:t>1.2.5</w:t>
      </w:r>
      <w:r>
        <w:rPr>
          <w:rFonts w:hint="eastAsia"/>
        </w:rPr>
        <w:t>计算中心</w:t>
      </w:r>
      <w:bookmarkEnd w:id="56"/>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7" w:name="_Toc530315727"/>
      <w:r>
        <w:rPr>
          <w:rFonts w:hint="eastAsia"/>
        </w:rPr>
        <w:t>1.3</w:t>
      </w:r>
      <w:r>
        <w:t xml:space="preserve"> </w:t>
      </w:r>
      <w:r>
        <w:rPr>
          <w:rFonts w:hint="eastAsia"/>
        </w:rPr>
        <w:t>定义</w:t>
      </w:r>
      <w:bookmarkEnd w:id="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8" w:name="_Toc530315728"/>
      <w:r>
        <w:rPr>
          <w:rFonts w:hint="eastAsia"/>
        </w:rPr>
        <w:t>1.4</w:t>
      </w:r>
      <w:r>
        <w:t xml:space="preserve"> </w:t>
      </w:r>
      <w:r>
        <w:rPr>
          <w:rFonts w:hint="eastAsia"/>
        </w:rPr>
        <w:t>参考资料</w:t>
      </w:r>
      <w:bookmarkStart w:id="59" w:name="_Toc525938482"/>
      <w:bookmarkEnd w:id="58"/>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hint="eastAsia"/>
          <w:szCs w:val="24"/>
        </w:rPr>
      </w:pPr>
      <w:r>
        <w:rPr>
          <w:rFonts w:asciiTheme="minorEastAsia" w:hAnsiTheme="minorEastAsia" w:hint="eastAsia"/>
          <w:szCs w:val="24"/>
        </w:rPr>
        <w:t>[5</w:t>
      </w:r>
      <w:r>
        <w:rPr>
          <w:rFonts w:asciiTheme="minorEastAsia" w:hAnsiTheme="minorEastAsia"/>
          <w:szCs w:val="24"/>
        </w:rPr>
        <w:t xml:space="preserve">] </w:t>
      </w:r>
      <w:bookmarkStart w:id="60"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60"/>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1" w:name="_Toc530315729"/>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1"/>
    </w:p>
    <w:p w14:paraId="3EBFAC39" w14:textId="77777777" w:rsidR="00574C23" w:rsidRDefault="00947F56">
      <w:pPr>
        <w:pStyle w:val="2"/>
        <w:spacing w:line="360" w:lineRule="auto"/>
      </w:pPr>
      <w:bookmarkStart w:id="62" w:name="_Toc530315730"/>
      <w:r>
        <w:rPr>
          <w:rFonts w:hint="eastAsia"/>
        </w:rPr>
        <w:t>2.1</w:t>
      </w:r>
      <w:r>
        <w:t xml:space="preserve"> </w:t>
      </w:r>
      <w:r>
        <w:rPr>
          <w:rFonts w:hint="eastAsia"/>
        </w:rPr>
        <w:t>工作内容</w:t>
      </w:r>
      <w:bookmarkEnd w:id="62"/>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77777777" w:rsidR="00574C23" w:rsidRDefault="00947F56">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7095033E" w14:textId="77777777">
        <w:tc>
          <w:tcPr>
            <w:tcW w:w="2135" w:type="dxa"/>
          </w:tcPr>
          <w:p w14:paraId="61CB4490"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4948" w:type="dxa"/>
          </w:tcPr>
          <w:p w14:paraId="4E1225BF" w14:textId="77777777" w:rsidR="00574C23" w:rsidRDefault="00947F56">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439" w:type="dxa"/>
          </w:tcPr>
          <w:p w14:paraId="293EFDA2"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6D7F1577" w14:textId="77777777">
        <w:tc>
          <w:tcPr>
            <w:tcW w:w="2135" w:type="dxa"/>
          </w:tcPr>
          <w:p w14:paraId="1FAA6819"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4948" w:type="dxa"/>
          </w:tcPr>
          <w:p w14:paraId="6768433F" w14:textId="77777777" w:rsidR="00574C23" w:rsidRDefault="00947F56">
            <w:pPr>
              <w:rPr>
                <w:rFonts w:asciiTheme="minorEastAsia" w:hAnsiTheme="minorEastAsia"/>
                <w:szCs w:val="21"/>
              </w:rPr>
            </w:pPr>
            <w:r>
              <w:rPr>
                <w:rFonts w:asciiTheme="minorEastAsia" w:hAnsiTheme="minorEastAsia" w:hint="eastAsia"/>
                <w:szCs w:val="21"/>
              </w:rPr>
              <w:t>需求工程计划修改及评审</w:t>
            </w:r>
          </w:p>
        </w:tc>
        <w:tc>
          <w:tcPr>
            <w:tcW w:w="1439" w:type="dxa"/>
          </w:tcPr>
          <w:p w14:paraId="25E8C29F"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04670FF1" w14:textId="77777777">
        <w:tc>
          <w:tcPr>
            <w:tcW w:w="2135" w:type="dxa"/>
          </w:tcPr>
          <w:p w14:paraId="312F36F5"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4948" w:type="dxa"/>
          </w:tcPr>
          <w:p w14:paraId="7B5C34AF" w14:textId="77777777" w:rsidR="00574C23" w:rsidRDefault="00947F56">
            <w:pPr>
              <w:rPr>
                <w:rFonts w:asciiTheme="minorEastAsia" w:hAnsiTheme="minorEastAsia"/>
                <w:szCs w:val="21"/>
              </w:rPr>
            </w:pPr>
            <w:r>
              <w:rPr>
                <w:rFonts w:asciiTheme="minorEastAsia" w:hAnsiTheme="minorEastAsia" w:hint="eastAsia"/>
                <w:szCs w:val="21"/>
              </w:rPr>
              <w:t>软件需求规格说明书修改及评审</w:t>
            </w:r>
          </w:p>
        </w:tc>
        <w:tc>
          <w:tcPr>
            <w:tcW w:w="1439" w:type="dxa"/>
          </w:tcPr>
          <w:p w14:paraId="1B5E1C0E" w14:textId="77777777" w:rsidR="00574C23" w:rsidRDefault="00947F56">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77777777" w:rsidR="00574C23" w:rsidRDefault="00947F56">
            <w:pP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6</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5B01333E" w14:textId="77777777">
        <w:tc>
          <w:tcPr>
            <w:tcW w:w="2135" w:type="dxa"/>
          </w:tcPr>
          <w:p w14:paraId="4F760936"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4948" w:type="dxa"/>
          </w:tcPr>
          <w:p w14:paraId="7E4C48A9" w14:textId="77777777" w:rsidR="00574C23" w:rsidRDefault="00947F56">
            <w:pPr>
              <w:rPr>
                <w:rFonts w:asciiTheme="minorEastAsia" w:hAnsiTheme="minorEastAsia"/>
                <w:szCs w:val="21"/>
              </w:rPr>
            </w:pPr>
            <w:r>
              <w:rPr>
                <w:rFonts w:asciiTheme="minorEastAsia" w:hAnsiTheme="minorEastAsia" w:hint="eastAsia"/>
                <w:szCs w:val="21"/>
              </w:rPr>
              <w:t>软件需求变更文档修改及评审</w:t>
            </w:r>
          </w:p>
        </w:tc>
        <w:tc>
          <w:tcPr>
            <w:tcW w:w="1439" w:type="dxa"/>
          </w:tcPr>
          <w:p w14:paraId="4F8C78C0" w14:textId="77777777" w:rsidR="00574C23" w:rsidRDefault="00947F56">
            <w:pPr>
              <w:rPr>
                <w:rFonts w:asciiTheme="minorEastAsia" w:hAnsiTheme="minorEastAsia"/>
                <w:szCs w:val="21"/>
              </w:rPr>
            </w:pPr>
            <w:r>
              <w:rPr>
                <w:rFonts w:asciiTheme="minorEastAsia" w:hAnsiTheme="minorEastAsia" w:hint="eastAsia"/>
                <w:szCs w:val="21"/>
              </w:rPr>
              <w:t>骆佳俊</w:t>
            </w:r>
          </w:p>
        </w:tc>
      </w:tr>
      <w:tr w:rsidR="00574C23" w14:paraId="4F9FA693" w14:textId="77777777">
        <w:tc>
          <w:tcPr>
            <w:tcW w:w="2135" w:type="dxa"/>
          </w:tcPr>
          <w:p w14:paraId="5817B50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8</w:t>
            </w:r>
          </w:p>
        </w:tc>
        <w:tc>
          <w:tcPr>
            <w:tcW w:w="4948" w:type="dxa"/>
          </w:tcPr>
          <w:p w14:paraId="2088AFC7" w14:textId="77777777" w:rsidR="00574C23" w:rsidRDefault="00947F56">
            <w:pPr>
              <w:rPr>
                <w:rFonts w:asciiTheme="minorEastAsia" w:hAnsiTheme="minorEastAsia"/>
                <w:szCs w:val="21"/>
              </w:rPr>
            </w:pPr>
            <w:r>
              <w:rPr>
                <w:rFonts w:asciiTheme="minorEastAsia" w:hAnsiTheme="minorEastAsia" w:hint="eastAsia"/>
                <w:szCs w:val="21"/>
              </w:rPr>
              <w:t>系统设计与实现计划</w:t>
            </w:r>
          </w:p>
        </w:tc>
        <w:tc>
          <w:tcPr>
            <w:tcW w:w="1439" w:type="dxa"/>
          </w:tcPr>
          <w:p w14:paraId="36CC1DCA"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4829121D" w14:textId="77777777">
        <w:tc>
          <w:tcPr>
            <w:tcW w:w="2135" w:type="dxa"/>
          </w:tcPr>
          <w:p w14:paraId="3AC6273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9</w:t>
            </w:r>
          </w:p>
        </w:tc>
        <w:tc>
          <w:tcPr>
            <w:tcW w:w="4948" w:type="dxa"/>
          </w:tcPr>
          <w:p w14:paraId="5EDB9D08" w14:textId="77777777" w:rsidR="00574C23" w:rsidRDefault="00947F56">
            <w:pPr>
              <w:rPr>
                <w:rFonts w:asciiTheme="minorEastAsia" w:hAnsiTheme="minorEastAsia"/>
                <w:szCs w:val="21"/>
              </w:rPr>
            </w:pPr>
            <w:r>
              <w:rPr>
                <w:rFonts w:asciiTheme="minorEastAsia" w:hAnsiTheme="minorEastAsia" w:hint="eastAsia"/>
                <w:szCs w:val="21"/>
              </w:rPr>
              <w:t>软件概要设计说明</w:t>
            </w:r>
          </w:p>
        </w:tc>
        <w:tc>
          <w:tcPr>
            <w:tcW w:w="1439" w:type="dxa"/>
          </w:tcPr>
          <w:p w14:paraId="2A242841"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0238E8B9" w14:textId="77777777">
        <w:tc>
          <w:tcPr>
            <w:tcW w:w="2135" w:type="dxa"/>
          </w:tcPr>
          <w:p w14:paraId="6AA8CDD5"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10</w:t>
            </w:r>
          </w:p>
        </w:tc>
        <w:tc>
          <w:tcPr>
            <w:tcW w:w="4948" w:type="dxa"/>
          </w:tcPr>
          <w:p w14:paraId="68ED4269" w14:textId="77777777" w:rsidR="00574C23" w:rsidRDefault="00947F56">
            <w:pPr>
              <w:rPr>
                <w:rFonts w:asciiTheme="minorEastAsia" w:hAnsiTheme="minorEastAsia"/>
                <w:szCs w:val="21"/>
              </w:rPr>
            </w:pPr>
            <w:r>
              <w:rPr>
                <w:rFonts w:asciiTheme="minorEastAsia" w:hAnsiTheme="minorEastAsia" w:hint="eastAsia"/>
                <w:szCs w:val="21"/>
              </w:rPr>
              <w:t>测试计划、安装部署计划、培训计划、系统维护计划</w:t>
            </w:r>
          </w:p>
        </w:tc>
        <w:tc>
          <w:tcPr>
            <w:tcW w:w="1439" w:type="dxa"/>
          </w:tcPr>
          <w:p w14:paraId="7119B4C5" w14:textId="77777777" w:rsidR="00574C23" w:rsidRDefault="00947F56">
            <w:pPr>
              <w:rPr>
                <w:rFonts w:asciiTheme="minorEastAsia" w:hAnsiTheme="minorEastAsia"/>
                <w:szCs w:val="21"/>
              </w:rPr>
            </w:pPr>
            <w:r>
              <w:rPr>
                <w:rFonts w:asciiTheme="minorEastAsia" w:hAnsiTheme="minorEastAsia" w:hint="eastAsia"/>
                <w:szCs w:val="21"/>
              </w:rPr>
              <w:t>徐哲远</w:t>
            </w:r>
          </w:p>
        </w:tc>
      </w:tr>
      <w:tr w:rsidR="00574C23" w14:paraId="13EC6CDE" w14:textId="77777777">
        <w:tc>
          <w:tcPr>
            <w:tcW w:w="2135" w:type="dxa"/>
          </w:tcPr>
          <w:p w14:paraId="5C44BE1F"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11</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16B275F" w14:textId="77777777">
        <w:tc>
          <w:tcPr>
            <w:tcW w:w="2135" w:type="dxa"/>
          </w:tcPr>
          <w:p w14:paraId="7019377F"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12</w:t>
            </w:r>
          </w:p>
        </w:tc>
        <w:tc>
          <w:tcPr>
            <w:tcW w:w="4948" w:type="dxa"/>
          </w:tcPr>
          <w:p w14:paraId="1272E6FB" w14:textId="77777777" w:rsidR="00574C23" w:rsidRDefault="00947F56">
            <w:pPr>
              <w:rPr>
                <w:rFonts w:asciiTheme="minorEastAsia" w:hAnsiTheme="minorEastAsia"/>
                <w:szCs w:val="21"/>
              </w:rPr>
            </w:pPr>
            <w:r>
              <w:rPr>
                <w:rFonts w:asciiTheme="minorEastAsia" w:hAnsiTheme="minorEastAsia" w:hint="eastAsia"/>
                <w:szCs w:val="21"/>
              </w:rPr>
              <w:t>经验总结</w:t>
            </w:r>
          </w:p>
        </w:tc>
        <w:tc>
          <w:tcPr>
            <w:tcW w:w="1439" w:type="dxa"/>
          </w:tcPr>
          <w:p w14:paraId="5D13F357" w14:textId="77777777" w:rsidR="00574C23" w:rsidRDefault="00947F56">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3" w:name="_Toc530315731"/>
      <w:r>
        <w:rPr>
          <w:rFonts w:hint="eastAsia"/>
        </w:rPr>
        <w:t>2.2</w:t>
      </w:r>
      <w:r>
        <w:t xml:space="preserve"> </w:t>
      </w:r>
      <w:r>
        <w:rPr>
          <w:rFonts w:hint="eastAsia"/>
        </w:rPr>
        <w:t>主要参与人员</w:t>
      </w:r>
      <w:bookmarkEnd w:id="63"/>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w:t>
            </w:r>
            <w:r>
              <w:rPr>
                <w:rFonts w:hint="eastAsia"/>
              </w:rPr>
              <w:lastRenderedPageBreak/>
              <w:t>录员</w:t>
            </w:r>
          </w:p>
        </w:tc>
        <w:tc>
          <w:tcPr>
            <w:tcW w:w="1488" w:type="dxa"/>
          </w:tcPr>
          <w:p w14:paraId="331EFF6F" w14:textId="77777777" w:rsidR="00574C23" w:rsidRDefault="00947F56">
            <w:pPr>
              <w:spacing w:line="360" w:lineRule="auto"/>
            </w:pPr>
            <w:r>
              <w:rPr>
                <w:rFonts w:hint="eastAsia"/>
              </w:rPr>
              <w:lastRenderedPageBreak/>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w:t>
            </w:r>
            <w:r>
              <w:rPr>
                <w:rFonts w:ascii="Times New Roman" w:hAnsi="Times New Roman" w:cs="Times New Roman"/>
                <w:szCs w:val="24"/>
              </w:rPr>
              <w:lastRenderedPageBreak/>
              <w:t>.zucc.edu.cn</w:t>
            </w:r>
          </w:p>
        </w:tc>
        <w:tc>
          <w:tcPr>
            <w:tcW w:w="1267" w:type="dxa"/>
          </w:tcPr>
          <w:p w14:paraId="1BB640D6" w14:textId="77777777" w:rsidR="00574C23" w:rsidRDefault="00947F56">
            <w:pPr>
              <w:spacing w:line="360" w:lineRule="auto"/>
            </w:pPr>
            <w:r>
              <w:rPr>
                <w:rFonts w:hint="eastAsia"/>
              </w:rPr>
              <w:lastRenderedPageBreak/>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lastRenderedPageBreak/>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lastRenderedPageBreak/>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4" w:name="_Toc530315732"/>
      <w:r>
        <w:rPr>
          <w:rFonts w:hint="eastAsia"/>
        </w:rPr>
        <w:t>2.3</w:t>
      </w:r>
      <w:r>
        <w:t xml:space="preserve"> </w:t>
      </w:r>
      <w:r>
        <w:rPr>
          <w:rFonts w:hint="eastAsia"/>
        </w:rPr>
        <w:t>产品</w:t>
      </w:r>
      <w:bookmarkEnd w:id="64"/>
      <w:r>
        <w:tab/>
      </w:r>
    </w:p>
    <w:p w14:paraId="18FB5E5B" w14:textId="77777777" w:rsidR="00574C23" w:rsidRDefault="00947F56">
      <w:pPr>
        <w:pStyle w:val="3"/>
      </w:pPr>
      <w:bookmarkStart w:id="65" w:name="_Toc530315733"/>
      <w:r>
        <w:rPr>
          <w:rFonts w:hint="eastAsia"/>
        </w:rPr>
        <w:t>2.3.1</w:t>
      </w:r>
      <w:r>
        <w:rPr>
          <w:rFonts w:hint="eastAsia"/>
        </w:rPr>
        <w:t>程序</w:t>
      </w:r>
      <w:bookmarkEnd w:id="65"/>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6" w:name="_Toc530315734"/>
      <w:r>
        <w:rPr>
          <w:rFonts w:hint="eastAsia"/>
        </w:rPr>
        <w:t>2.3.2</w:t>
      </w:r>
      <w:r>
        <w:t xml:space="preserve"> </w:t>
      </w:r>
      <w:r>
        <w:rPr>
          <w:rFonts w:hint="eastAsia"/>
        </w:rPr>
        <w:t>文件</w:t>
      </w:r>
      <w:bookmarkEnd w:id="66"/>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rFonts w:hint="eastAsia"/>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pPr>
              <w:rPr>
                <w:rFonts w:hint="eastAsia"/>
              </w:rPr>
            </w:pPr>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pPr>
              <w:rPr>
                <w:rFonts w:hint="eastAsia"/>
              </w:rPr>
            </w:pPr>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pPr>
              <w:rPr>
                <w:rFonts w:hint="eastAsia"/>
              </w:rPr>
            </w:pPr>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pPr>
              <w:rPr>
                <w:rFonts w:hint="eastAsia"/>
              </w:rPr>
            </w:pPr>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pPr>
              <w:rPr>
                <w:rFonts w:hint="eastAsia"/>
              </w:rPr>
            </w:pPr>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pPr>
              <w:rPr>
                <w:rFonts w:hint="eastAsia"/>
              </w:rPr>
            </w:pPr>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pPr>
              <w:rPr>
                <w:rFonts w:hint="eastAsia"/>
              </w:rPr>
            </w:pPr>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pPr>
              <w:rPr>
                <w:rFonts w:hint="eastAsia"/>
              </w:rPr>
            </w:pPr>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pPr>
              <w:rPr>
                <w:rFonts w:hint="eastAsia"/>
              </w:rPr>
            </w:pPr>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pPr>
              <w:rPr>
                <w:rFonts w:hint="eastAsia"/>
              </w:rPr>
            </w:pPr>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pPr>
              <w:rPr>
                <w:rFonts w:hint="eastAsia"/>
              </w:rPr>
            </w:pPr>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pPr>
              <w:rPr>
                <w:rFonts w:hint="eastAsia"/>
              </w:rPr>
            </w:pPr>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pPr>
              <w:rPr>
                <w:rFonts w:hint="eastAsia"/>
              </w:rPr>
            </w:pPr>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pPr>
              <w:rPr>
                <w:rFonts w:hint="eastAsia"/>
              </w:rPr>
            </w:pPr>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pPr>
              <w:rPr>
                <w:rFonts w:hint="eastAsia"/>
              </w:rPr>
            </w:pPr>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Pr>
              <w:rPr>
                <w:rFonts w:hint="eastAsia"/>
              </w:rPr>
            </w:pPr>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pPr>
              <w:rPr>
                <w:rFonts w:hint="eastAsia"/>
              </w:rPr>
            </w:pPr>
            <w:r w:rsidRPr="008F06CB">
              <w:rPr>
                <w:rFonts w:hint="eastAsia"/>
              </w:rPr>
              <w:lastRenderedPageBreak/>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pPr>
              <w:rPr>
                <w:rFonts w:hint="eastAsia"/>
              </w:rPr>
            </w:pPr>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pPr>
              <w:rPr>
                <w:rFonts w:hint="eastAsia"/>
              </w:rPr>
            </w:pPr>
            <w:r w:rsidRPr="008F06CB">
              <w:rPr>
                <w:rFonts w:hint="eastAsia"/>
              </w:rPr>
              <w:t>需求阶段</w:t>
            </w:r>
            <w:r w:rsidRPr="008F06CB">
              <w:rPr>
                <w:rFonts w:hint="eastAsia"/>
              </w:rPr>
              <w:t>WBS</w:t>
            </w:r>
            <w:r w:rsidRPr="008F06CB">
              <w:rPr>
                <w:rFonts w:hint="eastAsia"/>
              </w:rPr>
              <w:t>输入输出表</w:t>
            </w:r>
          </w:p>
        </w:tc>
      </w:tr>
    </w:tbl>
    <w:p w14:paraId="31CAA856" w14:textId="6D2F95E0" w:rsidR="00574C23" w:rsidRDefault="00947F56">
      <w:pPr>
        <w:pStyle w:val="3"/>
        <w:spacing w:line="360" w:lineRule="auto"/>
      </w:pPr>
      <w:bookmarkStart w:id="67" w:name="_Toc530315735"/>
      <w:r>
        <w:rPr>
          <w:rFonts w:hint="eastAsia"/>
        </w:rPr>
        <w:t>2.3.3</w:t>
      </w:r>
      <w:r>
        <w:t xml:space="preserve"> </w:t>
      </w:r>
      <w:r>
        <w:rPr>
          <w:rFonts w:hint="eastAsia"/>
        </w:rPr>
        <w:t>服务</w:t>
      </w:r>
      <w:bookmarkEnd w:id="67"/>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8" w:name="_Toc530315736"/>
      <w:r>
        <w:rPr>
          <w:rFonts w:hint="eastAsia"/>
        </w:rPr>
        <w:t>2.3.4</w:t>
      </w:r>
      <w:r>
        <w:rPr>
          <w:rFonts w:hint="eastAsia"/>
        </w:rPr>
        <w:t>非移交的产品</w:t>
      </w:r>
      <w:bookmarkEnd w:id="68"/>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9" w:name="_Toc530315737"/>
      <w:r>
        <w:t>2.</w:t>
      </w:r>
      <w:r>
        <w:rPr>
          <w:rFonts w:hint="eastAsia"/>
        </w:rPr>
        <w:t>4</w:t>
      </w:r>
      <w:r>
        <w:t xml:space="preserve"> </w:t>
      </w:r>
      <w:r>
        <w:rPr>
          <w:rFonts w:hint="eastAsia"/>
        </w:rPr>
        <w:t>验收标准</w:t>
      </w:r>
      <w:bookmarkEnd w:id="69"/>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lastRenderedPageBreak/>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70" w:name="_Toc530315738"/>
      <w:r>
        <w:rPr>
          <w:rFonts w:hint="eastAsia"/>
          <w:szCs w:val="21"/>
        </w:rPr>
        <w:t>2.5完成项目的最迟期限</w:t>
      </w:r>
      <w:bookmarkEnd w:id="70"/>
    </w:p>
    <w:p w14:paraId="0164A0D1" w14:textId="77777777" w:rsidR="00574C23" w:rsidRDefault="00947F56">
      <w:r>
        <w:rPr>
          <w:rFonts w:hint="eastAsia"/>
        </w:rPr>
        <w:t>2019</w:t>
      </w:r>
      <w:r>
        <w:rPr>
          <w:rFonts w:hint="eastAsia"/>
        </w:rPr>
        <w:t>年</w:t>
      </w:r>
      <w:r>
        <w:rPr>
          <w:rFonts w:hint="eastAsia"/>
        </w:rPr>
        <w:t>1</w:t>
      </w:r>
      <w:r>
        <w:rPr>
          <w:rFonts w:hint="eastAsia"/>
        </w:rPr>
        <w:t>月</w:t>
      </w:r>
      <w:r>
        <w:rPr>
          <w:rFonts w:hint="eastAsia"/>
        </w:rPr>
        <w:t>31</w:t>
      </w:r>
      <w:r>
        <w:rPr>
          <w:rFonts w:hint="eastAsia"/>
        </w:rPr>
        <w:t>日</w:t>
      </w:r>
    </w:p>
    <w:p w14:paraId="0C7A3238" w14:textId="77777777" w:rsidR="00574C23" w:rsidRDefault="00947F56">
      <w:pPr>
        <w:pStyle w:val="2"/>
      </w:pPr>
      <w:bookmarkStart w:id="71" w:name="_Toc530315739"/>
      <w:r>
        <w:rPr>
          <w:rFonts w:hint="eastAsia"/>
        </w:rPr>
        <w:t>2.6本计划的批准者和批准日期</w:t>
      </w:r>
      <w:bookmarkEnd w:id="7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2" w:name="_Toc525938483"/>
      <w:bookmarkStart w:id="73" w:name="_Toc530315740"/>
      <w:bookmarkEnd w:id="59"/>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2"/>
      <w:bookmarkEnd w:id="73"/>
    </w:p>
    <w:p w14:paraId="3F34C69C" w14:textId="77777777" w:rsidR="00574C23" w:rsidRDefault="00947F56">
      <w:pPr>
        <w:pStyle w:val="2"/>
        <w:spacing w:line="360" w:lineRule="auto"/>
      </w:pPr>
      <w:bookmarkStart w:id="74" w:name="_Toc530315741"/>
      <w:r>
        <w:rPr>
          <w:rFonts w:hint="eastAsia"/>
        </w:rPr>
        <w:t>3.1</w:t>
      </w:r>
      <w:r>
        <w:t xml:space="preserve"> </w:t>
      </w:r>
      <w:r>
        <w:rPr>
          <w:rFonts w:hint="eastAsia"/>
        </w:rPr>
        <w:t>工作任务分解与人员分工</w:t>
      </w:r>
      <w:bookmarkEnd w:id="74"/>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lastRenderedPageBreak/>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5" w:name="_Toc530315742"/>
      <w:r>
        <w:rPr>
          <w:rFonts w:hint="eastAsia"/>
        </w:rPr>
        <w:t>3.2</w:t>
      </w:r>
      <w:r>
        <w:t xml:space="preserve"> </w:t>
      </w:r>
      <w:r>
        <w:rPr>
          <w:rFonts w:hint="eastAsia"/>
        </w:rPr>
        <w:t>接口人员</w:t>
      </w:r>
      <w:bookmarkEnd w:id="75"/>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0821D5">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0821D5">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6" w:name="_Toc530315743"/>
      <w:r>
        <w:rPr>
          <w:rFonts w:hint="eastAsia"/>
        </w:rPr>
        <w:t>3.3</w:t>
      </w:r>
      <w:r>
        <w:t xml:space="preserve"> </w:t>
      </w:r>
      <w:commentRangeStart w:id="77"/>
      <w:r>
        <w:rPr>
          <w:rFonts w:hint="eastAsia"/>
        </w:rPr>
        <w:t>进度</w:t>
      </w:r>
      <w:commentRangeEnd w:id="77"/>
      <w:r>
        <w:rPr>
          <w:rStyle w:val="af2"/>
          <w:rFonts w:asciiTheme="minorHAnsi" w:eastAsiaTheme="minorEastAsia" w:hAnsiTheme="minorHAnsi" w:cstheme="minorBidi"/>
          <w:b w:val="0"/>
          <w:bCs w:val="0"/>
        </w:rPr>
        <w:commentReference w:id="77"/>
      </w:r>
      <w:bookmarkEnd w:id="76"/>
    </w:p>
    <w:p w14:paraId="0DE72E24" w14:textId="77777777" w:rsidR="00574C23" w:rsidRDefault="00947F56">
      <w:pPr>
        <w:spacing w:line="360" w:lineRule="auto"/>
      </w:pPr>
      <w:r>
        <w:rPr>
          <w:noProof/>
        </w:rPr>
        <w:drawing>
          <wp:inline distT="0" distB="0" distL="0" distR="0" wp14:anchorId="314DCC1B" wp14:editId="109BF729">
            <wp:extent cx="5274310" cy="28594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cstate="print"/>
                    <a:stretch>
                      <a:fillRect/>
                    </a:stretch>
                  </pic:blipFill>
                  <pic:spPr>
                    <a:xfrm>
                      <a:off x="0" y="0"/>
                      <a:ext cx="5274310" cy="2859405"/>
                    </a:xfrm>
                    <a:prstGeom prst="rect">
                      <a:avLst/>
                    </a:prstGeom>
                  </pic:spPr>
                </pic:pic>
              </a:graphicData>
            </a:graphic>
          </wp:inline>
        </w:drawing>
      </w:r>
    </w:p>
    <w:p w14:paraId="78E1C4E3" w14:textId="77777777" w:rsidR="00574C23" w:rsidRDefault="00947F56">
      <w:pPr>
        <w:spacing w:line="360" w:lineRule="auto"/>
      </w:pPr>
      <w:r>
        <w:rPr>
          <w:noProof/>
        </w:rPr>
        <w:lastRenderedPageBreak/>
        <w:drawing>
          <wp:inline distT="0" distB="0" distL="0" distR="0" wp14:anchorId="4A65A115" wp14:editId="37E17D85">
            <wp:extent cx="5274310" cy="28594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cstate="print"/>
                    <a:stretch>
                      <a:fillRect/>
                    </a:stretch>
                  </pic:blipFill>
                  <pic:spPr>
                    <a:xfrm>
                      <a:off x="0" y="0"/>
                      <a:ext cx="5274310" cy="2859405"/>
                    </a:xfrm>
                    <a:prstGeom prst="rect">
                      <a:avLst/>
                    </a:prstGeom>
                  </pic:spPr>
                </pic:pic>
              </a:graphicData>
            </a:graphic>
          </wp:inline>
        </w:drawing>
      </w:r>
    </w:p>
    <w:p w14:paraId="084B1FF2" w14:textId="77777777" w:rsidR="00574C23" w:rsidRDefault="00947F56">
      <w:r>
        <w:rPr>
          <w:noProof/>
        </w:rPr>
        <w:drawing>
          <wp:inline distT="0" distB="0" distL="0" distR="0" wp14:anchorId="60991774" wp14:editId="6C25A98F">
            <wp:extent cx="5274310" cy="28594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cstate="print"/>
                    <a:stretch>
                      <a:fillRect/>
                    </a:stretch>
                  </pic:blipFill>
                  <pic:spPr>
                    <a:xfrm>
                      <a:off x="0" y="0"/>
                      <a:ext cx="5274310" cy="2859405"/>
                    </a:xfrm>
                    <a:prstGeom prst="rect">
                      <a:avLst/>
                    </a:prstGeom>
                  </pic:spPr>
                </pic:pic>
              </a:graphicData>
            </a:graphic>
          </wp:inline>
        </w:drawing>
      </w:r>
    </w:p>
    <w:p w14:paraId="4515348C" w14:textId="77777777" w:rsidR="00574C23" w:rsidRDefault="00947F56">
      <w:pPr>
        <w:pStyle w:val="2"/>
        <w:spacing w:line="360" w:lineRule="auto"/>
      </w:pPr>
      <w:bookmarkStart w:id="78" w:name="_Toc530315744"/>
      <w:r>
        <w:rPr>
          <w:rFonts w:hint="eastAsia"/>
        </w:rPr>
        <w:t>3.4</w:t>
      </w:r>
      <w:r>
        <w:t xml:space="preserve"> </w:t>
      </w:r>
      <w:r>
        <w:rPr>
          <w:rFonts w:hint="eastAsia"/>
        </w:rPr>
        <w:t>预算</w:t>
      </w:r>
      <w:bookmarkEnd w:id="78"/>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2FF86FF7" w14:textId="77777777" w:rsidTr="00CF765A">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14610FBE"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6AA5978E"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CF765A">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74" w:type="dxa"/>
          </w:tcPr>
          <w:p w14:paraId="4621B8F4" w14:textId="77777777" w:rsidR="00574C23" w:rsidRDefault="00947F56">
            <w:pPr>
              <w:spacing w:line="360" w:lineRule="auto"/>
              <w:rPr>
                <w:szCs w:val="21"/>
              </w:rPr>
            </w:pPr>
            <w:r>
              <w:rPr>
                <w:rFonts w:hint="eastAsia"/>
                <w:szCs w:val="21"/>
              </w:rPr>
              <w:t>25</w:t>
            </w:r>
            <w:r>
              <w:rPr>
                <w:rFonts w:hint="eastAsia"/>
                <w:szCs w:val="21"/>
              </w:rPr>
              <w:t>元</w:t>
            </w:r>
          </w:p>
        </w:tc>
        <w:tc>
          <w:tcPr>
            <w:tcW w:w="2074" w:type="dxa"/>
          </w:tcPr>
          <w:p w14:paraId="16C15451" w14:textId="77777777" w:rsidR="00574C23" w:rsidRDefault="00947F56">
            <w:pPr>
              <w:spacing w:line="360" w:lineRule="auto"/>
              <w:rPr>
                <w:szCs w:val="21"/>
              </w:rPr>
            </w:pPr>
            <w:r>
              <w:rPr>
                <w:rFonts w:hint="eastAsia"/>
                <w:szCs w:val="21"/>
              </w:rPr>
              <w:t>100</w:t>
            </w:r>
            <w:r>
              <w:rPr>
                <w:rFonts w:hint="eastAsia"/>
                <w:szCs w:val="21"/>
              </w:rPr>
              <w:t>元</w:t>
            </w:r>
          </w:p>
        </w:tc>
        <w:tc>
          <w:tcPr>
            <w:tcW w:w="2074" w:type="dxa"/>
          </w:tcPr>
          <w:p w14:paraId="11CC5B94" w14:textId="77777777" w:rsidR="00574C23" w:rsidRDefault="00574C23">
            <w:pPr>
              <w:spacing w:line="360" w:lineRule="auto"/>
              <w:rPr>
                <w:szCs w:val="21"/>
              </w:rPr>
            </w:pPr>
          </w:p>
        </w:tc>
      </w:tr>
      <w:tr w:rsidR="00574C23" w14:paraId="14615A32" w14:textId="77777777" w:rsidTr="00CF765A">
        <w:tc>
          <w:tcPr>
            <w:tcW w:w="2074" w:type="dxa"/>
          </w:tcPr>
          <w:p w14:paraId="64373042" w14:textId="77777777" w:rsidR="00574C23" w:rsidRDefault="00947F56">
            <w:pPr>
              <w:spacing w:line="360" w:lineRule="auto"/>
              <w:rPr>
                <w:szCs w:val="21"/>
              </w:rPr>
            </w:pPr>
            <w:r>
              <w:rPr>
                <w:rFonts w:hint="eastAsia"/>
                <w:szCs w:val="21"/>
              </w:rPr>
              <w:t>相关电子</w:t>
            </w:r>
            <w:r>
              <w:rPr>
                <w:szCs w:val="21"/>
              </w:rPr>
              <w:t>文档</w:t>
            </w:r>
          </w:p>
        </w:tc>
        <w:tc>
          <w:tcPr>
            <w:tcW w:w="2074" w:type="dxa"/>
          </w:tcPr>
          <w:p w14:paraId="34434BF0" w14:textId="77777777" w:rsidR="00574C23" w:rsidRDefault="00947F56">
            <w:pPr>
              <w:spacing w:line="360" w:lineRule="auto"/>
              <w:rPr>
                <w:szCs w:val="21"/>
              </w:rPr>
            </w:pPr>
            <w:r>
              <w:rPr>
                <w:rFonts w:hint="eastAsia"/>
                <w:szCs w:val="21"/>
              </w:rPr>
              <w:t>/</w:t>
            </w:r>
          </w:p>
        </w:tc>
        <w:tc>
          <w:tcPr>
            <w:tcW w:w="2074"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CF765A">
        <w:tc>
          <w:tcPr>
            <w:tcW w:w="2074" w:type="dxa"/>
          </w:tcPr>
          <w:p w14:paraId="75CDFFA9" w14:textId="77777777" w:rsidR="00574C23" w:rsidRDefault="00947F56">
            <w:pPr>
              <w:spacing w:line="360" w:lineRule="auto"/>
              <w:rPr>
                <w:szCs w:val="21"/>
              </w:rPr>
            </w:pPr>
            <w:r>
              <w:rPr>
                <w:rFonts w:hint="eastAsia"/>
                <w:szCs w:val="21"/>
              </w:rPr>
              <w:t>Office</w:t>
            </w:r>
            <w:r>
              <w:rPr>
                <w:szCs w:val="21"/>
              </w:rPr>
              <w:t>工具</w:t>
            </w:r>
          </w:p>
        </w:tc>
        <w:tc>
          <w:tcPr>
            <w:tcW w:w="2074" w:type="dxa"/>
          </w:tcPr>
          <w:p w14:paraId="7AD5EBE1" w14:textId="77777777" w:rsidR="00574C23" w:rsidRDefault="00947F56">
            <w:pPr>
              <w:spacing w:line="360" w:lineRule="auto"/>
              <w:rPr>
                <w:szCs w:val="21"/>
              </w:rPr>
            </w:pPr>
            <w:r>
              <w:rPr>
                <w:rFonts w:hint="eastAsia"/>
                <w:szCs w:val="21"/>
              </w:rPr>
              <w:t>/</w:t>
            </w:r>
          </w:p>
        </w:tc>
        <w:tc>
          <w:tcPr>
            <w:tcW w:w="2074"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CF765A">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74" w:type="dxa"/>
          </w:tcPr>
          <w:p w14:paraId="2BFAF746" w14:textId="77777777" w:rsidR="00574C23" w:rsidRDefault="00947F56">
            <w:pPr>
              <w:spacing w:line="360" w:lineRule="auto"/>
              <w:rPr>
                <w:szCs w:val="21"/>
              </w:rPr>
            </w:pPr>
            <w:r>
              <w:rPr>
                <w:rFonts w:hint="eastAsia"/>
                <w:szCs w:val="21"/>
              </w:rPr>
              <w:t>/</w:t>
            </w:r>
          </w:p>
        </w:tc>
        <w:tc>
          <w:tcPr>
            <w:tcW w:w="2074"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CF765A">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w:t>
            </w:r>
            <w:r>
              <w:rPr>
                <w:szCs w:val="21"/>
              </w:rPr>
              <w:lastRenderedPageBreak/>
              <w:t>具</w:t>
            </w:r>
          </w:p>
        </w:tc>
        <w:tc>
          <w:tcPr>
            <w:tcW w:w="2074" w:type="dxa"/>
          </w:tcPr>
          <w:p w14:paraId="2FDB0B3F" w14:textId="77777777" w:rsidR="00574C23" w:rsidRDefault="00947F56">
            <w:pPr>
              <w:spacing w:line="360" w:lineRule="auto"/>
              <w:rPr>
                <w:szCs w:val="21"/>
              </w:rPr>
            </w:pPr>
            <w:r>
              <w:rPr>
                <w:rFonts w:hint="eastAsia"/>
                <w:szCs w:val="21"/>
              </w:rPr>
              <w:lastRenderedPageBreak/>
              <w:t>/</w:t>
            </w:r>
          </w:p>
        </w:tc>
        <w:tc>
          <w:tcPr>
            <w:tcW w:w="2074"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CF765A">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74" w:type="dxa"/>
          </w:tcPr>
          <w:p w14:paraId="22A15A99" w14:textId="77777777" w:rsidR="00574C23" w:rsidRDefault="00947F56">
            <w:pPr>
              <w:spacing w:line="360" w:lineRule="auto"/>
              <w:rPr>
                <w:szCs w:val="21"/>
              </w:rPr>
            </w:pPr>
            <w:r>
              <w:rPr>
                <w:rFonts w:hint="eastAsia"/>
                <w:szCs w:val="21"/>
              </w:rPr>
              <w:t>/</w:t>
            </w:r>
          </w:p>
        </w:tc>
        <w:tc>
          <w:tcPr>
            <w:tcW w:w="2074"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CF765A">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74" w:type="dxa"/>
          </w:tcPr>
          <w:p w14:paraId="0AC91C37" w14:textId="77777777" w:rsidR="00574C23" w:rsidRDefault="00947F56">
            <w:pPr>
              <w:spacing w:line="360" w:lineRule="auto"/>
              <w:rPr>
                <w:szCs w:val="21"/>
              </w:rPr>
            </w:pPr>
            <w:r>
              <w:rPr>
                <w:rFonts w:hint="eastAsia"/>
                <w:szCs w:val="21"/>
              </w:rPr>
              <w:t>/</w:t>
            </w:r>
          </w:p>
        </w:tc>
        <w:tc>
          <w:tcPr>
            <w:tcW w:w="2074"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CF765A">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74" w:type="dxa"/>
          </w:tcPr>
          <w:p w14:paraId="0C0AEBDB" w14:textId="77777777" w:rsidR="00574C23" w:rsidRDefault="00947F56">
            <w:pPr>
              <w:spacing w:line="360" w:lineRule="auto"/>
              <w:rPr>
                <w:szCs w:val="21"/>
              </w:rPr>
            </w:pPr>
            <w:r>
              <w:rPr>
                <w:rFonts w:hint="eastAsia"/>
                <w:szCs w:val="21"/>
              </w:rPr>
              <w:t>/</w:t>
            </w:r>
          </w:p>
        </w:tc>
        <w:tc>
          <w:tcPr>
            <w:tcW w:w="2074"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CF765A">
        <w:tc>
          <w:tcPr>
            <w:tcW w:w="2074" w:type="dxa"/>
          </w:tcPr>
          <w:p w14:paraId="0898B632" w14:textId="77777777" w:rsidR="00574C23" w:rsidRDefault="00947F56">
            <w:pPr>
              <w:spacing w:line="360" w:lineRule="auto"/>
              <w:rPr>
                <w:szCs w:val="21"/>
              </w:rPr>
            </w:pPr>
            <w:r>
              <w:rPr>
                <w:rFonts w:hint="eastAsia"/>
                <w:szCs w:val="21"/>
              </w:rPr>
              <w:t>电费</w:t>
            </w:r>
          </w:p>
        </w:tc>
        <w:tc>
          <w:tcPr>
            <w:tcW w:w="2074" w:type="dxa"/>
          </w:tcPr>
          <w:p w14:paraId="65924A65" w14:textId="77777777" w:rsidR="00574C23" w:rsidRDefault="00947F56">
            <w:pPr>
              <w:spacing w:line="360" w:lineRule="auto"/>
              <w:rPr>
                <w:szCs w:val="21"/>
              </w:rPr>
            </w:pPr>
            <w:r>
              <w:rPr>
                <w:rFonts w:hint="eastAsia"/>
                <w:szCs w:val="21"/>
              </w:rPr>
              <w:t>300</w:t>
            </w:r>
            <w:r>
              <w:rPr>
                <w:rFonts w:hint="eastAsia"/>
                <w:szCs w:val="21"/>
              </w:rPr>
              <w:t>元</w:t>
            </w:r>
          </w:p>
        </w:tc>
        <w:tc>
          <w:tcPr>
            <w:tcW w:w="2074" w:type="dxa"/>
          </w:tcPr>
          <w:p w14:paraId="383CE14E" w14:textId="77777777" w:rsidR="00574C23" w:rsidRDefault="00947F56">
            <w:pPr>
              <w:spacing w:line="360" w:lineRule="auto"/>
              <w:rPr>
                <w:szCs w:val="21"/>
              </w:rPr>
            </w:pPr>
            <w:r>
              <w:rPr>
                <w:rFonts w:hint="eastAsia"/>
                <w:szCs w:val="21"/>
              </w:rPr>
              <w:t>1200</w:t>
            </w:r>
            <w:r>
              <w:rPr>
                <w:rFonts w:hint="eastAsia"/>
                <w:szCs w:val="21"/>
              </w:rPr>
              <w:t>元</w:t>
            </w:r>
          </w:p>
        </w:tc>
        <w:tc>
          <w:tcPr>
            <w:tcW w:w="2074" w:type="dxa"/>
          </w:tcPr>
          <w:p w14:paraId="129C344C" w14:textId="77777777" w:rsidR="00574C23" w:rsidRDefault="00574C23">
            <w:pPr>
              <w:spacing w:line="360" w:lineRule="auto"/>
              <w:rPr>
                <w:szCs w:val="21"/>
              </w:rPr>
            </w:pPr>
          </w:p>
        </w:tc>
      </w:tr>
      <w:tr w:rsidR="00574C23" w14:paraId="24DE64B8" w14:textId="77777777" w:rsidTr="00CF765A">
        <w:tc>
          <w:tcPr>
            <w:tcW w:w="2074" w:type="dxa"/>
          </w:tcPr>
          <w:p w14:paraId="41576BC2" w14:textId="77777777" w:rsidR="00574C23" w:rsidRDefault="00947F56">
            <w:pPr>
              <w:spacing w:line="360" w:lineRule="auto"/>
              <w:rPr>
                <w:szCs w:val="21"/>
              </w:rPr>
            </w:pPr>
            <w:r>
              <w:rPr>
                <w:rFonts w:hint="eastAsia"/>
                <w:szCs w:val="21"/>
              </w:rPr>
              <w:t>宽带费用</w:t>
            </w:r>
          </w:p>
        </w:tc>
        <w:tc>
          <w:tcPr>
            <w:tcW w:w="2074" w:type="dxa"/>
          </w:tcPr>
          <w:p w14:paraId="51CDD462" w14:textId="77777777" w:rsidR="00574C23" w:rsidRDefault="00947F56">
            <w:pPr>
              <w:spacing w:line="360" w:lineRule="auto"/>
              <w:rPr>
                <w:szCs w:val="21"/>
              </w:rPr>
            </w:pPr>
            <w:r>
              <w:rPr>
                <w:rFonts w:hint="eastAsia"/>
                <w:szCs w:val="21"/>
              </w:rPr>
              <w:t>150</w:t>
            </w:r>
            <w:r>
              <w:rPr>
                <w:rFonts w:hint="eastAsia"/>
                <w:szCs w:val="21"/>
              </w:rPr>
              <w:t>元</w:t>
            </w:r>
          </w:p>
        </w:tc>
        <w:tc>
          <w:tcPr>
            <w:tcW w:w="2074" w:type="dxa"/>
          </w:tcPr>
          <w:p w14:paraId="60598473" w14:textId="77777777" w:rsidR="00574C23" w:rsidRDefault="00947F56">
            <w:pPr>
              <w:spacing w:line="360" w:lineRule="auto"/>
              <w:rPr>
                <w:szCs w:val="21"/>
              </w:rPr>
            </w:pPr>
            <w:r>
              <w:rPr>
                <w:rFonts w:hint="eastAsia"/>
                <w:szCs w:val="21"/>
              </w:rPr>
              <w:t>600</w:t>
            </w:r>
            <w:r>
              <w:rPr>
                <w:rFonts w:hint="eastAsia"/>
                <w:szCs w:val="21"/>
              </w:rPr>
              <w:t>元</w:t>
            </w:r>
          </w:p>
        </w:tc>
        <w:tc>
          <w:tcPr>
            <w:tcW w:w="2074" w:type="dxa"/>
          </w:tcPr>
          <w:p w14:paraId="653B093D" w14:textId="77777777" w:rsidR="00574C23" w:rsidRDefault="00574C23">
            <w:pPr>
              <w:spacing w:line="360" w:lineRule="auto"/>
              <w:rPr>
                <w:szCs w:val="21"/>
              </w:rPr>
            </w:pPr>
          </w:p>
        </w:tc>
      </w:tr>
      <w:tr w:rsidR="00574C23" w14:paraId="09881034" w14:textId="77777777" w:rsidTr="00CF765A">
        <w:tc>
          <w:tcPr>
            <w:tcW w:w="2074" w:type="dxa"/>
          </w:tcPr>
          <w:p w14:paraId="02CAAE7B" w14:textId="77777777" w:rsidR="00574C23" w:rsidRDefault="00947F56">
            <w:pPr>
              <w:spacing w:line="360" w:lineRule="auto"/>
              <w:rPr>
                <w:szCs w:val="21"/>
              </w:rPr>
            </w:pPr>
            <w:r>
              <w:rPr>
                <w:rFonts w:hint="eastAsia"/>
                <w:szCs w:val="21"/>
              </w:rPr>
              <w:t>人力支出</w:t>
            </w:r>
          </w:p>
        </w:tc>
        <w:tc>
          <w:tcPr>
            <w:tcW w:w="2074" w:type="dxa"/>
          </w:tcPr>
          <w:p w14:paraId="34944AAC" w14:textId="77777777" w:rsidR="00574C23" w:rsidRDefault="00947F56">
            <w:pPr>
              <w:spacing w:line="360" w:lineRule="auto"/>
              <w:rPr>
                <w:szCs w:val="21"/>
              </w:rPr>
            </w:pPr>
            <w:r>
              <w:rPr>
                <w:rFonts w:hint="eastAsia"/>
                <w:szCs w:val="21"/>
              </w:rPr>
              <w:t>9015.07</w:t>
            </w:r>
            <w:r>
              <w:rPr>
                <w:rFonts w:hint="eastAsia"/>
                <w:szCs w:val="21"/>
              </w:rPr>
              <w:t>元</w:t>
            </w:r>
          </w:p>
        </w:tc>
        <w:tc>
          <w:tcPr>
            <w:tcW w:w="2074" w:type="dxa"/>
          </w:tcPr>
          <w:p w14:paraId="380185D9" w14:textId="77777777" w:rsidR="00574C23" w:rsidRDefault="00947F56">
            <w:pPr>
              <w:spacing w:line="360" w:lineRule="auto"/>
              <w:rPr>
                <w:szCs w:val="21"/>
              </w:rPr>
            </w:pPr>
            <w:r>
              <w:rPr>
                <w:rFonts w:hint="eastAsia"/>
                <w:szCs w:val="21"/>
              </w:rPr>
              <w:t>36060.267</w:t>
            </w:r>
            <w:r>
              <w:rPr>
                <w:rFonts w:hint="eastAsia"/>
                <w:szCs w:val="21"/>
              </w:rPr>
              <w:t>元</w:t>
            </w:r>
          </w:p>
        </w:tc>
        <w:tc>
          <w:tcPr>
            <w:tcW w:w="2074" w:type="dxa"/>
          </w:tcPr>
          <w:p w14:paraId="2D78ACC0" w14:textId="77777777" w:rsidR="00574C23" w:rsidRDefault="00574C23">
            <w:pPr>
              <w:spacing w:line="360" w:lineRule="auto"/>
              <w:rPr>
                <w:szCs w:val="21"/>
              </w:rPr>
            </w:pPr>
          </w:p>
        </w:tc>
      </w:tr>
      <w:tr w:rsidR="00574C23" w14:paraId="3F8AAA05" w14:textId="77777777" w:rsidTr="00CF765A">
        <w:tc>
          <w:tcPr>
            <w:tcW w:w="2074" w:type="dxa"/>
          </w:tcPr>
          <w:p w14:paraId="43E2552F" w14:textId="77777777" w:rsidR="00574C23" w:rsidRDefault="00947F56">
            <w:pPr>
              <w:spacing w:line="360" w:lineRule="auto"/>
              <w:rPr>
                <w:szCs w:val="21"/>
              </w:rPr>
            </w:pPr>
            <w:r>
              <w:rPr>
                <w:rFonts w:hint="eastAsia"/>
                <w:szCs w:val="21"/>
              </w:rPr>
              <w:t>总计</w:t>
            </w:r>
          </w:p>
        </w:tc>
        <w:tc>
          <w:tcPr>
            <w:tcW w:w="2074" w:type="dxa"/>
          </w:tcPr>
          <w:p w14:paraId="5CEAD20D" w14:textId="77777777" w:rsidR="00574C23" w:rsidRDefault="00947F56">
            <w:pPr>
              <w:spacing w:line="360" w:lineRule="auto"/>
              <w:rPr>
                <w:szCs w:val="21"/>
              </w:rPr>
            </w:pPr>
            <w:r>
              <w:rPr>
                <w:rFonts w:hint="eastAsia"/>
                <w:szCs w:val="21"/>
              </w:rPr>
              <w:t>9490.07</w:t>
            </w:r>
            <w:r>
              <w:rPr>
                <w:rFonts w:hint="eastAsia"/>
                <w:szCs w:val="21"/>
              </w:rPr>
              <w:t>元</w:t>
            </w:r>
          </w:p>
        </w:tc>
        <w:tc>
          <w:tcPr>
            <w:tcW w:w="2074" w:type="dxa"/>
          </w:tcPr>
          <w:p w14:paraId="37891EBB" w14:textId="77777777" w:rsidR="00574C23" w:rsidRDefault="00947F56">
            <w:pPr>
              <w:spacing w:line="360" w:lineRule="auto"/>
              <w:rPr>
                <w:szCs w:val="21"/>
              </w:rPr>
            </w:pPr>
            <w:r>
              <w:rPr>
                <w:rFonts w:hint="eastAsia"/>
                <w:szCs w:val="21"/>
              </w:rPr>
              <w:t>37960.267</w:t>
            </w:r>
            <w:r>
              <w:rPr>
                <w:rFonts w:hint="eastAsia"/>
                <w:szCs w:val="21"/>
              </w:rPr>
              <w:t>元</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03D217D7"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77777777" w:rsidR="00574C23" w:rsidRDefault="00947F56">
            <w:pPr>
              <w:spacing w:line="360" w:lineRule="auto"/>
            </w:pPr>
            <w:r>
              <w:rPr>
                <w:rFonts w:hint="eastAsia"/>
              </w:rPr>
              <w:t>32</w:t>
            </w:r>
            <w:r>
              <w:rPr>
                <w:rFonts w:hint="eastAsia"/>
                <w:szCs w:val="21"/>
              </w:rPr>
              <w:t>元</w:t>
            </w:r>
          </w:p>
        </w:tc>
        <w:tc>
          <w:tcPr>
            <w:tcW w:w="2074" w:type="dxa"/>
          </w:tcPr>
          <w:p w14:paraId="281307B6" w14:textId="77777777" w:rsidR="00574C23" w:rsidRDefault="00947F56">
            <w:pPr>
              <w:spacing w:line="360" w:lineRule="auto"/>
            </w:pPr>
            <w:r>
              <w:rPr>
                <w:rFonts w:hint="eastAsia"/>
              </w:rPr>
              <w:t>128</w:t>
            </w:r>
            <w:r>
              <w:rPr>
                <w:rFonts w:hint="eastAsia"/>
                <w:szCs w:val="21"/>
              </w:rPr>
              <w:t>元</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77777777" w:rsidR="00574C23" w:rsidRDefault="00947F56">
            <w:pPr>
              <w:spacing w:line="360" w:lineRule="auto"/>
            </w:pPr>
            <w:r>
              <w:rPr>
                <w:rFonts w:hint="eastAsia"/>
              </w:rPr>
              <w:t>32</w:t>
            </w:r>
            <w:r>
              <w:rPr>
                <w:rFonts w:hint="eastAsia"/>
                <w:szCs w:val="21"/>
              </w:rPr>
              <w:t>元</w:t>
            </w:r>
          </w:p>
        </w:tc>
        <w:tc>
          <w:tcPr>
            <w:tcW w:w="2074" w:type="dxa"/>
          </w:tcPr>
          <w:p w14:paraId="4C163F2D" w14:textId="77777777" w:rsidR="00574C23" w:rsidRDefault="00947F56">
            <w:pPr>
              <w:spacing w:line="360" w:lineRule="auto"/>
            </w:pPr>
            <w:r>
              <w:rPr>
                <w:rFonts w:hint="eastAsia"/>
              </w:rPr>
              <w:t>128</w:t>
            </w:r>
            <w:r>
              <w:rPr>
                <w:rFonts w:hint="eastAsia"/>
                <w:szCs w:val="21"/>
              </w:rPr>
              <w:t>元</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9" w:name="_Toc530315745"/>
      <w:r>
        <w:rPr>
          <w:rFonts w:hint="eastAsia"/>
        </w:rPr>
        <w:t>3.5</w:t>
      </w:r>
      <w:r>
        <w:t xml:space="preserve"> </w:t>
      </w:r>
      <w:r>
        <w:rPr>
          <w:rFonts w:hint="eastAsia"/>
        </w:rPr>
        <w:t>关键问题</w:t>
      </w:r>
      <w:bookmarkStart w:id="80" w:name="_Toc525938484"/>
      <w:bookmarkEnd w:id="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1" w:name="_Toc530315746"/>
      <w:r>
        <w:rPr>
          <w:rFonts w:asciiTheme="majorEastAsia" w:hAnsiTheme="majorEastAsia" w:hint="eastAsia"/>
        </w:rPr>
        <w:t>4</w:t>
      </w:r>
      <w:r>
        <w:rPr>
          <w:rFonts w:asciiTheme="majorEastAsia" w:hAnsiTheme="majorEastAsia"/>
        </w:rPr>
        <w:t xml:space="preserve"> </w:t>
      </w:r>
      <w:r>
        <w:rPr>
          <w:rFonts w:asciiTheme="majorEastAsia" w:hAnsiTheme="majorEastAsia" w:hint="eastAsia"/>
        </w:rPr>
        <w:t>支持条件</w:t>
      </w:r>
      <w:bookmarkEnd w:id="81"/>
    </w:p>
    <w:p w14:paraId="24952EBD" w14:textId="77777777" w:rsidR="00574C23" w:rsidRDefault="00947F56">
      <w:pPr>
        <w:pStyle w:val="2"/>
        <w:spacing w:line="360" w:lineRule="auto"/>
      </w:pPr>
      <w:bookmarkStart w:id="82" w:name="_Toc530315747"/>
      <w:bookmarkEnd w:id="80"/>
      <w:r>
        <w:rPr>
          <w:rFonts w:hint="eastAsia"/>
        </w:rPr>
        <w:t>4.1</w:t>
      </w:r>
      <w:r>
        <w:t xml:space="preserve"> </w:t>
      </w:r>
      <w:r>
        <w:rPr>
          <w:rFonts w:hint="eastAsia"/>
        </w:rPr>
        <w:t>计算机系统</w:t>
      </w:r>
      <w:r>
        <w:t>支持</w:t>
      </w:r>
      <w:bookmarkEnd w:id="82"/>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lastRenderedPageBreak/>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3" w:name="_Toc530315748"/>
      <w:r>
        <w:rPr>
          <w:rFonts w:hint="eastAsia"/>
        </w:rPr>
        <w:t>4.2</w:t>
      </w:r>
      <w:r>
        <w:t xml:space="preserve"> </w:t>
      </w:r>
      <w:r>
        <w:rPr>
          <w:rFonts w:hint="eastAsia"/>
        </w:rPr>
        <w:t>需由</w:t>
      </w:r>
      <w:r>
        <w:t>用户承担的工作</w:t>
      </w:r>
      <w:bookmarkEnd w:id="83"/>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4" w:name="_Toc530315749"/>
      <w:r>
        <w:rPr>
          <w:rFonts w:hint="eastAsia"/>
        </w:rPr>
        <w:t>4.3</w:t>
      </w:r>
      <w:r>
        <w:t xml:space="preserve"> </w:t>
      </w:r>
      <w:r>
        <w:rPr>
          <w:rFonts w:hint="eastAsia"/>
        </w:rPr>
        <w:t>外界提供条件</w:t>
      </w:r>
      <w:bookmarkStart w:id="85" w:name="_Toc525938485"/>
      <w:bookmarkEnd w:id="84"/>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6" w:name="_Toc530315750"/>
      <w:r>
        <w:rPr>
          <w:rFonts w:hint="eastAsia"/>
        </w:rPr>
        <w:t xml:space="preserve">5 </w:t>
      </w:r>
      <w:r>
        <w:rPr>
          <w:rFonts w:hint="eastAsia"/>
        </w:rPr>
        <w:t>质量管理</w:t>
      </w:r>
      <w:commentRangeStart w:id="87"/>
      <w:r>
        <w:rPr>
          <w:rFonts w:hint="eastAsia"/>
        </w:rPr>
        <w:t>计划</w:t>
      </w:r>
      <w:commentRangeEnd w:id="87"/>
      <w:r w:rsidR="00410D10">
        <w:rPr>
          <w:rStyle w:val="af2"/>
          <w:rFonts w:asciiTheme="minorHAnsi" w:eastAsiaTheme="minorEastAsia" w:hAnsiTheme="minorHAnsi"/>
          <w:b w:val="0"/>
          <w:bCs w:val="0"/>
        </w:rPr>
        <w:commentReference w:id="87"/>
      </w:r>
      <w:bookmarkEnd w:id="86"/>
    </w:p>
    <w:p w14:paraId="20EF90FE" w14:textId="255D31D7" w:rsidR="00364D55" w:rsidRDefault="00E106D8" w:rsidP="009B45FD">
      <w:pPr>
        <w:pStyle w:val="2"/>
      </w:pPr>
      <w:bookmarkStart w:id="88" w:name="_Toc530315751"/>
      <w:r>
        <w:rPr>
          <w:rFonts w:hint="eastAsia"/>
        </w:rPr>
        <w:t>5.1</w:t>
      </w:r>
      <w:r>
        <w:t xml:space="preserve"> </w:t>
      </w:r>
      <w:r w:rsidRPr="00E106D8">
        <w:rPr>
          <w:rFonts w:hint="eastAsia"/>
        </w:rPr>
        <w:t>项目采用的质量标准</w:t>
      </w:r>
      <w:bookmarkEnd w:id="88"/>
    </w:p>
    <w:p w14:paraId="034DCBB1" w14:textId="185F05E7" w:rsidR="009B45FD" w:rsidRDefault="009B45FD" w:rsidP="009B45FD">
      <w:pPr>
        <w:pStyle w:val="3"/>
      </w:pPr>
      <w:bookmarkStart w:id="89" w:name="_Toc530315752"/>
      <w:r>
        <w:rPr>
          <w:rFonts w:hint="eastAsia"/>
        </w:rPr>
        <w:t>5.1.1</w:t>
      </w:r>
      <w:r>
        <w:t xml:space="preserve"> </w:t>
      </w:r>
      <w:r>
        <w:rPr>
          <w:rFonts w:hint="eastAsia"/>
        </w:rPr>
        <w:t>文档模板</w:t>
      </w:r>
      <w:bookmarkEnd w:id="89"/>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90" w:name="_Toc530315753"/>
      <w:r>
        <w:rPr>
          <w:rFonts w:hint="eastAsia"/>
        </w:rPr>
        <w:t>5.1.2</w:t>
      </w:r>
      <w:r>
        <w:t xml:space="preserve"> </w:t>
      </w:r>
      <w:r>
        <w:rPr>
          <w:rFonts w:hint="eastAsia"/>
        </w:rPr>
        <w:t>组内协定标准</w:t>
      </w:r>
      <w:bookmarkEnd w:id="90"/>
    </w:p>
    <w:p w14:paraId="10A14F48" w14:textId="77777777" w:rsidR="009B45FD" w:rsidRDefault="009B45FD" w:rsidP="009B45FD">
      <w:r>
        <w:rPr>
          <w:rFonts w:hint="eastAsia"/>
        </w:rPr>
        <w:t>《</w:t>
      </w:r>
      <w:r>
        <w:rPr>
          <w:rFonts w:hint="eastAsia"/>
        </w:rPr>
        <w:t>PRD-2018-G03-</w:t>
      </w:r>
      <w:r>
        <w:rPr>
          <w:rFonts w:hint="eastAsia"/>
        </w:rPr>
        <w:t>配置管理》</w:t>
      </w:r>
    </w:p>
    <w:p w14:paraId="10C356D8" w14:textId="30E74B13" w:rsidR="009B45FD" w:rsidRPr="009B45FD" w:rsidRDefault="009B45FD" w:rsidP="009B45FD">
      <w:r>
        <w:rPr>
          <w:rFonts w:hint="eastAsia"/>
        </w:rPr>
        <w:t>《</w:t>
      </w:r>
      <w:r>
        <w:rPr>
          <w:rFonts w:hint="eastAsia"/>
        </w:rPr>
        <w:t>PRD-2018-G03-</w:t>
      </w:r>
      <w:r>
        <w:rPr>
          <w:rFonts w:hint="eastAsia"/>
        </w:rPr>
        <w:t>文档编写规范》</w:t>
      </w:r>
    </w:p>
    <w:p w14:paraId="2DB7040B" w14:textId="15821637" w:rsidR="00E106D8" w:rsidRDefault="00E106D8" w:rsidP="009B45FD">
      <w:pPr>
        <w:pStyle w:val="2"/>
      </w:pPr>
      <w:bookmarkStart w:id="91" w:name="_Toc530315754"/>
      <w:r>
        <w:rPr>
          <w:rFonts w:hint="eastAsia"/>
        </w:rPr>
        <w:lastRenderedPageBreak/>
        <w:t>5.</w:t>
      </w:r>
      <w:r w:rsidR="00011C31">
        <w:rPr>
          <w:rFonts w:hint="eastAsia"/>
        </w:rPr>
        <w:t>2</w:t>
      </w:r>
      <w:r>
        <w:t xml:space="preserve"> </w:t>
      </w:r>
      <w:commentRangeStart w:id="92"/>
      <w:r w:rsidR="00011C31">
        <w:rPr>
          <w:rFonts w:hint="eastAsia"/>
        </w:rPr>
        <w:t>管理</w:t>
      </w:r>
      <w:r>
        <w:rPr>
          <w:rFonts w:hint="eastAsia"/>
        </w:rPr>
        <w:t>质量</w:t>
      </w:r>
      <w:commentRangeEnd w:id="92"/>
      <w:r w:rsidR="00410D10">
        <w:rPr>
          <w:rStyle w:val="af2"/>
        </w:rPr>
        <w:commentReference w:id="92"/>
      </w:r>
      <w:bookmarkEnd w:id="91"/>
    </w:p>
    <w:p w14:paraId="41E65AE2" w14:textId="3437F0FE" w:rsidR="00011C31" w:rsidRDefault="00011C31" w:rsidP="009B45FD">
      <w:pPr>
        <w:pStyle w:val="3"/>
      </w:pPr>
      <w:bookmarkStart w:id="93" w:name="_Toc530315755"/>
      <w:r>
        <w:rPr>
          <w:rFonts w:hint="eastAsia"/>
        </w:rPr>
        <w:t>5.2.1</w:t>
      </w:r>
      <w:r>
        <w:t xml:space="preserve"> </w:t>
      </w:r>
      <w:r>
        <w:rPr>
          <w:rFonts w:hint="eastAsia"/>
        </w:rPr>
        <w:t>质量保证小组</w:t>
      </w:r>
      <w:bookmarkEnd w:id="93"/>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4" w:name="_Toc530315756"/>
      <w:r>
        <w:rPr>
          <w:rFonts w:hint="eastAsia"/>
        </w:rPr>
        <w:t>5.2.2</w:t>
      </w:r>
      <w:r>
        <w:t xml:space="preserve"> </w:t>
      </w:r>
      <w:r>
        <w:rPr>
          <w:rFonts w:hint="eastAsia"/>
        </w:rPr>
        <w:t>质量管理工具</w:t>
      </w:r>
      <w:bookmarkEnd w:id="94"/>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5" w:name="_Toc530315757"/>
      <w:r>
        <w:rPr>
          <w:rFonts w:hint="eastAsia"/>
        </w:rPr>
        <w:t>5.2.</w:t>
      </w:r>
      <w:r w:rsidR="00410D10">
        <w:rPr>
          <w:rFonts w:hint="eastAsia"/>
        </w:rPr>
        <w:t>3</w:t>
      </w:r>
      <w:r>
        <w:t xml:space="preserve"> </w:t>
      </w:r>
      <w:r>
        <w:rPr>
          <w:rFonts w:hint="eastAsia"/>
        </w:rPr>
        <w:t>质量测试</w:t>
      </w:r>
      <w:bookmarkEnd w:id="95"/>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03B0B634" w14:textId="13AFE390" w:rsidR="00011C31" w:rsidRDefault="00011C31" w:rsidP="009B45FD">
      <w:pPr>
        <w:pStyle w:val="2"/>
      </w:pPr>
      <w:bookmarkStart w:id="96" w:name="_Toc530315758"/>
      <w:r>
        <w:rPr>
          <w:rFonts w:hint="eastAsia"/>
        </w:rPr>
        <w:t>5.3</w:t>
      </w:r>
      <w:r>
        <w:t xml:space="preserve"> </w:t>
      </w:r>
      <w:commentRangeStart w:id="97"/>
      <w:r>
        <w:rPr>
          <w:rFonts w:hint="eastAsia"/>
        </w:rPr>
        <w:t>控制质量</w:t>
      </w:r>
      <w:commentRangeEnd w:id="97"/>
      <w:r w:rsidR="00410D10">
        <w:rPr>
          <w:rStyle w:val="af2"/>
        </w:rPr>
        <w:commentReference w:id="97"/>
      </w:r>
      <w:bookmarkEnd w:id="96"/>
    </w:p>
    <w:p w14:paraId="3456C807" w14:textId="1399231A" w:rsidR="00011C31" w:rsidRDefault="00011C31" w:rsidP="009B45FD">
      <w:pPr>
        <w:pStyle w:val="3"/>
      </w:pPr>
      <w:bookmarkStart w:id="98" w:name="_Toc530315759"/>
      <w:r>
        <w:rPr>
          <w:rFonts w:hint="eastAsia"/>
        </w:rPr>
        <w:t>5.3.1</w:t>
      </w:r>
      <w:r>
        <w:t xml:space="preserve"> </w:t>
      </w:r>
      <w:r w:rsidRPr="00011C31">
        <w:rPr>
          <w:rFonts w:hint="eastAsia"/>
        </w:rPr>
        <w:t>需要质量审查的项目可交付成果和过程</w:t>
      </w:r>
      <w:bookmarkEnd w:id="98"/>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77777777" w:rsidR="00DC38DA" w:rsidRDefault="00DC38DA" w:rsidP="00080DE4">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77777777" w:rsidR="00DC38DA" w:rsidRDefault="00DC38DA" w:rsidP="00080DE4">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5C967486" w14:textId="77777777" w:rsidTr="00080DE4">
        <w:tc>
          <w:tcPr>
            <w:tcW w:w="1449" w:type="dxa"/>
          </w:tcPr>
          <w:p w14:paraId="1F1470C5"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2122" w:type="dxa"/>
          </w:tcPr>
          <w:p w14:paraId="6E36F7A7" w14:textId="77777777" w:rsidR="00DC38DA" w:rsidRDefault="00DC38DA" w:rsidP="00080DE4">
            <w:pPr>
              <w:rPr>
                <w:rFonts w:asciiTheme="minorEastAsia" w:hAnsiTheme="minorEastAsia"/>
                <w:szCs w:val="21"/>
              </w:rPr>
            </w:pPr>
            <w:r>
              <w:rPr>
                <w:rFonts w:asciiTheme="minorEastAsia" w:hAnsiTheme="minorEastAsia" w:hint="eastAsia"/>
                <w:szCs w:val="21"/>
              </w:rPr>
              <w:t>需求工程计划修改及评审</w:t>
            </w:r>
          </w:p>
        </w:tc>
        <w:tc>
          <w:tcPr>
            <w:tcW w:w="1567" w:type="dxa"/>
          </w:tcPr>
          <w:p w14:paraId="4DC7A373"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ED64E4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E85583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28C65D41" w14:textId="77777777" w:rsidTr="00080DE4">
        <w:tc>
          <w:tcPr>
            <w:tcW w:w="1449" w:type="dxa"/>
          </w:tcPr>
          <w:p w14:paraId="13010F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0C87C7F1" w14:textId="77777777" w:rsidTr="00080DE4">
        <w:tc>
          <w:tcPr>
            <w:tcW w:w="1449" w:type="dxa"/>
          </w:tcPr>
          <w:p w14:paraId="5CF458C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2122" w:type="dxa"/>
          </w:tcPr>
          <w:p w14:paraId="24FFE101"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软件需求规格说明书修改及评审</w:t>
            </w:r>
          </w:p>
        </w:tc>
        <w:tc>
          <w:tcPr>
            <w:tcW w:w="1567" w:type="dxa"/>
          </w:tcPr>
          <w:p w14:paraId="0767BB1C"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3181C92F"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B0FE9C3"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r w:rsidR="00DC38DA" w14:paraId="144E39C2" w14:textId="77777777" w:rsidTr="00080DE4">
        <w:tc>
          <w:tcPr>
            <w:tcW w:w="1449" w:type="dxa"/>
          </w:tcPr>
          <w:p w14:paraId="500E23D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6</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2122" w:type="dxa"/>
          </w:tcPr>
          <w:p w14:paraId="669CE2FB"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软件需求变更文档修改及评审</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9" w:name="_Toc530315760"/>
      <w:r>
        <w:rPr>
          <w:rFonts w:hint="eastAsia"/>
        </w:rPr>
        <w:t>5.3.2</w:t>
      </w:r>
      <w:r>
        <w:t xml:space="preserve"> </w:t>
      </w:r>
      <w:r w:rsidR="00DC38DA">
        <w:rPr>
          <w:rFonts w:hint="eastAsia"/>
        </w:rPr>
        <w:t>问题报告和纠正措施</w:t>
      </w:r>
      <w:bookmarkEnd w:id="99"/>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100" w:name="_Toc530315761"/>
      <w:r>
        <w:rPr>
          <w:rFonts w:hint="eastAsia"/>
        </w:rPr>
        <w:t>6</w:t>
      </w:r>
      <w:r>
        <w:t xml:space="preserve"> </w:t>
      </w:r>
      <w:r>
        <w:rPr>
          <w:rFonts w:hint="eastAsia"/>
        </w:rPr>
        <w:t>人力资源管理计划</w:t>
      </w:r>
      <w:bookmarkEnd w:id="85"/>
      <w:bookmarkEnd w:id="100"/>
    </w:p>
    <w:p w14:paraId="61997A75" w14:textId="04B990C7" w:rsidR="008447ED" w:rsidRPr="00BC4203" w:rsidRDefault="008447ED" w:rsidP="003F1F9C">
      <w:pPr>
        <w:pStyle w:val="2"/>
      </w:pPr>
      <w:bookmarkStart w:id="101" w:name="_Toc530315762"/>
      <w:r w:rsidRPr="00BC4203">
        <w:rPr>
          <w:rFonts w:hint="eastAsia"/>
        </w:rPr>
        <w:t>6.1</w:t>
      </w:r>
      <w:r w:rsidRPr="00BC4203">
        <w:t xml:space="preserve"> </w:t>
      </w:r>
      <w:r w:rsidRPr="00BC4203">
        <w:rPr>
          <w:rFonts w:hint="eastAsia"/>
        </w:rPr>
        <w:t>角色和职责</w:t>
      </w:r>
      <w:bookmarkEnd w:id="101"/>
    </w:p>
    <w:p w14:paraId="794E826F" w14:textId="0C353416" w:rsidR="008447ED" w:rsidRPr="00BC4203" w:rsidRDefault="008447ED" w:rsidP="003F1F9C">
      <w:pPr>
        <w:pStyle w:val="3"/>
      </w:pPr>
      <w:bookmarkStart w:id="102" w:name="_Toc530315763"/>
      <w:r w:rsidRPr="00BC4203">
        <w:t>6.1</w:t>
      </w:r>
      <w:r w:rsidRPr="00BC4203">
        <w:rPr>
          <w:rFonts w:hint="eastAsia"/>
        </w:rPr>
        <w:t xml:space="preserve">.1 </w:t>
      </w:r>
      <w:r w:rsidRPr="00BC4203">
        <w:rPr>
          <w:rFonts w:hint="eastAsia"/>
        </w:rPr>
        <w:t>项目经理</w:t>
      </w:r>
      <w:bookmarkEnd w:id="102"/>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w:t>
      </w:r>
      <w:r>
        <w:rPr>
          <w:szCs w:val="21"/>
        </w:rPr>
        <w:lastRenderedPageBreak/>
        <w:t>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3" w:name="_Toc530315764"/>
      <w:r w:rsidRPr="008447ED">
        <w:t>6.1</w:t>
      </w:r>
      <w:r w:rsidRPr="008447ED">
        <w:rPr>
          <w:rFonts w:hint="eastAsia"/>
        </w:rPr>
        <w:t>.2</w:t>
      </w:r>
      <w:r>
        <w:t xml:space="preserve"> </w:t>
      </w:r>
      <w:r w:rsidRPr="008447ED">
        <w:rPr>
          <w:rFonts w:hint="eastAsia"/>
        </w:rPr>
        <w:t>任务审核员</w:t>
      </w:r>
      <w:bookmarkEnd w:id="103"/>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0907B132" w14:textId="3CAA7E16" w:rsidR="008447ED" w:rsidRDefault="008447ED" w:rsidP="003F1F9C">
      <w:pPr>
        <w:pStyle w:val="3"/>
      </w:pPr>
      <w:bookmarkStart w:id="104" w:name="_Toc530315765"/>
      <w:r w:rsidRPr="008447ED">
        <w:t>6.1</w:t>
      </w:r>
      <w:r w:rsidRPr="008447ED">
        <w:rPr>
          <w:rFonts w:hint="eastAsia"/>
        </w:rPr>
        <w:t>.3</w:t>
      </w:r>
      <w:r>
        <w:t xml:space="preserve"> </w:t>
      </w:r>
      <w:r w:rsidRPr="008447ED">
        <w:rPr>
          <w:rFonts w:hint="eastAsia"/>
        </w:rPr>
        <w:t>文档编写员</w:t>
      </w:r>
      <w:bookmarkEnd w:id="104"/>
    </w:p>
    <w:p w14:paraId="573D49A1" w14:textId="77777777" w:rsidR="008447ED" w:rsidRDefault="008447ED" w:rsidP="008447ED">
      <w:pPr>
        <w:pStyle w:val="afe"/>
        <w:spacing w:line="360" w:lineRule="auto"/>
      </w:pPr>
      <w:r>
        <w:rPr>
          <w:rFonts w:hint="eastAsia"/>
        </w:rPr>
        <w:t>职位描述</w:t>
      </w:r>
      <w:r>
        <w:t>：</w:t>
      </w:r>
    </w:p>
    <w:p w14:paraId="653E89AA" w14:textId="77777777" w:rsidR="008447ED" w:rsidRDefault="008447ED" w:rsidP="008447ED">
      <w:pPr>
        <w:pStyle w:val="afe"/>
        <w:spacing w:line="360" w:lineRule="auto"/>
      </w:pPr>
      <w:r>
        <w:tab/>
      </w:r>
      <w:r>
        <w:rPr>
          <w:rFonts w:hint="eastAsia"/>
        </w:rPr>
        <w:t>负责</w:t>
      </w:r>
      <w:r>
        <w:t>文档</w:t>
      </w:r>
      <w:r>
        <w:rPr>
          <w:rFonts w:hint="eastAsia"/>
        </w:rPr>
        <w:t>模板</w:t>
      </w:r>
      <w:r>
        <w:t>查找及</w:t>
      </w:r>
      <w:r>
        <w:rPr>
          <w:rFonts w:hint="eastAsia"/>
        </w:rPr>
        <w:t>正文</w:t>
      </w:r>
      <w:r>
        <w:t>编写</w:t>
      </w:r>
      <w:r>
        <w:rPr>
          <w:rFonts w:hint="eastAsia"/>
        </w:rPr>
        <w:t>。没有</w:t>
      </w:r>
      <w:r>
        <w:t>按时完成自己所负责的</w:t>
      </w:r>
      <w:proofErr w:type="gramStart"/>
      <w:r>
        <w:t>版块</w:t>
      </w:r>
      <w:proofErr w:type="gramEnd"/>
      <w:r>
        <w:rPr>
          <w:rFonts w:hint="eastAsia"/>
        </w:rPr>
        <w:t>，</w:t>
      </w:r>
      <w:r>
        <w:t>或完成状态较差</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680F985A" w14:textId="77777777" w:rsidTr="00025031">
        <w:tc>
          <w:tcPr>
            <w:tcW w:w="616" w:type="dxa"/>
          </w:tcPr>
          <w:p w14:paraId="2B343958"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职务</w:t>
            </w:r>
          </w:p>
        </w:tc>
        <w:tc>
          <w:tcPr>
            <w:tcW w:w="616" w:type="dxa"/>
          </w:tcPr>
          <w:p w14:paraId="0D889EB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4D3E9439"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4C92732"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63F196DB"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354CC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CEC2B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2D07B59" w14:textId="77777777" w:rsidTr="00025031">
        <w:tc>
          <w:tcPr>
            <w:tcW w:w="616" w:type="dxa"/>
          </w:tcPr>
          <w:p w14:paraId="39549A4C" w14:textId="77777777" w:rsidR="008447ED" w:rsidRDefault="008447ED" w:rsidP="00025031">
            <w:pPr>
              <w:spacing w:line="360" w:lineRule="auto"/>
              <w:rPr>
                <w:szCs w:val="21"/>
              </w:rPr>
            </w:pPr>
            <w:r>
              <w:rPr>
                <w:rFonts w:hint="eastAsia"/>
                <w:szCs w:val="21"/>
              </w:rPr>
              <w:t>文档编写组组长</w:t>
            </w:r>
          </w:p>
        </w:tc>
        <w:tc>
          <w:tcPr>
            <w:tcW w:w="616" w:type="dxa"/>
          </w:tcPr>
          <w:p w14:paraId="7DB03B22" w14:textId="77777777" w:rsidR="008447ED" w:rsidRDefault="008447ED" w:rsidP="00025031">
            <w:pPr>
              <w:spacing w:line="360" w:lineRule="auto"/>
              <w:rPr>
                <w:szCs w:val="21"/>
              </w:rPr>
            </w:pPr>
            <w:r>
              <w:rPr>
                <w:rFonts w:hint="eastAsia"/>
                <w:szCs w:val="21"/>
              </w:rPr>
              <w:t>沈启航</w:t>
            </w:r>
          </w:p>
        </w:tc>
        <w:tc>
          <w:tcPr>
            <w:tcW w:w="799" w:type="dxa"/>
          </w:tcPr>
          <w:p w14:paraId="6CD98C4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0E73C42" w14:textId="77777777" w:rsidR="008447ED" w:rsidRDefault="008447ED" w:rsidP="00025031">
            <w:pPr>
              <w:spacing w:line="360" w:lineRule="auto"/>
              <w:rPr>
                <w:szCs w:val="21"/>
              </w:rPr>
            </w:pPr>
            <w:r>
              <w:rPr>
                <w:rFonts w:hint="eastAsia"/>
                <w:szCs w:val="21"/>
              </w:rPr>
              <w:t>31601404</w:t>
            </w:r>
          </w:p>
        </w:tc>
        <w:tc>
          <w:tcPr>
            <w:tcW w:w="1429" w:type="dxa"/>
          </w:tcPr>
          <w:p w14:paraId="71FFA04B" w14:textId="77777777" w:rsidR="008447ED" w:rsidRDefault="008447ED" w:rsidP="00025031">
            <w:pPr>
              <w:spacing w:line="360" w:lineRule="auto"/>
              <w:rPr>
                <w:szCs w:val="21"/>
              </w:rPr>
            </w:pPr>
            <w:r>
              <w:rPr>
                <w:rFonts w:hint="eastAsia"/>
                <w:szCs w:val="21"/>
              </w:rPr>
              <w:t>15988122404</w:t>
            </w:r>
          </w:p>
        </w:tc>
        <w:tc>
          <w:tcPr>
            <w:tcW w:w="2570" w:type="dxa"/>
          </w:tcPr>
          <w:p w14:paraId="76B541DF"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22AD061E" w14:textId="77777777" w:rsidR="008447ED" w:rsidRDefault="008447ED" w:rsidP="00025031">
            <w:pPr>
              <w:spacing w:line="360" w:lineRule="auto"/>
              <w:rPr>
                <w:szCs w:val="21"/>
              </w:rPr>
            </w:pPr>
            <w:r>
              <w:rPr>
                <w:rFonts w:hint="eastAsia"/>
                <w:szCs w:val="21"/>
              </w:rPr>
              <w:t>弘毅</w:t>
            </w:r>
            <w:r>
              <w:rPr>
                <w:szCs w:val="21"/>
              </w:rPr>
              <w:t>B1-614</w:t>
            </w:r>
          </w:p>
        </w:tc>
      </w:tr>
      <w:tr w:rsidR="008447ED" w14:paraId="10D78AAB" w14:textId="77777777" w:rsidTr="00025031">
        <w:tc>
          <w:tcPr>
            <w:tcW w:w="616" w:type="dxa"/>
          </w:tcPr>
          <w:p w14:paraId="7318E5FD" w14:textId="77777777" w:rsidR="008447ED" w:rsidRDefault="008447ED" w:rsidP="00025031">
            <w:pPr>
              <w:spacing w:line="360" w:lineRule="auto"/>
              <w:rPr>
                <w:szCs w:val="21"/>
              </w:rPr>
            </w:pPr>
            <w:r>
              <w:rPr>
                <w:rFonts w:hint="eastAsia"/>
                <w:szCs w:val="21"/>
              </w:rPr>
              <w:t>文档编写员</w:t>
            </w:r>
          </w:p>
        </w:tc>
        <w:tc>
          <w:tcPr>
            <w:tcW w:w="616" w:type="dxa"/>
          </w:tcPr>
          <w:p w14:paraId="1D3C00E4" w14:textId="77777777" w:rsidR="008447ED" w:rsidRDefault="008447ED" w:rsidP="00025031">
            <w:pPr>
              <w:spacing w:line="360" w:lineRule="auto"/>
              <w:rPr>
                <w:szCs w:val="21"/>
              </w:rPr>
            </w:pPr>
            <w:r>
              <w:rPr>
                <w:rFonts w:hint="eastAsia"/>
                <w:szCs w:val="21"/>
              </w:rPr>
              <w:t>叶柏成</w:t>
            </w:r>
          </w:p>
        </w:tc>
        <w:tc>
          <w:tcPr>
            <w:tcW w:w="799" w:type="dxa"/>
          </w:tcPr>
          <w:p w14:paraId="21FAE68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16B59C8" w14:textId="77777777" w:rsidR="008447ED" w:rsidRDefault="008447ED" w:rsidP="00025031">
            <w:pPr>
              <w:spacing w:line="360" w:lineRule="auto"/>
              <w:rPr>
                <w:szCs w:val="21"/>
              </w:rPr>
            </w:pPr>
            <w:r>
              <w:rPr>
                <w:szCs w:val="21"/>
              </w:rPr>
              <w:t>31601411</w:t>
            </w:r>
          </w:p>
        </w:tc>
        <w:tc>
          <w:tcPr>
            <w:tcW w:w="1429" w:type="dxa"/>
          </w:tcPr>
          <w:p w14:paraId="7E602E16" w14:textId="77777777" w:rsidR="008447ED" w:rsidRDefault="008447ED" w:rsidP="00025031">
            <w:pPr>
              <w:spacing w:line="360" w:lineRule="auto"/>
              <w:rPr>
                <w:szCs w:val="21"/>
              </w:rPr>
            </w:pPr>
            <w:r>
              <w:rPr>
                <w:szCs w:val="21"/>
              </w:rPr>
              <w:t>13588025779</w:t>
            </w:r>
          </w:p>
        </w:tc>
        <w:tc>
          <w:tcPr>
            <w:tcW w:w="2570" w:type="dxa"/>
          </w:tcPr>
          <w:p w14:paraId="4AD4F96D" w14:textId="77777777" w:rsidR="008447ED" w:rsidRDefault="008447ED" w:rsidP="00025031">
            <w:pPr>
              <w:spacing w:line="360" w:lineRule="auto"/>
              <w:rPr>
                <w:szCs w:val="21"/>
              </w:rPr>
            </w:pPr>
            <w:r>
              <w:rPr>
                <w:szCs w:val="21"/>
              </w:rPr>
              <w:t>31601411@stu.zucc.edu.cn</w:t>
            </w:r>
          </w:p>
        </w:tc>
        <w:tc>
          <w:tcPr>
            <w:tcW w:w="1107" w:type="dxa"/>
          </w:tcPr>
          <w:p w14:paraId="6771B91D"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EAA49E4" w14:textId="77777777" w:rsidTr="00025031">
        <w:tc>
          <w:tcPr>
            <w:tcW w:w="616" w:type="dxa"/>
          </w:tcPr>
          <w:p w14:paraId="37EF82A3" w14:textId="77777777" w:rsidR="008447ED" w:rsidRDefault="008447ED" w:rsidP="00025031">
            <w:pPr>
              <w:spacing w:line="360" w:lineRule="auto"/>
              <w:rPr>
                <w:szCs w:val="21"/>
              </w:rPr>
            </w:pPr>
            <w:r>
              <w:rPr>
                <w:rFonts w:hint="eastAsia"/>
                <w:szCs w:val="21"/>
              </w:rPr>
              <w:t>文档编写员</w:t>
            </w:r>
          </w:p>
        </w:tc>
        <w:tc>
          <w:tcPr>
            <w:tcW w:w="616" w:type="dxa"/>
          </w:tcPr>
          <w:p w14:paraId="7A7369BF" w14:textId="77777777" w:rsidR="008447ED" w:rsidRDefault="008447ED" w:rsidP="00025031">
            <w:pPr>
              <w:spacing w:line="360" w:lineRule="auto"/>
              <w:rPr>
                <w:szCs w:val="21"/>
              </w:rPr>
            </w:pPr>
            <w:r>
              <w:rPr>
                <w:rFonts w:hint="eastAsia"/>
                <w:szCs w:val="21"/>
              </w:rPr>
              <w:t>杨以恒</w:t>
            </w:r>
          </w:p>
        </w:tc>
        <w:tc>
          <w:tcPr>
            <w:tcW w:w="799" w:type="dxa"/>
          </w:tcPr>
          <w:p w14:paraId="38ACCFFB"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8B392F2" w14:textId="77777777" w:rsidR="008447ED" w:rsidRDefault="008447ED" w:rsidP="00025031">
            <w:pPr>
              <w:spacing w:line="360" w:lineRule="auto"/>
              <w:rPr>
                <w:szCs w:val="21"/>
              </w:rPr>
            </w:pPr>
            <w:r>
              <w:rPr>
                <w:szCs w:val="21"/>
              </w:rPr>
              <w:t>31601410</w:t>
            </w:r>
          </w:p>
        </w:tc>
        <w:tc>
          <w:tcPr>
            <w:tcW w:w="1429" w:type="dxa"/>
          </w:tcPr>
          <w:p w14:paraId="7C1921AE" w14:textId="77777777" w:rsidR="008447ED" w:rsidRDefault="008447ED" w:rsidP="00025031">
            <w:pPr>
              <w:spacing w:line="360" w:lineRule="auto"/>
              <w:rPr>
                <w:szCs w:val="21"/>
              </w:rPr>
            </w:pPr>
            <w:r>
              <w:rPr>
                <w:szCs w:val="21"/>
              </w:rPr>
              <w:t>18989678901</w:t>
            </w:r>
          </w:p>
        </w:tc>
        <w:tc>
          <w:tcPr>
            <w:tcW w:w="2570" w:type="dxa"/>
          </w:tcPr>
          <w:p w14:paraId="6B2E1342" w14:textId="77777777" w:rsidR="008447ED" w:rsidRDefault="008447ED" w:rsidP="00025031">
            <w:pPr>
              <w:spacing w:line="360" w:lineRule="auto"/>
              <w:rPr>
                <w:szCs w:val="21"/>
              </w:rPr>
            </w:pPr>
            <w:r>
              <w:rPr>
                <w:szCs w:val="21"/>
              </w:rPr>
              <w:t>31601410@stu.zucc.edu.cn</w:t>
            </w:r>
          </w:p>
        </w:tc>
        <w:tc>
          <w:tcPr>
            <w:tcW w:w="1107" w:type="dxa"/>
          </w:tcPr>
          <w:p w14:paraId="61A5BF57"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1EE76CB1" w14:textId="77777777" w:rsidTr="00025031">
        <w:tc>
          <w:tcPr>
            <w:tcW w:w="616" w:type="dxa"/>
          </w:tcPr>
          <w:p w14:paraId="55E18F23" w14:textId="77777777" w:rsidR="008447ED" w:rsidRDefault="008447ED" w:rsidP="00025031">
            <w:pPr>
              <w:spacing w:line="360" w:lineRule="auto"/>
              <w:rPr>
                <w:szCs w:val="21"/>
              </w:rPr>
            </w:pPr>
            <w:r>
              <w:rPr>
                <w:rFonts w:hint="eastAsia"/>
                <w:szCs w:val="21"/>
              </w:rPr>
              <w:t>文档编写员</w:t>
            </w:r>
          </w:p>
        </w:tc>
        <w:tc>
          <w:tcPr>
            <w:tcW w:w="616" w:type="dxa"/>
          </w:tcPr>
          <w:p w14:paraId="493D0D5A" w14:textId="77777777" w:rsidR="008447ED" w:rsidRDefault="008447ED" w:rsidP="00025031">
            <w:pPr>
              <w:spacing w:line="360" w:lineRule="auto"/>
              <w:rPr>
                <w:szCs w:val="21"/>
              </w:rPr>
            </w:pPr>
            <w:r>
              <w:rPr>
                <w:rFonts w:hint="eastAsia"/>
                <w:szCs w:val="21"/>
              </w:rPr>
              <w:t>徐哲远</w:t>
            </w:r>
          </w:p>
        </w:tc>
        <w:tc>
          <w:tcPr>
            <w:tcW w:w="799" w:type="dxa"/>
          </w:tcPr>
          <w:p w14:paraId="4636152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23D662BE" w14:textId="77777777" w:rsidR="008447ED" w:rsidRDefault="008447ED" w:rsidP="00025031">
            <w:pPr>
              <w:spacing w:line="360" w:lineRule="auto"/>
              <w:rPr>
                <w:szCs w:val="21"/>
              </w:rPr>
            </w:pPr>
            <w:r>
              <w:rPr>
                <w:szCs w:val="21"/>
              </w:rPr>
              <w:t>31601409</w:t>
            </w:r>
          </w:p>
        </w:tc>
        <w:tc>
          <w:tcPr>
            <w:tcW w:w="1429" w:type="dxa"/>
          </w:tcPr>
          <w:p w14:paraId="7296EA3D" w14:textId="77777777" w:rsidR="008447ED" w:rsidRDefault="008447ED" w:rsidP="00025031">
            <w:pPr>
              <w:spacing w:line="360" w:lineRule="auto"/>
              <w:rPr>
                <w:szCs w:val="21"/>
              </w:rPr>
            </w:pPr>
            <w:r>
              <w:rPr>
                <w:szCs w:val="21"/>
              </w:rPr>
              <w:t>15968805302</w:t>
            </w:r>
          </w:p>
        </w:tc>
        <w:tc>
          <w:tcPr>
            <w:tcW w:w="2570" w:type="dxa"/>
          </w:tcPr>
          <w:p w14:paraId="22A5107C" w14:textId="77777777" w:rsidR="008447ED" w:rsidRDefault="008447ED" w:rsidP="00025031">
            <w:pPr>
              <w:spacing w:line="360" w:lineRule="auto"/>
              <w:rPr>
                <w:szCs w:val="21"/>
              </w:rPr>
            </w:pPr>
            <w:r>
              <w:rPr>
                <w:szCs w:val="21"/>
              </w:rPr>
              <w:t>31601409@stu.zucc.edu.cn</w:t>
            </w:r>
          </w:p>
        </w:tc>
        <w:tc>
          <w:tcPr>
            <w:tcW w:w="1107" w:type="dxa"/>
          </w:tcPr>
          <w:p w14:paraId="3176354C"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7DE883AF" w14:textId="77777777" w:rsidTr="00025031">
        <w:tc>
          <w:tcPr>
            <w:tcW w:w="616" w:type="dxa"/>
          </w:tcPr>
          <w:p w14:paraId="2F41921A" w14:textId="77777777" w:rsidR="008447ED" w:rsidRDefault="008447ED" w:rsidP="00025031">
            <w:pPr>
              <w:spacing w:line="360" w:lineRule="auto"/>
              <w:rPr>
                <w:szCs w:val="21"/>
              </w:rPr>
            </w:pPr>
            <w:r>
              <w:rPr>
                <w:rFonts w:hint="eastAsia"/>
                <w:szCs w:val="21"/>
              </w:rPr>
              <w:t>文档编写</w:t>
            </w:r>
            <w:r>
              <w:rPr>
                <w:szCs w:val="21"/>
              </w:rPr>
              <w:lastRenderedPageBreak/>
              <w:t>员</w:t>
            </w:r>
          </w:p>
        </w:tc>
        <w:tc>
          <w:tcPr>
            <w:tcW w:w="616" w:type="dxa"/>
          </w:tcPr>
          <w:p w14:paraId="018EB415" w14:textId="77777777" w:rsidR="008447ED" w:rsidRDefault="008447ED" w:rsidP="00025031">
            <w:pPr>
              <w:spacing w:line="360" w:lineRule="auto"/>
              <w:rPr>
                <w:szCs w:val="21"/>
              </w:rPr>
            </w:pPr>
            <w:r>
              <w:rPr>
                <w:rFonts w:hint="eastAsia"/>
                <w:szCs w:val="21"/>
              </w:rPr>
              <w:lastRenderedPageBreak/>
              <w:t>骆佳俊</w:t>
            </w:r>
          </w:p>
        </w:tc>
        <w:tc>
          <w:tcPr>
            <w:tcW w:w="799" w:type="dxa"/>
          </w:tcPr>
          <w:p w14:paraId="5A9F4BCA"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2C2B6D23" w14:textId="77777777" w:rsidR="008447ED" w:rsidRDefault="008447ED" w:rsidP="00025031">
            <w:pPr>
              <w:spacing w:line="360" w:lineRule="auto"/>
              <w:rPr>
                <w:szCs w:val="21"/>
              </w:rPr>
            </w:pPr>
            <w:r>
              <w:rPr>
                <w:szCs w:val="21"/>
              </w:rPr>
              <w:t>31601215</w:t>
            </w:r>
          </w:p>
        </w:tc>
        <w:tc>
          <w:tcPr>
            <w:tcW w:w="1429" w:type="dxa"/>
          </w:tcPr>
          <w:p w14:paraId="1906941C" w14:textId="77777777" w:rsidR="008447ED" w:rsidRDefault="008447ED" w:rsidP="00025031">
            <w:pPr>
              <w:spacing w:line="360" w:lineRule="auto"/>
              <w:rPr>
                <w:szCs w:val="21"/>
              </w:rPr>
            </w:pPr>
            <w:r>
              <w:rPr>
                <w:szCs w:val="21"/>
              </w:rPr>
              <w:t>18058735546</w:t>
            </w:r>
          </w:p>
        </w:tc>
        <w:tc>
          <w:tcPr>
            <w:tcW w:w="2570" w:type="dxa"/>
          </w:tcPr>
          <w:p w14:paraId="2C6CB916" w14:textId="77777777" w:rsidR="008447ED" w:rsidRDefault="008447ED" w:rsidP="00025031">
            <w:pPr>
              <w:spacing w:line="360" w:lineRule="auto"/>
              <w:rPr>
                <w:szCs w:val="21"/>
              </w:rPr>
            </w:pPr>
            <w:r>
              <w:rPr>
                <w:szCs w:val="21"/>
              </w:rPr>
              <w:t>31601215@stu.zucc.edu.cn</w:t>
            </w:r>
          </w:p>
        </w:tc>
        <w:tc>
          <w:tcPr>
            <w:tcW w:w="1107" w:type="dxa"/>
          </w:tcPr>
          <w:p w14:paraId="62053C55"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21135CF8" w14:textId="60F89C8D" w:rsidR="008447ED" w:rsidRPr="00BC4203" w:rsidRDefault="008447ED" w:rsidP="003F1F9C">
      <w:pPr>
        <w:pStyle w:val="3"/>
      </w:pPr>
      <w:bookmarkStart w:id="105" w:name="_Toc530315766"/>
      <w:r w:rsidRPr="00BC4203">
        <w:t>6.1</w:t>
      </w:r>
      <w:r w:rsidRPr="00BC4203">
        <w:rPr>
          <w:rFonts w:hint="eastAsia"/>
        </w:rPr>
        <w:t>.4</w:t>
      </w:r>
      <w:r w:rsidRPr="00BC4203">
        <w:t xml:space="preserve"> </w:t>
      </w:r>
      <w:r w:rsidRPr="00BC4203">
        <w:rPr>
          <w:rFonts w:hint="eastAsia"/>
        </w:rPr>
        <w:t>文档整合员</w:t>
      </w:r>
      <w:bookmarkEnd w:id="105"/>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A06E381" w:rsidR="008447ED" w:rsidRDefault="00C846A5" w:rsidP="003F1F9C">
      <w:pPr>
        <w:pStyle w:val="3"/>
      </w:pPr>
      <w:bookmarkStart w:id="106" w:name="_Toc529483123"/>
      <w:bookmarkStart w:id="107" w:name="_Toc529647076"/>
      <w:bookmarkStart w:id="108" w:name="_Toc529647387"/>
      <w:bookmarkStart w:id="109" w:name="_Toc530315767"/>
      <w:r>
        <w:rPr>
          <w:rFonts w:hint="eastAsia"/>
        </w:rPr>
        <w:t>6.</w:t>
      </w:r>
      <w:r w:rsidR="008447ED">
        <w:rPr>
          <w:rFonts w:hint="eastAsia"/>
        </w:rPr>
        <w:t>1.</w:t>
      </w:r>
      <w:r w:rsidR="008447ED">
        <w:t>5 PPT</w:t>
      </w:r>
      <w:r w:rsidR="008447ED">
        <w:rPr>
          <w:rFonts w:hint="eastAsia"/>
        </w:rPr>
        <w:t>编写员</w:t>
      </w:r>
      <w:bookmarkEnd w:id="106"/>
      <w:bookmarkEnd w:id="107"/>
      <w:bookmarkEnd w:id="108"/>
      <w:bookmarkEnd w:id="109"/>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BB08136" w14:textId="77777777" w:rsidTr="00025031">
        <w:tc>
          <w:tcPr>
            <w:tcW w:w="616" w:type="dxa"/>
          </w:tcPr>
          <w:p w14:paraId="46DB9ED7" w14:textId="77777777" w:rsidR="008447ED" w:rsidRDefault="008447ED" w:rsidP="00025031">
            <w:pPr>
              <w:spacing w:line="360" w:lineRule="auto"/>
              <w:rPr>
                <w:szCs w:val="21"/>
              </w:rPr>
            </w:pPr>
            <w:r>
              <w:rPr>
                <w:rFonts w:hint="eastAsia"/>
                <w:szCs w:val="21"/>
              </w:rPr>
              <w:t>PPT</w:t>
            </w:r>
            <w:r>
              <w:rPr>
                <w:rFonts w:hint="eastAsia"/>
                <w:szCs w:val="21"/>
              </w:rPr>
              <w:t>编写组组长</w:t>
            </w:r>
          </w:p>
        </w:tc>
        <w:tc>
          <w:tcPr>
            <w:tcW w:w="616" w:type="dxa"/>
          </w:tcPr>
          <w:p w14:paraId="72697D43" w14:textId="77777777" w:rsidR="008447ED" w:rsidRDefault="008447ED" w:rsidP="00025031">
            <w:pPr>
              <w:spacing w:line="360" w:lineRule="auto"/>
              <w:rPr>
                <w:szCs w:val="21"/>
              </w:rPr>
            </w:pPr>
            <w:r>
              <w:rPr>
                <w:rFonts w:hint="eastAsia"/>
                <w:szCs w:val="21"/>
              </w:rPr>
              <w:t>沈启航</w:t>
            </w:r>
          </w:p>
        </w:tc>
        <w:tc>
          <w:tcPr>
            <w:tcW w:w="799" w:type="dxa"/>
          </w:tcPr>
          <w:p w14:paraId="53F7676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546C231" w14:textId="77777777" w:rsidR="008447ED" w:rsidRDefault="008447ED" w:rsidP="00025031">
            <w:pPr>
              <w:spacing w:line="360" w:lineRule="auto"/>
              <w:rPr>
                <w:szCs w:val="21"/>
              </w:rPr>
            </w:pPr>
            <w:r>
              <w:rPr>
                <w:rFonts w:hint="eastAsia"/>
                <w:szCs w:val="21"/>
              </w:rPr>
              <w:t>31601404</w:t>
            </w:r>
          </w:p>
        </w:tc>
        <w:tc>
          <w:tcPr>
            <w:tcW w:w="1429" w:type="dxa"/>
          </w:tcPr>
          <w:p w14:paraId="1694C199" w14:textId="77777777" w:rsidR="008447ED" w:rsidRDefault="008447ED" w:rsidP="00025031">
            <w:pPr>
              <w:spacing w:line="360" w:lineRule="auto"/>
              <w:rPr>
                <w:szCs w:val="21"/>
              </w:rPr>
            </w:pPr>
            <w:r>
              <w:rPr>
                <w:rFonts w:hint="eastAsia"/>
                <w:szCs w:val="21"/>
              </w:rPr>
              <w:t>15988122404</w:t>
            </w:r>
          </w:p>
        </w:tc>
        <w:tc>
          <w:tcPr>
            <w:tcW w:w="2570" w:type="dxa"/>
          </w:tcPr>
          <w:p w14:paraId="63D3BE5B"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4D3A969A" w14:textId="77777777" w:rsidR="008447ED" w:rsidRDefault="008447ED" w:rsidP="00025031">
            <w:pPr>
              <w:spacing w:line="360" w:lineRule="auto"/>
              <w:rPr>
                <w:szCs w:val="21"/>
              </w:rPr>
            </w:pPr>
            <w:r>
              <w:rPr>
                <w:rFonts w:hint="eastAsia"/>
                <w:szCs w:val="21"/>
              </w:rPr>
              <w:t>弘毅</w:t>
            </w:r>
            <w:r>
              <w:rPr>
                <w:szCs w:val="21"/>
              </w:rPr>
              <w:t>B1-614</w:t>
            </w:r>
          </w:p>
        </w:tc>
      </w:tr>
      <w:tr w:rsidR="008447ED" w14:paraId="7A9CBFE2" w14:textId="77777777" w:rsidTr="00025031">
        <w:tc>
          <w:tcPr>
            <w:tcW w:w="616" w:type="dxa"/>
          </w:tcPr>
          <w:p w14:paraId="1D59EAB5"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D8DDF6C" w14:textId="77777777" w:rsidR="008447ED" w:rsidRDefault="008447ED" w:rsidP="00025031">
            <w:pPr>
              <w:spacing w:line="360" w:lineRule="auto"/>
              <w:rPr>
                <w:szCs w:val="21"/>
              </w:rPr>
            </w:pPr>
            <w:r>
              <w:rPr>
                <w:rFonts w:hint="eastAsia"/>
                <w:szCs w:val="21"/>
              </w:rPr>
              <w:t>叶柏成</w:t>
            </w:r>
          </w:p>
        </w:tc>
        <w:tc>
          <w:tcPr>
            <w:tcW w:w="799" w:type="dxa"/>
          </w:tcPr>
          <w:p w14:paraId="66C0F88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140AC855" w14:textId="77777777" w:rsidR="008447ED" w:rsidRDefault="008447ED" w:rsidP="00025031">
            <w:pPr>
              <w:spacing w:line="360" w:lineRule="auto"/>
              <w:rPr>
                <w:szCs w:val="21"/>
              </w:rPr>
            </w:pPr>
            <w:r>
              <w:rPr>
                <w:szCs w:val="21"/>
              </w:rPr>
              <w:t>31601411</w:t>
            </w:r>
          </w:p>
        </w:tc>
        <w:tc>
          <w:tcPr>
            <w:tcW w:w="1429" w:type="dxa"/>
          </w:tcPr>
          <w:p w14:paraId="7CB41953" w14:textId="77777777" w:rsidR="008447ED" w:rsidRDefault="008447ED" w:rsidP="00025031">
            <w:pPr>
              <w:spacing w:line="360" w:lineRule="auto"/>
              <w:rPr>
                <w:szCs w:val="21"/>
              </w:rPr>
            </w:pPr>
            <w:r>
              <w:rPr>
                <w:szCs w:val="21"/>
              </w:rPr>
              <w:t>13588025779</w:t>
            </w:r>
          </w:p>
        </w:tc>
        <w:tc>
          <w:tcPr>
            <w:tcW w:w="2570" w:type="dxa"/>
          </w:tcPr>
          <w:p w14:paraId="243C8B0D" w14:textId="77777777" w:rsidR="008447ED" w:rsidRDefault="008447ED" w:rsidP="00025031">
            <w:pPr>
              <w:spacing w:line="360" w:lineRule="auto"/>
              <w:rPr>
                <w:szCs w:val="21"/>
              </w:rPr>
            </w:pPr>
            <w:r>
              <w:rPr>
                <w:szCs w:val="21"/>
              </w:rPr>
              <w:t>31601411@stu.zucc.edu.cn</w:t>
            </w:r>
          </w:p>
        </w:tc>
        <w:tc>
          <w:tcPr>
            <w:tcW w:w="1107" w:type="dxa"/>
          </w:tcPr>
          <w:p w14:paraId="41AF3BFA"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5CF2B0B" w14:textId="77777777" w:rsidTr="00025031">
        <w:tc>
          <w:tcPr>
            <w:tcW w:w="616" w:type="dxa"/>
          </w:tcPr>
          <w:p w14:paraId="6A7A27AD"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6B510B4F" w14:textId="77777777" w:rsidR="008447ED" w:rsidRDefault="008447ED" w:rsidP="00025031">
            <w:pPr>
              <w:spacing w:line="360" w:lineRule="auto"/>
              <w:rPr>
                <w:szCs w:val="21"/>
              </w:rPr>
            </w:pPr>
            <w:r>
              <w:rPr>
                <w:rFonts w:hint="eastAsia"/>
                <w:szCs w:val="21"/>
              </w:rPr>
              <w:t>杨以恒</w:t>
            </w:r>
          </w:p>
        </w:tc>
        <w:tc>
          <w:tcPr>
            <w:tcW w:w="799" w:type="dxa"/>
          </w:tcPr>
          <w:p w14:paraId="1F2BD262"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6F32B6AA" w14:textId="77777777" w:rsidR="008447ED" w:rsidRDefault="008447ED" w:rsidP="00025031">
            <w:pPr>
              <w:spacing w:line="360" w:lineRule="auto"/>
              <w:rPr>
                <w:szCs w:val="21"/>
              </w:rPr>
            </w:pPr>
            <w:r>
              <w:rPr>
                <w:szCs w:val="21"/>
              </w:rPr>
              <w:t>31601410</w:t>
            </w:r>
          </w:p>
        </w:tc>
        <w:tc>
          <w:tcPr>
            <w:tcW w:w="1429" w:type="dxa"/>
          </w:tcPr>
          <w:p w14:paraId="07969963" w14:textId="77777777" w:rsidR="008447ED" w:rsidRDefault="008447ED" w:rsidP="00025031">
            <w:pPr>
              <w:spacing w:line="360" w:lineRule="auto"/>
              <w:rPr>
                <w:szCs w:val="21"/>
              </w:rPr>
            </w:pPr>
            <w:r>
              <w:rPr>
                <w:szCs w:val="21"/>
              </w:rPr>
              <w:t>18989678901</w:t>
            </w:r>
          </w:p>
        </w:tc>
        <w:tc>
          <w:tcPr>
            <w:tcW w:w="2570" w:type="dxa"/>
          </w:tcPr>
          <w:p w14:paraId="378727BC" w14:textId="77777777" w:rsidR="008447ED" w:rsidRDefault="008447ED" w:rsidP="00025031">
            <w:pPr>
              <w:spacing w:line="360" w:lineRule="auto"/>
              <w:rPr>
                <w:szCs w:val="21"/>
              </w:rPr>
            </w:pPr>
            <w:r>
              <w:rPr>
                <w:szCs w:val="21"/>
              </w:rPr>
              <w:t>31601410@stu.zucc.edu.cn</w:t>
            </w:r>
          </w:p>
        </w:tc>
        <w:tc>
          <w:tcPr>
            <w:tcW w:w="1107" w:type="dxa"/>
          </w:tcPr>
          <w:p w14:paraId="570C16AF"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C225345" w14:textId="77777777" w:rsidTr="00025031">
        <w:tc>
          <w:tcPr>
            <w:tcW w:w="616" w:type="dxa"/>
          </w:tcPr>
          <w:p w14:paraId="4F9B3EC9"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1C4920B" w14:textId="77777777" w:rsidR="008447ED" w:rsidRDefault="008447ED" w:rsidP="00025031">
            <w:pPr>
              <w:spacing w:line="360" w:lineRule="auto"/>
              <w:rPr>
                <w:szCs w:val="21"/>
              </w:rPr>
            </w:pPr>
            <w:r>
              <w:rPr>
                <w:rFonts w:hint="eastAsia"/>
                <w:szCs w:val="21"/>
              </w:rPr>
              <w:t>骆佳俊</w:t>
            </w:r>
          </w:p>
        </w:tc>
        <w:tc>
          <w:tcPr>
            <w:tcW w:w="799" w:type="dxa"/>
          </w:tcPr>
          <w:p w14:paraId="3D236E7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1352779F" w14:textId="77777777" w:rsidR="008447ED" w:rsidRDefault="008447ED" w:rsidP="00025031">
            <w:pPr>
              <w:spacing w:line="360" w:lineRule="auto"/>
              <w:rPr>
                <w:szCs w:val="21"/>
              </w:rPr>
            </w:pPr>
            <w:r>
              <w:rPr>
                <w:szCs w:val="21"/>
              </w:rPr>
              <w:t>31601215</w:t>
            </w:r>
          </w:p>
        </w:tc>
        <w:tc>
          <w:tcPr>
            <w:tcW w:w="1429" w:type="dxa"/>
          </w:tcPr>
          <w:p w14:paraId="5DC3C9CE" w14:textId="77777777" w:rsidR="008447ED" w:rsidRDefault="008447ED" w:rsidP="00025031">
            <w:pPr>
              <w:spacing w:line="360" w:lineRule="auto"/>
              <w:rPr>
                <w:szCs w:val="21"/>
              </w:rPr>
            </w:pPr>
            <w:r>
              <w:rPr>
                <w:szCs w:val="21"/>
              </w:rPr>
              <w:t>18058735546</w:t>
            </w:r>
          </w:p>
        </w:tc>
        <w:tc>
          <w:tcPr>
            <w:tcW w:w="2570" w:type="dxa"/>
          </w:tcPr>
          <w:p w14:paraId="3B21C2C5" w14:textId="77777777" w:rsidR="008447ED" w:rsidRDefault="008447ED" w:rsidP="00025031">
            <w:pPr>
              <w:spacing w:line="360" w:lineRule="auto"/>
              <w:rPr>
                <w:szCs w:val="21"/>
              </w:rPr>
            </w:pPr>
            <w:r>
              <w:rPr>
                <w:szCs w:val="21"/>
              </w:rPr>
              <w:t>31601215@stu.zucc.edu.cn</w:t>
            </w:r>
          </w:p>
        </w:tc>
        <w:tc>
          <w:tcPr>
            <w:tcW w:w="1107" w:type="dxa"/>
          </w:tcPr>
          <w:p w14:paraId="1939DEBA"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51ECD883" w14:textId="4118C7A1" w:rsidR="008447ED" w:rsidRDefault="008447ED" w:rsidP="003F1F9C">
      <w:pPr>
        <w:pStyle w:val="3"/>
      </w:pPr>
      <w:bookmarkStart w:id="110" w:name="_Toc530315768"/>
      <w:r w:rsidRPr="008447ED">
        <w:t>6.1</w:t>
      </w:r>
      <w:r w:rsidRPr="008447ED">
        <w:rPr>
          <w:rFonts w:hint="eastAsia"/>
        </w:rPr>
        <w:t>.6</w:t>
      </w:r>
      <w:r>
        <w:t xml:space="preserve"> </w:t>
      </w:r>
      <w:r w:rsidRPr="008447ED">
        <w:rPr>
          <w:rFonts w:hint="eastAsia"/>
        </w:rPr>
        <w:t>PPT</w:t>
      </w:r>
      <w:r w:rsidRPr="008447ED">
        <w:rPr>
          <w:rFonts w:hint="eastAsia"/>
        </w:rPr>
        <w:t>整合员</w:t>
      </w:r>
      <w:bookmarkEnd w:id="110"/>
    </w:p>
    <w:p w14:paraId="7F007828"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hint="eastAsia"/>
        </w:rPr>
        <w:t>职位描述</w:t>
      </w:r>
      <w:r w:rsidRPr="008447ED">
        <w:rPr>
          <w:rFonts w:asciiTheme="minorEastAsia" w:hAnsiTheme="minorEastAsia"/>
        </w:rPr>
        <w:t>：</w:t>
      </w:r>
    </w:p>
    <w:p w14:paraId="500E8054"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rPr>
        <w:tab/>
      </w:r>
      <w:r w:rsidRPr="008447ED">
        <w:rPr>
          <w:rFonts w:asciiTheme="minorEastAsia" w:hAnsiTheme="minorEastAsia" w:hint="eastAsia"/>
        </w:rPr>
        <w:t>负责</w:t>
      </w:r>
      <w:r w:rsidRPr="008447ED">
        <w:rPr>
          <w:rFonts w:asciiTheme="minorEastAsia" w:hAnsiTheme="minorEastAsia"/>
        </w:rPr>
        <w:t>整合</w:t>
      </w:r>
      <w:r w:rsidRPr="008447ED">
        <w:rPr>
          <w:rFonts w:asciiTheme="minorEastAsia" w:hAnsiTheme="minorEastAsia" w:hint="eastAsia"/>
        </w:rPr>
        <w:t>PPT</w:t>
      </w:r>
      <w:r w:rsidRPr="008447ED">
        <w:rPr>
          <w:rFonts w:asciiTheme="minorEastAsia" w:hAnsiTheme="minorEastAsia"/>
        </w:rPr>
        <w:t>并与各</w:t>
      </w:r>
      <w:proofErr w:type="gramStart"/>
      <w:r w:rsidRPr="008447ED">
        <w:rPr>
          <w:rFonts w:asciiTheme="minorEastAsia" w:hAnsiTheme="minorEastAsia"/>
        </w:rPr>
        <w:t>版块</w:t>
      </w:r>
      <w:proofErr w:type="gramEnd"/>
      <w:r w:rsidRPr="008447ED">
        <w:rPr>
          <w:rFonts w:asciiTheme="minorEastAsia" w:hAnsiTheme="minorEastAsia"/>
        </w:rPr>
        <w:t>负责人</w:t>
      </w:r>
      <w:r w:rsidRPr="008447ED">
        <w:rPr>
          <w:rFonts w:asciiTheme="minorEastAsia" w:hAnsiTheme="minorEastAsia" w:hint="eastAsia"/>
        </w:rPr>
        <w:t>核实</w:t>
      </w:r>
      <w:r w:rsidRPr="008447ED">
        <w:rPr>
          <w:rFonts w:asciiTheme="minorEastAsia" w:hAnsiTheme="minorEastAsia"/>
        </w:rPr>
        <w:t>，</w:t>
      </w:r>
      <w:r w:rsidRPr="008447ED">
        <w:rPr>
          <w:rFonts w:asciiTheme="minorEastAsia" w:hAnsiTheme="minorEastAsia" w:hint="eastAsia"/>
        </w:rPr>
        <w:t>与任务</w:t>
      </w:r>
      <w:r w:rsidRPr="008447ED">
        <w:rPr>
          <w:rFonts w:asciiTheme="minorEastAsia" w:hAnsiTheme="minorEastAsia"/>
        </w:rPr>
        <w:t>审核员和项目经理审核，上传至Git工作目录。</w:t>
      </w:r>
      <w:r w:rsidRPr="008447ED">
        <w:rPr>
          <w:rFonts w:asciiTheme="minorEastAsia" w:hAnsiTheme="minorEastAsia" w:hint="eastAsia"/>
        </w:rPr>
        <w:t>没有</w:t>
      </w:r>
      <w:r w:rsidRPr="008447ED">
        <w:rPr>
          <w:rFonts w:asciiTheme="minorEastAsia" w:hAnsiTheme="minorEastAsia"/>
        </w:rPr>
        <w:t>与模块负责人沟通</w:t>
      </w:r>
      <w:r w:rsidRPr="008447ED">
        <w:rPr>
          <w:rFonts w:asciiTheme="minorEastAsia" w:hAnsiTheme="minorEastAsia" w:hint="eastAsia"/>
        </w:rPr>
        <w:t>，</w:t>
      </w:r>
      <w:r w:rsidRPr="008447ED">
        <w:rPr>
          <w:rFonts w:asciiTheme="minorEastAsia" w:hAnsiTheme="minorEastAsia"/>
        </w:rPr>
        <w:t>或及时</w:t>
      </w:r>
      <w:r w:rsidRPr="008447ED">
        <w:rPr>
          <w:rFonts w:asciiTheme="minorEastAsia" w:hAnsiTheme="minorEastAsia" w:hint="eastAsia"/>
        </w:rPr>
        <w:t>整合</w:t>
      </w:r>
      <w:r w:rsidRPr="008447ED">
        <w:rPr>
          <w:rFonts w:asciiTheme="minorEastAsia" w:hAnsiTheme="minorEastAsia"/>
        </w:rPr>
        <w:t>文</w:t>
      </w:r>
      <w:r w:rsidRPr="008447ED">
        <w:rPr>
          <w:rFonts w:asciiTheme="minorEastAsia" w:hAnsiTheme="minorEastAsia" w:hint="eastAsia"/>
        </w:rPr>
        <w:t>档</w:t>
      </w:r>
      <w:r w:rsidRPr="008447ED">
        <w:rPr>
          <w:rFonts w:asciiTheme="minorEastAsia" w:hAnsiTheme="minorEastAsia"/>
        </w:rPr>
        <w:t>上传至GIt</w:t>
      </w:r>
      <w:r w:rsidRPr="008447ED">
        <w:rPr>
          <w:rFonts w:asciiTheme="minorEastAsia" w:hAnsiTheme="minorEastAsia" w:hint="eastAsia"/>
        </w:rPr>
        <w:t>时承担</w:t>
      </w:r>
      <w:r w:rsidRPr="008447ED">
        <w:rPr>
          <w:rFonts w:asciiTheme="minorEastAsia" w:hAnsiTheme="minorEastAsia"/>
        </w:rP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3B883500" w14:textId="77777777" w:rsidTr="00025031">
        <w:tc>
          <w:tcPr>
            <w:tcW w:w="616" w:type="dxa"/>
          </w:tcPr>
          <w:p w14:paraId="575E02A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w:t>
            </w:r>
            <w:r w:rsidRPr="008447ED">
              <w:rPr>
                <w:rFonts w:hint="eastAsia"/>
                <w:b/>
                <w:bCs/>
                <w:color w:val="000000"/>
                <w:sz w:val="24"/>
                <w:szCs w:val="21"/>
              </w:rPr>
              <w:lastRenderedPageBreak/>
              <w:t>务</w:t>
            </w:r>
          </w:p>
        </w:tc>
        <w:tc>
          <w:tcPr>
            <w:tcW w:w="616" w:type="dxa"/>
          </w:tcPr>
          <w:p w14:paraId="4C98052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负</w:t>
            </w:r>
            <w:r w:rsidRPr="008447ED">
              <w:rPr>
                <w:rFonts w:hint="eastAsia"/>
                <w:b/>
                <w:bCs/>
                <w:color w:val="000000"/>
                <w:sz w:val="24"/>
                <w:szCs w:val="21"/>
              </w:rPr>
              <w:lastRenderedPageBreak/>
              <w:t>责人</w:t>
            </w:r>
          </w:p>
        </w:tc>
        <w:tc>
          <w:tcPr>
            <w:tcW w:w="799" w:type="dxa"/>
          </w:tcPr>
          <w:p w14:paraId="7F0B60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班级</w:t>
            </w:r>
          </w:p>
        </w:tc>
        <w:tc>
          <w:tcPr>
            <w:tcW w:w="1159" w:type="dxa"/>
          </w:tcPr>
          <w:p w14:paraId="728776DA"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51E76C0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36281280"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3A5A76B1"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75CCF8A3" w14:textId="77777777" w:rsidTr="00025031">
        <w:tc>
          <w:tcPr>
            <w:tcW w:w="616" w:type="dxa"/>
          </w:tcPr>
          <w:p w14:paraId="73660C86"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整合组</w:t>
            </w:r>
            <w:proofErr w:type="gramEnd"/>
            <w:r w:rsidRPr="008447ED">
              <w:rPr>
                <w:rFonts w:hint="eastAsia"/>
                <w:szCs w:val="21"/>
              </w:rPr>
              <w:t>组长</w:t>
            </w:r>
          </w:p>
        </w:tc>
        <w:tc>
          <w:tcPr>
            <w:tcW w:w="616" w:type="dxa"/>
          </w:tcPr>
          <w:p w14:paraId="2CFB747B" w14:textId="77777777" w:rsidR="008447ED" w:rsidRPr="008447ED" w:rsidRDefault="008447ED" w:rsidP="008447ED">
            <w:pPr>
              <w:spacing w:line="360" w:lineRule="auto"/>
              <w:rPr>
                <w:szCs w:val="21"/>
              </w:rPr>
            </w:pPr>
            <w:r w:rsidRPr="008447ED">
              <w:rPr>
                <w:rFonts w:hint="eastAsia"/>
                <w:szCs w:val="21"/>
              </w:rPr>
              <w:t>叶柏成</w:t>
            </w:r>
          </w:p>
        </w:tc>
        <w:tc>
          <w:tcPr>
            <w:tcW w:w="799" w:type="dxa"/>
          </w:tcPr>
          <w:p w14:paraId="45B059A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196BC2F2" w14:textId="77777777" w:rsidR="008447ED" w:rsidRPr="008447ED" w:rsidRDefault="008447ED" w:rsidP="008447ED">
            <w:pPr>
              <w:spacing w:line="360" w:lineRule="auto"/>
              <w:rPr>
                <w:szCs w:val="21"/>
              </w:rPr>
            </w:pPr>
            <w:r w:rsidRPr="008447ED">
              <w:rPr>
                <w:szCs w:val="21"/>
              </w:rPr>
              <w:t>31601411</w:t>
            </w:r>
          </w:p>
        </w:tc>
        <w:tc>
          <w:tcPr>
            <w:tcW w:w="1429" w:type="dxa"/>
          </w:tcPr>
          <w:p w14:paraId="562273A3" w14:textId="77777777" w:rsidR="008447ED" w:rsidRPr="008447ED" w:rsidRDefault="008447ED" w:rsidP="008447ED">
            <w:pPr>
              <w:spacing w:line="360" w:lineRule="auto"/>
              <w:rPr>
                <w:szCs w:val="21"/>
              </w:rPr>
            </w:pPr>
            <w:r w:rsidRPr="008447ED">
              <w:rPr>
                <w:szCs w:val="21"/>
              </w:rPr>
              <w:t>13588025779</w:t>
            </w:r>
          </w:p>
        </w:tc>
        <w:tc>
          <w:tcPr>
            <w:tcW w:w="2570" w:type="dxa"/>
          </w:tcPr>
          <w:p w14:paraId="02BB1720" w14:textId="77777777" w:rsidR="008447ED" w:rsidRPr="008447ED" w:rsidRDefault="008447ED" w:rsidP="008447ED">
            <w:pPr>
              <w:spacing w:line="360" w:lineRule="auto"/>
              <w:rPr>
                <w:szCs w:val="21"/>
              </w:rPr>
            </w:pPr>
            <w:r w:rsidRPr="008447ED">
              <w:rPr>
                <w:szCs w:val="21"/>
              </w:rPr>
              <w:t>31601411@stu.zucc.edu.cn</w:t>
            </w:r>
          </w:p>
        </w:tc>
        <w:tc>
          <w:tcPr>
            <w:tcW w:w="1107" w:type="dxa"/>
          </w:tcPr>
          <w:p w14:paraId="5E72D11C"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r w:rsidR="008447ED" w:rsidRPr="008447ED" w14:paraId="72874202" w14:textId="77777777" w:rsidTr="00025031">
        <w:tc>
          <w:tcPr>
            <w:tcW w:w="616" w:type="dxa"/>
          </w:tcPr>
          <w:p w14:paraId="536B7169"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w:t>
            </w:r>
            <w:r w:rsidRPr="008447ED">
              <w:rPr>
                <w:szCs w:val="21"/>
              </w:rPr>
              <w:t>员</w:t>
            </w:r>
            <w:proofErr w:type="gramEnd"/>
          </w:p>
        </w:tc>
        <w:tc>
          <w:tcPr>
            <w:tcW w:w="616" w:type="dxa"/>
          </w:tcPr>
          <w:p w14:paraId="5BEAAE12" w14:textId="77777777" w:rsidR="008447ED" w:rsidRPr="008447ED" w:rsidRDefault="008447ED" w:rsidP="008447ED">
            <w:pPr>
              <w:spacing w:line="360" w:lineRule="auto"/>
              <w:rPr>
                <w:szCs w:val="21"/>
              </w:rPr>
            </w:pPr>
            <w:r w:rsidRPr="008447ED">
              <w:rPr>
                <w:rFonts w:hint="eastAsia"/>
                <w:szCs w:val="21"/>
              </w:rPr>
              <w:t>沈启航</w:t>
            </w:r>
          </w:p>
        </w:tc>
        <w:tc>
          <w:tcPr>
            <w:tcW w:w="799" w:type="dxa"/>
          </w:tcPr>
          <w:p w14:paraId="5524DC1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021BC88E" w14:textId="77777777" w:rsidR="008447ED" w:rsidRPr="008447ED" w:rsidRDefault="008447ED" w:rsidP="008447ED">
            <w:pPr>
              <w:spacing w:line="360" w:lineRule="auto"/>
              <w:rPr>
                <w:szCs w:val="21"/>
              </w:rPr>
            </w:pPr>
            <w:r w:rsidRPr="008447ED">
              <w:rPr>
                <w:rFonts w:hint="eastAsia"/>
                <w:szCs w:val="21"/>
              </w:rPr>
              <w:t>31601404</w:t>
            </w:r>
          </w:p>
        </w:tc>
        <w:tc>
          <w:tcPr>
            <w:tcW w:w="1429" w:type="dxa"/>
          </w:tcPr>
          <w:p w14:paraId="7EE9A887" w14:textId="77777777" w:rsidR="008447ED" w:rsidRPr="008447ED" w:rsidRDefault="008447ED" w:rsidP="008447ED">
            <w:pPr>
              <w:spacing w:line="360" w:lineRule="auto"/>
              <w:rPr>
                <w:szCs w:val="21"/>
              </w:rPr>
            </w:pPr>
            <w:r w:rsidRPr="008447ED">
              <w:rPr>
                <w:rFonts w:hint="eastAsia"/>
                <w:szCs w:val="21"/>
              </w:rPr>
              <w:t>15988122404</w:t>
            </w:r>
          </w:p>
        </w:tc>
        <w:tc>
          <w:tcPr>
            <w:tcW w:w="2570" w:type="dxa"/>
          </w:tcPr>
          <w:p w14:paraId="64F3450B" w14:textId="77777777" w:rsidR="008447ED" w:rsidRPr="008447ED" w:rsidRDefault="008447ED" w:rsidP="008447ED">
            <w:pPr>
              <w:spacing w:line="360" w:lineRule="auto"/>
              <w:rPr>
                <w:szCs w:val="21"/>
              </w:rPr>
            </w:pPr>
            <w:r w:rsidRPr="008447ED">
              <w:rPr>
                <w:rFonts w:hint="eastAsia"/>
                <w:szCs w:val="21"/>
              </w:rPr>
              <w:t>31601404</w:t>
            </w:r>
            <w:r w:rsidRPr="008447ED">
              <w:rPr>
                <w:szCs w:val="21"/>
              </w:rPr>
              <w:t>@stu</w:t>
            </w:r>
            <w:r w:rsidRPr="008447ED">
              <w:rPr>
                <w:rFonts w:hint="eastAsia"/>
                <w:szCs w:val="21"/>
              </w:rPr>
              <w:t>.</w:t>
            </w:r>
            <w:r w:rsidRPr="008447ED">
              <w:rPr>
                <w:szCs w:val="21"/>
              </w:rPr>
              <w:t>zucc.edu.cn</w:t>
            </w:r>
          </w:p>
        </w:tc>
        <w:tc>
          <w:tcPr>
            <w:tcW w:w="1107" w:type="dxa"/>
          </w:tcPr>
          <w:p w14:paraId="63ACAD75" w14:textId="77777777" w:rsidR="008447ED" w:rsidRPr="008447ED" w:rsidRDefault="008447ED" w:rsidP="008447ED">
            <w:pPr>
              <w:spacing w:line="360" w:lineRule="auto"/>
              <w:rPr>
                <w:szCs w:val="21"/>
              </w:rPr>
            </w:pPr>
            <w:r w:rsidRPr="008447ED">
              <w:rPr>
                <w:rFonts w:hint="eastAsia"/>
                <w:szCs w:val="21"/>
              </w:rPr>
              <w:t>弘毅</w:t>
            </w:r>
            <w:r w:rsidRPr="008447ED">
              <w:rPr>
                <w:szCs w:val="21"/>
              </w:rPr>
              <w:t>B1-614</w:t>
            </w:r>
          </w:p>
        </w:tc>
      </w:tr>
    </w:tbl>
    <w:p w14:paraId="59B20EC9" w14:textId="0B537D13" w:rsidR="008447ED" w:rsidRDefault="008447ED" w:rsidP="003F1F9C">
      <w:pPr>
        <w:pStyle w:val="3"/>
      </w:pPr>
      <w:bookmarkStart w:id="111" w:name="_Toc530315769"/>
      <w:r w:rsidRPr="008447ED">
        <w:t>6.1</w:t>
      </w:r>
      <w:r w:rsidRPr="008447ED">
        <w:rPr>
          <w:rFonts w:hint="eastAsia"/>
        </w:rPr>
        <w:t>.7</w:t>
      </w:r>
      <w:r>
        <w:t xml:space="preserve"> </w:t>
      </w:r>
      <w:r w:rsidRPr="008447ED">
        <w:rPr>
          <w:rFonts w:hint="eastAsia"/>
        </w:rPr>
        <w:t>会议记录员</w:t>
      </w:r>
      <w:bookmarkEnd w:id="111"/>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2B1BA95F" w:rsidR="008447ED" w:rsidRDefault="008447ED" w:rsidP="003F1F9C">
      <w:pPr>
        <w:pStyle w:val="3"/>
      </w:pPr>
      <w:bookmarkStart w:id="112" w:name="_Toc530315770"/>
      <w:r w:rsidRPr="008447ED">
        <w:t>6.1</w:t>
      </w:r>
      <w:r w:rsidRPr="008447ED">
        <w:rPr>
          <w:rFonts w:hint="eastAsia"/>
        </w:rPr>
        <w:t>.8</w:t>
      </w:r>
      <w:r>
        <w:t xml:space="preserve"> </w:t>
      </w:r>
      <w:r w:rsidRPr="008447ED">
        <w:rPr>
          <w:rFonts w:hint="eastAsia"/>
        </w:rPr>
        <w:t>设备及配置管理员</w:t>
      </w:r>
      <w:bookmarkEnd w:id="112"/>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lastRenderedPageBreak/>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2E26F64D" w:rsidR="008447ED" w:rsidRDefault="008447ED" w:rsidP="003F1F9C">
      <w:pPr>
        <w:pStyle w:val="3"/>
      </w:pPr>
      <w:bookmarkStart w:id="113" w:name="_Toc530315771"/>
      <w:r w:rsidRPr="008447ED">
        <w:t>6.1.9</w:t>
      </w:r>
      <w:r>
        <w:t xml:space="preserve"> </w:t>
      </w:r>
      <w:r w:rsidRPr="008447ED">
        <w:rPr>
          <w:rFonts w:hint="eastAsia"/>
        </w:rPr>
        <w:t>原型设计员</w:t>
      </w:r>
      <w:bookmarkEnd w:id="113"/>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0BED626C" w:rsidR="008447ED" w:rsidRDefault="008447ED" w:rsidP="003F1F9C">
      <w:pPr>
        <w:pStyle w:val="3"/>
      </w:pPr>
      <w:bookmarkStart w:id="114" w:name="_Toc530315772"/>
      <w:r w:rsidRPr="008447ED">
        <w:t>6.1.10</w:t>
      </w:r>
      <w:r>
        <w:t xml:space="preserve"> </w:t>
      </w:r>
      <w:r w:rsidRPr="008447ED">
        <w:rPr>
          <w:rFonts w:hint="eastAsia"/>
        </w:rPr>
        <w:t>用户访谈员</w:t>
      </w:r>
      <w:bookmarkEnd w:id="114"/>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lastRenderedPageBreak/>
              <w:t>用户</w:t>
            </w:r>
            <w:proofErr w:type="gramStart"/>
            <w:r>
              <w:rPr>
                <w:rFonts w:hint="eastAsia"/>
                <w:szCs w:val="21"/>
              </w:rPr>
              <w:t>访谈组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FE8DC8" w14:textId="77777777" w:rsidR="008447ED" w:rsidRDefault="008447ED" w:rsidP="00025031">
            <w:pPr>
              <w:spacing w:line="360" w:lineRule="auto"/>
              <w:rPr>
                <w:szCs w:val="21"/>
              </w:rPr>
            </w:pPr>
            <w:r>
              <w:rPr>
                <w:rFonts w:hint="eastAsia"/>
                <w:szCs w:val="21"/>
              </w:rPr>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t>弘毅</w:t>
            </w:r>
            <w:r>
              <w:rPr>
                <w:szCs w:val="21"/>
              </w:rPr>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0173850C" w:rsidR="008447ED" w:rsidRDefault="008447ED" w:rsidP="003F1F9C">
      <w:pPr>
        <w:pStyle w:val="3"/>
      </w:pPr>
      <w:bookmarkStart w:id="115" w:name="_Toc530315773"/>
      <w:r w:rsidRPr="008447ED">
        <w:t>6.1.11</w:t>
      </w:r>
      <w:r>
        <w:t xml:space="preserve"> </w:t>
      </w:r>
      <w:r w:rsidRPr="008447ED">
        <w:rPr>
          <w:rFonts w:hint="eastAsia"/>
        </w:rPr>
        <w:t>工作计划管理员</w:t>
      </w:r>
      <w:bookmarkEnd w:id="115"/>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6"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04112031" w:rsidR="008447ED" w:rsidRDefault="008447ED" w:rsidP="003F1F9C">
      <w:pPr>
        <w:pStyle w:val="3"/>
      </w:pPr>
      <w:bookmarkStart w:id="117" w:name="_Toc530315774"/>
      <w:bookmarkEnd w:id="116"/>
      <w:r w:rsidRPr="008447ED">
        <w:t>6.1.12</w:t>
      </w:r>
      <w:r>
        <w:t xml:space="preserve"> </w:t>
      </w:r>
      <w:r w:rsidRPr="008447ED">
        <w:rPr>
          <w:rFonts w:hint="eastAsia"/>
        </w:rPr>
        <w:t>后勤辅助员</w:t>
      </w:r>
      <w:bookmarkEnd w:id="117"/>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w:t>
            </w:r>
            <w:r>
              <w:rPr>
                <w:rFonts w:hint="eastAsia"/>
                <w:b/>
                <w:bCs/>
                <w:color w:val="000000"/>
                <w:sz w:val="24"/>
                <w:szCs w:val="21"/>
              </w:rPr>
              <w:lastRenderedPageBreak/>
              <w:t>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5ACE04E1" w:rsidR="008447ED" w:rsidRDefault="008447ED" w:rsidP="003F1F9C">
      <w:pPr>
        <w:pStyle w:val="3"/>
      </w:pPr>
      <w:bookmarkStart w:id="118" w:name="_Toc530315775"/>
      <w:r w:rsidRPr="008447ED">
        <w:t>6.1.13</w:t>
      </w:r>
      <w:r>
        <w:t xml:space="preserve"> </w:t>
      </w:r>
      <w:r w:rsidRPr="008447ED">
        <w:rPr>
          <w:rFonts w:hint="eastAsia"/>
        </w:rPr>
        <w:t>财务管理员</w:t>
      </w:r>
      <w:bookmarkEnd w:id="118"/>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2CD963AE" w:rsidR="008447ED" w:rsidRDefault="008447ED" w:rsidP="003F1F9C">
      <w:pPr>
        <w:pStyle w:val="3"/>
      </w:pPr>
      <w:bookmarkStart w:id="119" w:name="_Toc530315776"/>
      <w:r w:rsidRPr="008447ED">
        <w:t>6.1.14</w:t>
      </w:r>
      <w:r w:rsidRPr="008447ED">
        <w:rPr>
          <w:rFonts w:hint="eastAsia"/>
        </w:rPr>
        <w:t>采购管理员</w:t>
      </w:r>
      <w:bookmarkEnd w:id="119"/>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7960B33A" w:rsidR="00751E38" w:rsidRDefault="00751E38" w:rsidP="00751E38">
      <w:pPr>
        <w:pStyle w:val="3"/>
      </w:pPr>
      <w:bookmarkStart w:id="120" w:name="_Toc530315777"/>
      <w:r>
        <w:rPr>
          <w:rFonts w:hint="eastAsia"/>
        </w:rPr>
        <w:t>6.1.15</w:t>
      </w:r>
      <w:r>
        <w:t xml:space="preserve"> </w:t>
      </w:r>
      <w:r>
        <w:rPr>
          <w:rFonts w:hint="eastAsia"/>
        </w:rPr>
        <w:t>质量保障员</w:t>
      </w:r>
      <w:bookmarkEnd w:id="120"/>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lastRenderedPageBreak/>
              <w:tab/>
            </w:r>
            <w:r>
              <w:rPr>
                <w:rFonts w:hint="eastAsia"/>
                <w:b/>
                <w:bCs/>
                <w:color w:val="000000"/>
                <w:sz w:val="24"/>
                <w:szCs w:val="21"/>
              </w:rPr>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t>负责人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21" w:name="_Toc530315778"/>
      <w:r w:rsidRPr="008447ED">
        <w:rPr>
          <w:rFonts w:hint="eastAsia"/>
        </w:rPr>
        <w:t>6.2项目组织结构（OBS）</w:t>
      </w:r>
      <w:bookmarkEnd w:id="121"/>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03A8107B" w:rsidR="008447ED" w:rsidRDefault="008447ED" w:rsidP="008447ED">
      <w:r>
        <w:rPr>
          <w:noProof/>
        </w:rPr>
        <w:drawing>
          <wp:inline distT="0" distB="0" distL="0" distR="0" wp14:anchorId="6367DAD2" wp14:editId="71ACE2F1">
            <wp:extent cx="5274310" cy="1595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D2018-G03-OB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595110"/>
                    </a:xfrm>
                    <a:prstGeom prst="rect">
                      <a:avLst/>
                    </a:prstGeom>
                  </pic:spPr>
                </pic:pic>
              </a:graphicData>
            </a:graphic>
          </wp:inline>
        </w:drawing>
      </w:r>
    </w:p>
    <w:p w14:paraId="618CF29B" w14:textId="07B7D16E" w:rsidR="008447ED" w:rsidRDefault="008447ED" w:rsidP="006E06B9">
      <w:pPr>
        <w:spacing w:line="360" w:lineRule="auto"/>
      </w:pPr>
      <w:r>
        <w:rPr>
          <w:rFonts w:hint="eastAsia"/>
        </w:rPr>
        <w:t>详见</w:t>
      </w:r>
      <w:r>
        <w:rPr>
          <w:rFonts w:hint="eastAsia"/>
        </w:rPr>
        <w:t>P</w:t>
      </w:r>
      <w:r>
        <w:t>RD2018-G03-OBS</w:t>
      </w:r>
    </w:p>
    <w:p w14:paraId="31EA1C4A" w14:textId="60546B20" w:rsidR="006E06B9" w:rsidRPr="006E06B9" w:rsidRDefault="006E06B9" w:rsidP="003F1F9C">
      <w:pPr>
        <w:pStyle w:val="2"/>
      </w:pPr>
      <w:bookmarkStart w:id="122" w:name="_Toc530315779"/>
      <w:r w:rsidRPr="006E06B9">
        <w:rPr>
          <w:rFonts w:hint="eastAsia"/>
        </w:rPr>
        <w:lastRenderedPageBreak/>
        <w:t>6.3</w:t>
      </w:r>
      <w:r>
        <w:t xml:space="preserve"> </w:t>
      </w:r>
      <w:r w:rsidRPr="006E06B9">
        <w:rPr>
          <w:rFonts w:hint="eastAsia"/>
        </w:rPr>
        <w:t>人员配备管理计划</w:t>
      </w:r>
      <w:bookmarkEnd w:id="122"/>
    </w:p>
    <w:p w14:paraId="05D7B503" w14:textId="7DE7A6F9" w:rsidR="008447ED" w:rsidRDefault="008447ED" w:rsidP="003F1F9C">
      <w:pPr>
        <w:pStyle w:val="3"/>
      </w:pPr>
      <w:bookmarkStart w:id="123" w:name="_Toc530315780"/>
      <w:r w:rsidRPr="008447ED">
        <w:rPr>
          <w:rFonts w:hint="eastAsia"/>
        </w:rPr>
        <w:t>6.3</w:t>
      </w:r>
      <w:r w:rsidRPr="008447ED">
        <w:t>.1</w:t>
      </w:r>
      <w:r w:rsidR="006E06B9">
        <w:t xml:space="preserve"> </w:t>
      </w:r>
      <w:r w:rsidR="006E06B9" w:rsidRPr="006E06B9">
        <w:rPr>
          <w:rFonts w:hint="eastAsia"/>
        </w:rPr>
        <w:t>人员招募</w:t>
      </w:r>
      <w:bookmarkEnd w:id="123"/>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4" w:name="_Toc530315781"/>
      <w:r w:rsidRPr="008447ED">
        <w:t>6.3.2</w:t>
      </w:r>
      <w:r w:rsidR="006E06B9">
        <w:t xml:space="preserve"> </w:t>
      </w:r>
      <w:r w:rsidR="006E06B9" w:rsidRPr="006E06B9">
        <w:rPr>
          <w:rFonts w:hint="eastAsia"/>
        </w:rPr>
        <w:t>人员技能</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5" w:name="_Toc530315782"/>
      <w:r w:rsidRPr="008447ED">
        <w:t>6.3.3</w:t>
      </w:r>
      <w:r w:rsidR="006E06B9">
        <w:t xml:space="preserve"> </w:t>
      </w:r>
      <w:r w:rsidR="006E06B9" w:rsidRPr="006E06B9">
        <w:rPr>
          <w:rFonts w:hint="eastAsia"/>
        </w:rPr>
        <w:t>培训需要</w:t>
      </w:r>
      <w:bookmarkEnd w:id="12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lastRenderedPageBreak/>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6" w:name="_Toc530315783"/>
      <w:r w:rsidRPr="008447ED">
        <w:t>6.3.4</w:t>
      </w:r>
      <w:r w:rsidR="006E06B9">
        <w:t xml:space="preserve"> </w:t>
      </w:r>
      <w:r w:rsidR="006E06B9" w:rsidRPr="006E06B9">
        <w:rPr>
          <w:rFonts w:hint="eastAsia"/>
        </w:rPr>
        <w:t>绩效测量标准</w:t>
      </w:r>
      <w:bookmarkEnd w:id="12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7" w:name="_Toc530315784"/>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7"/>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8" w:name="_Toc530315785"/>
      <w:r w:rsidRPr="008447ED">
        <w:t>6.3.6</w:t>
      </w:r>
      <w:r w:rsidR="006E06B9">
        <w:t xml:space="preserve"> </w:t>
      </w:r>
      <w:r w:rsidR="006E06B9" w:rsidRPr="006E06B9">
        <w:rPr>
          <w:rFonts w:hint="eastAsia"/>
        </w:rPr>
        <w:t>安全</w:t>
      </w:r>
      <w:bookmarkEnd w:id="128"/>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9" w:name="_Toc530315786"/>
      <w:r>
        <w:rPr>
          <w:rFonts w:hint="eastAsia"/>
        </w:rPr>
        <w:lastRenderedPageBreak/>
        <w:t>7</w:t>
      </w:r>
      <w:r>
        <w:t xml:space="preserve"> </w:t>
      </w:r>
      <w:r>
        <w:rPr>
          <w:rFonts w:hint="eastAsia"/>
        </w:rPr>
        <w:t>沟通管理计划</w:t>
      </w:r>
      <w:bookmarkEnd w:id="129"/>
    </w:p>
    <w:p w14:paraId="338286DF" w14:textId="09A7D517" w:rsidR="00025031" w:rsidRDefault="00025031" w:rsidP="003F1F9C">
      <w:pPr>
        <w:pStyle w:val="2"/>
      </w:pPr>
      <w:bookmarkStart w:id="130" w:name="_Toc530315787"/>
      <w:r w:rsidRPr="00025031">
        <w:rPr>
          <w:rFonts w:hint="eastAsia"/>
        </w:rPr>
        <w:t>7.1</w:t>
      </w:r>
      <w:r>
        <w:t xml:space="preserve"> </w:t>
      </w:r>
      <w:r>
        <w:rPr>
          <w:rFonts w:hint="eastAsia"/>
        </w:rPr>
        <w:t>干系人手册</w:t>
      </w:r>
      <w:bookmarkEnd w:id="13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025031" w:rsidRPr="00410D43" w14:paraId="50CDDF47"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C0BD0BD" w14:textId="77777777" w:rsidR="00025031" w:rsidRPr="001A2088" w:rsidRDefault="00025031" w:rsidP="00025031">
            <w:r w:rsidRPr="001A2088">
              <w:rPr>
                <w:rFonts w:hint="eastAsia"/>
              </w:rPr>
              <w:t>沈启航</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53B5C2" w14:textId="77777777" w:rsidR="00025031" w:rsidRPr="001A2088" w:rsidRDefault="00025031" w:rsidP="00025031">
            <w:r w:rsidRPr="001A2088">
              <w:rPr>
                <w:rFonts w:hint="eastAsia"/>
              </w:rPr>
              <w:t>项目经理</w:t>
            </w:r>
          </w:p>
        </w:tc>
        <w:tc>
          <w:tcPr>
            <w:tcW w:w="709" w:type="dxa"/>
            <w:tcBorders>
              <w:top w:val="single" w:sz="4" w:space="0" w:color="auto"/>
              <w:left w:val="single" w:sz="4" w:space="0" w:color="auto"/>
              <w:bottom w:val="single" w:sz="4" w:space="0" w:color="auto"/>
              <w:right w:val="single" w:sz="4" w:space="0" w:color="auto"/>
            </w:tcBorders>
          </w:tcPr>
          <w:p w14:paraId="027097D1"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47CD337" w14:textId="77777777" w:rsidR="00025031" w:rsidRPr="001A2088" w:rsidRDefault="00025031" w:rsidP="00025031">
            <w:r w:rsidRPr="001A2088">
              <w:t>15988122404</w:t>
            </w:r>
          </w:p>
        </w:tc>
        <w:tc>
          <w:tcPr>
            <w:tcW w:w="1843" w:type="dxa"/>
            <w:tcBorders>
              <w:top w:val="single" w:sz="4" w:space="0" w:color="auto"/>
              <w:left w:val="single" w:sz="4" w:space="0" w:color="auto"/>
              <w:bottom w:val="single" w:sz="4" w:space="0" w:color="auto"/>
              <w:right w:val="single" w:sz="4" w:space="0" w:color="auto"/>
            </w:tcBorders>
          </w:tcPr>
          <w:p w14:paraId="33BFB7DB" w14:textId="77777777" w:rsidR="00025031" w:rsidRPr="001A2088" w:rsidRDefault="00025031" w:rsidP="00025031">
            <w:r w:rsidRPr="00671156">
              <w:t>31601404@stu.zucc.edu.cn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CFD12FD" w14:textId="77777777" w:rsidR="00025031" w:rsidRPr="001A2088" w:rsidRDefault="00025031" w:rsidP="00025031">
            <w:r w:rsidRPr="001A2088">
              <w:rPr>
                <w:rFonts w:hint="eastAsia"/>
              </w:rPr>
              <w:t>弘毅</w:t>
            </w:r>
            <w:r w:rsidRPr="001A2088">
              <w:t>B1-614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3CE6A38" w14:textId="77777777" w:rsidR="00025031" w:rsidRPr="001A2088" w:rsidRDefault="00025031" w:rsidP="00025031">
            <w:r w:rsidRPr="001A2088">
              <w:rPr>
                <w:rFonts w:hint="eastAsia"/>
              </w:rPr>
              <w:t>负责</w:t>
            </w:r>
            <w:r w:rsidRPr="001A2088">
              <w:t>统合项目组成员，与客户进行沟通，安排项目任务</w:t>
            </w:r>
          </w:p>
        </w:tc>
      </w:tr>
      <w:tr w:rsidR="00025031" w:rsidRPr="00410D43" w14:paraId="6FA729ED"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04FB873B" w14:textId="77777777" w:rsidR="00025031" w:rsidRPr="001A2088" w:rsidRDefault="00025031" w:rsidP="00025031">
            <w:r w:rsidRPr="001A2088">
              <w:rPr>
                <w:rFonts w:hint="eastAsia"/>
              </w:rPr>
              <w:t>徐哲远</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07F8D2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78568C72"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B56E09C" w14:textId="77777777" w:rsidR="00025031" w:rsidRPr="001A2088" w:rsidRDefault="00025031" w:rsidP="00025031">
            <w:r w:rsidRPr="001A2088">
              <w:t>15968805302</w:t>
            </w:r>
          </w:p>
        </w:tc>
        <w:tc>
          <w:tcPr>
            <w:tcW w:w="1843" w:type="dxa"/>
            <w:tcBorders>
              <w:top w:val="single" w:sz="4" w:space="0" w:color="auto"/>
              <w:left w:val="single" w:sz="4" w:space="0" w:color="auto"/>
              <w:bottom w:val="single" w:sz="4" w:space="0" w:color="auto"/>
              <w:right w:val="single" w:sz="4" w:space="0" w:color="auto"/>
            </w:tcBorders>
          </w:tcPr>
          <w:p w14:paraId="3EF3896D" w14:textId="77777777" w:rsidR="00025031" w:rsidRPr="001A2088" w:rsidRDefault="00025031" w:rsidP="00025031">
            <w:r w:rsidRPr="00671156">
              <w:t>31601409@stu.zucc.edu.cn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FEC02C0"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C3245A9" w14:textId="77777777" w:rsidR="00025031" w:rsidRPr="001A2088" w:rsidRDefault="00025031" w:rsidP="00025031">
            <w:r w:rsidRPr="001A2088">
              <w:rPr>
                <w:rFonts w:hint="eastAsia"/>
              </w:rPr>
              <w:t>负责完成</w:t>
            </w:r>
            <w:r w:rsidRPr="001A2088">
              <w:t>项目经理布置的工作</w:t>
            </w:r>
          </w:p>
        </w:tc>
      </w:tr>
      <w:tr w:rsidR="00025031" w:rsidRPr="00410D43" w14:paraId="2473143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7B005883" w14:textId="77777777" w:rsidR="00025031" w:rsidRPr="001A2088" w:rsidRDefault="00025031" w:rsidP="00025031">
            <w:r w:rsidRPr="001A2088">
              <w:rPr>
                <w:rFonts w:hint="eastAsia"/>
              </w:rPr>
              <w:t>叶柏成</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509DB0"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4ABE4BC5"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16D8E73" w14:textId="77777777" w:rsidR="00025031" w:rsidRPr="001A2088" w:rsidRDefault="00025031" w:rsidP="00025031">
            <w:r w:rsidRPr="001A2088">
              <w:t>13588025779</w:t>
            </w:r>
          </w:p>
        </w:tc>
        <w:tc>
          <w:tcPr>
            <w:tcW w:w="1843" w:type="dxa"/>
            <w:tcBorders>
              <w:top w:val="single" w:sz="4" w:space="0" w:color="auto"/>
              <w:left w:val="single" w:sz="4" w:space="0" w:color="auto"/>
              <w:bottom w:val="single" w:sz="4" w:space="0" w:color="auto"/>
              <w:right w:val="single" w:sz="4" w:space="0" w:color="auto"/>
            </w:tcBorders>
          </w:tcPr>
          <w:p w14:paraId="62FE88FF" w14:textId="77777777" w:rsidR="00025031" w:rsidRPr="001A2088" w:rsidRDefault="00025031" w:rsidP="00025031">
            <w:pPr>
              <w:rPr>
                <w:bCs/>
              </w:rPr>
            </w:pPr>
            <w:r w:rsidRPr="00671156">
              <w:rPr>
                <w:bCs/>
              </w:rPr>
              <w:t>31601411@stu.zucc.edu.cn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9DA99D2" w14:textId="77777777" w:rsidR="00025031" w:rsidRPr="001A2088" w:rsidRDefault="00025031" w:rsidP="00025031">
            <w:r w:rsidRPr="001A2088">
              <w:rPr>
                <w:rFonts w:hint="eastAsia"/>
                <w:bCs/>
              </w:rPr>
              <w:t>弘毅</w:t>
            </w:r>
            <w:r w:rsidRPr="001A2088">
              <w:rPr>
                <w:bCs/>
              </w:rPr>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24BE3E8" w14:textId="77777777" w:rsidR="00025031" w:rsidRPr="001A2088" w:rsidRDefault="00025031" w:rsidP="00025031">
            <w:r w:rsidRPr="001A2088">
              <w:rPr>
                <w:rFonts w:hint="eastAsia"/>
              </w:rPr>
              <w:t>负责完成</w:t>
            </w:r>
            <w:r w:rsidRPr="001A2088">
              <w:t>项目经理布置的工作</w:t>
            </w:r>
          </w:p>
        </w:tc>
      </w:tr>
      <w:tr w:rsidR="00025031" w:rsidRPr="00410D43" w14:paraId="1F561C25"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6DDB997C" w14:textId="77777777" w:rsidR="00025031" w:rsidRPr="001A2088" w:rsidRDefault="00025031" w:rsidP="00025031">
            <w:r w:rsidRPr="001A2088">
              <w:rPr>
                <w:rFonts w:hint="eastAsia"/>
              </w:rPr>
              <w:t>杨以恒</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9C0E87"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9E61AD9"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0CD72" w14:textId="77777777" w:rsidR="00025031" w:rsidRPr="001A2088" w:rsidRDefault="00025031" w:rsidP="00025031">
            <w:r w:rsidRPr="001A2088">
              <w:t>18989678901</w:t>
            </w:r>
          </w:p>
        </w:tc>
        <w:tc>
          <w:tcPr>
            <w:tcW w:w="1843" w:type="dxa"/>
            <w:tcBorders>
              <w:top w:val="single" w:sz="4" w:space="0" w:color="auto"/>
              <w:left w:val="single" w:sz="4" w:space="0" w:color="auto"/>
              <w:bottom w:val="single" w:sz="4" w:space="0" w:color="auto"/>
              <w:right w:val="single" w:sz="4" w:space="0" w:color="auto"/>
            </w:tcBorders>
          </w:tcPr>
          <w:p w14:paraId="62F68DB7" w14:textId="77777777" w:rsidR="00025031" w:rsidRPr="001A2088" w:rsidRDefault="00025031" w:rsidP="00025031">
            <w:r w:rsidRPr="00671156">
              <w:t>31601410@stu.zucc.edu.cn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7A796B3"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34D161C" w14:textId="77777777" w:rsidR="00025031" w:rsidRPr="001A2088" w:rsidRDefault="00025031" w:rsidP="00025031">
            <w:r w:rsidRPr="001A2088">
              <w:rPr>
                <w:rFonts w:hint="eastAsia"/>
              </w:rPr>
              <w:t>负责完成</w:t>
            </w:r>
            <w:r w:rsidRPr="001A2088">
              <w:t>项目经理布置的工作</w:t>
            </w:r>
          </w:p>
        </w:tc>
      </w:tr>
      <w:tr w:rsidR="00025031" w:rsidRPr="00410D43" w14:paraId="1B75D363"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45828777" w14:textId="77777777" w:rsidR="00025031" w:rsidRPr="001A2088" w:rsidRDefault="00025031" w:rsidP="00025031">
            <w:r w:rsidRPr="001A2088">
              <w:rPr>
                <w:rFonts w:hint="eastAsia"/>
              </w:rPr>
              <w:t>骆佳俊</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B93B9C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D4A96BB"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1854772" w14:textId="77777777" w:rsidR="00025031" w:rsidRPr="001A2088" w:rsidRDefault="00025031" w:rsidP="00025031">
            <w:r w:rsidRPr="001A2088">
              <w:t>18058735546</w:t>
            </w:r>
          </w:p>
        </w:tc>
        <w:tc>
          <w:tcPr>
            <w:tcW w:w="1843" w:type="dxa"/>
            <w:tcBorders>
              <w:top w:val="single" w:sz="4" w:space="0" w:color="auto"/>
              <w:left w:val="single" w:sz="4" w:space="0" w:color="auto"/>
              <w:bottom w:val="single" w:sz="4" w:space="0" w:color="auto"/>
              <w:right w:val="single" w:sz="4" w:space="0" w:color="auto"/>
            </w:tcBorders>
          </w:tcPr>
          <w:p w14:paraId="1112AD25" w14:textId="77777777" w:rsidR="00025031" w:rsidRPr="001A2088" w:rsidRDefault="00025031" w:rsidP="00025031">
            <w:r w:rsidRPr="00671156">
              <w:t>31601215@stu.zucc.edu.cn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48917EC" w14:textId="77777777" w:rsidR="00025031" w:rsidRPr="001A2088" w:rsidRDefault="00025031" w:rsidP="00025031">
            <w:r w:rsidRPr="001A2088">
              <w:rPr>
                <w:rFonts w:hint="eastAsia"/>
              </w:rPr>
              <w:t>弘毅</w:t>
            </w:r>
            <w:r w:rsidRPr="001A2088">
              <w:rPr>
                <w:rFonts w:hint="eastAsia"/>
              </w:rPr>
              <w:t>B</w:t>
            </w:r>
            <w:r w:rsidRPr="001A2088">
              <w:t>2-206</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A67640A" w14:textId="77777777" w:rsidR="00025031" w:rsidRPr="001A2088" w:rsidRDefault="00025031" w:rsidP="00025031">
            <w:r w:rsidRPr="001A2088">
              <w:rPr>
                <w:rFonts w:hint="eastAsia"/>
              </w:rPr>
              <w:t>负责完成</w:t>
            </w:r>
            <w:r w:rsidRPr="001A2088">
              <w:t>项目经理布置的工作</w:t>
            </w:r>
          </w:p>
        </w:tc>
      </w:tr>
      <w:tr w:rsidR="00025031"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025031" w:rsidRPr="001A2088" w:rsidRDefault="00025031" w:rsidP="00025031">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025031" w:rsidRPr="001A2088" w:rsidRDefault="00025031" w:rsidP="00025031">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025031" w:rsidRPr="001A2088" w:rsidRDefault="00025031" w:rsidP="00025031">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025031"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025031" w:rsidRPr="001A2088" w:rsidRDefault="00025031" w:rsidP="00025031">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025031" w:rsidRPr="001A2088" w:rsidRDefault="00025031" w:rsidP="00025031">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025031" w:rsidRPr="001A2088" w:rsidRDefault="00025031" w:rsidP="00025031">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025031"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025031" w:rsidRPr="001A2088" w:rsidRDefault="00025031" w:rsidP="00025031">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025031" w:rsidRPr="001A2088" w:rsidDel="00501FC8" w:rsidRDefault="00025031" w:rsidP="00025031">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025031" w:rsidRPr="001A2088" w:rsidRDefault="00025031" w:rsidP="00025031">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025031" w:rsidRPr="001A2088" w:rsidRDefault="00025031" w:rsidP="00025031">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025031" w:rsidRPr="001A2088" w:rsidRDefault="00025031" w:rsidP="00025031">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025031"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025031" w:rsidRPr="001A2088" w:rsidRDefault="00025031" w:rsidP="00025031">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025031" w:rsidRPr="001A2088" w:rsidRDefault="00025031" w:rsidP="00025031">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025031" w:rsidRPr="001A2088" w:rsidRDefault="00025031" w:rsidP="00025031">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025031" w:rsidRPr="001A2088" w:rsidRDefault="00025031" w:rsidP="00025031">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025031" w:rsidRPr="001A2088" w:rsidRDefault="00025031" w:rsidP="00025031">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025031" w:rsidRPr="001A2088" w:rsidRDefault="00025031" w:rsidP="00025031">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31" w:name="_Toc530315788"/>
      <w:r w:rsidRPr="00025031">
        <w:rPr>
          <w:rFonts w:hint="eastAsia"/>
        </w:rPr>
        <w:lastRenderedPageBreak/>
        <w:t>7.2</w:t>
      </w:r>
      <w:r>
        <w:t xml:space="preserve"> </w:t>
      </w:r>
      <w:r>
        <w:rPr>
          <w:rFonts w:hint="eastAsia"/>
        </w:rPr>
        <w:t>沟通形式</w:t>
      </w:r>
      <w:bookmarkEnd w:id="131"/>
    </w:p>
    <w:p w14:paraId="340A4943" w14:textId="07F74D36" w:rsidR="00025031" w:rsidRDefault="00025031" w:rsidP="003F1F9C">
      <w:pPr>
        <w:pStyle w:val="3"/>
      </w:pPr>
      <w:bookmarkStart w:id="132" w:name="_Toc530315789"/>
      <w:r w:rsidRPr="00025031">
        <w:rPr>
          <w:rFonts w:hint="eastAsia"/>
        </w:rPr>
        <w:t>7.2.1</w:t>
      </w:r>
      <w:r>
        <w:t xml:space="preserve"> </w:t>
      </w:r>
      <w:r>
        <w:rPr>
          <w:rFonts w:hint="eastAsia"/>
        </w:rPr>
        <w:t>正式沟通</w:t>
      </w:r>
      <w:bookmarkEnd w:id="132"/>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3"/>
        <w:gridCol w:w="1383"/>
        <w:gridCol w:w="1383"/>
        <w:gridCol w:w="1383"/>
        <w:gridCol w:w="1587"/>
      </w:tblGrid>
      <w:tr w:rsidR="00025031" w14:paraId="2A9218C5" w14:textId="77777777" w:rsidTr="00025031">
        <w:tc>
          <w:tcPr>
            <w:tcW w:w="1382" w:type="dxa"/>
          </w:tcPr>
          <w:p w14:paraId="1F1BF61C"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82" w:type="dxa"/>
          </w:tcPr>
          <w:p w14:paraId="0EBD5D93"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83" w:type="dxa"/>
          </w:tcPr>
          <w:p w14:paraId="11BB9C3C" w14:textId="77777777" w:rsidR="00025031" w:rsidRDefault="00025031" w:rsidP="00025031">
            <w:pPr>
              <w:spacing w:line="360" w:lineRule="auto"/>
              <w:jc w:val="center"/>
              <w:rPr>
                <w:b/>
                <w:bCs/>
                <w:color w:val="000000"/>
                <w:sz w:val="24"/>
                <w:szCs w:val="21"/>
              </w:rPr>
            </w:pPr>
            <w:r>
              <w:rPr>
                <w:rFonts w:hint="eastAsia"/>
                <w:b/>
                <w:bCs/>
                <w:color w:val="000000"/>
                <w:sz w:val="24"/>
                <w:szCs w:val="21"/>
              </w:rPr>
              <w:t>对内</w:t>
            </w:r>
            <w:r>
              <w:rPr>
                <w:rFonts w:hint="eastAsia"/>
                <w:b/>
                <w:bCs/>
                <w:color w:val="000000"/>
                <w:sz w:val="24"/>
                <w:szCs w:val="21"/>
              </w:rPr>
              <w:t>/</w:t>
            </w:r>
            <w:r>
              <w:rPr>
                <w:rFonts w:hint="eastAsia"/>
                <w:b/>
                <w:bCs/>
                <w:color w:val="000000"/>
                <w:sz w:val="24"/>
                <w:szCs w:val="21"/>
              </w:rPr>
              <w:t>对外</w:t>
            </w:r>
          </w:p>
        </w:tc>
        <w:tc>
          <w:tcPr>
            <w:tcW w:w="1383" w:type="dxa"/>
          </w:tcPr>
          <w:p w14:paraId="65655661"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83" w:type="dxa"/>
          </w:tcPr>
          <w:p w14:paraId="7BAFA3FF"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83" w:type="dxa"/>
          </w:tcPr>
          <w:p w14:paraId="1C3368E5"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587" w:type="dxa"/>
          </w:tcPr>
          <w:p w14:paraId="7B4BEB62"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36E61E76" w14:textId="77777777" w:rsidTr="00025031">
        <w:tc>
          <w:tcPr>
            <w:tcW w:w="1382" w:type="dxa"/>
          </w:tcPr>
          <w:p w14:paraId="41CD154F" w14:textId="77777777" w:rsidR="00025031" w:rsidRDefault="00025031" w:rsidP="00025031">
            <w:pPr>
              <w:spacing w:line="360" w:lineRule="auto"/>
              <w:rPr>
                <w:szCs w:val="21"/>
              </w:rPr>
            </w:pPr>
            <w:r>
              <w:rPr>
                <w:rFonts w:hint="eastAsia"/>
                <w:szCs w:val="21"/>
              </w:rPr>
              <w:t>每周例会</w:t>
            </w:r>
          </w:p>
        </w:tc>
        <w:tc>
          <w:tcPr>
            <w:tcW w:w="1382" w:type="dxa"/>
          </w:tcPr>
          <w:p w14:paraId="73B74612" w14:textId="77777777" w:rsidR="00025031" w:rsidRDefault="00025031" w:rsidP="00025031">
            <w:pPr>
              <w:spacing w:line="360" w:lineRule="auto"/>
              <w:rPr>
                <w:szCs w:val="21"/>
              </w:rPr>
            </w:pPr>
            <w:r>
              <w:rPr>
                <w:rFonts w:hint="eastAsia"/>
                <w:szCs w:val="21"/>
              </w:rPr>
              <w:t>座谈会</w:t>
            </w:r>
          </w:p>
        </w:tc>
        <w:tc>
          <w:tcPr>
            <w:tcW w:w="1383" w:type="dxa"/>
          </w:tcPr>
          <w:p w14:paraId="59082097" w14:textId="77777777" w:rsidR="00025031" w:rsidRDefault="00025031" w:rsidP="00025031">
            <w:pPr>
              <w:spacing w:line="360" w:lineRule="auto"/>
              <w:rPr>
                <w:szCs w:val="21"/>
              </w:rPr>
            </w:pPr>
            <w:r w:rsidRPr="003F25DA">
              <w:rPr>
                <w:rFonts w:hint="eastAsia"/>
                <w:szCs w:val="21"/>
              </w:rPr>
              <w:t>对内</w:t>
            </w:r>
          </w:p>
        </w:tc>
        <w:tc>
          <w:tcPr>
            <w:tcW w:w="1383" w:type="dxa"/>
          </w:tcPr>
          <w:p w14:paraId="27D72B08" w14:textId="77777777" w:rsidR="00025031" w:rsidRDefault="00025031" w:rsidP="00025031">
            <w:pPr>
              <w:spacing w:line="360" w:lineRule="auto"/>
              <w:rPr>
                <w:szCs w:val="21"/>
              </w:rPr>
            </w:pPr>
            <w:proofErr w:type="gramStart"/>
            <w:r>
              <w:rPr>
                <w:rFonts w:hint="eastAsia"/>
                <w:szCs w:val="21"/>
              </w:rPr>
              <w:t>弘毅七楼</w:t>
            </w:r>
            <w:proofErr w:type="gramEnd"/>
          </w:p>
        </w:tc>
        <w:tc>
          <w:tcPr>
            <w:tcW w:w="1383" w:type="dxa"/>
          </w:tcPr>
          <w:p w14:paraId="049A9426" w14:textId="77777777" w:rsidR="00025031" w:rsidRDefault="0002503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383" w:type="dxa"/>
          </w:tcPr>
          <w:p w14:paraId="393218CC" w14:textId="77777777" w:rsidR="00025031" w:rsidRDefault="00025031" w:rsidP="00025031">
            <w:pPr>
              <w:spacing w:line="360" w:lineRule="auto"/>
              <w:rPr>
                <w:szCs w:val="21"/>
              </w:rPr>
            </w:pPr>
            <w:r>
              <w:rPr>
                <w:rFonts w:hint="eastAsia"/>
                <w:szCs w:val="21"/>
              </w:rPr>
              <w:t>全体成员</w:t>
            </w:r>
          </w:p>
        </w:tc>
        <w:tc>
          <w:tcPr>
            <w:tcW w:w="1587" w:type="dxa"/>
          </w:tcPr>
          <w:p w14:paraId="51EE1D47"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r w:rsidR="00025031" w14:paraId="3A051404" w14:textId="77777777" w:rsidTr="00025031">
        <w:tc>
          <w:tcPr>
            <w:tcW w:w="1382" w:type="dxa"/>
          </w:tcPr>
          <w:p w14:paraId="352B5D66" w14:textId="77777777" w:rsidR="00025031" w:rsidRDefault="00025031" w:rsidP="00025031">
            <w:pPr>
              <w:spacing w:line="360" w:lineRule="auto"/>
              <w:rPr>
                <w:szCs w:val="21"/>
              </w:rPr>
            </w:pPr>
            <w:r>
              <w:rPr>
                <w:rFonts w:hint="eastAsia"/>
                <w:szCs w:val="21"/>
              </w:rPr>
              <w:t>每周评审</w:t>
            </w:r>
          </w:p>
        </w:tc>
        <w:tc>
          <w:tcPr>
            <w:tcW w:w="1382" w:type="dxa"/>
          </w:tcPr>
          <w:p w14:paraId="5BAAE54C" w14:textId="77777777" w:rsidR="00025031" w:rsidRDefault="00025031" w:rsidP="00025031">
            <w:pPr>
              <w:spacing w:line="360" w:lineRule="auto"/>
              <w:rPr>
                <w:szCs w:val="21"/>
              </w:rPr>
            </w:pPr>
            <w:r>
              <w:rPr>
                <w:rFonts w:hint="eastAsia"/>
                <w:szCs w:val="21"/>
              </w:rPr>
              <w:t>组内评审</w:t>
            </w:r>
          </w:p>
        </w:tc>
        <w:tc>
          <w:tcPr>
            <w:tcW w:w="1383" w:type="dxa"/>
          </w:tcPr>
          <w:p w14:paraId="462B8D3E" w14:textId="77777777" w:rsidR="00025031" w:rsidRDefault="00025031" w:rsidP="00025031">
            <w:pPr>
              <w:spacing w:line="360" w:lineRule="auto"/>
              <w:rPr>
                <w:szCs w:val="21"/>
              </w:rPr>
            </w:pPr>
            <w:r w:rsidRPr="003F25DA">
              <w:rPr>
                <w:rFonts w:hint="eastAsia"/>
                <w:szCs w:val="21"/>
              </w:rPr>
              <w:t>对内</w:t>
            </w:r>
          </w:p>
        </w:tc>
        <w:tc>
          <w:tcPr>
            <w:tcW w:w="1383" w:type="dxa"/>
          </w:tcPr>
          <w:p w14:paraId="0FD66E4D" w14:textId="77777777" w:rsidR="00025031" w:rsidRDefault="00025031" w:rsidP="00025031">
            <w:pPr>
              <w:spacing w:line="360" w:lineRule="auto"/>
              <w:rPr>
                <w:szCs w:val="21"/>
              </w:rPr>
            </w:pPr>
            <w:r>
              <w:rPr>
                <w:rFonts w:hint="eastAsia"/>
                <w:szCs w:val="21"/>
              </w:rPr>
              <w:t>弘毅</w:t>
            </w:r>
            <w:r>
              <w:rPr>
                <w:rFonts w:hint="eastAsia"/>
                <w:szCs w:val="21"/>
              </w:rPr>
              <w:t>B2-206</w:t>
            </w:r>
          </w:p>
        </w:tc>
        <w:tc>
          <w:tcPr>
            <w:tcW w:w="1383" w:type="dxa"/>
          </w:tcPr>
          <w:p w14:paraId="30522D3B" w14:textId="77777777" w:rsidR="00025031" w:rsidRDefault="0002503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383" w:type="dxa"/>
          </w:tcPr>
          <w:p w14:paraId="5B9DFF2F" w14:textId="77777777" w:rsidR="00025031" w:rsidRDefault="00025031" w:rsidP="00025031">
            <w:pPr>
              <w:spacing w:line="360" w:lineRule="auto"/>
              <w:rPr>
                <w:szCs w:val="21"/>
              </w:rPr>
            </w:pPr>
            <w:r>
              <w:rPr>
                <w:rFonts w:hint="eastAsia"/>
                <w:szCs w:val="21"/>
              </w:rPr>
              <w:t>全体成员</w:t>
            </w:r>
          </w:p>
        </w:tc>
        <w:tc>
          <w:tcPr>
            <w:tcW w:w="1587" w:type="dxa"/>
          </w:tcPr>
          <w:p w14:paraId="5753843E" w14:textId="77777777" w:rsidR="00025031" w:rsidRDefault="00025031" w:rsidP="00025031">
            <w:pPr>
              <w:spacing w:line="360" w:lineRule="auto"/>
              <w:rPr>
                <w:szCs w:val="21"/>
              </w:rPr>
            </w:pPr>
            <w:r>
              <w:rPr>
                <w:rFonts w:hint="eastAsia"/>
                <w:szCs w:val="21"/>
              </w:rPr>
              <w:t>无</w:t>
            </w:r>
          </w:p>
        </w:tc>
      </w:tr>
      <w:tr w:rsidR="00025031" w14:paraId="24C32B70" w14:textId="77777777" w:rsidTr="00025031">
        <w:tc>
          <w:tcPr>
            <w:tcW w:w="1382" w:type="dxa"/>
          </w:tcPr>
          <w:p w14:paraId="6FDDC0F5" w14:textId="77777777" w:rsidR="00025031" w:rsidRDefault="00025031" w:rsidP="00025031">
            <w:pPr>
              <w:spacing w:line="360" w:lineRule="auto"/>
              <w:rPr>
                <w:szCs w:val="21"/>
              </w:rPr>
            </w:pPr>
            <w:r>
              <w:rPr>
                <w:rFonts w:hint="eastAsia"/>
                <w:szCs w:val="21"/>
              </w:rPr>
              <w:t>日常进度汇报</w:t>
            </w:r>
          </w:p>
        </w:tc>
        <w:tc>
          <w:tcPr>
            <w:tcW w:w="1382" w:type="dxa"/>
          </w:tcPr>
          <w:p w14:paraId="2940593D" w14:textId="77777777" w:rsidR="00025031" w:rsidRDefault="00025031" w:rsidP="00025031">
            <w:pPr>
              <w:spacing w:line="360" w:lineRule="auto"/>
              <w:rPr>
                <w:szCs w:val="21"/>
              </w:rPr>
            </w:pPr>
            <w:proofErr w:type="gramStart"/>
            <w:r>
              <w:rPr>
                <w:rFonts w:hint="eastAsia"/>
                <w:szCs w:val="21"/>
              </w:rPr>
              <w:t>微信</w:t>
            </w:r>
            <w:proofErr w:type="gramEnd"/>
          </w:p>
        </w:tc>
        <w:tc>
          <w:tcPr>
            <w:tcW w:w="1383" w:type="dxa"/>
          </w:tcPr>
          <w:p w14:paraId="24AC31BC" w14:textId="77777777" w:rsidR="00025031" w:rsidRDefault="00025031" w:rsidP="00025031">
            <w:pPr>
              <w:spacing w:line="360" w:lineRule="auto"/>
              <w:rPr>
                <w:szCs w:val="21"/>
              </w:rPr>
            </w:pPr>
            <w:r w:rsidRPr="003F25DA">
              <w:rPr>
                <w:rFonts w:hint="eastAsia"/>
                <w:szCs w:val="21"/>
              </w:rPr>
              <w:t>对内</w:t>
            </w:r>
          </w:p>
        </w:tc>
        <w:tc>
          <w:tcPr>
            <w:tcW w:w="1383" w:type="dxa"/>
          </w:tcPr>
          <w:p w14:paraId="7CFCB217" w14:textId="77777777" w:rsidR="00025031" w:rsidRDefault="00025031" w:rsidP="00025031">
            <w:pPr>
              <w:spacing w:line="360" w:lineRule="auto"/>
              <w:rPr>
                <w:szCs w:val="21"/>
              </w:rPr>
            </w:pPr>
            <w:proofErr w:type="gramStart"/>
            <w:r>
              <w:rPr>
                <w:rFonts w:hint="eastAsia"/>
                <w:szCs w:val="21"/>
              </w:rPr>
              <w:t>微信群</w:t>
            </w:r>
            <w:proofErr w:type="gramEnd"/>
          </w:p>
        </w:tc>
        <w:tc>
          <w:tcPr>
            <w:tcW w:w="1383" w:type="dxa"/>
          </w:tcPr>
          <w:p w14:paraId="0549106C" w14:textId="77777777" w:rsidR="00025031" w:rsidRDefault="00025031" w:rsidP="00025031">
            <w:pPr>
              <w:spacing w:line="360" w:lineRule="auto"/>
              <w:rPr>
                <w:szCs w:val="21"/>
              </w:rPr>
            </w:pPr>
            <w:r>
              <w:rPr>
                <w:rFonts w:hint="eastAsia"/>
                <w:szCs w:val="21"/>
              </w:rPr>
              <w:t>每晚</w:t>
            </w:r>
            <w:r>
              <w:rPr>
                <w:rFonts w:hint="eastAsia"/>
                <w:szCs w:val="21"/>
              </w:rPr>
              <w:t>21</w:t>
            </w:r>
            <w:r>
              <w:rPr>
                <w:rFonts w:hint="eastAsia"/>
                <w:szCs w:val="21"/>
              </w:rPr>
              <w:t>：</w:t>
            </w:r>
            <w:r>
              <w:rPr>
                <w:rFonts w:hint="eastAsia"/>
                <w:szCs w:val="21"/>
              </w:rPr>
              <w:t>00</w:t>
            </w:r>
          </w:p>
        </w:tc>
        <w:tc>
          <w:tcPr>
            <w:tcW w:w="1383" w:type="dxa"/>
          </w:tcPr>
          <w:p w14:paraId="5F07C0A5" w14:textId="77777777" w:rsidR="00025031" w:rsidRDefault="00025031" w:rsidP="00025031">
            <w:pPr>
              <w:spacing w:line="360" w:lineRule="auto"/>
              <w:rPr>
                <w:szCs w:val="21"/>
              </w:rPr>
            </w:pPr>
            <w:r>
              <w:rPr>
                <w:rFonts w:hint="eastAsia"/>
                <w:szCs w:val="21"/>
              </w:rPr>
              <w:t>全体人员</w:t>
            </w:r>
          </w:p>
        </w:tc>
        <w:tc>
          <w:tcPr>
            <w:tcW w:w="1587" w:type="dxa"/>
          </w:tcPr>
          <w:p w14:paraId="477669BC" w14:textId="77777777" w:rsidR="00025031" w:rsidRDefault="00025031" w:rsidP="00025031">
            <w:pPr>
              <w:spacing w:line="360" w:lineRule="auto"/>
              <w:rPr>
                <w:szCs w:val="21"/>
              </w:rPr>
            </w:pPr>
            <w:r>
              <w:rPr>
                <w:rFonts w:hint="eastAsia"/>
                <w:szCs w:val="21"/>
              </w:rPr>
              <w:t>组员工作进度汇总</w:t>
            </w:r>
          </w:p>
        </w:tc>
      </w:tr>
      <w:tr w:rsidR="00025031" w14:paraId="22A89FB4" w14:textId="77777777" w:rsidTr="00025031">
        <w:tc>
          <w:tcPr>
            <w:tcW w:w="1382" w:type="dxa"/>
          </w:tcPr>
          <w:p w14:paraId="6E662EDE" w14:textId="77777777" w:rsidR="00025031" w:rsidRDefault="00025031" w:rsidP="00025031">
            <w:pPr>
              <w:spacing w:line="360" w:lineRule="auto"/>
              <w:rPr>
                <w:szCs w:val="21"/>
              </w:rPr>
            </w:pPr>
            <w:r>
              <w:rPr>
                <w:rFonts w:hint="eastAsia"/>
                <w:szCs w:val="21"/>
              </w:rPr>
              <w:t>临时会议</w:t>
            </w:r>
          </w:p>
        </w:tc>
        <w:tc>
          <w:tcPr>
            <w:tcW w:w="1382" w:type="dxa"/>
          </w:tcPr>
          <w:p w14:paraId="6120E9EA" w14:textId="77777777" w:rsidR="00025031" w:rsidRDefault="00025031" w:rsidP="00025031">
            <w:pPr>
              <w:spacing w:line="360" w:lineRule="auto"/>
              <w:rPr>
                <w:szCs w:val="21"/>
              </w:rPr>
            </w:pPr>
            <w:r>
              <w:rPr>
                <w:rFonts w:hint="eastAsia"/>
                <w:szCs w:val="21"/>
              </w:rPr>
              <w:t>座谈会</w:t>
            </w:r>
          </w:p>
        </w:tc>
        <w:tc>
          <w:tcPr>
            <w:tcW w:w="1383" w:type="dxa"/>
          </w:tcPr>
          <w:p w14:paraId="46BAAC2B" w14:textId="77777777" w:rsidR="00025031" w:rsidRDefault="00025031" w:rsidP="00025031">
            <w:pPr>
              <w:spacing w:line="360" w:lineRule="auto"/>
              <w:rPr>
                <w:szCs w:val="21"/>
              </w:rPr>
            </w:pPr>
            <w:r w:rsidRPr="003F25DA">
              <w:rPr>
                <w:rFonts w:hint="eastAsia"/>
                <w:szCs w:val="21"/>
              </w:rPr>
              <w:t>对内</w:t>
            </w:r>
          </w:p>
        </w:tc>
        <w:tc>
          <w:tcPr>
            <w:tcW w:w="1383" w:type="dxa"/>
          </w:tcPr>
          <w:p w14:paraId="026BD89F" w14:textId="77777777" w:rsidR="00025031" w:rsidRDefault="00025031" w:rsidP="00025031">
            <w:pPr>
              <w:spacing w:line="360" w:lineRule="auto"/>
              <w:rPr>
                <w:szCs w:val="21"/>
              </w:rPr>
            </w:pPr>
            <w:r>
              <w:rPr>
                <w:rFonts w:hint="eastAsia"/>
                <w:szCs w:val="21"/>
              </w:rPr>
              <w:t>待定</w:t>
            </w:r>
          </w:p>
        </w:tc>
        <w:tc>
          <w:tcPr>
            <w:tcW w:w="1383" w:type="dxa"/>
          </w:tcPr>
          <w:p w14:paraId="7E620DEB" w14:textId="77777777" w:rsidR="00025031" w:rsidRDefault="00025031" w:rsidP="00025031">
            <w:pPr>
              <w:spacing w:line="360" w:lineRule="auto"/>
              <w:rPr>
                <w:szCs w:val="21"/>
              </w:rPr>
            </w:pPr>
            <w:r>
              <w:rPr>
                <w:rFonts w:hint="eastAsia"/>
                <w:szCs w:val="21"/>
              </w:rPr>
              <w:t>待定</w:t>
            </w:r>
          </w:p>
        </w:tc>
        <w:tc>
          <w:tcPr>
            <w:tcW w:w="1383" w:type="dxa"/>
          </w:tcPr>
          <w:p w14:paraId="12BCFF7D" w14:textId="77777777" w:rsidR="00025031" w:rsidRDefault="00025031" w:rsidP="00025031">
            <w:pPr>
              <w:spacing w:line="360" w:lineRule="auto"/>
              <w:rPr>
                <w:szCs w:val="21"/>
              </w:rPr>
            </w:pPr>
            <w:r>
              <w:rPr>
                <w:rFonts w:hint="eastAsia"/>
                <w:szCs w:val="21"/>
              </w:rPr>
              <w:t>全体人员</w:t>
            </w:r>
          </w:p>
        </w:tc>
        <w:tc>
          <w:tcPr>
            <w:tcW w:w="1587" w:type="dxa"/>
          </w:tcPr>
          <w:p w14:paraId="77A2266A" w14:textId="77777777" w:rsidR="00025031" w:rsidRDefault="00025031" w:rsidP="00025031">
            <w:pPr>
              <w:spacing w:line="360" w:lineRule="auto"/>
              <w:rPr>
                <w:szCs w:val="21"/>
              </w:rPr>
            </w:pPr>
            <w:r>
              <w:rPr>
                <w:rFonts w:hint="eastAsia"/>
                <w:szCs w:val="21"/>
              </w:rPr>
              <w:t>待定</w:t>
            </w:r>
          </w:p>
        </w:tc>
      </w:tr>
      <w:tr w:rsidR="00025031" w14:paraId="5C6AFC8A" w14:textId="77777777" w:rsidTr="00025031">
        <w:tc>
          <w:tcPr>
            <w:tcW w:w="1382" w:type="dxa"/>
          </w:tcPr>
          <w:p w14:paraId="3A038526" w14:textId="77777777" w:rsidR="00025031" w:rsidRDefault="00025031" w:rsidP="00025031">
            <w:pPr>
              <w:spacing w:line="360" w:lineRule="auto"/>
              <w:rPr>
                <w:szCs w:val="21"/>
              </w:rPr>
            </w:pPr>
            <w:r>
              <w:rPr>
                <w:rFonts w:hint="eastAsia"/>
                <w:szCs w:val="21"/>
              </w:rPr>
              <w:t>访谈</w:t>
            </w:r>
          </w:p>
        </w:tc>
        <w:tc>
          <w:tcPr>
            <w:tcW w:w="1382" w:type="dxa"/>
          </w:tcPr>
          <w:p w14:paraId="3417C498" w14:textId="77777777" w:rsidR="00025031" w:rsidRDefault="00025031" w:rsidP="00025031">
            <w:pPr>
              <w:spacing w:line="360" w:lineRule="auto"/>
              <w:rPr>
                <w:szCs w:val="21"/>
              </w:rPr>
            </w:pPr>
            <w:r>
              <w:rPr>
                <w:rFonts w:hint="eastAsia"/>
                <w:szCs w:val="21"/>
              </w:rPr>
              <w:t>座谈会</w:t>
            </w:r>
          </w:p>
        </w:tc>
        <w:tc>
          <w:tcPr>
            <w:tcW w:w="1383" w:type="dxa"/>
          </w:tcPr>
          <w:p w14:paraId="0EDDC121" w14:textId="77777777" w:rsidR="00025031" w:rsidRDefault="00025031" w:rsidP="00025031">
            <w:pPr>
              <w:spacing w:line="360" w:lineRule="auto"/>
              <w:rPr>
                <w:szCs w:val="21"/>
              </w:rPr>
            </w:pPr>
            <w:r w:rsidRPr="003F25DA">
              <w:rPr>
                <w:rFonts w:hint="eastAsia"/>
                <w:szCs w:val="21"/>
              </w:rPr>
              <w:t>对外</w:t>
            </w:r>
          </w:p>
        </w:tc>
        <w:tc>
          <w:tcPr>
            <w:tcW w:w="1383" w:type="dxa"/>
          </w:tcPr>
          <w:p w14:paraId="6C46D485" w14:textId="77777777" w:rsidR="00025031" w:rsidRDefault="00025031" w:rsidP="00025031">
            <w:pPr>
              <w:spacing w:line="360" w:lineRule="auto"/>
              <w:rPr>
                <w:szCs w:val="21"/>
              </w:rPr>
            </w:pPr>
            <w:r>
              <w:rPr>
                <w:rFonts w:hint="eastAsia"/>
                <w:szCs w:val="21"/>
              </w:rPr>
              <w:t>待定</w:t>
            </w:r>
          </w:p>
        </w:tc>
        <w:tc>
          <w:tcPr>
            <w:tcW w:w="1383" w:type="dxa"/>
          </w:tcPr>
          <w:p w14:paraId="7453E1BB" w14:textId="77777777" w:rsidR="00025031" w:rsidRDefault="00025031" w:rsidP="00025031">
            <w:pPr>
              <w:spacing w:line="360" w:lineRule="auto"/>
              <w:rPr>
                <w:szCs w:val="21"/>
              </w:rPr>
            </w:pPr>
            <w:r>
              <w:rPr>
                <w:rFonts w:hint="eastAsia"/>
                <w:szCs w:val="21"/>
              </w:rPr>
              <w:t>待定</w:t>
            </w:r>
          </w:p>
        </w:tc>
        <w:tc>
          <w:tcPr>
            <w:tcW w:w="1383" w:type="dxa"/>
          </w:tcPr>
          <w:p w14:paraId="5107C708" w14:textId="77777777" w:rsidR="00025031" w:rsidRDefault="00025031" w:rsidP="00025031">
            <w:pPr>
              <w:spacing w:line="360" w:lineRule="auto"/>
              <w:rPr>
                <w:szCs w:val="21"/>
              </w:rPr>
            </w:pPr>
            <w:r>
              <w:rPr>
                <w:rFonts w:hint="eastAsia"/>
                <w:szCs w:val="21"/>
              </w:rPr>
              <w:t>全体人员及用户</w:t>
            </w:r>
          </w:p>
        </w:tc>
        <w:tc>
          <w:tcPr>
            <w:tcW w:w="1587" w:type="dxa"/>
          </w:tcPr>
          <w:p w14:paraId="326B60BD"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50063535" w14:textId="12CAFBE2" w:rsidR="00025031" w:rsidRDefault="00025031" w:rsidP="003F1F9C">
      <w:pPr>
        <w:pStyle w:val="3"/>
      </w:pPr>
      <w:bookmarkStart w:id="133" w:name="_Toc530315790"/>
      <w:r w:rsidRPr="00025031">
        <w:rPr>
          <w:rFonts w:hint="eastAsia"/>
        </w:rPr>
        <w:t>7.2.2</w:t>
      </w:r>
      <w:r>
        <w:t xml:space="preserve"> </w:t>
      </w:r>
      <w:r>
        <w:rPr>
          <w:rFonts w:hint="eastAsia"/>
        </w:rPr>
        <w:t>非正式沟通</w:t>
      </w:r>
      <w:bookmarkEnd w:id="133"/>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0"/>
        <w:gridCol w:w="1391"/>
        <w:gridCol w:w="1344"/>
      </w:tblGrid>
      <w:tr w:rsidR="00025031" w14:paraId="58273536" w14:textId="77777777" w:rsidTr="00025031">
        <w:tc>
          <w:tcPr>
            <w:tcW w:w="1391" w:type="dxa"/>
          </w:tcPr>
          <w:p w14:paraId="49D3D650"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284D3EF9" w14:textId="77777777" w:rsidR="00025031" w:rsidRDefault="00025031" w:rsidP="00025031">
            <w:pPr>
              <w:spacing w:line="360" w:lineRule="auto"/>
              <w:jc w:val="center"/>
              <w:rPr>
                <w:b/>
                <w:bCs/>
                <w:color w:val="000000"/>
                <w:sz w:val="24"/>
                <w:szCs w:val="21"/>
              </w:rPr>
            </w:pPr>
            <w:r w:rsidRPr="003F25DA">
              <w:rPr>
                <w:rFonts w:hint="eastAsia"/>
                <w:b/>
                <w:bCs/>
                <w:color w:val="000000"/>
                <w:sz w:val="24"/>
                <w:szCs w:val="21"/>
              </w:rPr>
              <w:t>对内</w:t>
            </w:r>
            <w:r w:rsidRPr="003F25DA">
              <w:rPr>
                <w:b/>
                <w:bCs/>
                <w:color w:val="000000"/>
                <w:sz w:val="24"/>
                <w:szCs w:val="21"/>
              </w:rPr>
              <w:t>/</w:t>
            </w:r>
            <w:r w:rsidRPr="003F25DA">
              <w:rPr>
                <w:b/>
                <w:bCs/>
                <w:color w:val="000000"/>
                <w:sz w:val="24"/>
                <w:szCs w:val="21"/>
              </w:rPr>
              <w:t>对外</w:t>
            </w:r>
          </w:p>
        </w:tc>
        <w:tc>
          <w:tcPr>
            <w:tcW w:w="1390" w:type="dxa"/>
          </w:tcPr>
          <w:p w14:paraId="36759AD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07977319"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0E57D1FE" w14:textId="77777777" w:rsidTr="00025031">
        <w:tc>
          <w:tcPr>
            <w:tcW w:w="1391" w:type="dxa"/>
          </w:tcPr>
          <w:p w14:paraId="73313C1F" w14:textId="77777777" w:rsidR="00025031" w:rsidRDefault="00025031" w:rsidP="00025031">
            <w:pPr>
              <w:spacing w:line="360" w:lineRule="auto"/>
              <w:rPr>
                <w:szCs w:val="21"/>
              </w:rPr>
            </w:pPr>
            <w:r>
              <w:rPr>
                <w:rFonts w:hint="eastAsia"/>
                <w:szCs w:val="21"/>
              </w:rPr>
              <w:t>日常沟通</w:t>
            </w:r>
          </w:p>
        </w:tc>
        <w:tc>
          <w:tcPr>
            <w:tcW w:w="1390" w:type="dxa"/>
          </w:tcPr>
          <w:p w14:paraId="42DC537E" w14:textId="77777777" w:rsidR="00025031" w:rsidRDefault="00025031" w:rsidP="00025031">
            <w:pPr>
              <w:spacing w:line="360" w:lineRule="auto"/>
              <w:rPr>
                <w:szCs w:val="21"/>
              </w:rPr>
            </w:pPr>
            <w:r>
              <w:rPr>
                <w:rFonts w:hint="eastAsia"/>
                <w:szCs w:val="21"/>
              </w:rPr>
              <w:t>面谈</w:t>
            </w:r>
          </w:p>
        </w:tc>
        <w:tc>
          <w:tcPr>
            <w:tcW w:w="1390" w:type="dxa"/>
          </w:tcPr>
          <w:p w14:paraId="197BE7B6" w14:textId="77777777" w:rsidR="00025031" w:rsidRDefault="00025031" w:rsidP="00025031">
            <w:pPr>
              <w:spacing w:line="360" w:lineRule="auto"/>
              <w:rPr>
                <w:szCs w:val="21"/>
              </w:rPr>
            </w:pPr>
            <w:r w:rsidRPr="00E61CCA">
              <w:rPr>
                <w:rFonts w:hint="eastAsia"/>
                <w:szCs w:val="21"/>
              </w:rPr>
              <w:t>对内</w:t>
            </w:r>
          </w:p>
        </w:tc>
        <w:tc>
          <w:tcPr>
            <w:tcW w:w="1390" w:type="dxa"/>
          </w:tcPr>
          <w:p w14:paraId="4174E9EA" w14:textId="77777777" w:rsidR="00025031" w:rsidRDefault="00025031" w:rsidP="00025031">
            <w:pPr>
              <w:spacing w:line="360" w:lineRule="auto"/>
              <w:rPr>
                <w:szCs w:val="21"/>
              </w:rPr>
            </w:pPr>
            <w:r>
              <w:rPr>
                <w:rFonts w:hint="eastAsia"/>
                <w:szCs w:val="21"/>
              </w:rPr>
              <w:t>看情况</w:t>
            </w:r>
          </w:p>
        </w:tc>
        <w:tc>
          <w:tcPr>
            <w:tcW w:w="1390" w:type="dxa"/>
          </w:tcPr>
          <w:p w14:paraId="3D3E83B5" w14:textId="77777777" w:rsidR="00025031" w:rsidRDefault="00025031" w:rsidP="00025031">
            <w:pPr>
              <w:spacing w:line="360" w:lineRule="auto"/>
              <w:rPr>
                <w:szCs w:val="21"/>
              </w:rPr>
            </w:pPr>
            <w:r>
              <w:rPr>
                <w:rFonts w:hint="eastAsia"/>
                <w:szCs w:val="21"/>
              </w:rPr>
              <w:t>看情况</w:t>
            </w:r>
          </w:p>
        </w:tc>
        <w:tc>
          <w:tcPr>
            <w:tcW w:w="1391" w:type="dxa"/>
          </w:tcPr>
          <w:p w14:paraId="224F9E75" w14:textId="77777777" w:rsidR="00025031" w:rsidRDefault="00025031" w:rsidP="00025031">
            <w:pPr>
              <w:spacing w:line="360" w:lineRule="auto"/>
              <w:rPr>
                <w:szCs w:val="21"/>
              </w:rPr>
            </w:pPr>
            <w:r>
              <w:rPr>
                <w:rFonts w:hint="eastAsia"/>
                <w:szCs w:val="21"/>
              </w:rPr>
              <w:t>全体成员</w:t>
            </w:r>
          </w:p>
        </w:tc>
        <w:tc>
          <w:tcPr>
            <w:tcW w:w="1344" w:type="dxa"/>
          </w:tcPr>
          <w:p w14:paraId="637EB0F7" w14:textId="77777777" w:rsidR="00025031" w:rsidRDefault="00025031" w:rsidP="00025031">
            <w:pPr>
              <w:spacing w:line="360" w:lineRule="auto"/>
              <w:rPr>
                <w:szCs w:val="21"/>
              </w:rPr>
            </w:pPr>
            <w:r>
              <w:rPr>
                <w:rFonts w:hint="eastAsia"/>
                <w:szCs w:val="21"/>
              </w:rPr>
              <w:t>无</w:t>
            </w:r>
          </w:p>
        </w:tc>
      </w:tr>
      <w:tr w:rsidR="00025031" w14:paraId="4BE13364" w14:textId="77777777" w:rsidTr="00025031">
        <w:tc>
          <w:tcPr>
            <w:tcW w:w="1391" w:type="dxa"/>
          </w:tcPr>
          <w:p w14:paraId="5A1FC414" w14:textId="77777777" w:rsidR="00025031" w:rsidRDefault="00025031" w:rsidP="00025031">
            <w:pPr>
              <w:spacing w:line="360" w:lineRule="auto"/>
              <w:rPr>
                <w:szCs w:val="21"/>
              </w:rPr>
            </w:pPr>
            <w:r>
              <w:rPr>
                <w:rFonts w:hint="eastAsia"/>
                <w:szCs w:val="21"/>
              </w:rPr>
              <w:t>日常沟通</w:t>
            </w:r>
          </w:p>
        </w:tc>
        <w:tc>
          <w:tcPr>
            <w:tcW w:w="1390" w:type="dxa"/>
          </w:tcPr>
          <w:p w14:paraId="0FB2260F" w14:textId="77777777" w:rsidR="00025031" w:rsidRDefault="00025031" w:rsidP="00025031">
            <w:pPr>
              <w:spacing w:line="360" w:lineRule="auto"/>
              <w:rPr>
                <w:szCs w:val="21"/>
              </w:rPr>
            </w:pPr>
            <w:proofErr w:type="gramStart"/>
            <w:r>
              <w:rPr>
                <w:rFonts w:hint="eastAsia"/>
                <w:szCs w:val="21"/>
              </w:rPr>
              <w:t>微信</w:t>
            </w:r>
            <w:proofErr w:type="gramEnd"/>
          </w:p>
        </w:tc>
        <w:tc>
          <w:tcPr>
            <w:tcW w:w="1390" w:type="dxa"/>
          </w:tcPr>
          <w:p w14:paraId="406ACB6A" w14:textId="77777777" w:rsidR="00025031" w:rsidRDefault="00025031" w:rsidP="00025031">
            <w:pPr>
              <w:spacing w:line="360" w:lineRule="auto"/>
              <w:rPr>
                <w:szCs w:val="21"/>
              </w:rPr>
            </w:pPr>
            <w:r w:rsidRPr="00E61CCA">
              <w:rPr>
                <w:rFonts w:hint="eastAsia"/>
                <w:szCs w:val="21"/>
              </w:rPr>
              <w:t>对内</w:t>
            </w:r>
          </w:p>
        </w:tc>
        <w:tc>
          <w:tcPr>
            <w:tcW w:w="1390" w:type="dxa"/>
          </w:tcPr>
          <w:p w14:paraId="5C0A83AA" w14:textId="77777777" w:rsidR="00025031" w:rsidRDefault="00025031" w:rsidP="00025031">
            <w:pPr>
              <w:spacing w:line="360" w:lineRule="auto"/>
              <w:rPr>
                <w:szCs w:val="21"/>
              </w:rPr>
            </w:pPr>
            <w:r>
              <w:rPr>
                <w:rFonts w:hint="eastAsia"/>
                <w:szCs w:val="21"/>
              </w:rPr>
              <w:t>网络</w:t>
            </w:r>
          </w:p>
        </w:tc>
        <w:tc>
          <w:tcPr>
            <w:tcW w:w="1390" w:type="dxa"/>
          </w:tcPr>
          <w:p w14:paraId="1A69E8A7" w14:textId="77777777" w:rsidR="00025031" w:rsidRDefault="00025031" w:rsidP="00025031">
            <w:pPr>
              <w:spacing w:line="360" w:lineRule="auto"/>
              <w:rPr>
                <w:szCs w:val="21"/>
              </w:rPr>
            </w:pPr>
            <w:r>
              <w:rPr>
                <w:rFonts w:hint="eastAsia"/>
                <w:szCs w:val="21"/>
              </w:rPr>
              <w:t>待定</w:t>
            </w:r>
          </w:p>
        </w:tc>
        <w:tc>
          <w:tcPr>
            <w:tcW w:w="1391" w:type="dxa"/>
          </w:tcPr>
          <w:p w14:paraId="6C0F049D" w14:textId="77777777" w:rsidR="00025031" w:rsidRDefault="00025031" w:rsidP="00025031">
            <w:pPr>
              <w:spacing w:line="360" w:lineRule="auto"/>
              <w:rPr>
                <w:szCs w:val="21"/>
              </w:rPr>
            </w:pPr>
            <w:r>
              <w:rPr>
                <w:rFonts w:hint="eastAsia"/>
                <w:szCs w:val="21"/>
              </w:rPr>
              <w:t>全体成员</w:t>
            </w:r>
          </w:p>
        </w:tc>
        <w:tc>
          <w:tcPr>
            <w:tcW w:w="1344" w:type="dxa"/>
          </w:tcPr>
          <w:p w14:paraId="1730F2D9" w14:textId="77777777" w:rsidR="00025031" w:rsidRDefault="00025031" w:rsidP="00025031">
            <w:pPr>
              <w:spacing w:line="360" w:lineRule="auto"/>
              <w:rPr>
                <w:szCs w:val="21"/>
              </w:rPr>
            </w:pPr>
            <w:r>
              <w:rPr>
                <w:rFonts w:hint="eastAsia"/>
                <w:szCs w:val="21"/>
              </w:rPr>
              <w:t>无</w:t>
            </w:r>
          </w:p>
        </w:tc>
      </w:tr>
      <w:tr w:rsidR="00025031" w14:paraId="4CC7AA03" w14:textId="77777777" w:rsidTr="00025031">
        <w:tc>
          <w:tcPr>
            <w:tcW w:w="1391" w:type="dxa"/>
          </w:tcPr>
          <w:p w14:paraId="197D64E3" w14:textId="77777777" w:rsidR="00025031" w:rsidRDefault="00025031" w:rsidP="00025031">
            <w:pPr>
              <w:spacing w:line="360" w:lineRule="auto"/>
              <w:rPr>
                <w:szCs w:val="21"/>
              </w:rPr>
            </w:pPr>
            <w:r>
              <w:rPr>
                <w:rFonts w:hint="eastAsia"/>
                <w:szCs w:val="21"/>
              </w:rPr>
              <w:t>紧急会议</w:t>
            </w:r>
          </w:p>
        </w:tc>
        <w:tc>
          <w:tcPr>
            <w:tcW w:w="1390" w:type="dxa"/>
          </w:tcPr>
          <w:p w14:paraId="7A941EF8" w14:textId="77777777" w:rsidR="00025031" w:rsidRDefault="00025031" w:rsidP="00025031">
            <w:pPr>
              <w:spacing w:line="360" w:lineRule="auto"/>
              <w:rPr>
                <w:szCs w:val="21"/>
              </w:rPr>
            </w:pPr>
            <w:r>
              <w:rPr>
                <w:rFonts w:hint="eastAsia"/>
                <w:szCs w:val="21"/>
              </w:rPr>
              <w:t>座谈会</w:t>
            </w:r>
          </w:p>
        </w:tc>
        <w:tc>
          <w:tcPr>
            <w:tcW w:w="1390" w:type="dxa"/>
          </w:tcPr>
          <w:p w14:paraId="1F750D60" w14:textId="77777777" w:rsidR="00025031" w:rsidRDefault="00025031" w:rsidP="00025031">
            <w:pPr>
              <w:spacing w:line="360" w:lineRule="auto"/>
              <w:rPr>
                <w:szCs w:val="21"/>
              </w:rPr>
            </w:pPr>
            <w:r w:rsidRPr="00E61CCA">
              <w:rPr>
                <w:rFonts w:hint="eastAsia"/>
                <w:szCs w:val="21"/>
              </w:rPr>
              <w:t>对内</w:t>
            </w:r>
          </w:p>
        </w:tc>
        <w:tc>
          <w:tcPr>
            <w:tcW w:w="1390" w:type="dxa"/>
          </w:tcPr>
          <w:p w14:paraId="688EEA53" w14:textId="77777777" w:rsidR="00025031" w:rsidRDefault="00025031"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025031" w:rsidRDefault="00025031" w:rsidP="00025031">
            <w:pPr>
              <w:spacing w:line="360" w:lineRule="auto"/>
              <w:rPr>
                <w:szCs w:val="21"/>
              </w:rPr>
            </w:pPr>
            <w:r>
              <w:rPr>
                <w:rFonts w:hint="eastAsia"/>
                <w:szCs w:val="21"/>
              </w:rPr>
              <w:t>待定</w:t>
            </w:r>
          </w:p>
        </w:tc>
        <w:tc>
          <w:tcPr>
            <w:tcW w:w="1391" w:type="dxa"/>
          </w:tcPr>
          <w:p w14:paraId="6635B52D" w14:textId="77777777" w:rsidR="00025031" w:rsidRDefault="00025031" w:rsidP="00025031">
            <w:pPr>
              <w:spacing w:line="360" w:lineRule="auto"/>
              <w:rPr>
                <w:szCs w:val="21"/>
              </w:rPr>
            </w:pPr>
            <w:r>
              <w:rPr>
                <w:rFonts w:hint="eastAsia"/>
                <w:szCs w:val="21"/>
              </w:rPr>
              <w:t>全体成员</w:t>
            </w:r>
          </w:p>
        </w:tc>
        <w:tc>
          <w:tcPr>
            <w:tcW w:w="1344" w:type="dxa"/>
          </w:tcPr>
          <w:p w14:paraId="3574615B"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1BAC7FAA" w14:textId="6DBC433E" w:rsidR="00025031" w:rsidRDefault="00025031" w:rsidP="003F1F9C">
      <w:pPr>
        <w:pStyle w:val="2"/>
      </w:pPr>
      <w:bookmarkStart w:id="134" w:name="_Toc530315791"/>
      <w:r w:rsidRPr="00025031">
        <w:rPr>
          <w:rFonts w:hint="eastAsia"/>
        </w:rPr>
        <w:t>7.3</w:t>
      </w:r>
      <w:r>
        <w:t xml:space="preserve"> </w:t>
      </w:r>
      <w:r>
        <w:rPr>
          <w:rFonts w:hint="eastAsia"/>
        </w:rPr>
        <w:t>限制沟通因素</w:t>
      </w:r>
      <w:bookmarkEnd w:id="134"/>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5" w:name="_Toc530315792"/>
      <w:r w:rsidRPr="00025031">
        <w:rPr>
          <w:rFonts w:hint="eastAsia"/>
        </w:rPr>
        <w:t>7.4</w:t>
      </w:r>
      <w:r>
        <w:t xml:space="preserve"> </w:t>
      </w:r>
      <w:r>
        <w:rPr>
          <w:rFonts w:hint="eastAsia"/>
        </w:rPr>
        <w:t>组内沟通时间</w:t>
      </w:r>
      <w:bookmarkEnd w:id="13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lastRenderedPageBreak/>
              <w:t>徐</w:t>
            </w:r>
          </w:p>
        </w:tc>
        <w:tc>
          <w:tcPr>
            <w:tcW w:w="1037" w:type="dxa"/>
          </w:tcPr>
          <w:p w14:paraId="5E29735A" w14:textId="77777777" w:rsidR="00025031" w:rsidRDefault="00025031" w:rsidP="00025031">
            <w:pPr>
              <w:spacing w:line="360" w:lineRule="auto"/>
              <w:rPr>
                <w:szCs w:val="21"/>
              </w:rPr>
            </w:pPr>
            <w:r>
              <w:rPr>
                <w:rFonts w:hint="eastAsia"/>
                <w:szCs w:val="21"/>
              </w:rPr>
              <w:lastRenderedPageBreak/>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6" w:name="_Toc530315793"/>
      <w:r>
        <w:rPr>
          <w:rFonts w:hint="eastAsia"/>
        </w:rPr>
        <w:t>8</w:t>
      </w:r>
      <w:r>
        <w:t xml:space="preserve"> </w:t>
      </w:r>
      <w:r>
        <w:rPr>
          <w:rFonts w:hint="eastAsia"/>
        </w:rPr>
        <w:t>风险管理计划</w:t>
      </w:r>
      <w:bookmarkEnd w:id="136"/>
    </w:p>
    <w:p w14:paraId="0E2243C3" w14:textId="0387CE4A" w:rsidR="00025031" w:rsidRDefault="00025031" w:rsidP="003F1F9C">
      <w:pPr>
        <w:pStyle w:val="2"/>
      </w:pPr>
      <w:bookmarkStart w:id="137" w:name="_Toc530315794"/>
      <w:r w:rsidRPr="00025031">
        <w:rPr>
          <w:rFonts w:hint="eastAsia"/>
        </w:rPr>
        <w:t>8.1</w:t>
      </w:r>
      <w:r>
        <w:rPr>
          <w:rFonts w:hint="eastAsia"/>
        </w:rPr>
        <w:t xml:space="preserve"> 风险类别定义</w:t>
      </w:r>
      <w:bookmarkEnd w:id="137"/>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8" w:name="_Toc530315795"/>
      <w:r w:rsidRPr="00025031">
        <w:rPr>
          <w:rFonts w:hint="eastAsia"/>
        </w:rPr>
        <w:t>8.2</w:t>
      </w:r>
      <w:r>
        <w:t xml:space="preserve"> </w:t>
      </w:r>
      <w:r>
        <w:rPr>
          <w:rFonts w:hint="eastAsia"/>
        </w:rPr>
        <w:t>风险概率和影响定义</w:t>
      </w:r>
      <w:bookmarkEnd w:id="138"/>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699"/>
      </w:tblGrid>
      <w:tr w:rsidR="00025031" w14:paraId="6CCAB22C" w14:textId="77777777" w:rsidTr="008F06CB">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8F06CB">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8F06CB">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8F06CB">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9" w:name="_Toc530315796"/>
      <w:r w:rsidRPr="00025031">
        <w:rPr>
          <w:rFonts w:hint="eastAsia"/>
        </w:rPr>
        <w:t>8.3</w:t>
      </w:r>
      <w:r>
        <w:t xml:space="preserve"> </w:t>
      </w:r>
      <w:r>
        <w:rPr>
          <w:rFonts w:hint="eastAsia"/>
        </w:rPr>
        <w:t>风险状态定义</w:t>
      </w:r>
      <w:bookmarkEnd w:id="13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40"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lastRenderedPageBreak/>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bl>
    <w:p w14:paraId="09BDD57E" w14:textId="3520A1D0" w:rsidR="00025031" w:rsidRDefault="00025031" w:rsidP="003F1F9C">
      <w:pPr>
        <w:pStyle w:val="2"/>
      </w:pPr>
      <w:bookmarkStart w:id="141" w:name="_Toc530315797"/>
      <w:bookmarkEnd w:id="140"/>
      <w:r w:rsidRPr="00025031">
        <w:rPr>
          <w:rFonts w:hint="eastAsia"/>
        </w:rPr>
        <w:t>8.4</w:t>
      </w:r>
      <w:r>
        <w:t xml:space="preserve"> </w:t>
      </w:r>
      <w:r>
        <w:rPr>
          <w:rFonts w:hint="eastAsia"/>
        </w:rPr>
        <w:t>风险评估</w:t>
      </w:r>
      <w:bookmarkEnd w:id="141"/>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lastRenderedPageBreak/>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42" w:name="_Toc530315798"/>
      <w:r w:rsidRPr="00025031">
        <w:rPr>
          <w:rFonts w:hint="eastAsia"/>
        </w:rPr>
        <w:t>8.5</w:t>
      </w:r>
      <w:r>
        <w:t xml:space="preserve"> </w:t>
      </w:r>
      <w:r>
        <w:rPr>
          <w:rFonts w:hint="eastAsia"/>
        </w:rPr>
        <w:t>风险控制</w:t>
      </w:r>
      <w:bookmarkEnd w:id="14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rPr>
                <w:rFonts w:hint="eastAsia"/>
              </w:rP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rFonts w:hint="eastAsia"/>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rFonts w:hint="eastAsia"/>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rFonts w:hint="eastAsia"/>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t>项目经理</w:t>
            </w:r>
          </w:p>
          <w:p w14:paraId="7EEB45B1" w14:textId="7E11998E" w:rsidR="008F06CB" w:rsidRDefault="008F06CB" w:rsidP="00025031">
            <w:pPr>
              <w:spacing w:line="360" w:lineRule="auto"/>
              <w:jc w:val="center"/>
              <w:rPr>
                <w:rFonts w:hint="eastAsia"/>
                <w:szCs w:val="21"/>
              </w:rPr>
            </w:pPr>
            <w:r>
              <w:rPr>
                <w:rFonts w:hint="eastAsia"/>
                <w:szCs w:val="21"/>
              </w:rPr>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lastRenderedPageBreak/>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rFonts w:hint="eastAsia"/>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rFonts w:hint="eastAsia"/>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rFonts w:hint="eastAsia"/>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t>任务审核员对已完成的任务再次审核并评审，如果空闲时间较多，对项目进程进行调整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t>任务审核员</w:t>
            </w:r>
          </w:p>
          <w:p w14:paraId="09226E56" w14:textId="36549135" w:rsidR="008F06CB" w:rsidRDefault="008F06CB" w:rsidP="00025031">
            <w:pPr>
              <w:spacing w:line="360" w:lineRule="auto"/>
              <w:jc w:val="center"/>
              <w:rPr>
                <w:rFonts w:hint="eastAsia"/>
                <w:szCs w:val="21"/>
              </w:rPr>
            </w:pPr>
            <w:r>
              <w:rPr>
                <w:rFonts w:hint="eastAsia"/>
                <w:szCs w:val="21"/>
              </w:rPr>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rFonts w:hint="eastAsia"/>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rFonts w:hint="eastAsia"/>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rFonts w:hint="eastAsia"/>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rFonts w:hint="eastAsia"/>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3"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rFonts w:hint="eastAsia"/>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rFonts w:hint="eastAsia"/>
                <w:szCs w:val="21"/>
              </w:rPr>
            </w:pPr>
            <w:r>
              <w:rPr>
                <w:rFonts w:hint="eastAsia"/>
                <w:szCs w:val="21"/>
              </w:rPr>
              <w:t>叶柏成</w:t>
            </w:r>
          </w:p>
        </w:tc>
      </w:tr>
      <w:bookmarkEnd w:id="143"/>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rFonts w:hint="eastAsia"/>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t>项目经理</w:t>
            </w:r>
          </w:p>
          <w:p w14:paraId="2E797027" w14:textId="2F3AA1C4" w:rsidR="008F06CB" w:rsidRDefault="008F06CB" w:rsidP="00025031">
            <w:pPr>
              <w:spacing w:line="360" w:lineRule="auto"/>
              <w:jc w:val="center"/>
              <w:rPr>
                <w:rFonts w:hint="eastAsia"/>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lastRenderedPageBreak/>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rFonts w:hint="eastAsia"/>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rFonts w:hint="eastAsia"/>
                <w:szCs w:val="21"/>
              </w:rPr>
            </w:pPr>
            <w:r>
              <w:rPr>
                <w:rFonts w:hint="eastAsia"/>
                <w:szCs w:val="21"/>
              </w:rPr>
              <w:t>沈启航</w:t>
            </w:r>
          </w:p>
        </w:tc>
      </w:tr>
    </w:tbl>
    <w:p w14:paraId="6E13462C" w14:textId="2802063C" w:rsidR="00574C23" w:rsidRDefault="00947F56">
      <w:pPr>
        <w:pStyle w:val="1"/>
      </w:pPr>
      <w:bookmarkStart w:id="144" w:name="_Toc530315799"/>
      <w:r>
        <w:rPr>
          <w:rFonts w:hint="eastAsia"/>
        </w:rPr>
        <w:t>9</w:t>
      </w:r>
      <w:r>
        <w:t xml:space="preserve"> </w:t>
      </w:r>
      <w:r>
        <w:rPr>
          <w:rFonts w:hint="eastAsia"/>
        </w:rPr>
        <w:t>范围管理计划</w:t>
      </w:r>
      <w:bookmarkEnd w:id="144"/>
    </w:p>
    <w:p w14:paraId="70B60196" w14:textId="0662CE99" w:rsidR="00A767E4" w:rsidRDefault="006A4EE7" w:rsidP="00004989">
      <w:pPr>
        <w:pStyle w:val="2"/>
      </w:pPr>
      <w:bookmarkStart w:id="145" w:name="_Toc530315800"/>
      <w:r>
        <w:rPr>
          <w:rFonts w:hint="eastAsia"/>
        </w:rPr>
        <w:t>9.1</w:t>
      </w:r>
      <w:r>
        <w:t xml:space="preserve"> </w:t>
      </w:r>
      <w:r w:rsidR="0018195B">
        <w:rPr>
          <w:rFonts w:hint="eastAsia"/>
        </w:rPr>
        <w:t>收集</w:t>
      </w:r>
      <w:r>
        <w:rPr>
          <w:rFonts w:hint="eastAsia"/>
        </w:rPr>
        <w:t>需求</w:t>
      </w:r>
      <w:bookmarkEnd w:id="145"/>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6" w:name="_Toc530315801"/>
      <w:r>
        <w:rPr>
          <w:rFonts w:hint="eastAsia"/>
        </w:rPr>
        <w:t>9.2 定义范围</w:t>
      </w:r>
      <w:bookmarkEnd w:id="146"/>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t>能否</w:t>
            </w:r>
            <w:r>
              <w:t>得到需求文档的基准版本和控制版本</w:t>
            </w:r>
            <w:r>
              <w:rPr>
                <w:rFonts w:hint="eastAsia"/>
              </w:rPr>
              <w:t>以及</w:t>
            </w:r>
            <w:r>
              <w:t>正式发布需求变更文档</w:t>
            </w:r>
          </w:p>
        </w:tc>
      </w:tr>
    </w:tbl>
    <w:p w14:paraId="7A8965AF" w14:textId="330D890A" w:rsidR="006A4EE7" w:rsidRDefault="006A4EE7" w:rsidP="00004989">
      <w:pPr>
        <w:pStyle w:val="2"/>
      </w:pPr>
      <w:bookmarkStart w:id="147" w:name="_Toc530315802"/>
      <w:r>
        <w:rPr>
          <w:rFonts w:hint="eastAsia"/>
        </w:rPr>
        <w:lastRenderedPageBreak/>
        <w:t>9.3</w:t>
      </w:r>
      <w:r>
        <w:t xml:space="preserve"> </w:t>
      </w:r>
      <w:commentRangeStart w:id="148"/>
      <w:r>
        <w:rPr>
          <w:rFonts w:hint="eastAsia"/>
        </w:rPr>
        <w:t>变更控制</w:t>
      </w:r>
      <w:commentRangeEnd w:id="148"/>
      <w:r w:rsidR="00CC2E9B">
        <w:rPr>
          <w:rStyle w:val="af2"/>
          <w:rFonts w:asciiTheme="minorHAnsi" w:eastAsiaTheme="minorEastAsia" w:hAnsiTheme="minorHAnsi" w:cstheme="minorBidi"/>
          <w:b w:val="0"/>
          <w:bCs w:val="0"/>
        </w:rPr>
        <w:commentReference w:id="148"/>
      </w:r>
      <w:bookmarkEnd w:id="147"/>
    </w:p>
    <w:p w14:paraId="294F06A5" w14:textId="377E8A2C" w:rsidR="00E1536F" w:rsidRDefault="00E1536F" w:rsidP="00A31198">
      <w:pPr>
        <w:pStyle w:val="3"/>
      </w:pPr>
      <w:bookmarkStart w:id="149" w:name="_Toc530315803"/>
      <w:r>
        <w:rPr>
          <w:rFonts w:hint="eastAsia"/>
        </w:rPr>
        <w:t>9.3.1</w:t>
      </w:r>
      <w:r>
        <w:t xml:space="preserve"> </w:t>
      </w:r>
      <w:r>
        <w:rPr>
          <w:rFonts w:hint="eastAsia"/>
        </w:rPr>
        <w:t>控制方法</w:t>
      </w:r>
      <w:bookmarkEnd w:id="149"/>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50" w:name="_Toc530315804"/>
      <w:r>
        <w:rPr>
          <w:rFonts w:hint="eastAsia"/>
        </w:rPr>
        <w:t>9.3.</w:t>
      </w:r>
      <w:r w:rsidR="00E1536F">
        <w:rPr>
          <w:rFonts w:hint="eastAsia"/>
        </w:rPr>
        <w:t>2</w:t>
      </w:r>
      <w:r w:rsidR="00E1536F">
        <w:t xml:space="preserve"> </w:t>
      </w:r>
      <w:r w:rsidR="000821D5">
        <w:t>CCB</w:t>
      </w:r>
      <w:r w:rsidR="00E1536F">
        <w:rPr>
          <w:rFonts w:hint="eastAsia"/>
        </w:rPr>
        <w:t>控制流程</w:t>
      </w:r>
      <w:bookmarkEnd w:id="150"/>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51" w:name="_Toc530315805"/>
      <w:r>
        <w:rPr>
          <w:rFonts w:hint="eastAsia"/>
        </w:rPr>
        <w:t xml:space="preserve">10 </w:t>
      </w:r>
      <w:r>
        <w:rPr>
          <w:rFonts w:hint="eastAsia"/>
        </w:rPr>
        <w:t>进度管理计划</w:t>
      </w:r>
      <w:bookmarkEnd w:id="151"/>
    </w:p>
    <w:p w14:paraId="5BCD76EE" w14:textId="1534D390" w:rsidR="00A767E4" w:rsidRDefault="00B14709" w:rsidP="00B14709">
      <w:pPr>
        <w:pStyle w:val="2"/>
      </w:pPr>
      <w:bookmarkStart w:id="152" w:name="_Toc530315806"/>
      <w:r>
        <w:rPr>
          <w:rFonts w:hint="eastAsia"/>
        </w:rPr>
        <w:t>10.1</w:t>
      </w:r>
      <w:r>
        <w:t xml:space="preserve"> </w:t>
      </w:r>
      <w:r w:rsidR="004A025C" w:rsidRPr="004A025C">
        <w:rPr>
          <w:rFonts w:hint="eastAsia"/>
        </w:rPr>
        <w:t>进度管理规范</w:t>
      </w:r>
      <w:bookmarkEnd w:id="152"/>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3" w:name="_Toc530315807"/>
      <w:r>
        <w:rPr>
          <w:rFonts w:hint="eastAsia"/>
        </w:rPr>
        <w:t>10.2</w:t>
      </w:r>
      <w:r>
        <w:t xml:space="preserve"> </w:t>
      </w:r>
      <w:r>
        <w:rPr>
          <w:rFonts w:hint="eastAsia"/>
        </w:rPr>
        <w:t>进度管理工具</w:t>
      </w:r>
      <w:bookmarkEnd w:id="153"/>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4" w:name="_Toc530315808"/>
      <w:r>
        <w:rPr>
          <w:rFonts w:hint="eastAsia"/>
        </w:rPr>
        <w:lastRenderedPageBreak/>
        <w:t>10.</w:t>
      </w:r>
      <w:r w:rsidR="004A025C">
        <w:rPr>
          <w:rFonts w:hint="eastAsia"/>
        </w:rPr>
        <w:t>3</w:t>
      </w:r>
      <w:r>
        <w:t xml:space="preserve"> </w:t>
      </w:r>
      <w:r>
        <w:rPr>
          <w:rFonts w:hint="eastAsia"/>
        </w:rPr>
        <w:t>进度管理</w:t>
      </w:r>
      <w:r w:rsidR="004A025C">
        <w:rPr>
          <w:rFonts w:hint="eastAsia"/>
        </w:rPr>
        <w:t>方式</w:t>
      </w:r>
      <w:bookmarkEnd w:id="154"/>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779C9A66" w14:textId="18CCD6EF" w:rsidR="004A025C" w:rsidRPr="00B14709" w:rsidRDefault="004A025C" w:rsidP="004A025C">
      <w:pPr>
        <w:pStyle w:val="af4"/>
        <w:numPr>
          <w:ilvl w:val="0"/>
          <w:numId w:val="12"/>
        </w:numPr>
        <w:ind w:firstLineChars="0"/>
      </w:pPr>
      <w:r>
        <w:rPr>
          <w:rFonts w:hint="eastAsia"/>
        </w:rPr>
        <w:t>通过每日报告，汇总每天的进度安排</w:t>
      </w:r>
    </w:p>
    <w:p w14:paraId="38CF1100" w14:textId="7720015A" w:rsidR="00574C23" w:rsidRDefault="00947F56">
      <w:pPr>
        <w:pStyle w:val="1"/>
      </w:pPr>
      <w:bookmarkStart w:id="155" w:name="_Toc530315809"/>
      <w:r>
        <w:rPr>
          <w:rFonts w:hint="eastAsia"/>
        </w:rPr>
        <w:t>11</w:t>
      </w:r>
      <w:r>
        <w:t xml:space="preserve"> </w:t>
      </w:r>
      <w:r>
        <w:rPr>
          <w:rFonts w:hint="eastAsia"/>
        </w:rPr>
        <w:t>成本管理计划</w:t>
      </w:r>
      <w:bookmarkEnd w:id="155"/>
    </w:p>
    <w:p w14:paraId="21E0DFAB" w14:textId="3BE04823" w:rsidR="00A767E4" w:rsidRDefault="00553EB0" w:rsidP="00553EB0">
      <w:pPr>
        <w:pStyle w:val="2"/>
      </w:pPr>
      <w:bookmarkStart w:id="156" w:name="_Toc530315810"/>
      <w:r>
        <w:rPr>
          <w:rFonts w:hint="eastAsia"/>
        </w:rPr>
        <w:t>11.1</w:t>
      </w:r>
      <w:r>
        <w:t xml:space="preserve"> </w:t>
      </w:r>
      <w:r>
        <w:rPr>
          <w:rFonts w:hint="eastAsia"/>
        </w:rPr>
        <w:t>成本估计规范</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7" w:name="_Toc530315811"/>
      <w:r>
        <w:rPr>
          <w:rFonts w:hint="eastAsia"/>
        </w:rPr>
        <w:t>11.2</w:t>
      </w:r>
      <w:r>
        <w:t xml:space="preserve"> </w:t>
      </w:r>
      <w:r>
        <w:rPr>
          <w:rFonts w:hint="eastAsia"/>
        </w:rPr>
        <w:t>估计成本</w:t>
      </w:r>
      <w:bookmarkEnd w:id="157"/>
    </w:p>
    <w:p w14:paraId="4F28DE66" w14:textId="63CC2AAD" w:rsidR="00553EB0" w:rsidRDefault="00553EB0" w:rsidP="00553EB0">
      <w:pPr>
        <w:pStyle w:val="3"/>
      </w:pPr>
      <w:bookmarkStart w:id="158" w:name="_Toc530315812"/>
      <w:r>
        <w:rPr>
          <w:rFonts w:hint="eastAsia"/>
        </w:rPr>
        <w:t>11.2.1</w:t>
      </w:r>
      <w:r>
        <w:t xml:space="preserve"> </w:t>
      </w:r>
      <w:r>
        <w:rPr>
          <w:rFonts w:hint="eastAsia"/>
        </w:rPr>
        <w:t>人工成本估算</w:t>
      </w:r>
      <w:bookmarkEnd w:id="15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gridCol w:w="2347"/>
      </w:tblGrid>
      <w:tr w:rsidR="00553EB0" w14:paraId="64C0E83D" w14:textId="77777777" w:rsidTr="00364D55">
        <w:tc>
          <w:tcPr>
            <w:tcW w:w="2074" w:type="dxa"/>
          </w:tcPr>
          <w:p w14:paraId="2812410A" w14:textId="77777777" w:rsidR="00553EB0" w:rsidRDefault="00553EB0" w:rsidP="00364D55">
            <w:pPr>
              <w:spacing w:line="360" w:lineRule="auto"/>
              <w:jc w:val="center"/>
              <w:rPr>
                <w:b/>
                <w:sz w:val="24"/>
                <w:szCs w:val="21"/>
              </w:rPr>
            </w:pPr>
            <w:r>
              <w:rPr>
                <w:rFonts w:hint="eastAsia"/>
                <w:b/>
                <w:sz w:val="24"/>
                <w:szCs w:val="21"/>
              </w:rPr>
              <w:t>姓名</w:t>
            </w:r>
          </w:p>
        </w:tc>
        <w:tc>
          <w:tcPr>
            <w:tcW w:w="1607" w:type="dxa"/>
          </w:tcPr>
          <w:p w14:paraId="5F55E649" w14:textId="77777777" w:rsidR="00553EB0" w:rsidRDefault="00553EB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553EB0" w:rsidRDefault="00553EB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c>
          <w:tcPr>
            <w:tcW w:w="2347" w:type="dxa"/>
          </w:tcPr>
          <w:p w14:paraId="5D280E7E" w14:textId="77777777" w:rsidR="00553EB0" w:rsidRDefault="00553EB0" w:rsidP="00364D55">
            <w:pPr>
              <w:spacing w:line="360" w:lineRule="auto"/>
              <w:jc w:val="center"/>
              <w:rPr>
                <w:b/>
                <w:sz w:val="24"/>
                <w:szCs w:val="21"/>
              </w:rPr>
            </w:pPr>
            <w:r>
              <w:rPr>
                <w:rFonts w:hint="eastAsia"/>
                <w:b/>
                <w:sz w:val="24"/>
                <w:szCs w:val="21"/>
              </w:rPr>
              <w:t>加班费（元</w:t>
            </w:r>
            <w:r>
              <w:rPr>
                <w:rFonts w:hint="eastAsia"/>
                <w:b/>
                <w:sz w:val="24"/>
                <w:szCs w:val="21"/>
              </w:rPr>
              <w:t>/</w:t>
            </w:r>
            <w:r>
              <w:rPr>
                <w:rFonts w:hint="eastAsia"/>
                <w:b/>
                <w:sz w:val="24"/>
                <w:szCs w:val="21"/>
              </w:rPr>
              <w:t>小时）</w:t>
            </w:r>
          </w:p>
        </w:tc>
      </w:tr>
      <w:tr w:rsidR="00553EB0" w14:paraId="7C263D2B" w14:textId="77777777" w:rsidTr="00364D55">
        <w:tc>
          <w:tcPr>
            <w:tcW w:w="2074" w:type="dxa"/>
          </w:tcPr>
          <w:p w14:paraId="579A5EA6" w14:textId="77777777" w:rsidR="00553EB0" w:rsidRDefault="00553EB0" w:rsidP="00364D55">
            <w:pPr>
              <w:spacing w:line="360" w:lineRule="auto"/>
              <w:rPr>
                <w:szCs w:val="21"/>
              </w:rPr>
            </w:pPr>
            <w:r>
              <w:rPr>
                <w:rFonts w:hint="eastAsia"/>
                <w:szCs w:val="21"/>
              </w:rPr>
              <w:t>沈启航</w:t>
            </w:r>
          </w:p>
        </w:tc>
        <w:tc>
          <w:tcPr>
            <w:tcW w:w="1607" w:type="dxa"/>
          </w:tcPr>
          <w:p w14:paraId="582DF51F" w14:textId="77777777" w:rsidR="00553EB0" w:rsidRDefault="00553EB0" w:rsidP="00364D55">
            <w:pPr>
              <w:spacing w:line="360" w:lineRule="auto"/>
              <w:rPr>
                <w:szCs w:val="21"/>
              </w:rPr>
            </w:pPr>
            <w:r>
              <w:rPr>
                <w:rFonts w:hint="eastAsia"/>
                <w:szCs w:val="21"/>
              </w:rPr>
              <w:t>项目经理</w:t>
            </w:r>
          </w:p>
        </w:tc>
        <w:tc>
          <w:tcPr>
            <w:tcW w:w="2268" w:type="dxa"/>
          </w:tcPr>
          <w:p w14:paraId="762198E6" w14:textId="77777777" w:rsidR="00553EB0" w:rsidRDefault="00553EB0" w:rsidP="00364D55">
            <w:pPr>
              <w:spacing w:line="360" w:lineRule="auto"/>
              <w:rPr>
                <w:szCs w:val="21"/>
              </w:rPr>
            </w:pPr>
            <w:r>
              <w:t>69.34</w:t>
            </w:r>
          </w:p>
        </w:tc>
        <w:tc>
          <w:tcPr>
            <w:tcW w:w="2347" w:type="dxa"/>
          </w:tcPr>
          <w:p w14:paraId="01F3AC50" w14:textId="77777777" w:rsidR="00553EB0" w:rsidRDefault="00553EB0" w:rsidP="00364D55">
            <w:pPr>
              <w:spacing w:line="360" w:lineRule="auto"/>
              <w:rPr>
                <w:szCs w:val="21"/>
              </w:rPr>
            </w:pPr>
            <w:r>
              <w:rPr>
                <w:szCs w:val="21"/>
              </w:rPr>
              <w:t>104.01</w:t>
            </w:r>
          </w:p>
        </w:tc>
      </w:tr>
      <w:tr w:rsidR="00553EB0" w14:paraId="65B30C71" w14:textId="77777777" w:rsidTr="00364D55">
        <w:tc>
          <w:tcPr>
            <w:tcW w:w="2074" w:type="dxa"/>
          </w:tcPr>
          <w:p w14:paraId="62059F18" w14:textId="77777777" w:rsidR="00553EB0" w:rsidRDefault="00553EB0" w:rsidP="00364D55">
            <w:pPr>
              <w:spacing w:line="360" w:lineRule="auto"/>
              <w:rPr>
                <w:szCs w:val="21"/>
              </w:rPr>
            </w:pPr>
            <w:r>
              <w:rPr>
                <w:rFonts w:hint="eastAsia"/>
                <w:szCs w:val="21"/>
              </w:rPr>
              <w:t>杨以恒</w:t>
            </w:r>
          </w:p>
        </w:tc>
        <w:tc>
          <w:tcPr>
            <w:tcW w:w="1607" w:type="dxa"/>
          </w:tcPr>
          <w:p w14:paraId="0CB55209" w14:textId="77777777" w:rsidR="00553EB0" w:rsidRDefault="00553EB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553EB0" w:rsidRDefault="00553EB0" w:rsidP="00364D55">
            <w:pPr>
              <w:spacing w:line="360" w:lineRule="auto"/>
              <w:rPr>
                <w:szCs w:val="21"/>
              </w:rPr>
            </w:pPr>
            <w:r>
              <w:t>69.34</w:t>
            </w:r>
          </w:p>
        </w:tc>
        <w:tc>
          <w:tcPr>
            <w:tcW w:w="2347" w:type="dxa"/>
          </w:tcPr>
          <w:p w14:paraId="09DC5B9B" w14:textId="77777777" w:rsidR="00553EB0" w:rsidRDefault="00553EB0" w:rsidP="00364D55">
            <w:pPr>
              <w:spacing w:line="360" w:lineRule="auto"/>
              <w:rPr>
                <w:szCs w:val="21"/>
              </w:rPr>
            </w:pPr>
            <w:r>
              <w:rPr>
                <w:szCs w:val="21"/>
              </w:rPr>
              <w:t>104.01</w:t>
            </w:r>
          </w:p>
        </w:tc>
      </w:tr>
      <w:tr w:rsidR="00553EB0" w14:paraId="6ACE3688" w14:textId="77777777" w:rsidTr="00364D55">
        <w:tc>
          <w:tcPr>
            <w:tcW w:w="2074" w:type="dxa"/>
          </w:tcPr>
          <w:p w14:paraId="20F141AA" w14:textId="77777777" w:rsidR="00553EB0" w:rsidRDefault="00553EB0" w:rsidP="00364D55">
            <w:pPr>
              <w:spacing w:line="360" w:lineRule="auto"/>
              <w:rPr>
                <w:szCs w:val="21"/>
              </w:rPr>
            </w:pPr>
            <w:r>
              <w:rPr>
                <w:rFonts w:hint="eastAsia"/>
                <w:szCs w:val="21"/>
              </w:rPr>
              <w:t>叶柏成</w:t>
            </w:r>
          </w:p>
        </w:tc>
        <w:tc>
          <w:tcPr>
            <w:tcW w:w="1607" w:type="dxa"/>
          </w:tcPr>
          <w:p w14:paraId="6270DED6" w14:textId="77777777" w:rsidR="00553EB0" w:rsidRDefault="00553EB0" w:rsidP="00364D55">
            <w:pPr>
              <w:spacing w:line="360" w:lineRule="auto"/>
              <w:rPr>
                <w:szCs w:val="21"/>
              </w:rPr>
            </w:pPr>
            <w:r>
              <w:rPr>
                <w:rFonts w:hint="eastAsia"/>
                <w:szCs w:val="21"/>
              </w:rPr>
              <w:t>需求分析员</w:t>
            </w:r>
          </w:p>
        </w:tc>
        <w:tc>
          <w:tcPr>
            <w:tcW w:w="2268" w:type="dxa"/>
          </w:tcPr>
          <w:p w14:paraId="1F21ADE8" w14:textId="77777777" w:rsidR="00553EB0" w:rsidRDefault="00553EB0" w:rsidP="00364D55">
            <w:pPr>
              <w:spacing w:line="360" w:lineRule="auto"/>
              <w:rPr>
                <w:szCs w:val="21"/>
              </w:rPr>
            </w:pPr>
            <w:r>
              <w:t>69.34</w:t>
            </w:r>
          </w:p>
        </w:tc>
        <w:tc>
          <w:tcPr>
            <w:tcW w:w="2347" w:type="dxa"/>
          </w:tcPr>
          <w:p w14:paraId="6A1961EA" w14:textId="77777777" w:rsidR="00553EB0" w:rsidRDefault="00553EB0" w:rsidP="00364D55">
            <w:pPr>
              <w:spacing w:line="360" w:lineRule="auto"/>
              <w:rPr>
                <w:szCs w:val="21"/>
              </w:rPr>
            </w:pPr>
            <w:r>
              <w:rPr>
                <w:szCs w:val="21"/>
              </w:rPr>
              <w:t>104.01</w:t>
            </w:r>
          </w:p>
        </w:tc>
      </w:tr>
      <w:tr w:rsidR="00553EB0" w14:paraId="46DC0EF8" w14:textId="77777777" w:rsidTr="00364D55">
        <w:tc>
          <w:tcPr>
            <w:tcW w:w="2074" w:type="dxa"/>
          </w:tcPr>
          <w:p w14:paraId="040EE829" w14:textId="77777777" w:rsidR="00553EB0" w:rsidRDefault="00553EB0" w:rsidP="00364D55">
            <w:pPr>
              <w:spacing w:line="360" w:lineRule="auto"/>
              <w:rPr>
                <w:szCs w:val="21"/>
              </w:rPr>
            </w:pPr>
            <w:r>
              <w:rPr>
                <w:rFonts w:hint="eastAsia"/>
                <w:szCs w:val="21"/>
              </w:rPr>
              <w:t>徐哲远</w:t>
            </w:r>
          </w:p>
        </w:tc>
        <w:tc>
          <w:tcPr>
            <w:tcW w:w="1607" w:type="dxa"/>
          </w:tcPr>
          <w:p w14:paraId="4AED1DF9" w14:textId="77777777" w:rsidR="00553EB0" w:rsidRDefault="00553EB0" w:rsidP="00364D55">
            <w:pPr>
              <w:spacing w:line="360" w:lineRule="auto"/>
              <w:rPr>
                <w:szCs w:val="21"/>
              </w:rPr>
            </w:pPr>
            <w:r>
              <w:rPr>
                <w:rFonts w:hint="eastAsia"/>
                <w:szCs w:val="21"/>
              </w:rPr>
              <w:t>记录员</w:t>
            </w:r>
          </w:p>
        </w:tc>
        <w:tc>
          <w:tcPr>
            <w:tcW w:w="2268" w:type="dxa"/>
          </w:tcPr>
          <w:p w14:paraId="05A3B253" w14:textId="77777777" w:rsidR="00553EB0" w:rsidRDefault="00553EB0" w:rsidP="00364D55">
            <w:pPr>
              <w:spacing w:line="360" w:lineRule="auto"/>
              <w:rPr>
                <w:szCs w:val="21"/>
              </w:rPr>
            </w:pPr>
            <w:r>
              <w:t>69.34</w:t>
            </w:r>
          </w:p>
        </w:tc>
        <w:tc>
          <w:tcPr>
            <w:tcW w:w="2347" w:type="dxa"/>
          </w:tcPr>
          <w:p w14:paraId="73FCDDF6" w14:textId="77777777" w:rsidR="00553EB0" w:rsidRDefault="00553EB0" w:rsidP="00364D55">
            <w:pPr>
              <w:spacing w:line="360" w:lineRule="auto"/>
              <w:rPr>
                <w:szCs w:val="21"/>
              </w:rPr>
            </w:pPr>
            <w:r>
              <w:rPr>
                <w:szCs w:val="21"/>
              </w:rPr>
              <w:t>104.01</w:t>
            </w:r>
          </w:p>
        </w:tc>
      </w:tr>
      <w:tr w:rsidR="00553EB0" w14:paraId="5A5906EF" w14:textId="77777777" w:rsidTr="00364D55">
        <w:tc>
          <w:tcPr>
            <w:tcW w:w="2074" w:type="dxa"/>
          </w:tcPr>
          <w:p w14:paraId="03370974" w14:textId="77777777" w:rsidR="00553EB0" w:rsidRDefault="00553EB0" w:rsidP="00364D55">
            <w:pPr>
              <w:spacing w:line="360" w:lineRule="auto"/>
              <w:rPr>
                <w:szCs w:val="21"/>
              </w:rPr>
            </w:pPr>
            <w:r>
              <w:rPr>
                <w:rFonts w:hint="eastAsia"/>
                <w:szCs w:val="21"/>
              </w:rPr>
              <w:t>骆佳俊</w:t>
            </w:r>
          </w:p>
        </w:tc>
        <w:tc>
          <w:tcPr>
            <w:tcW w:w="1607" w:type="dxa"/>
          </w:tcPr>
          <w:p w14:paraId="717253F2" w14:textId="77777777" w:rsidR="00553EB0" w:rsidRDefault="00553EB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553EB0" w:rsidRDefault="00553EB0" w:rsidP="00364D55">
            <w:pPr>
              <w:spacing w:line="360" w:lineRule="auto"/>
              <w:rPr>
                <w:szCs w:val="21"/>
              </w:rPr>
            </w:pPr>
            <w:r>
              <w:t>69.34</w:t>
            </w:r>
          </w:p>
        </w:tc>
        <w:tc>
          <w:tcPr>
            <w:tcW w:w="2347" w:type="dxa"/>
          </w:tcPr>
          <w:p w14:paraId="30EB9FAA" w14:textId="77777777" w:rsidR="00553EB0" w:rsidRDefault="00553EB0" w:rsidP="00364D55">
            <w:pPr>
              <w:spacing w:line="360" w:lineRule="auto"/>
              <w:rPr>
                <w:szCs w:val="21"/>
              </w:rPr>
            </w:pPr>
            <w:r>
              <w:rPr>
                <w:szCs w:val="21"/>
              </w:rPr>
              <w:t>104.01</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59" w:name="_Toc530315813"/>
      <w:r>
        <w:rPr>
          <w:rFonts w:hint="eastAsia"/>
        </w:rPr>
        <w:t>11.2.2</w:t>
      </w:r>
      <w:r>
        <w:t xml:space="preserve"> </w:t>
      </w:r>
      <w:r>
        <w:rPr>
          <w:rFonts w:hint="eastAsia"/>
        </w:rPr>
        <w:t>非人工成本估算</w:t>
      </w:r>
      <w:bookmarkEnd w:id="15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w:t>
            </w:r>
            <w:r w:rsidRPr="00054DAB">
              <w:lastRenderedPageBreak/>
              <w:t>具</w:t>
            </w:r>
          </w:p>
        </w:tc>
        <w:tc>
          <w:tcPr>
            <w:tcW w:w="1578" w:type="dxa"/>
          </w:tcPr>
          <w:p w14:paraId="710A8A5A" w14:textId="77777777" w:rsidR="00553EB0" w:rsidRPr="00054DAB" w:rsidRDefault="00553EB0" w:rsidP="00364D55">
            <w:r w:rsidRPr="00054DAB">
              <w:lastRenderedPageBreak/>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0" w:name="_Toc530315814"/>
      <w:r>
        <w:rPr>
          <w:rFonts w:hint="eastAsia"/>
        </w:rPr>
        <w:t>11.3</w:t>
      </w:r>
      <w:r>
        <w:t xml:space="preserve"> </w:t>
      </w:r>
      <w:r>
        <w:rPr>
          <w:rFonts w:hint="eastAsia"/>
        </w:rPr>
        <w:t>总体预算</w:t>
      </w:r>
      <w:bookmarkEnd w:id="160"/>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77777777" w:rsidR="00750619" w:rsidRDefault="00750619" w:rsidP="00364D55">
            <w:r>
              <w:rPr>
                <w:rFonts w:hint="eastAsia"/>
                <w:szCs w:val="21"/>
              </w:rPr>
              <w:t>假设均不加班。</w:t>
            </w:r>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1" w:name="_Toc525938490"/>
      <w:bookmarkStart w:id="162" w:name="_Toc530315815"/>
      <w:r>
        <w:rPr>
          <w:rFonts w:hint="eastAsia"/>
        </w:rPr>
        <w:lastRenderedPageBreak/>
        <w:t>12</w:t>
      </w:r>
      <w:r>
        <w:t xml:space="preserve"> </w:t>
      </w:r>
      <w:r>
        <w:rPr>
          <w:rFonts w:hint="eastAsia"/>
        </w:rPr>
        <w:t>采购</w:t>
      </w:r>
      <w:r>
        <w:t>管理</w:t>
      </w:r>
      <w:r>
        <w:rPr>
          <w:rFonts w:hint="eastAsia"/>
        </w:rPr>
        <w:t>计划</w:t>
      </w:r>
      <w:bookmarkEnd w:id="161"/>
      <w:bookmarkEnd w:id="162"/>
    </w:p>
    <w:p w14:paraId="0C6BDC5F" w14:textId="647B606C" w:rsidR="00025031" w:rsidRDefault="00025031" w:rsidP="003F1F9C">
      <w:pPr>
        <w:pStyle w:val="2"/>
      </w:pPr>
      <w:bookmarkStart w:id="163" w:name="_Toc530315816"/>
      <w:r w:rsidRPr="00025031">
        <w:rPr>
          <w:rFonts w:hint="eastAsia"/>
        </w:rPr>
        <w:t>12.1</w:t>
      </w:r>
      <w:r>
        <w:t xml:space="preserve"> </w:t>
      </w:r>
      <w:r>
        <w:rPr>
          <w:rFonts w:hint="eastAsia"/>
        </w:rPr>
        <w:t>采购策略</w:t>
      </w:r>
      <w:bookmarkEnd w:id="163"/>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4" w:name="_Toc530315817"/>
      <w:r w:rsidRPr="00025031">
        <w:rPr>
          <w:rFonts w:hint="eastAsia"/>
        </w:rPr>
        <w:t>12.2</w:t>
      </w:r>
      <w:r>
        <w:t xml:space="preserve"> </w:t>
      </w:r>
      <w:r>
        <w:rPr>
          <w:rFonts w:hint="eastAsia"/>
        </w:rPr>
        <w:t>采购内容</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5" w:name="_Toc530315818"/>
      <w:r w:rsidRPr="00025031">
        <w:rPr>
          <w:rFonts w:hint="eastAsia"/>
        </w:rPr>
        <w:lastRenderedPageBreak/>
        <w:t>12.3</w:t>
      </w:r>
      <w:r>
        <w:t xml:space="preserve"> </w:t>
      </w:r>
      <w:r>
        <w:rPr>
          <w:rFonts w:hint="eastAsia"/>
        </w:rPr>
        <w:t>采购人员</w:t>
      </w:r>
      <w:bookmarkEnd w:id="165"/>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6" w:name="_Toc530315819"/>
      <w:r w:rsidRPr="00025031">
        <w:rPr>
          <w:rFonts w:hint="eastAsia"/>
        </w:rPr>
        <w:t>12.4</w:t>
      </w:r>
      <w:r>
        <w:t xml:space="preserve"> </w:t>
      </w:r>
      <w:r>
        <w:rPr>
          <w:rFonts w:hint="eastAsia"/>
        </w:rPr>
        <w:t>采购流程</w:t>
      </w:r>
      <w:bookmarkEnd w:id="166"/>
    </w:p>
    <w:p w14:paraId="34D15729" w14:textId="58B8D94A" w:rsidR="006B01FA" w:rsidRPr="006B01FA" w:rsidRDefault="000821D5"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0821D5" w:rsidRDefault="000821D5"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0821D5" w:rsidRDefault="000821D5"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0821D5" w:rsidRDefault="000821D5"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0821D5" w:rsidRDefault="000821D5"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Pr>
        <w:rPr>
          <w:rFonts w:hint="eastAsia"/>
        </w:rPr>
      </w:pPr>
    </w:p>
    <w:p w14:paraId="77BBF53B" w14:textId="4DAD415B" w:rsidR="00C846A5" w:rsidRDefault="005026BF" w:rsidP="005026BF">
      <w:pPr>
        <w:pStyle w:val="2"/>
      </w:pPr>
      <w:bookmarkStart w:id="167" w:name="_Toc530315820"/>
      <w:r>
        <w:rPr>
          <w:rFonts w:hint="eastAsia"/>
        </w:rPr>
        <w:t>12.5</w:t>
      </w:r>
      <w:r>
        <w:t xml:space="preserve"> </w:t>
      </w:r>
      <w:r>
        <w:rPr>
          <w:rFonts w:hint="eastAsia"/>
        </w:rPr>
        <w:t>采购风险</w:t>
      </w:r>
      <w:bookmarkEnd w:id="16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8" w:name="_Toc530315821"/>
      <w:r w:rsidRPr="00C846A5">
        <w:rPr>
          <w:rFonts w:hint="eastAsia"/>
        </w:rPr>
        <w:t>13</w:t>
      </w:r>
      <w:r w:rsidRPr="00C846A5">
        <w:t xml:space="preserve"> </w:t>
      </w:r>
      <w:r w:rsidRPr="00C846A5">
        <w:rPr>
          <w:rFonts w:hint="eastAsia"/>
        </w:rPr>
        <w:t>配置管理计划</w:t>
      </w:r>
      <w:bookmarkEnd w:id="168"/>
    </w:p>
    <w:p w14:paraId="443145EE" w14:textId="4B8489A5" w:rsidR="00C846A5" w:rsidRPr="00C846A5" w:rsidRDefault="00C846A5" w:rsidP="003F1F9C">
      <w:pPr>
        <w:pStyle w:val="2"/>
      </w:pPr>
      <w:bookmarkStart w:id="169" w:name="_Toc529646969"/>
      <w:bookmarkStart w:id="170" w:name="_Toc530315822"/>
      <w:r w:rsidRPr="00C846A5">
        <w:rPr>
          <w:rFonts w:hint="eastAsia"/>
        </w:rPr>
        <w:t>13.1配置管理</w:t>
      </w:r>
      <w:bookmarkEnd w:id="169"/>
      <w:bookmarkEnd w:id="170"/>
    </w:p>
    <w:p w14:paraId="3154A70F" w14:textId="1E21EB2F" w:rsidR="00C846A5" w:rsidRPr="00C846A5" w:rsidRDefault="00C846A5" w:rsidP="003F1F9C">
      <w:pPr>
        <w:pStyle w:val="3"/>
      </w:pPr>
      <w:bookmarkStart w:id="171" w:name="_Toc529483156"/>
      <w:bookmarkStart w:id="172" w:name="_Toc529646970"/>
      <w:bookmarkStart w:id="173" w:name="_Toc530315823"/>
      <w:r w:rsidRPr="00C846A5">
        <w:rPr>
          <w:rFonts w:hint="eastAsia"/>
        </w:rPr>
        <w:t>13.1.1</w:t>
      </w:r>
      <w:r w:rsidRPr="00C846A5">
        <w:rPr>
          <w:rFonts w:hint="eastAsia"/>
        </w:rPr>
        <w:t>配置项</w:t>
      </w:r>
      <w:bookmarkEnd w:id="171"/>
      <w:bookmarkEnd w:id="172"/>
      <w:bookmarkEnd w:id="173"/>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4" w:name="_Toc529483157"/>
      <w:bookmarkStart w:id="175" w:name="_Toc529646971"/>
      <w:bookmarkStart w:id="176" w:name="_Toc530315824"/>
      <w:r w:rsidRPr="00C846A5">
        <w:rPr>
          <w:rFonts w:hint="eastAsia"/>
        </w:rPr>
        <w:lastRenderedPageBreak/>
        <w:t>13.1.2</w:t>
      </w:r>
      <w:r w:rsidRPr="00C846A5">
        <w:rPr>
          <w:rFonts w:hint="eastAsia"/>
        </w:rPr>
        <w:t>配置命名</w:t>
      </w:r>
      <w:bookmarkEnd w:id="174"/>
      <w:bookmarkEnd w:id="175"/>
      <w:bookmarkEnd w:id="176"/>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7" w:name="_Toc529483158"/>
      <w:bookmarkStart w:id="178" w:name="_Toc529646972"/>
      <w:bookmarkStart w:id="179" w:name="_Toc530315825"/>
      <w:r w:rsidRPr="00C846A5">
        <w:t>13.</w:t>
      </w:r>
      <w:r w:rsidRPr="00C846A5">
        <w:rPr>
          <w:rFonts w:hint="eastAsia"/>
        </w:rPr>
        <w:t>1.3</w:t>
      </w:r>
      <w:r w:rsidRPr="00C846A5">
        <w:rPr>
          <w:rFonts w:hint="eastAsia"/>
        </w:rPr>
        <w:t>标识代号</w:t>
      </w:r>
      <w:bookmarkEnd w:id="177"/>
      <w:bookmarkEnd w:id="178"/>
      <w:bookmarkEnd w:id="179"/>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503A86">
      <w:pPr>
        <w:pStyle w:val="2"/>
      </w:pPr>
      <w:bookmarkStart w:id="180" w:name="_Toc530315826"/>
      <w:r>
        <w:rPr>
          <w:rFonts w:hint="eastAsia"/>
        </w:rPr>
        <w:t>13.1.4</w:t>
      </w:r>
      <w:r>
        <w:t xml:space="preserve"> </w:t>
      </w:r>
      <w:r>
        <w:rPr>
          <w:rFonts w:hint="eastAsia"/>
        </w:rPr>
        <w:t>配置人员</w:t>
      </w:r>
      <w:bookmarkEnd w:id="180"/>
    </w:p>
    <w:p w14:paraId="68DD0ACF" w14:textId="2056C620" w:rsidR="00503A86" w:rsidRPr="00503A86" w:rsidRDefault="00503A86" w:rsidP="00503A86">
      <w:r>
        <w:rPr>
          <w:rFonts w:hint="eastAsia"/>
        </w:rPr>
        <w:t>配置管理员由叶柏成担任，负责对版本的控制管理</w:t>
      </w:r>
    </w:p>
    <w:p w14:paraId="1234170E" w14:textId="14D9F6B6" w:rsidR="00C846A5" w:rsidRPr="00C846A5" w:rsidRDefault="00C846A5" w:rsidP="003F1F9C">
      <w:pPr>
        <w:pStyle w:val="2"/>
      </w:pPr>
      <w:bookmarkStart w:id="181" w:name="_Toc529483159"/>
      <w:bookmarkStart w:id="182" w:name="_Toc529646973"/>
      <w:bookmarkStart w:id="183" w:name="_Toc530315827"/>
      <w:r w:rsidRPr="00C846A5">
        <w:t>13.</w:t>
      </w:r>
      <w:r w:rsidRPr="00C846A5">
        <w:rPr>
          <w:rFonts w:hint="eastAsia"/>
        </w:rPr>
        <w:t>2</w:t>
      </w:r>
      <w:r w:rsidRPr="00C846A5">
        <w:t xml:space="preserve"> </w:t>
      </w:r>
      <w:r w:rsidRPr="00C846A5">
        <w:rPr>
          <w:rFonts w:hint="eastAsia"/>
        </w:rPr>
        <w:t>版本管理</w:t>
      </w:r>
      <w:bookmarkEnd w:id="181"/>
      <w:bookmarkEnd w:id="182"/>
      <w:bookmarkEnd w:id="183"/>
    </w:p>
    <w:p w14:paraId="73652AC8" w14:textId="3D06456E" w:rsidR="00C846A5" w:rsidRPr="00C846A5" w:rsidRDefault="00C846A5" w:rsidP="003F1F9C">
      <w:pPr>
        <w:pStyle w:val="3"/>
      </w:pPr>
      <w:bookmarkStart w:id="184" w:name="_Toc529483160"/>
      <w:bookmarkStart w:id="185" w:name="_Toc529646974"/>
      <w:bookmarkStart w:id="186" w:name="_Toc530315828"/>
      <w:r w:rsidRPr="00C846A5">
        <w:t>13.</w:t>
      </w:r>
      <w:r w:rsidRPr="00C846A5">
        <w:rPr>
          <w:rFonts w:hint="eastAsia"/>
        </w:rPr>
        <w:t>2.1</w:t>
      </w:r>
      <w:r w:rsidRPr="00C846A5">
        <w:t xml:space="preserve"> </w:t>
      </w:r>
      <w:r w:rsidRPr="00C846A5">
        <w:rPr>
          <w:rFonts w:hint="eastAsia"/>
        </w:rPr>
        <w:t>版本格式</w:t>
      </w:r>
      <w:bookmarkEnd w:id="184"/>
      <w:bookmarkEnd w:id="185"/>
      <w:bookmarkEnd w:id="186"/>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7" w:name="_Toc529483161"/>
      <w:bookmarkStart w:id="188" w:name="_Toc529646975"/>
      <w:bookmarkStart w:id="189" w:name="_Toc530315829"/>
      <w:r w:rsidRPr="00C846A5">
        <w:t>13.</w:t>
      </w:r>
      <w:r w:rsidRPr="00C846A5">
        <w:rPr>
          <w:rFonts w:hint="eastAsia"/>
        </w:rPr>
        <w:t>2.2</w:t>
      </w:r>
      <w:r w:rsidRPr="00C846A5">
        <w:t xml:space="preserve"> </w:t>
      </w:r>
      <w:r w:rsidRPr="00C846A5">
        <w:rPr>
          <w:rFonts w:hint="eastAsia"/>
        </w:rPr>
        <w:t>版本更新</w:t>
      </w:r>
      <w:bookmarkEnd w:id="187"/>
      <w:bookmarkEnd w:id="188"/>
      <w:bookmarkEnd w:id="189"/>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5C91CCC4" w:rsidR="00C846A5" w:rsidRPr="00C846A5" w:rsidRDefault="00C846A5" w:rsidP="003F1F9C">
      <w:pPr>
        <w:pStyle w:val="2"/>
      </w:pPr>
      <w:bookmarkStart w:id="190" w:name="_Toc529483162"/>
      <w:bookmarkStart w:id="191" w:name="_Toc529646976"/>
      <w:bookmarkStart w:id="192" w:name="_Toc530315830"/>
      <w:r w:rsidRPr="00C846A5">
        <w:lastRenderedPageBreak/>
        <w:t>13.</w:t>
      </w:r>
      <w:r w:rsidRPr="00C846A5">
        <w:rPr>
          <w:rFonts w:hint="eastAsia"/>
        </w:rPr>
        <w:t>3</w:t>
      </w:r>
      <w:r w:rsidRPr="00C846A5">
        <w:t xml:space="preserve"> </w:t>
      </w:r>
      <w:r w:rsidRPr="00C846A5">
        <w:rPr>
          <w:rFonts w:hint="eastAsia"/>
        </w:rPr>
        <w:t>Git使用策略</w:t>
      </w:r>
      <w:bookmarkEnd w:id="190"/>
      <w:bookmarkEnd w:id="191"/>
      <w:bookmarkEnd w:id="192"/>
    </w:p>
    <w:p w14:paraId="562B2B5A" w14:textId="65AE0E28" w:rsidR="00C846A5" w:rsidRPr="00C846A5" w:rsidRDefault="00C846A5" w:rsidP="003F1F9C">
      <w:pPr>
        <w:pStyle w:val="3"/>
      </w:pPr>
      <w:bookmarkStart w:id="193" w:name="_Toc529646977"/>
      <w:bookmarkStart w:id="194" w:name="_Toc530315831"/>
      <w:r w:rsidRPr="00C846A5">
        <w:t>13.</w:t>
      </w:r>
      <w:r w:rsidRPr="00C846A5">
        <w:rPr>
          <w:rFonts w:hint="eastAsia"/>
        </w:rPr>
        <w:t>3.1</w:t>
      </w:r>
      <w:r w:rsidRPr="00C846A5">
        <w:rPr>
          <w:rFonts w:hint="eastAsia"/>
        </w:rPr>
        <w:t>仓库的结构</w:t>
      </w:r>
      <w:bookmarkEnd w:id="193"/>
      <w:bookmarkEnd w:id="194"/>
    </w:p>
    <w:p w14:paraId="76398141" w14:textId="4180DBE1" w:rsidR="00C75685" w:rsidRDefault="00C75685" w:rsidP="00C846A5">
      <w:pPr>
        <w:rPr>
          <w:rFonts w:ascii="等线" w:eastAsia="等线" w:hAnsi="等线" w:cs="Times New Roman"/>
          <w:noProof/>
        </w:rPr>
      </w:pPr>
      <w:r>
        <w:rPr>
          <w:rFonts w:ascii="等线" w:eastAsia="等线" w:hAnsi="等线" w:cs="Times New Roman" w:hint="eastAsia"/>
          <w:noProof/>
        </w:rPr>
        <w:t>一级目录包含：</w:t>
      </w:r>
    </w:p>
    <w:p w14:paraId="01C73052" w14:textId="7CB63C70" w:rsidR="00C75685" w:rsidRDefault="00C75685" w:rsidP="00C846A5">
      <w:pPr>
        <w:rPr>
          <w:rFonts w:ascii="等线" w:eastAsia="等线" w:hAnsi="等线" w:cs="Times New Roman"/>
          <w:noProof/>
        </w:rPr>
      </w:pPr>
      <w:r>
        <w:rPr>
          <w:noProof/>
        </w:rPr>
        <w:drawing>
          <wp:inline distT="0" distB="0" distL="0" distR="0" wp14:anchorId="08D4B4EE" wp14:editId="4483508E">
            <wp:extent cx="1281113" cy="60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358" t="30208" r="51017" b="64435"/>
                    <a:stretch/>
                  </pic:blipFill>
                  <pic:spPr bwMode="auto">
                    <a:xfrm>
                      <a:off x="0" y="0"/>
                      <a:ext cx="1284726" cy="601767"/>
                    </a:xfrm>
                    <a:prstGeom prst="rect">
                      <a:avLst/>
                    </a:prstGeom>
                    <a:ln>
                      <a:noFill/>
                    </a:ln>
                    <a:extLst>
                      <a:ext uri="{53640926-AAD7-44D8-BBD7-CCE9431645EC}">
                        <a14:shadowObscured xmlns:a14="http://schemas.microsoft.com/office/drawing/2010/main"/>
                      </a:ext>
                    </a:extLst>
                  </pic:spPr>
                </pic:pic>
              </a:graphicData>
            </a:graphic>
          </wp:inline>
        </w:drawing>
      </w:r>
    </w:p>
    <w:p w14:paraId="248B4B6A" w14:textId="684F0245" w:rsidR="00C75685" w:rsidRDefault="00C846A5" w:rsidP="00C846A5">
      <w:pPr>
        <w:rPr>
          <w:rFonts w:ascii="等线" w:eastAsia="等线" w:hAnsi="等线" w:cs="Times New Roman"/>
          <w:noProof/>
        </w:rPr>
      </w:pPr>
      <w:r w:rsidRPr="00C846A5">
        <w:rPr>
          <w:rFonts w:ascii="等线" w:eastAsia="等线" w:hAnsi="等线" w:cs="Times New Roman" w:hint="eastAsia"/>
          <w:noProof/>
        </w:rPr>
        <w:t>非受控文档包含</w:t>
      </w:r>
      <w:r w:rsidR="00C75685">
        <w:rPr>
          <w:rFonts w:ascii="等线" w:eastAsia="等线" w:hAnsi="等线" w:cs="Times New Roman" w:hint="eastAsia"/>
          <w:noProof/>
        </w:rPr>
        <w:t>：</w:t>
      </w:r>
      <w:r w:rsidR="00C75685" w:rsidRPr="00C75685">
        <w:rPr>
          <w:rFonts w:ascii="等线" w:eastAsia="等线" w:hAnsi="等线" w:cs="Times New Roman" w:hint="eastAsia"/>
          <w:noProof/>
        </w:rPr>
        <w:t>五个个人工作文件夹以及一个公用文件夹</w:t>
      </w:r>
    </w:p>
    <w:p w14:paraId="109638E8" w14:textId="49AED0B5" w:rsidR="00C75685" w:rsidRPr="00C75685" w:rsidRDefault="00C75685" w:rsidP="00C75685">
      <w:pPr>
        <w:rPr>
          <w:rFonts w:ascii="等线" w:eastAsia="等线" w:hAnsi="等线" w:cs="Times New Roman"/>
          <w:noProof/>
        </w:rPr>
      </w:pPr>
      <w:r w:rsidRPr="00C75685">
        <w:rPr>
          <w:rFonts w:ascii="等线" w:eastAsia="等线" w:hAnsi="等线" w:cs="Times New Roman" w:hint="eastAsia"/>
          <w:noProof/>
        </w:rPr>
        <w:t>个人工作文件夹：用于存放小组成员各自的产出</w:t>
      </w:r>
    </w:p>
    <w:p w14:paraId="3A170B5A" w14:textId="1A1F9BF5" w:rsidR="00C75685" w:rsidRDefault="00C75685" w:rsidP="00C75685">
      <w:pPr>
        <w:rPr>
          <w:rFonts w:ascii="等线" w:eastAsia="等线" w:hAnsi="等线" w:cs="Times New Roman"/>
          <w:noProof/>
        </w:rPr>
      </w:pPr>
      <w:r w:rsidRPr="00C75685">
        <w:rPr>
          <w:rFonts w:ascii="等线" w:eastAsia="等线" w:hAnsi="等线" w:cs="Times New Roman" w:hint="eastAsia"/>
          <w:noProof/>
        </w:rPr>
        <w:t>公用文件夹：用于存放小组成员完成的当前作业以及参考资料</w:t>
      </w:r>
    </w:p>
    <w:p w14:paraId="736EC339" w14:textId="77777777" w:rsidR="00C75685" w:rsidRDefault="00C75685" w:rsidP="00C846A5">
      <w:pPr>
        <w:rPr>
          <w:rFonts w:ascii="等线" w:eastAsia="等线" w:hAnsi="等线" w:cs="Times New Roman"/>
          <w:noProof/>
        </w:rPr>
      </w:pPr>
      <w:r>
        <w:rPr>
          <w:noProof/>
        </w:rPr>
        <w:drawing>
          <wp:inline distT="0" distB="0" distL="0" distR="0" wp14:anchorId="26F2D13C" wp14:editId="0F4DE77B">
            <wp:extent cx="1433513" cy="1512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184" t="29941" r="48892" b="54352"/>
                    <a:stretch/>
                  </pic:blipFill>
                  <pic:spPr bwMode="auto">
                    <a:xfrm>
                      <a:off x="0" y="0"/>
                      <a:ext cx="1435675" cy="1514656"/>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26C3A116" w:rsidR="00C846A5" w:rsidRDefault="00C846A5" w:rsidP="00C846A5">
      <w:pPr>
        <w:rPr>
          <w:rFonts w:ascii="等线" w:eastAsia="等线" w:hAnsi="等线" w:cs="Times New Roman"/>
        </w:rPr>
      </w:pPr>
      <w:r w:rsidRPr="00C846A5">
        <w:rPr>
          <w:rFonts w:ascii="等线" w:eastAsia="等线" w:hAnsi="等线" w:cs="Times New Roman" w:hint="eastAsia"/>
        </w:rPr>
        <w:t>受控文档包含</w:t>
      </w:r>
      <w:r w:rsidR="00C75685">
        <w:rPr>
          <w:rFonts w:ascii="等线" w:eastAsia="等线" w:hAnsi="等线" w:cs="Times New Roman" w:hint="eastAsia"/>
        </w:rPr>
        <w:t>：</w:t>
      </w:r>
      <w:r w:rsidRPr="00C846A5">
        <w:rPr>
          <w:rFonts w:ascii="等线" w:eastAsia="等线" w:hAnsi="等线" w:cs="Times New Roman" w:hint="eastAsia"/>
        </w:rPr>
        <w:t>所有</w:t>
      </w:r>
      <w:r w:rsidR="00C75685">
        <w:rPr>
          <w:rFonts w:ascii="等线" w:eastAsia="等线" w:hAnsi="等线" w:cs="Times New Roman" w:hint="eastAsia"/>
        </w:rPr>
        <w:t>需要产出</w:t>
      </w:r>
      <w:r w:rsidRPr="00C846A5">
        <w:rPr>
          <w:rFonts w:ascii="等线" w:eastAsia="等线" w:hAnsi="等线" w:cs="Times New Roman" w:hint="eastAsia"/>
        </w:rPr>
        <w:t>的交付物</w:t>
      </w:r>
      <w:r w:rsidR="00C75685">
        <w:rPr>
          <w:rFonts w:ascii="等线" w:eastAsia="等线" w:hAnsi="等线" w:cs="Times New Roman" w:hint="eastAsia"/>
        </w:rPr>
        <w:t>及已产出的交付物</w:t>
      </w:r>
    </w:p>
    <w:p w14:paraId="01FD378F" w14:textId="48352378" w:rsidR="00C75685" w:rsidRPr="00C846A5" w:rsidRDefault="00C75685" w:rsidP="00C846A5">
      <w:pPr>
        <w:rPr>
          <w:rFonts w:ascii="等线" w:eastAsia="等线" w:hAnsi="等线" w:cs="Times New Roman"/>
        </w:rPr>
      </w:pPr>
      <w:r>
        <w:rPr>
          <w:noProof/>
        </w:rPr>
        <w:drawing>
          <wp:inline distT="0" distB="0" distL="0" distR="0" wp14:anchorId="399E7AE6" wp14:editId="53FB9B63">
            <wp:extent cx="1600200" cy="195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356" t="30612" r="45642" b="45548"/>
                    <a:stretch/>
                  </pic:blipFill>
                  <pic:spPr bwMode="auto">
                    <a:xfrm>
                      <a:off x="0" y="0"/>
                      <a:ext cx="1610357" cy="1968214"/>
                    </a:xfrm>
                    <a:prstGeom prst="rect">
                      <a:avLst/>
                    </a:prstGeom>
                    <a:ln>
                      <a:noFill/>
                    </a:ln>
                    <a:extLst>
                      <a:ext uri="{53640926-AAD7-44D8-BBD7-CCE9431645EC}">
                        <a14:shadowObscured xmlns:a14="http://schemas.microsoft.com/office/drawing/2010/main"/>
                      </a:ext>
                    </a:extLst>
                  </pic:spPr>
                </pic:pic>
              </a:graphicData>
            </a:graphic>
          </wp:inline>
        </w:drawing>
      </w:r>
    </w:p>
    <w:p w14:paraId="6BA604B5" w14:textId="4532C1B9" w:rsidR="00C846A5" w:rsidRPr="00C846A5" w:rsidRDefault="00C846A5" w:rsidP="003F1F9C">
      <w:pPr>
        <w:pStyle w:val="3"/>
      </w:pPr>
      <w:bookmarkStart w:id="195" w:name="_Toc529646978"/>
      <w:bookmarkStart w:id="196" w:name="_Toc530315832"/>
      <w:r w:rsidRPr="00C846A5">
        <w:t>13.</w:t>
      </w:r>
      <w:r w:rsidRPr="00C846A5">
        <w:rPr>
          <w:rFonts w:hint="eastAsia"/>
        </w:rPr>
        <w:t>3.2</w:t>
      </w:r>
      <w:r w:rsidRPr="00C846A5">
        <w:rPr>
          <w:rFonts w:hint="eastAsia"/>
        </w:rPr>
        <w:t>建立、合并分支流程</w:t>
      </w:r>
      <w:bookmarkEnd w:id="195"/>
      <w:bookmarkEnd w:id="196"/>
    </w:p>
    <w:p w14:paraId="5B0F7E60" w14:textId="4557423F" w:rsidR="00C846A5" w:rsidRDefault="00C846A5" w:rsidP="00C846A5">
      <w:pPr>
        <w:rPr>
          <w:rFonts w:ascii="等线" w:eastAsia="等线" w:hAnsi="等线" w:cs="Times New Roman"/>
        </w:rPr>
      </w:pPr>
      <w:r w:rsidRPr="00C846A5">
        <w:rPr>
          <w:rFonts w:ascii="等线" w:eastAsia="等线" w:hAnsi="等线" w:cs="Times New Roman" w:hint="eastAsia"/>
        </w:rPr>
        <w:t>1.配置管理员</w:t>
      </w:r>
      <w:r w:rsidR="00C12983">
        <w:rPr>
          <w:rFonts w:ascii="等线" w:eastAsia="等线" w:hAnsi="等线" w:cs="Times New Roman" w:hint="eastAsia"/>
        </w:rPr>
        <w:t>打开g</w:t>
      </w:r>
      <w:r w:rsidR="00C12983">
        <w:rPr>
          <w:rFonts w:ascii="等线" w:eastAsia="等线" w:hAnsi="等线" w:cs="Times New Roman"/>
        </w:rPr>
        <w:t>ithub desktop</w:t>
      </w:r>
      <w:r w:rsidR="00C12983">
        <w:rPr>
          <w:rFonts w:ascii="等线" w:eastAsia="等线" w:hAnsi="等线" w:cs="Times New Roman" w:hint="eastAsia"/>
        </w:rPr>
        <w:t>，将分支切换至master</w:t>
      </w:r>
    </w:p>
    <w:p w14:paraId="3F954D7E" w14:textId="27C1C71F" w:rsidR="00C12983" w:rsidRDefault="00C12983" w:rsidP="00C846A5">
      <w:pPr>
        <w:rPr>
          <w:rFonts w:ascii="等线" w:eastAsia="等线" w:hAnsi="等线" w:cs="Times New Roman"/>
        </w:rPr>
      </w:pPr>
      <w:r>
        <w:rPr>
          <w:noProof/>
        </w:rPr>
        <w:lastRenderedPageBreak/>
        <w:drawing>
          <wp:inline distT="0" distB="0" distL="0" distR="0" wp14:anchorId="5000B6D8" wp14:editId="63821086">
            <wp:extent cx="3790501" cy="30813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90" t="5283" r="21316" b="20460"/>
                    <a:stretch/>
                  </pic:blipFill>
                  <pic:spPr bwMode="auto">
                    <a:xfrm>
                      <a:off x="0" y="0"/>
                      <a:ext cx="3802071" cy="3090742"/>
                    </a:xfrm>
                    <a:prstGeom prst="rect">
                      <a:avLst/>
                    </a:prstGeom>
                    <a:ln>
                      <a:noFill/>
                    </a:ln>
                    <a:extLst>
                      <a:ext uri="{53640926-AAD7-44D8-BBD7-CCE9431645EC}">
                        <a14:shadowObscured xmlns:a14="http://schemas.microsoft.com/office/drawing/2010/main"/>
                      </a:ext>
                    </a:extLst>
                  </pic:spPr>
                </pic:pic>
              </a:graphicData>
            </a:graphic>
          </wp:inline>
        </w:drawing>
      </w:r>
    </w:p>
    <w:p w14:paraId="7C7014FE" w14:textId="10F7291D" w:rsidR="00C846A5" w:rsidRDefault="00C846A5" w:rsidP="00C846A5">
      <w:pPr>
        <w:rPr>
          <w:rFonts w:ascii="等线" w:eastAsia="等线" w:hAnsi="等线" w:cs="Times New Roman"/>
        </w:rPr>
      </w:pPr>
      <w:r w:rsidRPr="00C846A5">
        <w:rPr>
          <w:rFonts w:ascii="等线" w:eastAsia="等线" w:hAnsi="等线" w:cs="Times New Roman" w:hint="eastAsia"/>
        </w:rPr>
        <w:t>2.配置管理员在m</w:t>
      </w:r>
      <w:r w:rsidRPr="00C846A5">
        <w:rPr>
          <w:rFonts w:ascii="等线" w:eastAsia="等线" w:hAnsi="等线" w:cs="Times New Roman"/>
        </w:rPr>
        <w:t>aster</w:t>
      </w:r>
      <w:r w:rsidRPr="00C846A5">
        <w:rPr>
          <w:rFonts w:ascii="等线" w:eastAsia="等线" w:hAnsi="等线" w:cs="Times New Roman" w:hint="eastAsia"/>
        </w:rPr>
        <w:t>分支下</w:t>
      </w:r>
      <w:r w:rsidR="00C12983">
        <w:rPr>
          <w:rFonts w:ascii="等线" w:eastAsia="等线" w:hAnsi="等线" w:cs="Times New Roman" w:hint="eastAsia"/>
        </w:rPr>
        <w:t>将上</w:t>
      </w:r>
      <w:r w:rsidRPr="00C846A5">
        <w:rPr>
          <w:rFonts w:ascii="等线" w:eastAsia="等线" w:hAnsi="等线" w:cs="Times New Roman" w:hint="eastAsia"/>
        </w:rPr>
        <w:t>周分支</w:t>
      </w:r>
      <w:r w:rsidR="00C12983">
        <w:rPr>
          <w:rFonts w:ascii="等线" w:eastAsia="等线" w:hAnsi="等线" w:cs="Times New Roman" w:hint="eastAsia"/>
        </w:rPr>
        <w:t>合并到m</w:t>
      </w:r>
      <w:r w:rsidR="00C12983">
        <w:rPr>
          <w:rFonts w:ascii="等线" w:eastAsia="等线" w:hAnsi="等线" w:cs="Times New Roman"/>
        </w:rPr>
        <w:t>aster</w:t>
      </w:r>
      <w:r w:rsidR="00C12983">
        <w:rPr>
          <w:rFonts w:ascii="等线" w:eastAsia="等线" w:hAnsi="等线" w:cs="Times New Roman" w:hint="eastAsia"/>
        </w:rPr>
        <w:t>分支</w:t>
      </w:r>
    </w:p>
    <w:p w14:paraId="74F0FFB2" w14:textId="4959F9B1" w:rsidR="00C12983" w:rsidRDefault="00C12983" w:rsidP="00C846A5">
      <w:pPr>
        <w:rPr>
          <w:rFonts w:ascii="等线" w:eastAsia="等线" w:hAnsi="等线" w:cs="Times New Roman"/>
        </w:rPr>
      </w:pPr>
      <w:r>
        <w:rPr>
          <w:noProof/>
        </w:rPr>
        <w:drawing>
          <wp:inline distT="0" distB="0" distL="0" distR="0" wp14:anchorId="7B0DEEDD" wp14:editId="5D574B7B">
            <wp:extent cx="3811414" cy="21002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89" t="5689" r="28395" b="49826"/>
                    <a:stretch/>
                  </pic:blipFill>
                  <pic:spPr bwMode="auto">
                    <a:xfrm>
                      <a:off x="0" y="0"/>
                      <a:ext cx="3860016" cy="2127045"/>
                    </a:xfrm>
                    <a:prstGeom prst="rect">
                      <a:avLst/>
                    </a:prstGeom>
                    <a:ln>
                      <a:noFill/>
                    </a:ln>
                    <a:extLst>
                      <a:ext uri="{53640926-AAD7-44D8-BBD7-CCE9431645EC}">
                        <a14:shadowObscured xmlns:a14="http://schemas.microsoft.com/office/drawing/2010/main"/>
                      </a:ext>
                    </a:extLst>
                  </pic:spPr>
                </pic:pic>
              </a:graphicData>
            </a:graphic>
          </wp:inline>
        </w:drawing>
      </w:r>
    </w:p>
    <w:p w14:paraId="1BCCE8A0" w14:textId="5F1A2C32" w:rsidR="00C12983" w:rsidRDefault="00C12983" w:rsidP="00C846A5">
      <w:pPr>
        <w:rPr>
          <w:rFonts w:ascii="等线" w:eastAsia="等线" w:hAnsi="等线" w:cs="Times New Roman"/>
        </w:rPr>
      </w:pPr>
      <w:r>
        <w:rPr>
          <w:noProof/>
        </w:rPr>
        <w:drawing>
          <wp:inline distT="0" distB="0" distL="0" distR="0" wp14:anchorId="7E226078" wp14:editId="3A6528B1">
            <wp:extent cx="3831533" cy="259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79" t="5825" r="9343" b="20354"/>
                    <a:stretch/>
                  </pic:blipFill>
                  <pic:spPr bwMode="auto">
                    <a:xfrm>
                      <a:off x="0" y="0"/>
                      <a:ext cx="3862230" cy="2611556"/>
                    </a:xfrm>
                    <a:prstGeom prst="rect">
                      <a:avLst/>
                    </a:prstGeom>
                    <a:ln>
                      <a:noFill/>
                    </a:ln>
                    <a:extLst>
                      <a:ext uri="{53640926-AAD7-44D8-BBD7-CCE9431645EC}">
                        <a14:shadowObscured xmlns:a14="http://schemas.microsoft.com/office/drawing/2010/main"/>
                      </a:ext>
                    </a:extLst>
                  </pic:spPr>
                </pic:pic>
              </a:graphicData>
            </a:graphic>
          </wp:inline>
        </w:drawing>
      </w:r>
    </w:p>
    <w:p w14:paraId="0A1E59ED" w14:textId="5793FED0" w:rsidR="00C12983" w:rsidRDefault="00C12983" w:rsidP="00C846A5">
      <w:pPr>
        <w:rPr>
          <w:rFonts w:ascii="等线" w:eastAsia="等线" w:hAnsi="等线" w:cs="Times New Roman"/>
        </w:rPr>
      </w:pPr>
      <w:r>
        <w:rPr>
          <w:rFonts w:ascii="等线" w:eastAsia="等线" w:hAnsi="等线" w:cs="Times New Roman" w:hint="eastAsia"/>
        </w:rPr>
        <w:t>3.配置管理员在master分支下新建当前周分支，命名为创建日期，如2018-09-01</w:t>
      </w:r>
    </w:p>
    <w:p w14:paraId="63A35BCF" w14:textId="631931C2" w:rsidR="00C12983" w:rsidRDefault="00C12983" w:rsidP="00C846A5">
      <w:pPr>
        <w:rPr>
          <w:rFonts w:ascii="等线" w:eastAsia="等线" w:hAnsi="等线" w:cs="Times New Roman"/>
        </w:rPr>
      </w:pPr>
      <w:r>
        <w:rPr>
          <w:noProof/>
        </w:rPr>
        <w:lastRenderedPageBreak/>
        <w:drawing>
          <wp:inline distT="0" distB="0" distL="0" distR="0" wp14:anchorId="2A45216E" wp14:editId="3CD9D121">
            <wp:extent cx="4311416" cy="28813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69" t="5689" r="8259" b="20354"/>
                    <a:stretch/>
                  </pic:blipFill>
                  <pic:spPr bwMode="auto">
                    <a:xfrm>
                      <a:off x="0" y="0"/>
                      <a:ext cx="4329181" cy="2893185"/>
                    </a:xfrm>
                    <a:prstGeom prst="rect">
                      <a:avLst/>
                    </a:prstGeom>
                    <a:ln>
                      <a:noFill/>
                    </a:ln>
                    <a:extLst>
                      <a:ext uri="{53640926-AAD7-44D8-BBD7-CCE9431645EC}">
                        <a14:shadowObscured xmlns:a14="http://schemas.microsoft.com/office/drawing/2010/main"/>
                      </a:ext>
                    </a:extLst>
                  </pic:spPr>
                </pic:pic>
              </a:graphicData>
            </a:graphic>
          </wp:inline>
        </w:drawing>
      </w:r>
    </w:p>
    <w:p w14:paraId="5896D0EB" w14:textId="15DAB135" w:rsidR="00C12983" w:rsidRDefault="00C12983" w:rsidP="00C846A5">
      <w:pPr>
        <w:rPr>
          <w:rFonts w:ascii="等线" w:eastAsia="等线" w:hAnsi="等线" w:cs="Times New Roman"/>
        </w:rPr>
      </w:pPr>
      <w:r>
        <w:rPr>
          <w:noProof/>
        </w:rPr>
        <w:drawing>
          <wp:inline distT="0" distB="0" distL="0" distR="0" wp14:anchorId="456DDB69" wp14:editId="3125946F">
            <wp:extent cx="4328518" cy="29194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71" t="5418" r="8530" b="20218"/>
                    <a:stretch/>
                  </pic:blipFill>
                  <pic:spPr bwMode="auto">
                    <a:xfrm>
                      <a:off x="0" y="0"/>
                      <a:ext cx="4343437" cy="2929474"/>
                    </a:xfrm>
                    <a:prstGeom prst="rect">
                      <a:avLst/>
                    </a:prstGeom>
                    <a:ln>
                      <a:noFill/>
                    </a:ln>
                    <a:extLst>
                      <a:ext uri="{53640926-AAD7-44D8-BBD7-CCE9431645EC}">
                        <a14:shadowObscured xmlns:a14="http://schemas.microsoft.com/office/drawing/2010/main"/>
                      </a:ext>
                    </a:extLst>
                  </pic:spPr>
                </pic:pic>
              </a:graphicData>
            </a:graphic>
          </wp:inline>
        </w:drawing>
      </w:r>
    </w:p>
    <w:p w14:paraId="01CD006B" w14:textId="0ABE19E3" w:rsidR="00C12983" w:rsidRDefault="00C12983" w:rsidP="00C846A5">
      <w:pPr>
        <w:rPr>
          <w:rFonts w:ascii="等线" w:eastAsia="等线" w:hAnsi="等线" w:cs="Times New Roman"/>
        </w:rPr>
      </w:pPr>
      <w:r>
        <w:rPr>
          <w:rFonts w:ascii="等线" w:eastAsia="等线" w:hAnsi="等线" w:cs="Times New Roman" w:hint="eastAsia"/>
        </w:rPr>
        <w:t>4.配置管理员将当前分支切换至新建的本周分支，点击f</w:t>
      </w:r>
      <w:r>
        <w:rPr>
          <w:rFonts w:ascii="等线" w:eastAsia="等线" w:hAnsi="等线" w:cs="Times New Roman"/>
        </w:rPr>
        <w:t>etch origin</w:t>
      </w:r>
      <w:r>
        <w:rPr>
          <w:rFonts w:ascii="等线" w:eastAsia="等线" w:hAnsi="等线" w:cs="Times New Roman" w:hint="eastAsia"/>
        </w:rPr>
        <w:t>，将分支p</w:t>
      </w:r>
      <w:r>
        <w:rPr>
          <w:rFonts w:ascii="等线" w:eastAsia="等线" w:hAnsi="等线" w:cs="Times New Roman"/>
        </w:rPr>
        <w:t>ush</w:t>
      </w:r>
      <w:r>
        <w:rPr>
          <w:rFonts w:ascii="等线" w:eastAsia="等线" w:hAnsi="等线" w:cs="Times New Roman" w:hint="eastAsia"/>
        </w:rPr>
        <w:t>到g</w:t>
      </w:r>
      <w:r>
        <w:rPr>
          <w:rFonts w:ascii="等线" w:eastAsia="等线" w:hAnsi="等线" w:cs="Times New Roman"/>
        </w:rPr>
        <w:t>it</w:t>
      </w:r>
      <w:r>
        <w:rPr>
          <w:rFonts w:ascii="等线" w:eastAsia="等线" w:hAnsi="等线" w:cs="Times New Roman" w:hint="eastAsia"/>
        </w:rPr>
        <w:t>上，并在</w:t>
      </w:r>
      <w:proofErr w:type="gramStart"/>
      <w:r>
        <w:rPr>
          <w:rFonts w:ascii="等线" w:eastAsia="等线" w:hAnsi="等线" w:cs="Times New Roman" w:hint="eastAsia"/>
        </w:rPr>
        <w:t>微信群通知</w:t>
      </w:r>
      <w:proofErr w:type="gramEnd"/>
      <w:r>
        <w:rPr>
          <w:rFonts w:ascii="等线" w:eastAsia="等线" w:hAnsi="等线" w:cs="Times New Roman" w:hint="eastAsia"/>
        </w:rPr>
        <w:t>所有成员切换新分支工作。</w:t>
      </w:r>
    </w:p>
    <w:p w14:paraId="72E25898" w14:textId="39F3BEA2" w:rsidR="00C846A5" w:rsidRPr="00C846A5" w:rsidRDefault="00C846A5" w:rsidP="003F1F9C">
      <w:pPr>
        <w:pStyle w:val="3"/>
      </w:pPr>
      <w:bookmarkStart w:id="197" w:name="_Toc529646979"/>
      <w:bookmarkStart w:id="198" w:name="_Toc530315833"/>
      <w:r w:rsidRPr="00C846A5">
        <w:t>13.</w:t>
      </w:r>
      <w:r w:rsidRPr="00C846A5">
        <w:rPr>
          <w:rFonts w:hint="eastAsia"/>
        </w:rPr>
        <w:t>3.3</w:t>
      </w:r>
      <w:r w:rsidRPr="00C846A5">
        <w:rPr>
          <w:rFonts w:hint="eastAsia"/>
        </w:rPr>
        <w:t>上传流程</w:t>
      </w:r>
      <w:bookmarkEnd w:id="197"/>
      <w:bookmarkEnd w:id="198"/>
    </w:p>
    <w:p w14:paraId="706DB707" w14:textId="244539F3" w:rsidR="00C846A5" w:rsidRDefault="00C846A5" w:rsidP="00C846A5">
      <w:pPr>
        <w:rPr>
          <w:rFonts w:ascii="等线" w:eastAsia="等线" w:hAnsi="等线" w:cs="Times New Roman"/>
        </w:rPr>
      </w:pPr>
      <w:r w:rsidRPr="00C846A5">
        <w:rPr>
          <w:rFonts w:ascii="等线" w:eastAsia="等线" w:hAnsi="等线" w:cs="Times New Roman" w:hint="eastAsia"/>
        </w:rPr>
        <w:t>1. 将分支切换至</w:t>
      </w:r>
      <w:r w:rsidR="00C12983">
        <w:rPr>
          <w:rFonts w:ascii="等线" w:eastAsia="等线" w:hAnsi="等线" w:cs="Times New Roman" w:hint="eastAsia"/>
        </w:rPr>
        <w:t>本</w:t>
      </w:r>
      <w:r w:rsidRPr="00C846A5">
        <w:rPr>
          <w:rFonts w:ascii="等线" w:eastAsia="等线" w:hAnsi="等线" w:cs="Times New Roman" w:hint="eastAsia"/>
        </w:rPr>
        <w:t>周</w:t>
      </w:r>
      <w:r w:rsidR="00C12983">
        <w:rPr>
          <w:rFonts w:ascii="等线" w:eastAsia="等线" w:hAnsi="等线" w:cs="Times New Roman" w:hint="eastAsia"/>
        </w:rPr>
        <w:t>分支</w:t>
      </w:r>
    </w:p>
    <w:p w14:paraId="3BD9C8D4" w14:textId="1BCAF625" w:rsidR="00C12983" w:rsidRPr="00C846A5" w:rsidRDefault="00C12983" w:rsidP="00C846A5">
      <w:pPr>
        <w:rPr>
          <w:rFonts w:ascii="等线" w:eastAsia="等线" w:hAnsi="等线" w:cs="Times New Roman"/>
        </w:rPr>
      </w:pPr>
      <w:r>
        <w:rPr>
          <w:noProof/>
        </w:rPr>
        <w:lastRenderedPageBreak/>
        <w:drawing>
          <wp:inline distT="0" distB="0" distL="0" distR="0" wp14:anchorId="5451A921" wp14:editId="2097ECF4">
            <wp:extent cx="4057838" cy="24717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71" t="5554" r="8530" b="20218"/>
                    <a:stretch/>
                  </pic:blipFill>
                  <pic:spPr bwMode="auto">
                    <a:xfrm>
                      <a:off x="0" y="0"/>
                      <a:ext cx="4086519" cy="2489208"/>
                    </a:xfrm>
                    <a:prstGeom prst="rect">
                      <a:avLst/>
                    </a:prstGeom>
                    <a:ln>
                      <a:noFill/>
                    </a:ln>
                    <a:extLst>
                      <a:ext uri="{53640926-AAD7-44D8-BBD7-CCE9431645EC}">
                        <a14:shadowObscured xmlns:a14="http://schemas.microsoft.com/office/drawing/2010/main"/>
                      </a:ext>
                    </a:extLst>
                  </pic:spPr>
                </pic:pic>
              </a:graphicData>
            </a:graphic>
          </wp:inline>
        </w:drawing>
      </w:r>
    </w:p>
    <w:p w14:paraId="3C137277" w14:textId="27C88B02" w:rsidR="00C846A5" w:rsidRDefault="00C846A5" w:rsidP="00C846A5">
      <w:pPr>
        <w:rPr>
          <w:rFonts w:ascii="等线" w:eastAsia="等线" w:hAnsi="等线" w:cs="Times New Roman"/>
        </w:rPr>
      </w:pPr>
      <w:r w:rsidRPr="00C846A5">
        <w:rPr>
          <w:rFonts w:ascii="等线" w:eastAsia="等线" w:hAnsi="等线" w:cs="Times New Roman" w:hint="eastAsia"/>
        </w:rPr>
        <w:t>2.</w:t>
      </w:r>
      <w:r w:rsidRPr="00C846A5">
        <w:rPr>
          <w:rFonts w:ascii="等线" w:eastAsia="等线" w:hAnsi="等线" w:cs="Times New Roman"/>
        </w:rPr>
        <w:t xml:space="preserve"> </w:t>
      </w:r>
      <w:r w:rsidRPr="00C846A5">
        <w:rPr>
          <w:rFonts w:ascii="等线" w:eastAsia="等线" w:hAnsi="等线" w:cs="Times New Roman" w:hint="eastAsia"/>
        </w:rPr>
        <w:t>然后fetch，获取远程仓库最新版本</w:t>
      </w:r>
    </w:p>
    <w:p w14:paraId="53899049" w14:textId="4DA3C74D" w:rsidR="002B6F1B" w:rsidRPr="002B6F1B" w:rsidRDefault="002B6F1B" w:rsidP="00C846A5">
      <w:pPr>
        <w:rPr>
          <w:rFonts w:ascii="等线" w:eastAsia="等线" w:hAnsi="等线" w:cs="Times New Roman"/>
        </w:rPr>
      </w:pPr>
      <w:r>
        <w:rPr>
          <w:noProof/>
        </w:rPr>
        <w:drawing>
          <wp:inline distT="0" distB="0" distL="0" distR="0" wp14:anchorId="1F21C405" wp14:editId="20560177">
            <wp:extent cx="4117074" cy="244316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499" t="4606" r="5730" b="21031"/>
                    <a:stretch/>
                  </pic:blipFill>
                  <pic:spPr bwMode="auto">
                    <a:xfrm>
                      <a:off x="0" y="0"/>
                      <a:ext cx="4142149" cy="2458042"/>
                    </a:xfrm>
                    <a:prstGeom prst="rect">
                      <a:avLst/>
                    </a:prstGeom>
                    <a:ln>
                      <a:noFill/>
                    </a:ln>
                    <a:extLst>
                      <a:ext uri="{53640926-AAD7-44D8-BBD7-CCE9431645EC}">
                        <a14:shadowObscured xmlns:a14="http://schemas.microsoft.com/office/drawing/2010/main"/>
                      </a:ext>
                    </a:extLst>
                  </pic:spPr>
                </pic:pic>
              </a:graphicData>
            </a:graphic>
          </wp:inline>
        </w:drawing>
      </w:r>
    </w:p>
    <w:p w14:paraId="511B20DC" w14:textId="449D235E" w:rsidR="00C846A5" w:rsidRDefault="00C846A5" w:rsidP="00C846A5">
      <w:pPr>
        <w:rPr>
          <w:rFonts w:ascii="等线" w:eastAsia="等线" w:hAnsi="等线" w:cs="Times New Roman"/>
        </w:rPr>
      </w:pPr>
      <w:r w:rsidRPr="00C846A5">
        <w:rPr>
          <w:rFonts w:ascii="等线" w:eastAsia="等线" w:hAnsi="等线" w:cs="Times New Roman" w:hint="eastAsia"/>
        </w:rPr>
        <w:t>3.</w:t>
      </w:r>
      <w:r w:rsidRPr="00C846A5">
        <w:rPr>
          <w:rFonts w:ascii="等线" w:eastAsia="等线" w:hAnsi="等线" w:cs="Times New Roman"/>
        </w:rPr>
        <w:t xml:space="preserve"> </w:t>
      </w:r>
      <w:r w:rsidRPr="00C846A5">
        <w:rPr>
          <w:rFonts w:ascii="等线" w:eastAsia="等线" w:hAnsi="等线" w:cs="Times New Roman" w:hint="eastAsia"/>
        </w:rPr>
        <w:t>然后将修改的文件p</w:t>
      </w:r>
      <w:r w:rsidRPr="00C846A5">
        <w:rPr>
          <w:rFonts w:ascii="等线" w:eastAsia="等线" w:hAnsi="等线" w:cs="Times New Roman"/>
        </w:rPr>
        <w:t>ush</w:t>
      </w:r>
      <w:r w:rsidRPr="00C846A5">
        <w:rPr>
          <w:rFonts w:ascii="等线" w:eastAsia="等线" w:hAnsi="等线" w:cs="Times New Roman" w:hint="eastAsia"/>
        </w:rPr>
        <w:t>到远程仓库（对于</w:t>
      </w:r>
      <w:r w:rsidRPr="00C846A5">
        <w:rPr>
          <w:rFonts w:ascii="等线" w:eastAsia="等线" w:hAnsi="等线" w:cs="Times New Roman"/>
        </w:rPr>
        <w:t>push时，备注应该详细，比如对哪些文件的哪些部分做了何种修改，而不要笼统的</w:t>
      </w:r>
      <w:proofErr w:type="gramStart"/>
      <w:r w:rsidRPr="00C846A5">
        <w:rPr>
          <w:rFonts w:ascii="等线" w:eastAsia="等线" w:hAnsi="等线" w:cs="Times New Roman"/>
        </w:rPr>
        <w:t>说修改</w:t>
      </w:r>
      <w:proofErr w:type="gramEnd"/>
      <w:r w:rsidRPr="00C846A5">
        <w:rPr>
          <w:rFonts w:ascii="等线" w:eastAsia="等线" w:hAnsi="等线" w:cs="Times New Roman"/>
        </w:rPr>
        <w:t>了某个文件</w:t>
      </w:r>
      <w:r w:rsidRPr="00C846A5">
        <w:rPr>
          <w:rFonts w:ascii="等线" w:eastAsia="等线" w:hAnsi="等线" w:cs="Times New Roman" w:hint="eastAsia"/>
        </w:rPr>
        <w:t>）</w:t>
      </w:r>
    </w:p>
    <w:p w14:paraId="5B62935B" w14:textId="2E43556A" w:rsidR="00476133" w:rsidRPr="00C846A5" w:rsidRDefault="00476133" w:rsidP="00C846A5">
      <w:pPr>
        <w:rPr>
          <w:rFonts w:ascii="等线" w:eastAsia="等线" w:hAnsi="等线" w:cs="Times New Roman"/>
        </w:rPr>
      </w:pPr>
      <w:r>
        <w:rPr>
          <w:noProof/>
        </w:rPr>
        <w:drawing>
          <wp:inline distT="0" distB="0" distL="0" distR="0" wp14:anchorId="683091CF" wp14:editId="42B6C0CC">
            <wp:extent cx="4067761" cy="250031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860" t="4470" r="13226" b="20897"/>
                    <a:stretch/>
                  </pic:blipFill>
                  <pic:spPr bwMode="auto">
                    <a:xfrm>
                      <a:off x="0" y="0"/>
                      <a:ext cx="4084150" cy="2510387"/>
                    </a:xfrm>
                    <a:prstGeom prst="rect">
                      <a:avLst/>
                    </a:prstGeom>
                    <a:ln>
                      <a:noFill/>
                    </a:ln>
                    <a:extLst>
                      <a:ext uri="{53640926-AAD7-44D8-BBD7-CCE9431645EC}">
                        <a14:shadowObscured xmlns:a14="http://schemas.microsoft.com/office/drawing/2010/main"/>
                      </a:ext>
                    </a:extLst>
                  </pic:spPr>
                </pic:pic>
              </a:graphicData>
            </a:graphic>
          </wp:inline>
        </w:drawing>
      </w:r>
    </w:p>
    <w:p w14:paraId="18C88BC4" w14:textId="603EC0C1" w:rsidR="00C846A5" w:rsidRPr="00C846A5" w:rsidRDefault="00C846A5" w:rsidP="003F1F9C">
      <w:pPr>
        <w:pStyle w:val="3"/>
      </w:pPr>
      <w:bookmarkStart w:id="199" w:name="_Toc529646980"/>
      <w:bookmarkStart w:id="200" w:name="_Toc530315834"/>
      <w:r w:rsidRPr="00C846A5">
        <w:lastRenderedPageBreak/>
        <w:t>13.</w:t>
      </w:r>
      <w:r w:rsidRPr="00C846A5">
        <w:rPr>
          <w:rFonts w:hint="eastAsia"/>
        </w:rPr>
        <w:t>3.4</w:t>
      </w:r>
      <w:r w:rsidRPr="00C846A5">
        <w:rPr>
          <w:rFonts w:hint="eastAsia"/>
        </w:rPr>
        <w:t>操作权限</w:t>
      </w:r>
      <w:bookmarkEnd w:id="199"/>
      <w:bookmarkEnd w:id="200"/>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受控文档</w:t>
            </w:r>
          </w:p>
        </w:tc>
        <w:tc>
          <w:tcPr>
            <w:tcW w:w="4148" w:type="dxa"/>
          </w:tcPr>
          <w:p w14:paraId="7AA20AEF" w14:textId="7C71C2A8" w:rsidR="00C846A5" w:rsidRPr="00C846A5" w:rsidRDefault="00C846A5" w:rsidP="00C846A5">
            <w:pPr>
              <w:rPr>
                <w:rFonts w:ascii="等线" w:eastAsia="等线" w:hAnsi="等线" w:cs="Times New Roman"/>
              </w:rPr>
            </w:pPr>
            <w:r w:rsidRPr="00C846A5">
              <w:rPr>
                <w:rFonts w:ascii="等线" w:eastAsia="等线" w:hAnsi="等线" w:cs="Times New Roman" w:hint="eastAsia"/>
              </w:rPr>
              <w:t>组长</w:t>
            </w:r>
            <w:r w:rsidR="00145520">
              <w:rPr>
                <w:rFonts w:ascii="等线" w:eastAsia="等线" w:hAnsi="等线" w:cs="Times New Roman" w:hint="eastAsia"/>
              </w:rPr>
              <w:t>、配置管理员</w:t>
            </w:r>
          </w:p>
        </w:tc>
      </w:tr>
      <w:tr w:rsidR="00C846A5" w:rsidRPr="00C846A5" w14:paraId="3DC57EA8" w14:textId="77777777" w:rsidTr="00BC4203">
        <w:tc>
          <w:tcPr>
            <w:tcW w:w="4148" w:type="dxa"/>
          </w:tcPr>
          <w:p w14:paraId="1B886400"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个人工作文件夹</w:t>
            </w:r>
          </w:p>
        </w:tc>
        <w:tc>
          <w:tcPr>
            <w:tcW w:w="4148" w:type="dxa"/>
          </w:tcPr>
          <w:p w14:paraId="5A710B25"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成员可操作自己对应的文件夹</w:t>
            </w:r>
          </w:p>
        </w:tc>
      </w:tr>
      <w:tr w:rsidR="00C846A5" w:rsidRPr="00C846A5" w14:paraId="51A6B861" w14:textId="77777777" w:rsidTr="00BC4203">
        <w:tc>
          <w:tcPr>
            <w:tcW w:w="4148" w:type="dxa"/>
          </w:tcPr>
          <w:p w14:paraId="5C98C24E"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共用文件夹</w:t>
            </w:r>
          </w:p>
        </w:tc>
        <w:tc>
          <w:tcPr>
            <w:tcW w:w="4148" w:type="dxa"/>
          </w:tcPr>
          <w:p w14:paraId="6B630AEB"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全体成员</w:t>
            </w:r>
          </w:p>
        </w:tc>
      </w:tr>
    </w:tbl>
    <w:p w14:paraId="348FCB1F" w14:textId="77777777" w:rsidR="00C846A5" w:rsidRPr="00C846A5" w:rsidRDefault="00C846A5" w:rsidP="002210A6"/>
    <w:sectPr w:rsidR="00C846A5" w:rsidRPr="00C846A5" w:rsidSect="00574C23">
      <w:headerReference w:type="default" r:id="rId35"/>
      <w:footerReference w:type="default" r:id="rId36"/>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沈启航" w:date="2018-10-20T22:20:00Z" w:initials="沈启航">
    <w:p w14:paraId="604AFBFB" w14:textId="77777777" w:rsidR="000821D5" w:rsidRDefault="000821D5">
      <w:pPr>
        <w:pStyle w:val="a4"/>
      </w:pPr>
      <w:r>
        <w:rPr>
          <w:rFonts w:hint="eastAsia"/>
        </w:rPr>
        <w:t>详见</w:t>
      </w:r>
      <w:r>
        <w:t>PRD2018-G03-</w:t>
      </w:r>
      <w:proofErr w:type="gramStart"/>
      <w:r>
        <w:rPr>
          <w:rFonts w:hint="eastAsia"/>
        </w:rPr>
        <w:t>甘特图</w:t>
      </w:r>
      <w:proofErr w:type="gramEnd"/>
      <w:r>
        <w:rPr>
          <w:rFonts w:hint="eastAsia"/>
        </w:rPr>
        <w:t>.mpp</w:t>
      </w:r>
    </w:p>
    <w:p w14:paraId="37B1B89B" w14:textId="77777777" w:rsidR="000821D5" w:rsidRDefault="000821D5">
      <w:pPr>
        <w:pStyle w:val="a4"/>
      </w:pPr>
      <w:r>
        <w:rPr>
          <w:rFonts w:hint="eastAsia"/>
        </w:rPr>
        <w:t>需要补充</w:t>
      </w:r>
    </w:p>
  </w:comment>
  <w:comment w:id="87" w:author="叶 柏成" w:date="2018-11-12T22:29:00Z" w:initials="叶">
    <w:p w14:paraId="642D017A" w14:textId="77777777" w:rsidR="000821D5" w:rsidRDefault="000821D5"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w:t>
      </w:r>
      <w:proofErr w:type="gramStart"/>
      <w:r w:rsidRPr="008254D7">
        <w:t>仅开展</w:t>
      </w:r>
      <w:proofErr w:type="gramEnd"/>
      <w:r w:rsidRPr="008254D7">
        <w:t>一次或仅在项目的</w:t>
      </w:r>
      <w:proofErr w:type="gramStart"/>
      <w:r w:rsidRPr="008254D7">
        <w:t>预定义点开展</w:t>
      </w:r>
      <w:proofErr w:type="gramEnd"/>
      <w:r w:rsidRPr="008254D7">
        <w:t>。</w:t>
      </w:r>
    </w:p>
    <w:p w14:paraId="5CC444BA" w14:textId="708D7F2A" w:rsidR="000821D5" w:rsidRPr="00410D10" w:rsidRDefault="000821D5">
      <w:pPr>
        <w:pStyle w:val="a4"/>
      </w:pPr>
    </w:p>
  </w:comment>
  <w:comment w:id="92" w:author="叶 柏成" w:date="2018-11-12T22:30:00Z" w:initials="叶">
    <w:p w14:paraId="3806D2B2" w14:textId="77777777" w:rsidR="000821D5" w:rsidRDefault="000821D5" w:rsidP="00410D10">
      <w:pPr>
        <w:ind w:firstLineChars="200" w:firstLine="420"/>
      </w:pPr>
      <w:r>
        <w:rPr>
          <w:rStyle w:val="af2"/>
        </w:rPr>
        <w:annotationRef/>
      </w:r>
      <w:r w:rsidRPr="008254D7">
        <w:rPr>
          <w:rFonts w:hint="eastAsia"/>
        </w:rPr>
        <w:t>管理质量是把组织的质量政策用于项目，并将质量管理计划转化为可执行的质量活动的过程。</w:t>
      </w:r>
      <w:r w:rsidRPr="008254D7">
        <w:t xml:space="preserve"> </w:t>
      </w:r>
      <w:r w:rsidRPr="008254D7">
        <w:t>本过程的主要作用是，提高实现质量目标的可能性，以及识别无效过程和导致质量低劣的原因。</w:t>
      </w:r>
      <w:r w:rsidRPr="008254D7">
        <w:t xml:space="preserve"> </w:t>
      </w:r>
      <w:r w:rsidRPr="008254D7">
        <w:t>管理质量使用控制质量过程的数据和结果向相关</w:t>
      </w:r>
      <w:proofErr w:type="gramStart"/>
      <w:r w:rsidRPr="008254D7">
        <w:t>方展示</w:t>
      </w:r>
      <w:proofErr w:type="gramEnd"/>
      <w:r w:rsidRPr="008254D7">
        <w:t>项目的总体质量状态。本过程需要在整个</w:t>
      </w:r>
      <w:r w:rsidRPr="008254D7">
        <w:t xml:space="preserve"> </w:t>
      </w:r>
      <w:r w:rsidRPr="008254D7">
        <w:t>项目期间开展。</w:t>
      </w:r>
      <w:r w:rsidRPr="008254D7">
        <w:t xml:space="preserve"> </w:t>
      </w:r>
    </w:p>
    <w:p w14:paraId="78CDCF14" w14:textId="77777777" w:rsidR="000821D5" w:rsidRDefault="000821D5" w:rsidP="00410D10">
      <w:pPr>
        <w:ind w:firstLineChars="200" w:firstLine="420"/>
      </w:pPr>
      <w:r w:rsidRPr="00CD0FA5">
        <w:rPr>
          <w:rFonts w:hint="eastAsia"/>
        </w:rPr>
        <w:t>管理质量有时被称为“质量保证”，但“管理质量”的定义比“质量保证”更广，因其可用于非</w:t>
      </w:r>
      <w:r w:rsidRPr="00CD0FA5">
        <w:t xml:space="preserve"> </w:t>
      </w:r>
      <w:r w:rsidRPr="00CD0FA5">
        <w:t>项目工作。在项目管理中，质量保证着眼于项目使用的过程，旨在高效地执行项目过程，包括遵守</w:t>
      </w:r>
      <w:r w:rsidRPr="00CD0FA5">
        <w:t xml:space="preserve"> </w:t>
      </w:r>
      <w:r w:rsidRPr="00CD0FA5">
        <w:t>和满足标准，向相关方保证最终产品可以满足他们的需求、期望和要求。管理质量包括所有质量保</w:t>
      </w:r>
      <w:r w:rsidRPr="00CD0FA5">
        <w:t xml:space="preserve"> </w:t>
      </w:r>
      <w:r w:rsidRPr="00CD0FA5">
        <w:t>证活动，还与产品设计和过程改进有关。管理质量的工作属于质量成本框架中的一致性工作。</w:t>
      </w:r>
    </w:p>
    <w:p w14:paraId="0C57BF13" w14:textId="1D49EC9C" w:rsidR="000821D5" w:rsidRPr="00410D10" w:rsidRDefault="000821D5">
      <w:pPr>
        <w:pStyle w:val="a4"/>
      </w:pPr>
    </w:p>
  </w:comment>
  <w:comment w:id="97" w:author="叶 柏成" w:date="2018-11-12T22:31:00Z" w:initials="叶">
    <w:p w14:paraId="7C69DDA1" w14:textId="7B8524B2" w:rsidR="000821D5" w:rsidRDefault="000821D5" w:rsidP="00410D10">
      <w:pPr>
        <w:pStyle w:val="af8"/>
        <w:outlineLvl w:val="1"/>
      </w:pPr>
      <w:r>
        <w:rPr>
          <w:rStyle w:val="af2"/>
        </w:rPr>
        <w:annotationRef/>
      </w:r>
    </w:p>
    <w:p w14:paraId="046853D1" w14:textId="77777777" w:rsidR="000821D5" w:rsidRDefault="000821D5" w:rsidP="00410D10">
      <w:r w:rsidRPr="00664C9E">
        <w:rPr>
          <w:rFonts w:hint="eastAsia"/>
        </w:rPr>
        <w:t>控制质量是为了评估绩效，确保项目输出完整、正确且满足客户期望，而监督和记录质量管理活</w:t>
      </w:r>
      <w:r w:rsidRPr="00664C9E">
        <w:t xml:space="preserve"> </w:t>
      </w:r>
      <w:proofErr w:type="gramStart"/>
      <w:r w:rsidRPr="00664C9E">
        <w:t>动执行</w:t>
      </w:r>
      <w:proofErr w:type="gramEnd"/>
      <w:r w:rsidRPr="00664C9E">
        <w:t>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0821D5" w:rsidRDefault="000821D5" w:rsidP="00410D10">
      <w:pPr>
        <w:ind w:firstLine="420"/>
      </w:pPr>
      <w:r w:rsidRPr="00664C9E">
        <w:rPr>
          <w:rFonts w:hint="eastAsia"/>
        </w:rPr>
        <w:t>控制质量过程的目的是在用户验收和最终交付之前测量产品或服务的完整性、合</w:t>
      </w:r>
      <w:proofErr w:type="gramStart"/>
      <w:r w:rsidRPr="00664C9E">
        <w:rPr>
          <w:rFonts w:hint="eastAsia"/>
        </w:rPr>
        <w:t>规</w:t>
      </w:r>
      <w:proofErr w:type="gramEnd"/>
      <w:r w:rsidRPr="00664C9E">
        <w:rPr>
          <w:rFonts w:hint="eastAsia"/>
        </w:rPr>
        <w:t>性和适用性。</w:t>
      </w:r>
    </w:p>
    <w:p w14:paraId="69984DA4" w14:textId="77777777" w:rsidR="000821D5" w:rsidRDefault="000821D5" w:rsidP="00410D10">
      <w:pPr>
        <w:ind w:firstLine="420"/>
      </w:pPr>
      <w:r w:rsidRPr="00664C9E">
        <w:t>本过程通过测量所有步骤、属性和变量，来核实与规划阶段所描述规范的一致性和合</w:t>
      </w:r>
      <w:proofErr w:type="gramStart"/>
      <w:r w:rsidRPr="00664C9E">
        <w:t>规</w:t>
      </w:r>
      <w:proofErr w:type="gramEnd"/>
      <w:r w:rsidRPr="00664C9E">
        <w:t>性。</w:t>
      </w:r>
      <w:r w:rsidRPr="00664C9E">
        <w:t xml:space="preserve"> </w:t>
      </w:r>
    </w:p>
    <w:p w14:paraId="12E782BE" w14:textId="77777777" w:rsidR="000821D5" w:rsidRDefault="000821D5"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0821D5" w:rsidRPr="00410D10" w:rsidRDefault="000821D5">
      <w:pPr>
        <w:pStyle w:val="a4"/>
      </w:pPr>
    </w:p>
  </w:comment>
  <w:comment w:id="148" w:author="叶 柏成" w:date="2018-11-13T22:41:00Z" w:initials="叶">
    <w:p w14:paraId="46EFDC0F" w14:textId="77777777" w:rsidR="000821D5" w:rsidRDefault="000821D5"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0821D5" w:rsidRDefault="000821D5"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0C57BF13"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0C57BF13" w16cid:durableId="1F947D9A"/>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38D332" w14:textId="77777777" w:rsidR="003941F2" w:rsidRDefault="003941F2" w:rsidP="00574C23">
      <w:r>
        <w:separator/>
      </w:r>
    </w:p>
  </w:endnote>
  <w:endnote w:type="continuationSeparator" w:id="0">
    <w:p w14:paraId="55A1A333" w14:textId="77777777" w:rsidR="003941F2" w:rsidRDefault="003941F2"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0821D5" w:rsidRDefault="000821D5">
    <w:pPr>
      <w:pStyle w:val="ab"/>
      <w:jc w:val="center"/>
    </w:pPr>
    <w:sdt>
      <w:sdtPr>
        <w:id w:val="125209428"/>
      </w:sdtPr>
      <w:sdtContent>
        <w:sdt>
          <w:sdtPr>
            <w:id w:val="1728636285"/>
          </w:sdtPr>
          <w:sdtContent>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44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44</w:t>
            </w:r>
            <w:r>
              <w:rPr>
                <w:b/>
                <w:bCs/>
                <w:sz w:val="24"/>
                <w:szCs w:val="24"/>
              </w:rPr>
              <w:fldChar w:fldCharType="end"/>
            </w:r>
          </w:sdtContent>
        </w:sdt>
      </w:sdtContent>
    </w:sdt>
  </w:p>
  <w:p w14:paraId="5BA0111B" w14:textId="77777777" w:rsidR="000821D5" w:rsidRDefault="000821D5">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9A0A9" w14:textId="77777777" w:rsidR="003941F2" w:rsidRDefault="003941F2" w:rsidP="00574C23">
      <w:r>
        <w:separator/>
      </w:r>
    </w:p>
  </w:footnote>
  <w:footnote w:type="continuationSeparator" w:id="0">
    <w:p w14:paraId="4FD523A0" w14:textId="77777777" w:rsidR="003941F2" w:rsidRDefault="003941F2"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7777777" w:rsidR="000821D5" w:rsidRDefault="000821D5">
    <w:pPr>
      <w:pStyle w:val="ad"/>
    </w:pPr>
    <w:r>
      <w:t>PRD2018-G03-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9"/>
  </w:num>
  <w:num w:numId="3">
    <w:abstractNumId w:val="3"/>
  </w:num>
  <w:num w:numId="4">
    <w:abstractNumId w:val="0"/>
  </w:num>
  <w:num w:numId="5">
    <w:abstractNumId w:val="2"/>
  </w:num>
  <w:num w:numId="6">
    <w:abstractNumId w:val="11"/>
  </w:num>
  <w:num w:numId="7">
    <w:abstractNumId w:val="8"/>
  </w:num>
  <w:num w:numId="8">
    <w:abstractNumId w:val="4"/>
  </w:num>
  <w:num w:numId="9">
    <w:abstractNumId w:val="10"/>
  </w:num>
  <w:num w:numId="10">
    <w:abstractNumId w:val="6"/>
  </w:num>
  <w:num w:numId="11">
    <w:abstractNumId w:val="7"/>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叶 柏成">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989"/>
    <w:rsid w:val="0000795C"/>
    <w:rsid w:val="00010584"/>
    <w:rsid w:val="00011C31"/>
    <w:rsid w:val="00025031"/>
    <w:rsid w:val="000403B9"/>
    <w:rsid w:val="00041139"/>
    <w:rsid w:val="000432C9"/>
    <w:rsid w:val="00060255"/>
    <w:rsid w:val="0006690B"/>
    <w:rsid w:val="0007762C"/>
    <w:rsid w:val="00080DE4"/>
    <w:rsid w:val="000821D5"/>
    <w:rsid w:val="000A43F9"/>
    <w:rsid w:val="000B15E7"/>
    <w:rsid w:val="000B4564"/>
    <w:rsid w:val="000C052F"/>
    <w:rsid w:val="000D0278"/>
    <w:rsid w:val="000F46BF"/>
    <w:rsid w:val="00130E8A"/>
    <w:rsid w:val="00142942"/>
    <w:rsid w:val="00145520"/>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10251"/>
    <w:rsid w:val="00211256"/>
    <w:rsid w:val="002203D3"/>
    <w:rsid w:val="002210A6"/>
    <w:rsid w:val="00262F07"/>
    <w:rsid w:val="0026441A"/>
    <w:rsid w:val="00267EB2"/>
    <w:rsid w:val="00283755"/>
    <w:rsid w:val="002B1B1C"/>
    <w:rsid w:val="002B5042"/>
    <w:rsid w:val="002B6F1B"/>
    <w:rsid w:val="002C1922"/>
    <w:rsid w:val="002D60A8"/>
    <w:rsid w:val="002D6BF7"/>
    <w:rsid w:val="00302D82"/>
    <w:rsid w:val="00317AF9"/>
    <w:rsid w:val="00337512"/>
    <w:rsid w:val="00343EF3"/>
    <w:rsid w:val="003619F7"/>
    <w:rsid w:val="00364D55"/>
    <w:rsid w:val="00371C9A"/>
    <w:rsid w:val="003938FD"/>
    <w:rsid w:val="003941F2"/>
    <w:rsid w:val="003A3949"/>
    <w:rsid w:val="003B2899"/>
    <w:rsid w:val="003C16E4"/>
    <w:rsid w:val="003C4A5A"/>
    <w:rsid w:val="003F1F9C"/>
    <w:rsid w:val="00410D10"/>
    <w:rsid w:val="00445C07"/>
    <w:rsid w:val="00450797"/>
    <w:rsid w:val="00474335"/>
    <w:rsid w:val="00476133"/>
    <w:rsid w:val="0049670E"/>
    <w:rsid w:val="004A025C"/>
    <w:rsid w:val="005026BF"/>
    <w:rsid w:val="00503A86"/>
    <w:rsid w:val="0050710E"/>
    <w:rsid w:val="00521230"/>
    <w:rsid w:val="0052504E"/>
    <w:rsid w:val="0052662B"/>
    <w:rsid w:val="00531633"/>
    <w:rsid w:val="0054647E"/>
    <w:rsid w:val="00553EB0"/>
    <w:rsid w:val="0055660F"/>
    <w:rsid w:val="00574C23"/>
    <w:rsid w:val="0057601C"/>
    <w:rsid w:val="0058056E"/>
    <w:rsid w:val="005D0492"/>
    <w:rsid w:val="005D2E79"/>
    <w:rsid w:val="005E6D6A"/>
    <w:rsid w:val="006438A5"/>
    <w:rsid w:val="00647FCA"/>
    <w:rsid w:val="00683D16"/>
    <w:rsid w:val="006A4EE7"/>
    <w:rsid w:val="006B01FA"/>
    <w:rsid w:val="006B2303"/>
    <w:rsid w:val="006C1C7B"/>
    <w:rsid w:val="006E06B9"/>
    <w:rsid w:val="006E4BDB"/>
    <w:rsid w:val="006F3CE9"/>
    <w:rsid w:val="006F4B41"/>
    <w:rsid w:val="00744AD0"/>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80F47"/>
    <w:rsid w:val="00881E67"/>
    <w:rsid w:val="00896658"/>
    <w:rsid w:val="008A1E33"/>
    <w:rsid w:val="008E5682"/>
    <w:rsid w:val="008E7C49"/>
    <w:rsid w:val="008F06CB"/>
    <w:rsid w:val="008F6B60"/>
    <w:rsid w:val="009130EA"/>
    <w:rsid w:val="009146D5"/>
    <w:rsid w:val="00920911"/>
    <w:rsid w:val="00933BC9"/>
    <w:rsid w:val="00947F56"/>
    <w:rsid w:val="00970B47"/>
    <w:rsid w:val="0097361C"/>
    <w:rsid w:val="00981015"/>
    <w:rsid w:val="009A58D9"/>
    <w:rsid w:val="009B45FD"/>
    <w:rsid w:val="009D785D"/>
    <w:rsid w:val="009E2C13"/>
    <w:rsid w:val="009E3052"/>
    <w:rsid w:val="00A26076"/>
    <w:rsid w:val="00A31198"/>
    <w:rsid w:val="00A36AD6"/>
    <w:rsid w:val="00A50C49"/>
    <w:rsid w:val="00A66FB6"/>
    <w:rsid w:val="00A767E4"/>
    <w:rsid w:val="00A81F5E"/>
    <w:rsid w:val="00A93AC6"/>
    <w:rsid w:val="00AA7E51"/>
    <w:rsid w:val="00AC692B"/>
    <w:rsid w:val="00AD20F2"/>
    <w:rsid w:val="00AD2B0F"/>
    <w:rsid w:val="00AF4865"/>
    <w:rsid w:val="00AF6952"/>
    <w:rsid w:val="00B0009D"/>
    <w:rsid w:val="00B10F3C"/>
    <w:rsid w:val="00B14709"/>
    <w:rsid w:val="00B2062E"/>
    <w:rsid w:val="00B22397"/>
    <w:rsid w:val="00B417E1"/>
    <w:rsid w:val="00B62864"/>
    <w:rsid w:val="00B63DCF"/>
    <w:rsid w:val="00B72E95"/>
    <w:rsid w:val="00B77C4A"/>
    <w:rsid w:val="00B83EF5"/>
    <w:rsid w:val="00B85B06"/>
    <w:rsid w:val="00BC1DCB"/>
    <w:rsid w:val="00BC4203"/>
    <w:rsid w:val="00BC446E"/>
    <w:rsid w:val="00BE275E"/>
    <w:rsid w:val="00BE4762"/>
    <w:rsid w:val="00C02982"/>
    <w:rsid w:val="00C07D11"/>
    <w:rsid w:val="00C12983"/>
    <w:rsid w:val="00C14995"/>
    <w:rsid w:val="00C315CB"/>
    <w:rsid w:val="00C4227A"/>
    <w:rsid w:val="00C634DA"/>
    <w:rsid w:val="00C75685"/>
    <w:rsid w:val="00C846A5"/>
    <w:rsid w:val="00CA61BB"/>
    <w:rsid w:val="00CA6C5A"/>
    <w:rsid w:val="00CA79CE"/>
    <w:rsid w:val="00CC031C"/>
    <w:rsid w:val="00CC2E9B"/>
    <w:rsid w:val="00CC5AE8"/>
    <w:rsid w:val="00CE0E1F"/>
    <w:rsid w:val="00CE2959"/>
    <w:rsid w:val="00CF765A"/>
    <w:rsid w:val="00CF7F85"/>
    <w:rsid w:val="00D12A75"/>
    <w:rsid w:val="00D168B3"/>
    <w:rsid w:val="00D25B7E"/>
    <w:rsid w:val="00D3475D"/>
    <w:rsid w:val="00D553BF"/>
    <w:rsid w:val="00D5767E"/>
    <w:rsid w:val="00D6082A"/>
    <w:rsid w:val="00D7708D"/>
    <w:rsid w:val="00D8532F"/>
    <w:rsid w:val="00DB5F6A"/>
    <w:rsid w:val="00DC3272"/>
    <w:rsid w:val="00DC38DA"/>
    <w:rsid w:val="00DC3BA3"/>
    <w:rsid w:val="00DC463E"/>
    <w:rsid w:val="00DD4B6B"/>
    <w:rsid w:val="00DE50E9"/>
    <w:rsid w:val="00E106D8"/>
    <w:rsid w:val="00E1536F"/>
    <w:rsid w:val="00E1706A"/>
    <w:rsid w:val="00E27C08"/>
    <w:rsid w:val="00E36D14"/>
    <w:rsid w:val="00E53FE3"/>
    <w:rsid w:val="00E7026E"/>
    <w:rsid w:val="00E9740C"/>
    <w:rsid w:val="00EB15D9"/>
    <w:rsid w:val="00EB6FF3"/>
    <w:rsid w:val="00EC3B95"/>
    <w:rsid w:val="00ED3E83"/>
    <w:rsid w:val="00EE4062"/>
    <w:rsid w:val="00F030D1"/>
    <w:rsid w:val="00F158A6"/>
    <w:rsid w:val="00F57E69"/>
    <w:rsid w:val="00F61F77"/>
    <w:rsid w:val="00F66D2E"/>
    <w:rsid w:val="00F67C31"/>
    <w:rsid w:val="00F7418E"/>
    <w:rsid w:val="00F815B2"/>
    <w:rsid w:val="00F836A5"/>
    <w:rsid w:val="00F851AB"/>
    <w:rsid w:val="00F85F84"/>
    <w:rsid w:val="00F9296D"/>
    <w:rsid w:val="00FC06D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5"/>
        <o:r id="V:Rule3" type="connector" idref="#直接箭头连接符 7"/>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6E8ECC-2D94-4C90-8E9E-78E414DB1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50</Pages>
  <Words>4097</Words>
  <Characters>23355</Characters>
  <Application>Microsoft Office Word</Application>
  <DocSecurity>0</DocSecurity>
  <Lines>194</Lines>
  <Paragraphs>54</Paragraphs>
  <ScaleCrop>false</ScaleCrop>
  <Company>HP</Company>
  <LinksUpToDate>false</LinksUpToDate>
  <CharactersWithSpaces>27398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叶 柏成</cp:lastModifiedBy>
  <cp:revision>147</cp:revision>
  <dcterms:created xsi:type="dcterms:W3CDTF">2018-09-28T12:16:00Z</dcterms:created>
  <dcterms:modified xsi:type="dcterms:W3CDTF">2018-11-18T06:47:00Z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