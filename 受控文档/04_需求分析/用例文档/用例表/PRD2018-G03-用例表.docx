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57F918" w14:textId="06A4109E" w:rsidR="00770AD4" w:rsidRDefault="00924C4A" w:rsidP="00924C4A">
      <w:pPr>
        <w:pStyle w:val="3"/>
      </w:pPr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已注册用户功能</w:t>
      </w:r>
      <w:r w:rsidR="001B6D47">
        <w:rPr>
          <w:rFonts w:hint="eastAsia"/>
        </w:rPr>
        <w:t>手机端</w:t>
      </w:r>
    </w:p>
    <w:p w14:paraId="0C26FCA0" w14:textId="5CF1103F" w:rsidR="001B6D47" w:rsidRPr="001B6D47" w:rsidRDefault="001B6D47" w:rsidP="000B3D79">
      <w:pPr>
        <w:pStyle w:val="4"/>
      </w:pPr>
      <w:r>
        <w:rPr>
          <w:rFonts w:hint="eastAsia"/>
        </w:rPr>
        <w:t>3</w:t>
      </w:r>
      <w:r>
        <w:t xml:space="preserve">.3.1.1 </w:t>
      </w:r>
      <w:r>
        <w:rPr>
          <w:rFonts w:hint="eastAsia"/>
        </w:rPr>
        <w:t>登录页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1B6D47" w:rsidRPr="00ED0073" w14:paraId="0AF452C2" w14:textId="77777777" w:rsidTr="00DF3CF8">
        <w:tc>
          <w:tcPr>
            <w:tcW w:w="2812" w:type="dxa"/>
          </w:tcPr>
          <w:p w14:paraId="5FE68142" w14:textId="77777777" w:rsidR="001B6D47" w:rsidRPr="00ED0073" w:rsidRDefault="001B6D47" w:rsidP="00DF3CF8">
            <w:r w:rsidRPr="00270929">
              <w:t>ID</w:t>
            </w:r>
          </w:p>
        </w:tc>
        <w:tc>
          <w:tcPr>
            <w:tcW w:w="5428" w:type="dxa"/>
          </w:tcPr>
          <w:p w14:paraId="28F99C77" w14:textId="77777777" w:rsidR="001B6D47" w:rsidRPr="00ED0073" w:rsidRDefault="001B6D47" w:rsidP="00DF3CF8">
            <w:r>
              <w:rPr>
                <w:rFonts w:hint="eastAsia"/>
              </w:rPr>
              <w:t>U</w:t>
            </w:r>
            <w:r>
              <w:t>C-R-1</w:t>
            </w:r>
          </w:p>
        </w:tc>
      </w:tr>
      <w:tr w:rsidR="001B6D47" w:rsidRPr="00C52A26" w14:paraId="6DD84C71" w14:textId="77777777" w:rsidTr="00DF3CF8">
        <w:tc>
          <w:tcPr>
            <w:tcW w:w="2812" w:type="dxa"/>
          </w:tcPr>
          <w:p w14:paraId="5A178191" w14:textId="77777777" w:rsidR="001B6D47" w:rsidRPr="00ED0073" w:rsidRDefault="001B6D47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2D26E24" w14:textId="77777777" w:rsidR="001B6D47" w:rsidRPr="00C52A26" w:rsidRDefault="001B6D47" w:rsidP="00DF3CF8">
            <w:r>
              <w:rPr>
                <w:rFonts w:hint="eastAsia"/>
              </w:rPr>
              <w:t>账号密码</w:t>
            </w:r>
            <w:r>
              <w:t>登录</w:t>
            </w:r>
          </w:p>
        </w:tc>
      </w:tr>
      <w:tr w:rsidR="001B6D47" w:rsidRPr="00ED0073" w14:paraId="12093BDD" w14:textId="77777777" w:rsidTr="00DF3CF8">
        <w:tc>
          <w:tcPr>
            <w:tcW w:w="2812" w:type="dxa"/>
          </w:tcPr>
          <w:p w14:paraId="1DF98470" w14:textId="77777777" w:rsidR="001B6D47" w:rsidRPr="00ED0073" w:rsidRDefault="001B6D47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5A7A0F" w14:textId="77777777" w:rsidR="001B6D47" w:rsidRPr="00ED0073" w:rsidRDefault="001B6D47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B6D47" w:rsidRPr="00ED0073" w14:paraId="4A79D3B2" w14:textId="77777777" w:rsidTr="00DF3CF8">
        <w:tc>
          <w:tcPr>
            <w:tcW w:w="2812" w:type="dxa"/>
          </w:tcPr>
          <w:p w14:paraId="074A396C" w14:textId="77777777" w:rsidR="001B6D47" w:rsidRPr="00ED0073" w:rsidRDefault="001B6D47" w:rsidP="00DF3CF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5899730" w14:textId="77777777" w:rsidR="001B6D47" w:rsidRPr="00ED0073" w:rsidRDefault="001B6D47" w:rsidP="00DF3CF8">
            <w:r>
              <w:rPr>
                <w:rFonts w:hint="eastAsia"/>
              </w:rPr>
              <w:t>登录系统</w:t>
            </w:r>
          </w:p>
        </w:tc>
      </w:tr>
      <w:tr w:rsidR="001B6D47" w:rsidRPr="00ED0073" w14:paraId="750D80B3" w14:textId="77777777" w:rsidTr="00DF3CF8">
        <w:tc>
          <w:tcPr>
            <w:tcW w:w="2812" w:type="dxa"/>
          </w:tcPr>
          <w:p w14:paraId="3EBB238A" w14:textId="77777777" w:rsidR="001B6D47" w:rsidRPr="00ED0073" w:rsidRDefault="001B6D47" w:rsidP="00DF3CF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C4F30BD" w14:textId="77777777" w:rsidR="001B6D47" w:rsidRPr="00ED0073" w:rsidRDefault="001B6D47" w:rsidP="00DF3CF8">
            <w:r>
              <w:rPr>
                <w:rFonts w:hint="eastAsia"/>
              </w:rPr>
              <w:t>注册用户</w:t>
            </w:r>
          </w:p>
        </w:tc>
      </w:tr>
      <w:tr w:rsidR="001B6D47" w:rsidRPr="00ED0073" w14:paraId="779FEEBE" w14:textId="77777777" w:rsidTr="00DF3CF8">
        <w:tc>
          <w:tcPr>
            <w:tcW w:w="2812" w:type="dxa"/>
          </w:tcPr>
          <w:p w14:paraId="220F3C27" w14:textId="77777777" w:rsidR="001B6D47" w:rsidRPr="00ED0073" w:rsidRDefault="001B6D47" w:rsidP="00DF3CF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D837803" w14:textId="77777777" w:rsidR="001B6D47" w:rsidRPr="00ED0073" w:rsidRDefault="001B6D47" w:rsidP="00DF3CF8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：已注册</w:t>
            </w:r>
          </w:p>
        </w:tc>
      </w:tr>
      <w:tr w:rsidR="001B6D47" w:rsidRPr="00ED0073" w14:paraId="1F608EAF" w14:textId="77777777" w:rsidTr="00DF3CF8">
        <w:tc>
          <w:tcPr>
            <w:tcW w:w="2812" w:type="dxa"/>
          </w:tcPr>
          <w:p w14:paraId="4D96DF31" w14:textId="77777777" w:rsidR="001B6D47" w:rsidRPr="00ED0073" w:rsidRDefault="001B6D47" w:rsidP="00DF3CF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FFD317E" w14:textId="77777777" w:rsidR="001B6D47" w:rsidRPr="00ED0073" w:rsidRDefault="001B6D47" w:rsidP="00DF3CF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：可以正常查看</w:t>
            </w:r>
            <w:r>
              <w:t>首页</w:t>
            </w:r>
          </w:p>
        </w:tc>
      </w:tr>
      <w:tr w:rsidR="001B6D47" w:rsidRPr="00ED0073" w14:paraId="6A798C34" w14:textId="77777777" w:rsidTr="00DF3CF8">
        <w:tc>
          <w:tcPr>
            <w:tcW w:w="2812" w:type="dxa"/>
          </w:tcPr>
          <w:p w14:paraId="564E963B" w14:textId="77777777" w:rsidR="001B6D47" w:rsidRPr="00ED0073" w:rsidRDefault="001B6D47" w:rsidP="00DF3CF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FE63A4A" w14:textId="77777777" w:rsidR="001B6D47" w:rsidRDefault="001B6D47" w:rsidP="00DF3CF8">
            <w:r>
              <w:rPr>
                <w:rFonts w:hint="eastAsia"/>
              </w:rPr>
              <w:t>1.打开手机</w:t>
            </w:r>
            <w:r>
              <w:t>端APP</w:t>
            </w:r>
          </w:p>
          <w:p w14:paraId="5E56EF17" w14:textId="77777777" w:rsidR="001B6D47" w:rsidRDefault="001B6D47" w:rsidP="00DF3CF8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481F26C3" w14:textId="181FE729" w:rsidR="001B6D47" w:rsidRDefault="001B6D47" w:rsidP="00DF3CF8">
            <w:r>
              <w:rPr>
                <w:rFonts w:hint="eastAsia"/>
              </w:rPr>
              <w:t>3.在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 w:rsidR="008A3F92">
              <w:rPr>
                <w:rFonts w:hint="eastAsia"/>
              </w:rPr>
              <w:t>登录账号</w:t>
            </w:r>
          </w:p>
          <w:p w14:paraId="6E1EE5C6" w14:textId="77777777" w:rsidR="001B6D47" w:rsidRDefault="001B6D47" w:rsidP="00DF3CF8">
            <w:r>
              <w:rPr>
                <w:rFonts w:hint="eastAsia"/>
              </w:rPr>
              <w:t>4.在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密码</w:t>
            </w:r>
          </w:p>
          <w:p w14:paraId="3261BC17" w14:textId="77777777" w:rsidR="001B6D47" w:rsidRPr="00ED0073" w:rsidRDefault="001B6D47" w:rsidP="00DF3CF8">
            <w:r>
              <w:rPr>
                <w:rFonts w:hint="eastAsia"/>
              </w:rPr>
              <w:t>5.点击</w:t>
            </w:r>
            <w:r>
              <w:t>登录按钮</w:t>
            </w:r>
          </w:p>
        </w:tc>
      </w:tr>
      <w:tr w:rsidR="001B6D47" w:rsidRPr="00ED0073" w14:paraId="22F82423" w14:textId="77777777" w:rsidTr="00DF3CF8">
        <w:tc>
          <w:tcPr>
            <w:tcW w:w="2812" w:type="dxa"/>
          </w:tcPr>
          <w:p w14:paraId="54049C87" w14:textId="77777777" w:rsidR="001B6D47" w:rsidRPr="00ED0073" w:rsidRDefault="001B6D47" w:rsidP="00DF3CF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FF5C7A0" w14:textId="77777777" w:rsidR="001B6D47" w:rsidRPr="00ED0073" w:rsidRDefault="001B6D47" w:rsidP="00DF3CF8">
            <w:r>
              <w:rPr>
                <w:rFonts w:hint="eastAsia"/>
              </w:rPr>
              <w:t>无</w:t>
            </w:r>
          </w:p>
        </w:tc>
      </w:tr>
      <w:tr w:rsidR="001B6D47" w:rsidRPr="00ED0073" w14:paraId="473C6377" w14:textId="77777777" w:rsidTr="00DF3CF8">
        <w:tc>
          <w:tcPr>
            <w:tcW w:w="2812" w:type="dxa"/>
          </w:tcPr>
          <w:p w14:paraId="248F127B" w14:textId="77777777" w:rsidR="001B6D47" w:rsidRPr="00ED0073" w:rsidRDefault="001B6D47" w:rsidP="00DF3CF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FC4C244" w14:textId="2F948CAD" w:rsidR="001B6D47" w:rsidRDefault="001B6D47" w:rsidP="00DF3CF8">
            <w:r>
              <w:rPr>
                <w:rFonts w:hint="eastAsia"/>
              </w:rPr>
              <w:t>E1：</w:t>
            </w:r>
            <w:r w:rsidR="008A3F92">
              <w:rPr>
                <w:rFonts w:hint="eastAsia"/>
              </w:rPr>
              <w:t>登录账号</w:t>
            </w:r>
            <w:r>
              <w:t>输入错误</w:t>
            </w:r>
          </w:p>
          <w:p w14:paraId="5A5D6C6A" w14:textId="6E3EC535" w:rsidR="001B6D47" w:rsidRDefault="001B6D47" w:rsidP="00DF3CF8">
            <w:r>
              <w:rPr>
                <w:rFonts w:hint="eastAsia"/>
              </w:rPr>
              <w:t>1.登录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 w:rsidR="008A3F92">
              <w:rPr>
                <w:rFonts w:hint="eastAsia"/>
              </w:rPr>
              <w:t>登录账号</w:t>
            </w:r>
            <w:r>
              <w:t>不存在</w:t>
            </w:r>
          </w:p>
          <w:p w14:paraId="4D1503CF" w14:textId="77777777" w:rsidR="001B6D47" w:rsidRDefault="001B6D47" w:rsidP="00DF3CF8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3A400C38" w14:textId="77777777" w:rsidR="001B6D47" w:rsidRDefault="001B6D47" w:rsidP="00DF3CF8">
            <w:r>
              <w:rPr>
                <w:rFonts w:hint="eastAsia"/>
              </w:rPr>
              <w:t>1.登录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  <w:p w14:paraId="46218906" w14:textId="5D6B1AB2" w:rsidR="001B6D47" w:rsidRDefault="001B6D47" w:rsidP="00DF3CF8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 w:rsidR="008A3F92">
              <w:rPr>
                <w:rFonts w:hint="eastAsia"/>
              </w:rPr>
              <w:t>登录账号</w:t>
            </w:r>
            <w:r>
              <w:t>输入为空</w:t>
            </w:r>
          </w:p>
          <w:p w14:paraId="0F928C5D" w14:textId="1A4732F4" w:rsidR="001B6D47" w:rsidRDefault="001B6D47" w:rsidP="00DF3CF8">
            <w:r>
              <w:rPr>
                <w:rFonts w:hint="eastAsia"/>
              </w:rPr>
              <w:t>1.在</w:t>
            </w:r>
            <w:r w:rsidR="008A3F92">
              <w:rPr>
                <w:rFonts w:hint="eastAsia"/>
              </w:rPr>
              <w:t>登录账号</w:t>
            </w:r>
            <w:r>
              <w:t>未输入的</w:t>
            </w:r>
            <w:r>
              <w:rPr>
                <w:rFonts w:hint="eastAsia"/>
              </w:rPr>
              <w:t>情况下</w:t>
            </w:r>
            <w:r>
              <w:t>点击了登录按钮</w:t>
            </w:r>
          </w:p>
          <w:p w14:paraId="041F95D1" w14:textId="4B5486A0" w:rsidR="001B6D47" w:rsidRDefault="001B6D47" w:rsidP="00DF3CF8">
            <w:r>
              <w:rPr>
                <w:rFonts w:hint="eastAsia"/>
              </w:rPr>
              <w:t>2.登录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 w:rsidR="008A3F92">
              <w:rPr>
                <w:rFonts w:hint="eastAsia"/>
              </w:rPr>
              <w:t>登录账号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4AC33816" w14:textId="77777777" w:rsidR="001B6D47" w:rsidRDefault="001B6D47" w:rsidP="00DF3CF8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3E4B7092" w14:textId="77777777" w:rsidR="001B6D47" w:rsidRDefault="001B6D47" w:rsidP="00DF3CF8">
            <w:r>
              <w:rPr>
                <w:rFonts w:hint="eastAsia"/>
              </w:rPr>
              <w:t>1.在</w:t>
            </w:r>
            <w:r>
              <w:t>密码未输入的情况下点击了登录按钮</w:t>
            </w:r>
          </w:p>
          <w:p w14:paraId="6F2A5CF0" w14:textId="77777777" w:rsidR="001B6D47" w:rsidRPr="00ED0073" w:rsidRDefault="001B6D47" w:rsidP="00DF3CF8">
            <w:r>
              <w:rPr>
                <w:rFonts w:hint="eastAsia"/>
              </w:rPr>
              <w:t>2.登录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1B6D47" w:rsidRPr="00ED0073" w14:paraId="06B99CE9" w14:textId="77777777" w:rsidTr="00DF3CF8">
        <w:tc>
          <w:tcPr>
            <w:tcW w:w="2812" w:type="dxa"/>
          </w:tcPr>
          <w:p w14:paraId="72C0A4DE" w14:textId="77777777" w:rsidR="001B6D47" w:rsidRPr="00ED0073" w:rsidRDefault="001B6D47" w:rsidP="00DF3CF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381D447" w14:textId="77777777" w:rsidR="001B6D47" w:rsidRPr="00ED0073" w:rsidRDefault="001B6D47" w:rsidP="00DF3CF8">
            <w:r>
              <w:t>0.4162</w:t>
            </w:r>
          </w:p>
        </w:tc>
      </w:tr>
      <w:tr w:rsidR="001B6D47" w:rsidRPr="00433E1C" w14:paraId="061B5D93" w14:textId="77777777" w:rsidTr="00DF3CF8">
        <w:tc>
          <w:tcPr>
            <w:tcW w:w="2812" w:type="dxa"/>
          </w:tcPr>
          <w:p w14:paraId="19C54674" w14:textId="77777777" w:rsidR="001B6D47" w:rsidRPr="00ED0073" w:rsidRDefault="001B6D47" w:rsidP="00DF3CF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02C7F45" w14:textId="77777777" w:rsidR="001B6D47" w:rsidRPr="00433E1C" w:rsidRDefault="001B6D47" w:rsidP="00DF3CF8">
            <w:r w:rsidRPr="007C7770">
              <w:t>无</w:t>
            </w:r>
          </w:p>
        </w:tc>
      </w:tr>
      <w:tr w:rsidR="001B6D47" w:rsidRPr="00757EB3" w14:paraId="7FEF8949" w14:textId="77777777" w:rsidTr="00DF3CF8">
        <w:tc>
          <w:tcPr>
            <w:tcW w:w="2812" w:type="dxa"/>
          </w:tcPr>
          <w:p w14:paraId="62E18C45" w14:textId="77777777" w:rsidR="001B6D47" w:rsidRPr="00ED0073" w:rsidRDefault="001B6D47" w:rsidP="00DF3CF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1CF11EE" w14:textId="77777777" w:rsidR="001B6D47" w:rsidRPr="00757EB3" w:rsidRDefault="001B6D47" w:rsidP="00DF3CF8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登录，或QQ快速登录</w:t>
            </w:r>
          </w:p>
        </w:tc>
      </w:tr>
      <w:tr w:rsidR="001B6D47" w:rsidRPr="00757EB3" w14:paraId="791CE5FE" w14:textId="77777777" w:rsidTr="00DF3CF8">
        <w:tc>
          <w:tcPr>
            <w:tcW w:w="2812" w:type="dxa"/>
          </w:tcPr>
          <w:p w14:paraId="2372ADB5" w14:textId="77777777" w:rsidR="001B6D47" w:rsidRPr="00270929" w:rsidRDefault="001B6D47" w:rsidP="00DF3CF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17ED0CC" w14:textId="10A42EE0" w:rsidR="001B6D47" w:rsidRPr="007C7770" w:rsidRDefault="008A3F92" w:rsidP="00DF3CF8">
            <w:r>
              <w:rPr>
                <w:rFonts w:hint="eastAsia"/>
              </w:rPr>
              <w:t>登录账号</w:t>
            </w:r>
            <w:r w:rsidR="001B6D47">
              <w:t>，密码</w:t>
            </w:r>
          </w:p>
        </w:tc>
      </w:tr>
      <w:tr w:rsidR="001B6D47" w:rsidRPr="00757EB3" w14:paraId="2142BFE4" w14:textId="77777777" w:rsidTr="00DF3CF8">
        <w:tc>
          <w:tcPr>
            <w:tcW w:w="2812" w:type="dxa"/>
          </w:tcPr>
          <w:p w14:paraId="64B030D7" w14:textId="77777777" w:rsidR="001B6D47" w:rsidRDefault="001B6D47" w:rsidP="00DF3CF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64E9F51" w14:textId="77777777" w:rsidR="001B6D47" w:rsidRPr="007C7770" w:rsidRDefault="001B6D47" w:rsidP="00DF3CF8">
            <w:r>
              <w:rPr>
                <w:rFonts w:hint="eastAsia"/>
              </w:rPr>
              <w:t>异常</w:t>
            </w:r>
            <w:r>
              <w:t>提醒</w:t>
            </w:r>
          </w:p>
        </w:tc>
      </w:tr>
    </w:tbl>
    <w:p w14:paraId="5B9623D2" w14:textId="67266FFD" w:rsidR="00876592" w:rsidRDefault="00E95C86" w:rsidP="0071065C">
      <w:r>
        <w:rPr>
          <w:noProof/>
        </w:rPr>
        <w:lastRenderedPageBreak/>
        <w:drawing>
          <wp:inline distT="0" distB="0" distL="0" distR="0" wp14:anchorId="48A31BEB" wp14:editId="342CB5FB">
            <wp:extent cx="3624306" cy="38195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6576" cy="38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7381" w14:textId="77777777" w:rsidR="00876592" w:rsidRDefault="00876592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30"/>
        <w:gridCol w:w="5410"/>
      </w:tblGrid>
      <w:tr w:rsidR="001B6D47" w:rsidRPr="00ED0073" w14:paraId="49FE2AD0" w14:textId="77777777" w:rsidTr="006E50CA">
        <w:tc>
          <w:tcPr>
            <w:tcW w:w="2830" w:type="dxa"/>
          </w:tcPr>
          <w:p w14:paraId="12C07727" w14:textId="77777777" w:rsidR="001B6D47" w:rsidRPr="00ED0073" w:rsidRDefault="001B6D47" w:rsidP="00DF3CF8">
            <w:r w:rsidRPr="00270929">
              <w:t>ID</w:t>
            </w:r>
          </w:p>
        </w:tc>
        <w:tc>
          <w:tcPr>
            <w:tcW w:w="5410" w:type="dxa"/>
          </w:tcPr>
          <w:p w14:paraId="7CA7BCAD" w14:textId="77777777" w:rsidR="001B6D47" w:rsidRPr="00ED0073" w:rsidRDefault="001B6D47" w:rsidP="00DF3CF8">
            <w:r>
              <w:rPr>
                <w:rFonts w:hint="eastAsia"/>
              </w:rPr>
              <w:t>U</w:t>
            </w:r>
            <w:r>
              <w:t>C-R-2</w:t>
            </w:r>
          </w:p>
        </w:tc>
      </w:tr>
      <w:tr w:rsidR="001B6D47" w:rsidRPr="00C52A26" w14:paraId="02106439" w14:textId="77777777" w:rsidTr="006E50CA">
        <w:tc>
          <w:tcPr>
            <w:tcW w:w="2830" w:type="dxa"/>
          </w:tcPr>
          <w:p w14:paraId="36BD520B" w14:textId="77777777" w:rsidR="001B6D47" w:rsidRPr="00ED0073" w:rsidRDefault="001B6D47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10" w:type="dxa"/>
          </w:tcPr>
          <w:p w14:paraId="180139BA" w14:textId="77777777" w:rsidR="001B6D47" w:rsidRPr="00C52A26" w:rsidRDefault="001B6D47" w:rsidP="00DF3CF8">
            <w:r>
              <w:rPr>
                <w:rFonts w:hint="eastAsia"/>
              </w:rPr>
              <w:t>注册</w:t>
            </w:r>
          </w:p>
        </w:tc>
      </w:tr>
      <w:tr w:rsidR="001B6D47" w:rsidRPr="00ED0073" w14:paraId="62C1E713" w14:textId="77777777" w:rsidTr="006E50CA">
        <w:tc>
          <w:tcPr>
            <w:tcW w:w="2830" w:type="dxa"/>
          </w:tcPr>
          <w:p w14:paraId="49E19568" w14:textId="77777777" w:rsidR="001B6D47" w:rsidRPr="00ED0073" w:rsidRDefault="001B6D47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10" w:type="dxa"/>
          </w:tcPr>
          <w:p w14:paraId="6E2D812F" w14:textId="77777777" w:rsidR="001B6D47" w:rsidRPr="00ED0073" w:rsidRDefault="001B6D47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B6D47" w:rsidRPr="00ED0073" w14:paraId="4174A3A2" w14:textId="77777777" w:rsidTr="006E50CA">
        <w:tc>
          <w:tcPr>
            <w:tcW w:w="2830" w:type="dxa"/>
          </w:tcPr>
          <w:p w14:paraId="43CABF9C" w14:textId="77777777" w:rsidR="001B6D47" w:rsidRPr="00ED0073" w:rsidRDefault="001B6D47" w:rsidP="00DF3CF8">
            <w:r w:rsidRPr="00270929">
              <w:rPr>
                <w:rFonts w:hint="eastAsia"/>
              </w:rPr>
              <w:t>描述</w:t>
            </w:r>
          </w:p>
        </w:tc>
        <w:tc>
          <w:tcPr>
            <w:tcW w:w="5410" w:type="dxa"/>
          </w:tcPr>
          <w:p w14:paraId="5425993D" w14:textId="77777777" w:rsidR="001B6D47" w:rsidRPr="00ED0073" w:rsidRDefault="001B6D47" w:rsidP="00DF3CF8">
            <w:r>
              <w:rPr>
                <w:rFonts w:hint="eastAsia"/>
              </w:rPr>
              <w:t>注册成为</w:t>
            </w:r>
            <w:r>
              <w:t>系统注册用户</w:t>
            </w:r>
          </w:p>
        </w:tc>
      </w:tr>
      <w:tr w:rsidR="001B6D47" w:rsidRPr="00ED0073" w14:paraId="3579A79E" w14:textId="77777777" w:rsidTr="006E50CA">
        <w:tc>
          <w:tcPr>
            <w:tcW w:w="2830" w:type="dxa"/>
          </w:tcPr>
          <w:p w14:paraId="32B65BF6" w14:textId="77777777" w:rsidR="001B6D47" w:rsidRPr="00ED0073" w:rsidRDefault="001B6D47" w:rsidP="00DF3CF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10" w:type="dxa"/>
          </w:tcPr>
          <w:p w14:paraId="18F2CB9B" w14:textId="77777777" w:rsidR="001B6D47" w:rsidRPr="00ED0073" w:rsidRDefault="001B6D47" w:rsidP="00DF3CF8">
            <w:r>
              <w:rPr>
                <w:rFonts w:hint="eastAsia"/>
              </w:rPr>
              <w:t>注册用户</w:t>
            </w:r>
          </w:p>
        </w:tc>
      </w:tr>
      <w:tr w:rsidR="001B6D47" w:rsidRPr="00ED0073" w14:paraId="62A40589" w14:textId="77777777" w:rsidTr="006E50CA">
        <w:tc>
          <w:tcPr>
            <w:tcW w:w="2830" w:type="dxa"/>
          </w:tcPr>
          <w:p w14:paraId="1720159E" w14:textId="77777777" w:rsidR="001B6D47" w:rsidRPr="00ED0073" w:rsidRDefault="001B6D47" w:rsidP="00DF3CF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10" w:type="dxa"/>
          </w:tcPr>
          <w:p w14:paraId="44EA113C" w14:textId="77777777" w:rsidR="001B6D47" w:rsidRPr="00ED0073" w:rsidRDefault="001B6D47" w:rsidP="00DF3CF8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并进入APP</w:t>
            </w:r>
          </w:p>
        </w:tc>
      </w:tr>
      <w:tr w:rsidR="001B6D47" w:rsidRPr="00ED0073" w14:paraId="04ED6D39" w14:textId="77777777" w:rsidTr="006E50CA">
        <w:tc>
          <w:tcPr>
            <w:tcW w:w="2830" w:type="dxa"/>
          </w:tcPr>
          <w:p w14:paraId="49753156" w14:textId="77777777" w:rsidR="001B6D47" w:rsidRPr="00ED0073" w:rsidRDefault="001B6D47" w:rsidP="00DF3CF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10" w:type="dxa"/>
          </w:tcPr>
          <w:p w14:paraId="2FF27E8B" w14:textId="77777777" w:rsidR="001B6D47" w:rsidRPr="00ED0073" w:rsidRDefault="001B6D47" w:rsidP="00DF3CF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：用户账号</w:t>
            </w:r>
            <w:r>
              <w:t>信息登入系统</w:t>
            </w:r>
          </w:p>
        </w:tc>
      </w:tr>
      <w:tr w:rsidR="001B6D47" w:rsidRPr="00ED0073" w14:paraId="6615D5CC" w14:textId="77777777" w:rsidTr="006E50CA">
        <w:tc>
          <w:tcPr>
            <w:tcW w:w="2830" w:type="dxa"/>
          </w:tcPr>
          <w:p w14:paraId="2383C534" w14:textId="77777777" w:rsidR="001B6D47" w:rsidRPr="00ED0073" w:rsidRDefault="001B6D47" w:rsidP="00DF3CF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10" w:type="dxa"/>
          </w:tcPr>
          <w:p w14:paraId="113116CA" w14:textId="77777777" w:rsidR="001B6D47" w:rsidRDefault="001B6D47" w:rsidP="00DF3CF8">
            <w:r>
              <w:rPr>
                <w:rFonts w:hint="eastAsia"/>
              </w:rPr>
              <w:t>1.打开手机</w:t>
            </w:r>
            <w:r>
              <w:t>端APP</w:t>
            </w:r>
          </w:p>
          <w:p w14:paraId="2343EE05" w14:textId="77777777" w:rsidR="001B6D47" w:rsidRDefault="001B6D47" w:rsidP="00DF3CF8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000EF6DC" w14:textId="77777777" w:rsidR="001B6D47" w:rsidRDefault="001B6D47" w:rsidP="00DF3CF8">
            <w:r>
              <w:rPr>
                <w:rFonts w:hint="eastAsia"/>
              </w:rPr>
              <w:t>3.在</w:t>
            </w:r>
            <w:r>
              <w:t>弹出的登录页中点击</w:t>
            </w:r>
            <w:r>
              <w:rPr>
                <w:rFonts w:hint="eastAsia"/>
              </w:rPr>
              <w:t>创建账号</w:t>
            </w:r>
            <w:r>
              <w:t>按钮</w:t>
            </w:r>
          </w:p>
          <w:p w14:paraId="5920FC82" w14:textId="77777777" w:rsidR="001B6D47" w:rsidRDefault="001B6D47" w:rsidP="00DF3CF8">
            <w:r>
              <w:rPr>
                <w:rFonts w:hint="eastAsia"/>
              </w:rPr>
              <w:t>4.在</w:t>
            </w:r>
            <w:r>
              <w:t>弹出的注册页中输入手机号码</w:t>
            </w:r>
          </w:p>
          <w:p w14:paraId="6183F5F8" w14:textId="77777777" w:rsidR="001B6D47" w:rsidRDefault="001B6D47" w:rsidP="00DF3CF8">
            <w:r>
              <w:rPr>
                <w:rFonts w:hint="eastAsia"/>
              </w:rPr>
              <w:t>5.点击</w:t>
            </w:r>
            <w:r>
              <w:t>发送验证码按钮</w:t>
            </w:r>
          </w:p>
          <w:p w14:paraId="1E802468" w14:textId="77777777" w:rsidR="001B6D47" w:rsidRDefault="001B6D47" w:rsidP="00DF3CF8">
            <w:r>
              <w:rPr>
                <w:rFonts w:hint="eastAsia"/>
              </w:rPr>
              <w:t>6.将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3501602E" w14:textId="77777777" w:rsidR="001B6D47" w:rsidRDefault="001B6D47" w:rsidP="00DF3CF8">
            <w:r>
              <w:rPr>
                <w:rFonts w:hint="eastAsia"/>
              </w:rPr>
              <w:t>7.输入</w:t>
            </w:r>
            <w:r>
              <w:t>密码</w:t>
            </w:r>
          </w:p>
          <w:p w14:paraId="10D3999C" w14:textId="77777777" w:rsidR="001B6D47" w:rsidRDefault="001B6D47" w:rsidP="00DF3CF8">
            <w:r>
              <w:rPr>
                <w:rFonts w:hint="eastAsia"/>
              </w:rPr>
              <w:t>8.</w:t>
            </w:r>
            <w:proofErr w:type="gramStart"/>
            <w:r>
              <w:rPr>
                <w:rFonts w:hint="eastAsia"/>
              </w:rPr>
              <w:t>勾选已</w:t>
            </w:r>
            <w:proofErr w:type="gramEnd"/>
            <w:r>
              <w:rPr>
                <w:rFonts w:hint="eastAsia"/>
              </w:rPr>
              <w:t>阅读《用户</w:t>
            </w:r>
            <w:r>
              <w:t>服务</w:t>
            </w:r>
            <w:r>
              <w:rPr>
                <w:rFonts w:hint="eastAsia"/>
              </w:rPr>
              <w:t>条例》</w:t>
            </w:r>
          </w:p>
          <w:p w14:paraId="20B8A16F" w14:textId="77777777" w:rsidR="001B6D47" w:rsidRPr="00ED0073" w:rsidRDefault="001B6D47" w:rsidP="00DF3CF8">
            <w:r>
              <w:rPr>
                <w:rFonts w:hint="eastAsia"/>
              </w:rPr>
              <w:t>9.点击</w:t>
            </w:r>
            <w:r>
              <w:t>确认按钮</w:t>
            </w:r>
          </w:p>
        </w:tc>
      </w:tr>
      <w:tr w:rsidR="001B6D47" w:rsidRPr="00ED0073" w14:paraId="402E09CA" w14:textId="77777777" w:rsidTr="006E50CA">
        <w:tc>
          <w:tcPr>
            <w:tcW w:w="2830" w:type="dxa"/>
          </w:tcPr>
          <w:p w14:paraId="6EB7CEF8" w14:textId="77777777" w:rsidR="001B6D47" w:rsidRPr="00ED0073" w:rsidRDefault="001B6D47" w:rsidP="00DF3CF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10" w:type="dxa"/>
          </w:tcPr>
          <w:p w14:paraId="1C8BF476" w14:textId="77777777" w:rsidR="001B6D47" w:rsidRPr="00ED0073" w:rsidRDefault="001B6D47" w:rsidP="00DF3CF8">
            <w:r>
              <w:rPr>
                <w:rFonts w:hint="eastAsia"/>
              </w:rPr>
              <w:t>无</w:t>
            </w:r>
          </w:p>
        </w:tc>
      </w:tr>
      <w:tr w:rsidR="001B6D47" w:rsidRPr="00ED0073" w14:paraId="3B7B61AC" w14:textId="77777777" w:rsidTr="006E50CA">
        <w:tc>
          <w:tcPr>
            <w:tcW w:w="2830" w:type="dxa"/>
          </w:tcPr>
          <w:p w14:paraId="413A69B1" w14:textId="77777777" w:rsidR="001B6D47" w:rsidRPr="00ED0073" w:rsidRDefault="001B6D47" w:rsidP="00DF3CF8">
            <w:r w:rsidRPr="00270929">
              <w:rPr>
                <w:rFonts w:hint="eastAsia"/>
              </w:rPr>
              <w:t>异常</w:t>
            </w:r>
          </w:p>
        </w:tc>
        <w:tc>
          <w:tcPr>
            <w:tcW w:w="5410" w:type="dxa"/>
          </w:tcPr>
          <w:p w14:paraId="78F586EF" w14:textId="70BA31E5" w:rsidR="001B6D47" w:rsidRDefault="001B6D47" w:rsidP="00DF3CF8">
            <w:r>
              <w:rPr>
                <w:rFonts w:hint="eastAsia"/>
              </w:rPr>
              <w:t>E1：</w:t>
            </w:r>
            <w:r w:rsidR="00B7466A">
              <w:rPr>
                <w:rFonts w:hint="eastAsia"/>
              </w:rPr>
              <w:t>登录账号</w:t>
            </w:r>
            <w:r>
              <w:t>输入错误</w:t>
            </w:r>
          </w:p>
          <w:p w14:paraId="7E4684A5" w14:textId="77777777" w:rsidR="001B6D47" w:rsidRDefault="001B6D47" w:rsidP="00DF3CF8">
            <w:r>
              <w:rPr>
                <w:rFonts w:hint="eastAsia"/>
              </w:rPr>
              <w:t>1.登录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提示账号不存在</w:t>
            </w:r>
          </w:p>
          <w:p w14:paraId="725B97AA" w14:textId="77777777" w:rsidR="001B6D47" w:rsidRDefault="001B6D47" w:rsidP="00DF3CF8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3ED639FD" w14:textId="77777777" w:rsidR="001B6D47" w:rsidRPr="00ED0073" w:rsidRDefault="001B6D47" w:rsidP="00DF3CF8">
            <w:r>
              <w:rPr>
                <w:rFonts w:hint="eastAsia"/>
              </w:rPr>
              <w:t>1.登录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</w:tc>
      </w:tr>
      <w:tr w:rsidR="001B6D47" w:rsidRPr="00ED0073" w14:paraId="045C18E7" w14:textId="77777777" w:rsidTr="006E50CA">
        <w:tc>
          <w:tcPr>
            <w:tcW w:w="2830" w:type="dxa"/>
          </w:tcPr>
          <w:p w14:paraId="075ED742" w14:textId="77777777" w:rsidR="001B6D47" w:rsidRPr="00ED0073" w:rsidRDefault="001B6D47" w:rsidP="00DF3CF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10" w:type="dxa"/>
          </w:tcPr>
          <w:p w14:paraId="5C74B54C" w14:textId="77777777" w:rsidR="001B6D47" w:rsidRPr="00ED0073" w:rsidRDefault="001B6D47" w:rsidP="00DF3CF8">
            <w:r>
              <w:t>0.4162</w:t>
            </w:r>
          </w:p>
        </w:tc>
      </w:tr>
      <w:tr w:rsidR="001B6D47" w:rsidRPr="00433E1C" w14:paraId="73C6A36C" w14:textId="77777777" w:rsidTr="006E50CA">
        <w:tc>
          <w:tcPr>
            <w:tcW w:w="2830" w:type="dxa"/>
          </w:tcPr>
          <w:p w14:paraId="5C3405CC" w14:textId="77777777" w:rsidR="001B6D47" w:rsidRPr="00ED0073" w:rsidRDefault="001B6D47" w:rsidP="00DF3CF8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10" w:type="dxa"/>
          </w:tcPr>
          <w:p w14:paraId="52CF3F92" w14:textId="77777777" w:rsidR="001B6D47" w:rsidRPr="00433E1C" w:rsidRDefault="001B6D47" w:rsidP="00DF3CF8">
            <w:r w:rsidRPr="007C7770">
              <w:t>无</w:t>
            </w:r>
          </w:p>
        </w:tc>
      </w:tr>
      <w:tr w:rsidR="001B6D47" w:rsidRPr="00757EB3" w14:paraId="64E847FF" w14:textId="77777777" w:rsidTr="006E50CA">
        <w:tc>
          <w:tcPr>
            <w:tcW w:w="2830" w:type="dxa"/>
          </w:tcPr>
          <w:p w14:paraId="267848D8" w14:textId="77777777" w:rsidR="001B6D47" w:rsidRPr="00ED0073" w:rsidRDefault="001B6D47" w:rsidP="00DF3CF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10" w:type="dxa"/>
          </w:tcPr>
          <w:p w14:paraId="6F8F3B71" w14:textId="77777777" w:rsidR="001B6D47" w:rsidRPr="00757EB3" w:rsidRDefault="001B6D47" w:rsidP="00DF3CF8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登录，或QQ快速登录</w:t>
            </w:r>
          </w:p>
        </w:tc>
      </w:tr>
      <w:tr w:rsidR="001B6D47" w:rsidRPr="00757EB3" w14:paraId="1CF0A26F" w14:textId="77777777" w:rsidTr="006E50CA">
        <w:tc>
          <w:tcPr>
            <w:tcW w:w="2830" w:type="dxa"/>
          </w:tcPr>
          <w:p w14:paraId="3E1EFBD8" w14:textId="77777777" w:rsidR="001B6D47" w:rsidRPr="00270929" w:rsidRDefault="001B6D47" w:rsidP="00DF3CF8">
            <w:r>
              <w:rPr>
                <w:rFonts w:hint="eastAsia"/>
              </w:rPr>
              <w:t>输入</w:t>
            </w:r>
          </w:p>
        </w:tc>
        <w:tc>
          <w:tcPr>
            <w:tcW w:w="5410" w:type="dxa"/>
          </w:tcPr>
          <w:p w14:paraId="45B07120" w14:textId="433352E3" w:rsidR="001B6D47" w:rsidRPr="007C7770" w:rsidRDefault="00B7466A" w:rsidP="00DF3CF8">
            <w:r>
              <w:rPr>
                <w:rFonts w:hint="eastAsia"/>
              </w:rPr>
              <w:t>登录账号</w:t>
            </w:r>
            <w:r w:rsidR="001B6D47">
              <w:t>，密码</w:t>
            </w:r>
          </w:p>
        </w:tc>
      </w:tr>
      <w:tr w:rsidR="001B6D47" w:rsidRPr="00757EB3" w14:paraId="5C97A488" w14:textId="77777777" w:rsidTr="006E50CA">
        <w:tc>
          <w:tcPr>
            <w:tcW w:w="2830" w:type="dxa"/>
          </w:tcPr>
          <w:p w14:paraId="56942C94" w14:textId="77777777" w:rsidR="001B6D47" w:rsidRDefault="001B6D47" w:rsidP="00DF3CF8">
            <w:r>
              <w:rPr>
                <w:rFonts w:hint="eastAsia"/>
              </w:rPr>
              <w:t>输出</w:t>
            </w:r>
          </w:p>
        </w:tc>
        <w:tc>
          <w:tcPr>
            <w:tcW w:w="5410" w:type="dxa"/>
          </w:tcPr>
          <w:p w14:paraId="0D7F02B5" w14:textId="77777777" w:rsidR="001B6D47" w:rsidRPr="007C7770" w:rsidRDefault="001B6D47" w:rsidP="00DF3CF8">
            <w:r>
              <w:rPr>
                <w:rFonts w:hint="eastAsia"/>
              </w:rPr>
              <w:t>无</w:t>
            </w:r>
          </w:p>
        </w:tc>
      </w:tr>
    </w:tbl>
    <w:p w14:paraId="31332934" w14:textId="4B516A3D" w:rsidR="001B6D47" w:rsidRDefault="006E50CA" w:rsidP="0071065C">
      <w:r>
        <w:rPr>
          <w:noProof/>
        </w:rPr>
        <w:drawing>
          <wp:inline distT="0" distB="0" distL="0" distR="0" wp14:anchorId="0C72FFB7" wp14:editId="32C8B41F">
            <wp:extent cx="4552983" cy="5134013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2983" cy="51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78A9" w14:textId="77777777" w:rsidR="006E50CA" w:rsidRDefault="006E50CA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1B6D47" w:rsidRPr="00ED0073" w14:paraId="45EB3634" w14:textId="77777777" w:rsidTr="00DF3CF8">
        <w:tc>
          <w:tcPr>
            <w:tcW w:w="2812" w:type="dxa"/>
          </w:tcPr>
          <w:p w14:paraId="2F64A3AA" w14:textId="77777777" w:rsidR="001B6D47" w:rsidRPr="00ED0073" w:rsidRDefault="001B6D47" w:rsidP="00DF3CF8">
            <w:r w:rsidRPr="00270929">
              <w:t>ID</w:t>
            </w:r>
          </w:p>
        </w:tc>
        <w:tc>
          <w:tcPr>
            <w:tcW w:w="5428" w:type="dxa"/>
          </w:tcPr>
          <w:p w14:paraId="42E77E75" w14:textId="63D0E265" w:rsidR="001B6D47" w:rsidRPr="00ED0073" w:rsidRDefault="001B6D47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3</w:t>
            </w:r>
          </w:p>
        </w:tc>
      </w:tr>
      <w:tr w:rsidR="001B6D47" w:rsidRPr="00C52A26" w14:paraId="2DF7BAFB" w14:textId="77777777" w:rsidTr="00DF3CF8">
        <w:tc>
          <w:tcPr>
            <w:tcW w:w="2812" w:type="dxa"/>
          </w:tcPr>
          <w:p w14:paraId="6B8B51B7" w14:textId="77777777" w:rsidR="001B6D47" w:rsidRPr="00ED0073" w:rsidRDefault="001B6D47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CAB7BD" w14:textId="1057535D" w:rsidR="001B6D47" w:rsidRPr="00C52A26" w:rsidRDefault="00172CA8" w:rsidP="00DF3CF8">
            <w:r>
              <w:rPr>
                <w:rFonts w:hint="eastAsia"/>
              </w:rPr>
              <w:t>重置密码</w:t>
            </w:r>
          </w:p>
        </w:tc>
      </w:tr>
      <w:tr w:rsidR="001B6D47" w:rsidRPr="00ED0073" w14:paraId="1EE0F5D2" w14:textId="77777777" w:rsidTr="00DF3CF8">
        <w:tc>
          <w:tcPr>
            <w:tcW w:w="2812" w:type="dxa"/>
          </w:tcPr>
          <w:p w14:paraId="13CD098D" w14:textId="77777777" w:rsidR="001B6D47" w:rsidRPr="00ED0073" w:rsidRDefault="001B6D47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BF41BF2" w14:textId="77777777" w:rsidR="001B6D47" w:rsidRPr="00ED0073" w:rsidRDefault="001B6D47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B6D47" w:rsidRPr="00ED0073" w14:paraId="67AD8BE7" w14:textId="77777777" w:rsidTr="00DF3CF8">
        <w:tc>
          <w:tcPr>
            <w:tcW w:w="2812" w:type="dxa"/>
          </w:tcPr>
          <w:p w14:paraId="37434A23" w14:textId="77777777" w:rsidR="001B6D47" w:rsidRPr="00ED0073" w:rsidRDefault="001B6D47" w:rsidP="00DF3CF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B7FFA2E" w14:textId="03D68734" w:rsidR="001B6D47" w:rsidRPr="00ED0073" w:rsidRDefault="000A10FF" w:rsidP="00DF3CF8">
            <w:r>
              <w:rPr>
                <w:rFonts w:hint="eastAsia"/>
              </w:rPr>
              <w:t>重置用户密码</w:t>
            </w:r>
          </w:p>
        </w:tc>
      </w:tr>
      <w:tr w:rsidR="001B6D47" w:rsidRPr="00ED0073" w14:paraId="693AC9C8" w14:textId="77777777" w:rsidTr="00DF3CF8">
        <w:tc>
          <w:tcPr>
            <w:tcW w:w="2812" w:type="dxa"/>
          </w:tcPr>
          <w:p w14:paraId="07DD0AEB" w14:textId="77777777" w:rsidR="001B6D47" w:rsidRPr="00ED0073" w:rsidRDefault="001B6D47" w:rsidP="00DF3CF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5F87F5C" w14:textId="77777777" w:rsidR="001B6D47" w:rsidRPr="00ED0073" w:rsidRDefault="001B6D47" w:rsidP="00DF3CF8">
            <w:r>
              <w:rPr>
                <w:rFonts w:hint="eastAsia"/>
              </w:rPr>
              <w:t>注册用户</w:t>
            </w:r>
          </w:p>
        </w:tc>
      </w:tr>
      <w:tr w:rsidR="001B6D47" w:rsidRPr="00ED0073" w14:paraId="77732C70" w14:textId="77777777" w:rsidTr="00DF3CF8">
        <w:tc>
          <w:tcPr>
            <w:tcW w:w="2812" w:type="dxa"/>
          </w:tcPr>
          <w:p w14:paraId="0F5BE3F0" w14:textId="77777777" w:rsidR="001B6D47" w:rsidRPr="00ED0073" w:rsidRDefault="001B6D47" w:rsidP="00DF3CF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441F57" w14:textId="16FE6087" w:rsidR="001B6D47" w:rsidRPr="00ED0073" w:rsidRDefault="001B6D47" w:rsidP="00DF3CF8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B77EB5">
              <w:rPr>
                <w:rFonts w:hint="eastAsia"/>
              </w:rPr>
              <w:t>下载</w:t>
            </w:r>
            <w:r w:rsidR="00B77EB5">
              <w:t>并进入APP</w:t>
            </w:r>
          </w:p>
        </w:tc>
      </w:tr>
      <w:tr w:rsidR="001B6D47" w:rsidRPr="00ED0073" w14:paraId="314ADBCA" w14:textId="77777777" w:rsidTr="00DF3CF8">
        <w:tc>
          <w:tcPr>
            <w:tcW w:w="2812" w:type="dxa"/>
          </w:tcPr>
          <w:p w14:paraId="187CAABE" w14:textId="77777777" w:rsidR="001B6D47" w:rsidRPr="00ED0073" w:rsidRDefault="001B6D47" w:rsidP="00DF3CF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1AEFDCA" w14:textId="488E16BF" w:rsidR="001B6D47" w:rsidRPr="00ED0073" w:rsidRDefault="001B6D47" w:rsidP="00DF3CF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B77EB5">
              <w:rPr>
                <w:rFonts w:hint="eastAsia"/>
              </w:rPr>
              <w:t>用户密码修改完成</w:t>
            </w:r>
          </w:p>
        </w:tc>
      </w:tr>
      <w:tr w:rsidR="001B6D47" w:rsidRPr="00ED0073" w14:paraId="57FEE7E1" w14:textId="77777777" w:rsidTr="00DF3CF8">
        <w:tc>
          <w:tcPr>
            <w:tcW w:w="2812" w:type="dxa"/>
          </w:tcPr>
          <w:p w14:paraId="1FDEB113" w14:textId="77777777" w:rsidR="001B6D47" w:rsidRPr="00ED0073" w:rsidRDefault="001B6D47" w:rsidP="00DF3CF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D3BE478" w14:textId="61D17768" w:rsidR="001B6D47" w:rsidRDefault="001B6D47" w:rsidP="001B6D47">
            <w:r>
              <w:rPr>
                <w:rFonts w:hint="eastAsia"/>
              </w:rPr>
              <w:t>1.</w:t>
            </w:r>
            <w:r w:rsidR="00B77EB5">
              <w:rPr>
                <w:rFonts w:hint="eastAsia"/>
              </w:rPr>
              <w:t>用户打开a</w:t>
            </w:r>
            <w:r w:rsidR="00B77EB5">
              <w:t>pp</w:t>
            </w:r>
          </w:p>
          <w:p w14:paraId="6885E408" w14:textId="4CB692C0" w:rsidR="00B77EB5" w:rsidRDefault="00B77EB5" w:rsidP="001B6D47">
            <w:r>
              <w:rPr>
                <w:rFonts w:hint="eastAsia"/>
              </w:rPr>
              <w:t>2.点击忘记密码按钮</w:t>
            </w:r>
            <w:r w:rsidR="00E83FA6">
              <w:rPr>
                <w:rFonts w:hint="eastAsia"/>
              </w:rPr>
              <w:t>弹出修改密码界面</w:t>
            </w:r>
          </w:p>
          <w:p w14:paraId="17FEFEC3" w14:textId="77777777" w:rsidR="001B6D47" w:rsidRDefault="00B77EB5" w:rsidP="00DF3CF8">
            <w:r>
              <w:rPr>
                <w:rFonts w:hint="eastAsia"/>
              </w:rPr>
              <w:t>3</w:t>
            </w:r>
            <w:r>
              <w:t>.</w:t>
            </w:r>
            <w:r w:rsidR="00E83FA6">
              <w:rPr>
                <w:rFonts w:hint="eastAsia"/>
              </w:rPr>
              <w:t>输入手机号</w:t>
            </w:r>
          </w:p>
          <w:p w14:paraId="0FEED088" w14:textId="77777777" w:rsidR="00E83FA6" w:rsidRDefault="00E83FA6" w:rsidP="00DF3CF8">
            <w:r>
              <w:rPr>
                <w:rFonts w:hint="eastAsia"/>
              </w:rPr>
              <w:t>4.点击发送验证码按钮</w:t>
            </w:r>
          </w:p>
          <w:p w14:paraId="7D7B71B1" w14:textId="77777777" w:rsidR="00E83FA6" w:rsidRDefault="00E83FA6" w:rsidP="00DF3CF8">
            <w:r>
              <w:rPr>
                <w:rFonts w:hint="eastAsia"/>
              </w:rPr>
              <w:t>5.输入验证码</w:t>
            </w:r>
          </w:p>
          <w:p w14:paraId="7787A55D" w14:textId="77777777" w:rsidR="00E83FA6" w:rsidRDefault="00E83FA6" w:rsidP="00DF3CF8">
            <w:r>
              <w:rPr>
                <w:rFonts w:hint="eastAsia"/>
              </w:rPr>
              <w:lastRenderedPageBreak/>
              <w:t>6.输入密码</w:t>
            </w:r>
          </w:p>
          <w:p w14:paraId="2BA48CD5" w14:textId="77777777" w:rsidR="00E83FA6" w:rsidRDefault="00E83FA6" w:rsidP="00DF3CF8">
            <w:r>
              <w:rPr>
                <w:rFonts w:hint="eastAsia"/>
              </w:rPr>
              <w:t>7.再次输入密码</w:t>
            </w:r>
          </w:p>
          <w:p w14:paraId="3413004A" w14:textId="73C0B958" w:rsidR="00E83FA6" w:rsidRPr="00ED0073" w:rsidRDefault="00E83FA6" w:rsidP="00DF3CF8">
            <w:r>
              <w:rPr>
                <w:rFonts w:hint="eastAsia"/>
              </w:rPr>
              <w:t>8.点击确认按钮</w:t>
            </w:r>
          </w:p>
        </w:tc>
      </w:tr>
      <w:tr w:rsidR="001B6D47" w:rsidRPr="00ED0073" w14:paraId="49867F49" w14:textId="77777777" w:rsidTr="00DF3CF8">
        <w:tc>
          <w:tcPr>
            <w:tcW w:w="2812" w:type="dxa"/>
          </w:tcPr>
          <w:p w14:paraId="69128A23" w14:textId="77777777" w:rsidR="001B6D47" w:rsidRPr="00ED0073" w:rsidRDefault="001B6D47" w:rsidP="00DF3CF8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074A5409" w14:textId="77777777" w:rsidR="001B6D47" w:rsidRPr="00ED0073" w:rsidRDefault="001B6D47" w:rsidP="00DF3CF8">
            <w:r>
              <w:rPr>
                <w:rFonts w:hint="eastAsia"/>
              </w:rPr>
              <w:t>无</w:t>
            </w:r>
          </w:p>
        </w:tc>
      </w:tr>
      <w:tr w:rsidR="001B6D47" w:rsidRPr="00ED0073" w14:paraId="10EA76EA" w14:textId="77777777" w:rsidTr="00DF3CF8">
        <w:tc>
          <w:tcPr>
            <w:tcW w:w="2812" w:type="dxa"/>
          </w:tcPr>
          <w:p w14:paraId="47CDFF31" w14:textId="77777777" w:rsidR="001B6D47" w:rsidRPr="00ED0073" w:rsidRDefault="001B6D47" w:rsidP="00DF3CF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8986757" w14:textId="77777777" w:rsidR="001B6D47" w:rsidRDefault="00E83FA6" w:rsidP="00DF3CF8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:手机号码错误</w:t>
            </w:r>
          </w:p>
          <w:p w14:paraId="3CFB54A1" w14:textId="555F0385" w:rsidR="00E83FA6" w:rsidRPr="00ED0073" w:rsidRDefault="00E83FA6" w:rsidP="00DF3CF8">
            <w:r>
              <w:rPr>
                <w:rFonts w:hint="eastAsia"/>
              </w:rPr>
              <w:t>1: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</w:p>
        </w:tc>
      </w:tr>
      <w:tr w:rsidR="001B6D47" w:rsidRPr="00ED0073" w14:paraId="262C4F2B" w14:textId="77777777" w:rsidTr="00DF3CF8">
        <w:tc>
          <w:tcPr>
            <w:tcW w:w="2812" w:type="dxa"/>
          </w:tcPr>
          <w:p w14:paraId="0DE09AFE" w14:textId="77777777" w:rsidR="001B6D47" w:rsidRPr="00ED0073" w:rsidRDefault="001B6D47" w:rsidP="00DF3CF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CA6CDA6" w14:textId="62CE403A" w:rsidR="001B6D47" w:rsidRPr="00ED0073" w:rsidRDefault="00D30EED" w:rsidP="00DF3CF8">
            <w:r>
              <w:rPr>
                <w:rFonts w:hint="eastAsia"/>
              </w:rPr>
              <w:t>0</w:t>
            </w:r>
            <w:r>
              <w:t>.4523</w:t>
            </w:r>
          </w:p>
        </w:tc>
      </w:tr>
      <w:tr w:rsidR="001B6D47" w:rsidRPr="00433E1C" w14:paraId="4041B90C" w14:textId="77777777" w:rsidTr="00DF3CF8">
        <w:tc>
          <w:tcPr>
            <w:tcW w:w="2812" w:type="dxa"/>
          </w:tcPr>
          <w:p w14:paraId="0CE5F3D3" w14:textId="77777777" w:rsidR="001B6D47" w:rsidRPr="00ED0073" w:rsidRDefault="001B6D47" w:rsidP="00DF3CF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CC798E7" w14:textId="77777777" w:rsidR="001B6D47" w:rsidRPr="00433E1C" w:rsidRDefault="001B6D47" w:rsidP="00DF3CF8">
            <w:r w:rsidRPr="007C7770">
              <w:t>无</w:t>
            </w:r>
          </w:p>
        </w:tc>
      </w:tr>
      <w:tr w:rsidR="001B6D47" w:rsidRPr="00757EB3" w14:paraId="64E87D6C" w14:textId="77777777" w:rsidTr="00DF3CF8">
        <w:tc>
          <w:tcPr>
            <w:tcW w:w="2812" w:type="dxa"/>
          </w:tcPr>
          <w:p w14:paraId="3464E730" w14:textId="77777777" w:rsidR="001B6D47" w:rsidRPr="00ED0073" w:rsidRDefault="001B6D47" w:rsidP="00DF3CF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E05F082" w14:textId="043FDB64" w:rsidR="001B6D47" w:rsidRPr="00757EB3" w:rsidRDefault="001B6D47" w:rsidP="00DF3CF8">
            <w:r>
              <w:rPr>
                <w:rFonts w:hint="eastAsia"/>
              </w:rPr>
              <w:t>无</w:t>
            </w:r>
          </w:p>
        </w:tc>
      </w:tr>
      <w:tr w:rsidR="001B6D47" w:rsidRPr="00757EB3" w14:paraId="1F482841" w14:textId="77777777" w:rsidTr="00DF3CF8">
        <w:tc>
          <w:tcPr>
            <w:tcW w:w="2812" w:type="dxa"/>
          </w:tcPr>
          <w:p w14:paraId="46207C0A" w14:textId="77777777" w:rsidR="001B6D47" w:rsidRPr="00270929" w:rsidRDefault="001B6D47" w:rsidP="00DF3CF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743635F" w14:textId="2840E872" w:rsidR="001B6D47" w:rsidRPr="007C7770" w:rsidRDefault="00BE3252" w:rsidP="00DF3CF8">
            <w:r>
              <w:rPr>
                <w:rFonts w:hint="eastAsia"/>
              </w:rPr>
              <w:t>手机号、密码、验证码</w:t>
            </w:r>
          </w:p>
        </w:tc>
      </w:tr>
      <w:tr w:rsidR="001B6D47" w:rsidRPr="00757EB3" w14:paraId="16364727" w14:textId="77777777" w:rsidTr="00DF3CF8">
        <w:tc>
          <w:tcPr>
            <w:tcW w:w="2812" w:type="dxa"/>
          </w:tcPr>
          <w:p w14:paraId="2E3CF8F1" w14:textId="77777777" w:rsidR="001B6D47" w:rsidRDefault="001B6D47" w:rsidP="00DF3CF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426F948" w14:textId="77777777" w:rsidR="001B6D47" w:rsidRPr="007C7770" w:rsidRDefault="001B6D47" w:rsidP="00DF3CF8">
            <w:r>
              <w:rPr>
                <w:rFonts w:hint="eastAsia"/>
              </w:rPr>
              <w:t>无</w:t>
            </w:r>
          </w:p>
        </w:tc>
      </w:tr>
    </w:tbl>
    <w:p w14:paraId="45036C75" w14:textId="04C76D5D" w:rsidR="001B6D47" w:rsidRDefault="006E50CA" w:rsidP="0071065C">
      <w:r>
        <w:rPr>
          <w:noProof/>
        </w:rPr>
        <w:drawing>
          <wp:inline distT="0" distB="0" distL="0" distR="0" wp14:anchorId="2B504C3D" wp14:editId="42898E16">
            <wp:extent cx="4481545" cy="5129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1545" cy="51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4506" w14:textId="77777777" w:rsidR="006E50CA" w:rsidRDefault="006E50CA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325E1A67" w14:textId="77777777" w:rsidTr="00DF3CF8">
        <w:tc>
          <w:tcPr>
            <w:tcW w:w="2812" w:type="dxa"/>
          </w:tcPr>
          <w:p w14:paraId="6E0919CC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6E2F946D" w14:textId="5F8A285D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4</w:t>
            </w:r>
          </w:p>
        </w:tc>
      </w:tr>
      <w:tr w:rsidR="00DF3CF8" w:rsidRPr="00C52A26" w14:paraId="3ECBD01E" w14:textId="77777777" w:rsidTr="00DF3CF8">
        <w:tc>
          <w:tcPr>
            <w:tcW w:w="2812" w:type="dxa"/>
          </w:tcPr>
          <w:p w14:paraId="5F279E2F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DEC56D5" w14:textId="1CAB2894" w:rsidR="00DF3CF8" w:rsidRPr="00C52A26" w:rsidRDefault="00172CA8" w:rsidP="00DF3CF8">
            <w:proofErr w:type="gramStart"/>
            <w:r>
              <w:rPr>
                <w:rFonts w:hint="eastAsia"/>
              </w:rPr>
              <w:t>微信账号</w:t>
            </w:r>
            <w:proofErr w:type="gramEnd"/>
            <w:r>
              <w:rPr>
                <w:rFonts w:hint="eastAsia"/>
              </w:rPr>
              <w:t>快速登录</w:t>
            </w:r>
          </w:p>
        </w:tc>
      </w:tr>
      <w:tr w:rsidR="00DF3CF8" w:rsidRPr="00ED0073" w14:paraId="70876168" w14:textId="77777777" w:rsidTr="00DF3CF8">
        <w:tc>
          <w:tcPr>
            <w:tcW w:w="2812" w:type="dxa"/>
          </w:tcPr>
          <w:p w14:paraId="2BFBE538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955268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B51353" w:rsidRPr="00ED0073" w14:paraId="53BCA307" w14:textId="77777777" w:rsidTr="00DF3CF8">
        <w:tc>
          <w:tcPr>
            <w:tcW w:w="2812" w:type="dxa"/>
          </w:tcPr>
          <w:p w14:paraId="14B0B5EA" w14:textId="77777777" w:rsidR="00B51353" w:rsidRPr="00ED0073" w:rsidRDefault="00B51353" w:rsidP="00B51353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3F9179" w14:textId="7119FB53" w:rsidR="00B51353" w:rsidRPr="00ED0073" w:rsidRDefault="00B51353" w:rsidP="00B51353">
            <w:proofErr w:type="gramStart"/>
            <w:r>
              <w:rPr>
                <w:rFonts w:hint="eastAsia"/>
              </w:rPr>
              <w:t>微信账号</w:t>
            </w:r>
            <w:proofErr w:type="gramEnd"/>
            <w:r>
              <w:rPr>
                <w:rFonts w:hint="eastAsia"/>
              </w:rPr>
              <w:t>快速登录</w:t>
            </w:r>
          </w:p>
        </w:tc>
      </w:tr>
      <w:tr w:rsidR="00B51353" w:rsidRPr="00ED0073" w14:paraId="0EEBC7FA" w14:textId="77777777" w:rsidTr="00DF3CF8">
        <w:tc>
          <w:tcPr>
            <w:tcW w:w="2812" w:type="dxa"/>
          </w:tcPr>
          <w:p w14:paraId="06C715BE" w14:textId="77777777" w:rsidR="00B51353" w:rsidRPr="00ED0073" w:rsidRDefault="00B51353" w:rsidP="00B51353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E99D778" w14:textId="77777777" w:rsidR="00B51353" w:rsidRPr="00ED0073" w:rsidRDefault="00B51353" w:rsidP="00B51353">
            <w:r>
              <w:rPr>
                <w:rFonts w:hint="eastAsia"/>
              </w:rPr>
              <w:t>注册用户</w:t>
            </w:r>
          </w:p>
        </w:tc>
      </w:tr>
      <w:tr w:rsidR="00B51353" w:rsidRPr="00ED0073" w14:paraId="5F237846" w14:textId="77777777" w:rsidTr="00DF3CF8">
        <w:tc>
          <w:tcPr>
            <w:tcW w:w="2812" w:type="dxa"/>
          </w:tcPr>
          <w:p w14:paraId="066369D6" w14:textId="77777777" w:rsidR="00B51353" w:rsidRPr="00ED0073" w:rsidRDefault="00B51353" w:rsidP="00B51353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2EDFEA12" w14:textId="400B35B8" w:rsidR="00B51353" w:rsidRPr="00ED0073" w:rsidRDefault="00B51353" w:rsidP="00B51353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E83FA6">
              <w:rPr>
                <w:rFonts w:hint="eastAsia"/>
              </w:rPr>
              <w:t>下载</w:t>
            </w:r>
            <w:r w:rsidR="00E83FA6">
              <w:t>并进入APP</w:t>
            </w:r>
          </w:p>
        </w:tc>
      </w:tr>
      <w:tr w:rsidR="00B51353" w:rsidRPr="00ED0073" w14:paraId="121D5FD5" w14:textId="77777777" w:rsidTr="00DF3CF8">
        <w:tc>
          <w:tcPr>
            <w:tcW w:w="2812" w:type="dxa"/>
          </w:tcPr>
          <w:p w14:paraId="6EC9F70F" w14:textId="77777777" w:rsidR="00B51353" w:rsidRPr="00ED0073" w:rsidRDefault="00B51353" w:rsidP="00B51353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517EE4A" w14:textId="3F1A010C" w:rsidR="00B51353" w:rsidRPr="00ED0073" w:rsidRDefault="00B51353" w:rsidP="00B51353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E83FA6">
              <w:rPr>
                <w:rFonts w:hint="eastAsia"/>
              </w:rPr>
              <w:t>可以正常查看</w:t>
            </w:r>
            <w:r w:rsidR="00E83FA6">
              <w:t>首页</w:t>
            </w:r>
          </w:p>
        </w:tc>
      </w:tr>
      <w:tr w:rsidR="00B51353" w:rsidRPr="00ED0073" w14:paraId="687C34C9" w14:textId="77777777" w:rsidTr="00DF3CF8">
        <w:tc>
          <w:tcPr>
            <w:tcW w:w="2812" w:type="dxa"/>
          </w:tcPr>
          <w:p w14:paraId="0BF224C8" w14:textId="77777777" w:rsidR="00B51353" w:rsidRPr="00ED0073" w:rsidRDefault="00B51353" w:rsidP="00B51353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379BB2F" w14:textId="33D785C9" w:rsidR="00B51353" w:rsidRPr="00ED0073" w:rsidRDefault="00B51353" w:rsidP="00B51353">
            <w:r>
              <w:rPr>
                <w:rFonts w:hint="eastAsia"/>
              </w:rPr>
              <w:t>1.</w:t>
            </w:r>
            <w:r w:rsidR="00162D74">
              <w:rPr>
                <w:rFonts w:hint="eastAsia"/>
              </w:rPr>
              <w:t>打开A</w:t>
            </w:r>
            <w:r w:rsidR="00162D74">
              <w:t>PP</w:t>
            </w:r>
          </w:p>
          <w:p w14:paraId="500EF28F" w14:textId="40E18331" w:rsidR="00B51353" w:rsidRPr="00ED0073" w:rsidRDefault="00162D74" w:rsidP="00B51353">
            <w:r>
              <w:rPr>
                <w:rFonts w:hint="eastAsia"/>
              </w:rPr>
              <w:t>2.点击</w:t>
            </w:r>
            <w:proofErr w:type="gramStart"/>
            <w:r>
              <w:rPr>
                <w:rFonts w:hint="eastAsia"/>
              </w:rPr>
              <w:t>微信快速</w:t>
            </w:r>
            <w:proofErr w:type="gramEnd"/>
            <w:r>
              <w:rPr>
                <w:rFonts w:hint="eastAsia"/>
              </w:rPr>
              <w:t>登录按钮</w:t>
            </w:r>
          </w:p>
        </w:tc>
      </w:tr>
      <w:tr w:rsidR="00B51353" w:rsidRPr="00ED0073" w14:paraId="6CEA8CA8" w14:textId="77777777" w:rsidTr="00DF3CF8">
        <w:tc>
          <w:tcPr>
            <w:tcW w:w="2812" w:type="dxa"/>
          </w:tcPr>
          <w:p w14:paraId="0001DEE3" w14:textId="77777777" w:rsidR="00B51353" w:rsidRPr="00ED0073" w:rsidRDefault="00B51353" w:rsidP="00B51353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2D0521A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0A7A9100" w14:textId="77777777" w:rsidTr="00DF3CF8">
        <w:tc>
          <w:tcPr>
            <w:tcW w:w="2812" w:type="dxa"/>
          </w:tcPr>
          <w:p w14:paraId="7D22EF3B" w14:textId="77777777" w:rsidR="00B51353" w:rsidRPr="00ED0073" w:rsidRDefault="00B51353" w:rsidP="00B51353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40A158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550B3138" w14:textId="77777777" w:rsidTr="00DF3CF8">
        <w:tc>
          <w:tcPr>
            <w:tcW w:w="2812" w:type="dxa"/>
          </w:tcPr>
          <w:p w14:paraId="1B197349" w14:textId="77777777" w:rsidR="00B51353" w:rsidRPr="00ED0073" w:rsidRDefault="00B51353" w:rsidP="00B51353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A687988" w14:textId="0D2418E4" w:rsidR="00B51353" w:rsidRPr="00ED0073" w:rsidRDefault="00B51353" w:rsidP="00B51353">
            <w:r>
              <w:rPr>
                <w:rFonts w:hint="eastAsia"/>
              </w:rPr>
              <w:t>0</w:t>
            </w:r>
            <w:r>
              <w:t>.2827</w:t>
            </w:r>
          </w:p>
        </w:tc>
      </w:tr>
      <w:tr w:rsidR="00B51353" w:rsidRPr="00433E1C" w14:paraId="1FE37778" w14:textId="77777777" w:rsidTr="00DF3CF8">
        <w:tc>
          <w:tcPr>
            <w:tcW w:w="2812" w:type="dxa"/>
          </w:tcPr>
          <w:p w14:paraId="296C10E1" w14:textId="77777777" w:rsidR="00B51353" w:rsidRPr="00ED0073" w:rsidRDefault="00B51353" w:rsidP="00B51353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1D051EB" w14:textId="77777777" w:rsidR="00B51353" w:rsidRPr="00433E1C" w:rsidRDefault="00B51353" w:rsidP="00B51353">
            <w:r w:rsidRPr="007C7770">
              <w:t>无</w:t>
            </w:r>
          </w:p>
        </w:tc>
      </w:tr>
      <w:tr w:rsidR="00B51353" w:rsidRPr="00757EB3" w14:paraId="15E6B07C" w14:textId="77777777" w:rsidTr="00DF3CF8">
        <w:tc>
          <w:tcPr>
            <w:tcW w:w="2812" w:type="dxa"/>
          </w:tcPr>
          <w:p w14:paraId="746AFAED" w14:textId="77777777" w:rsidR="00B51353" w:rsidRPr="00ED0073" w:rsidRDefault="00B51353" w:rsidP="00B51353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729491D" w14:textId="77777777" w:rsidR="00B51353" w:rsidRPr="00757EB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77A4FDD1" w14:textId="77777777" w:rsidTr="00DF3CF8">
        <w:tc>
          <w:tcPr>
            <w:tcW w:w="2812" w:type="dxa"/>
          </w:tcPr>
          <w:p w14:paraId="4E0D3B72" w14:textId="77777777" w:rsidR="00B51353" w:rsidRPr="00270929" w:rsidRDefault="00B51353" w:rsidP="00B51353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CAE594E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4DC6C248" w14:textId="77777777" w:rsidTr="00DF3CF8">
        <w:tc>
          <w:tcPr>
            <w:tcW w:w="2812" w:type="dxa"/>
          </w:tcPr>
          <w:p w14:paraId="0FAA3E21" w14:textId="77777777" w:rsidR="00B51353" w:rsidRDefault="00B51353" w:rsidP="00B51353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11E2D91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</w:tbl>
    <w:p w14:paraId="0368FEF1" w14:textId="74CB6E02" w:rsidR="00DF3CF8" w:rsidRDefault="006E50CA" w:rsidP="0071065C">
      <w:r>
        <w:rPr>
          <w:noProof/>
        </w:rPr>
        <w:drawing>
          <wp:inline distT="0" distB="0" distL="0" distR="0" wp14:anchorId="44F7A9F0" wp14:editId="6C3F2ED5">
            <wp:extent cx="1952639" cy="3652864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365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4BC5" w14:textId="77777777" w:rsidR="006E50CA" w:rsidRDefault="006E50CA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3A2E06A8" w14:textId="77777777" w:rsidTr="00DF3CF8">
        <w:tc>
          <w:tcPr>
            <w:tcW w:w="2812" w:type="dxa"/>
          </w:tcPr>
          <w:p w14:paraId="496A3A2F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0B46E78F" w14:textId="523B524C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5</w:t>
            </w:r>
          </w:p>
        </w:tc>
      </w:tr>
      <w:tr w:rsidR="00DF3CF8" w:rsidRPr="00C52A26" w14:paraId="4EAB821E" w14:textId="77777777" w:rsidTr="00DF3CF8">
        <w:tc>
          <w:tcPr>
            <w:tcW w:w="2812" w:type="dxa"/>
          </w:tcPr>
          <w:p w14:paraId="12C22D3B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E4DEDE0" w14:textId="6C1DADB9" w:rsidR="00DF3CF8" w:rsidRPr="00C52A26" w:rsidRDefault="00172CA8" w:rsidP="00DF3CF8"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账户快速登录</w:t>
            </w:r>
          </w:p>
        </w:tc>
      </w:tr>
      <w:tr w:rsidR="00DF3CF8" w:rsidRPr="00ED0073" w14:paraId="0FCE0300" w14:textId="77777777" w:rsidTr="00DF3CF8">
        <w:tc>
          <w:tcPr>
            <w:tcW w:w="2812" w:type="dxa"/>
          </w:tcPr>
          <w:p w14:paraId="24AB8747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371621E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B51353" w:rsidRPr="00ED0073" w14:paraId="444D9D71" w14:textId="77777777" w:rsidTr="00DF3CF8">
        <w:tc>
          <w:tcPr>
            <w:tcW w:w="2812" w:type="dxa"/>
          </w:tcPr>
          <w:p w14:paraId="6D55D244" w14:textId="77777777" w:rsidR="00B51353" w:rsidRPr="00ED0073" w:rsidRDefault="00B51353" w:rsidP="00B51353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706E8C" w14:textId="64F817DD" w:rsidR="00B51353" w:rsidRPr="00ED0073" w:rsidRDefault="00B51353" w:rsidP="00B51353"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账户快速登录</w:t>
            </w:r>
          </w:p>
        </w:tc>
      </w:tr>
      <w:tr w:rsidR="00B51353" w:rsidRPr="00ED0073" w14:paraId="1F89CEB4" w14:textId="77777777" w:rsidTr="00DF3CF8">
        <w:tc>
          <w:tcPr>
            <w:tcW w:w="2812" w:type="dxa"/>
          </w:tcPr>
          <w:p w14:paraId="709DD4CF" w14:textId="77777777" w:rsidR="00B51353" w:rsidRPr="00ED0073" w:rsidRDefault="00B51353" w:rsidP="00B51353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1FA0474" w14:textId="77777777" w:rsidR="00B51353" w:rsidRPr="00ED0073" w:rsidRDefault="00B51353" w:rsidP="00B51353">
            <w:r>
              <w:rPr>
                <w:rFonts w:hint="eastAsia"/>
              </w:rPr>
              <w:t>注册用户</w:t>
            </w:r>
          </w:p>
        </w:tc>
      </w:tr>
      <w:tr w:rsidR="00B51353" w:rsidRPr="00ED0073" w14:paraId="0BB9A088" w14:textId="77777777" w:rsidTr="00DF3CF8">
        <w:tc>
          <w:tcPr>
            <w:tcW w:w="2812" w:type="dxa"/>
          </w:tcPr>
          <w:p w14:paraId="04CB8CE9" w14:textId="77777777" w:rsidR="00B51353" w:rsidRPr="00ED0073" w:rsidRDefault="00B51353" w:rsidP="00B51353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E97EFE" w14:textId="1009667D" w:rsidR="00B51353" w:rsidRPr="00ED0073" w:rsidRDefault="00B51353" w:rsidP="00B51353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E83FA6">
              <w:rPr>
                <w:rFonts w:hint="eastAsia"/>
              </w:rPr>
              <w:t>下载</w:t>
            </w:r>
            <w:r w:rsidR="00E83FA6">
              <w:t>并进入APP</w:t>
            </w:r>
          </w:p>
        </w:tc>
      </w:tr>
      <w:tr w:rsidR="00B51353" w:rsidRPr="00ED0073" w14:paraId="784A2A10" w14:textId="77777777" w:rsidTr="00DF3CF8">
        <w:tc>
          <w:tcPr>
            <w:tcW w:w="2812" w:type="dxa"/>
          </w:tcPr>
          <w:p w14:paraId="6B50351B" w14:textId="77777777" w:rsidR="00B51353" w:rsidRPr="00ED0073" w:rsidRDefault="00B51353" w:rsidP="00B51353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123362" w14:textId="28092659" w:rsidR="00B51353" w:rsidRPr="00ED0073" w:rsidRDefault="00B51353" w:rsidP="00B51353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E83FA6">
              <w:rPr>
                <w:rFonts w:hint="eastAsia"/>
              </w:rPr>
              <w:t>可以正常查看首页</w:t>
            </w:r>
            <w:r w:rsidRPr="00ED0073">
              <w:t xml:space="preserve"> </w:t>
            </w:r>
          </w:p>
        </w:tc>
      </w:tr>
      <w:tr w:rsidR="00B51353" w:rsidRPr="00ED0073" w14:paraId="4C7BA43E" w14:textId="77777777" w:rsidTr="00DF3CF8">
        <w:tc>
          <w:tcPr>
            <w:tcW w:w="2812" w:type="dxa"/>
          </w:tcPr>
          <w:p w14:paraId="503CA491" w14:textId="77777777" w:rsidR="00B51353" w:rsidRPr="00ED0073" w:rsidRDefault="00B51353" w:rsidP="00B51353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823926" w14:textId="634605AE" w:rsidR="00B51353" w:rsidRDefault="00B51353" w:rsidP="00B51353">
            <w:r>
              <w:rPr>
                <w:rFonts w:hint="eastAsia"/>
              </w:rPr>
              <w:t>1.</w:t>
            </w:r>
            <w:r w:rsidR="00162D74">
              <w:rPr>
                <w:rFonts w:hint="eastAsia"/>
              </w:rPr>
              <w:t>打开A</w:t>
            </w:r>
            <w:r w:rsidR="00162D74">
              <w:t>PP</w:t>
            </w:r>
          </w:p>
          <w:p w14:paraId="3BD744EA" w14:textId="4BDF1DCC" w:rsidR="00B51353" w:rsidRPr="00ED0073" w:rsidRDefault="00162D74" w:rsidP="00B51353">
            <w:r>
              <w:rPr>
                <w:rFonts w:hint="eastAsia"/>
              </w:rPr>
              <w:t>2.点击Q</w:t>
            </w:r>
            <w:r>
              <w:t>Q</w:t>
            </w:r>
            <w:r>
              <w:rPr>
                <w:rFonts w:hint="eastAsia"/>
              </w:rPr>
              <w:t>快速登录按钮</w:t>
            </w:r>
          </w:p>
        </w:tc>
      </w:tr>
      <w:tr w:rsidR="00B51353" w:rsidRPr="00ED0073" w14:paraId="6F026C6F" w14:textId="77777777" w:rsidTr="00DF3CF8">
        <w:tc>
          <w:tcPr>
            <w:tcW w:w="2812" w:type="dxa"/>
          </w:tcPr>
          <w:p w14:paraId="3E58B331" w14:textId="77777777" w:rsidR="00B51353" w:rsidRPr="00ED0073" w:rsidRDefault="00B51353" w:rsidP="00B51353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BDF4261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258BC66E" w14:textId="77777777" w:rsidTr="00DF3CF8">
        <w:tc>
          <w:tcPr>
            <w:tcW w:w="2812" w:type="dxa"/>
          </w:tcPr>
          <w:p w14:paraId="4B06DF6D" w14:textId="77777777" w:rsidR="00B51353" w:rsidRPr="00ED0073" w:rsidRDefault="00B51353" w:rsidP="00B51353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1B6313C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5051163B" w14:textId="77777777" w:rsidTr="00DF3CF8">
        <w:tc>
          <w:tcPr>
            <w:tcW w:w="2812" w:type="dxa"/>
          </w:tcPr>
          <w:p w14:paraId="7E48388F" w14:textId="77777777" w:rsidR="00B51353" w:rsidRPr="00ED0073" w:rsidRDefault="00B51353" w:rsidP="00B51353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AEB48B" w14:textId="17F762A7" w:rsidR="00B51353" w:rsidRPr="00ED0073" w:rsidRDefault="00B51353" w:rsidP="00B51353">
            <w:r>
              <w:rPr>
                <w:rFonts w:hint="eastAsia"/>
              </w:rPr>
              <w:t>0</w:t>
            </w:r>
            <w:r>
              <w:t>.2827</w:t>
            </w:r>
          </w:p>
        </w:tc>
      </w:tr>
      <w:tr w:rsidR="00B51353" w:rsidRPr="00433E1C" w14:paraId="0E7811D4" w14:textId="77777777" w:rsidTr="00DF3CF8">
        <w:tc>
          <w:tcPr>
            <w:tcW w:w="2812" w:type="dxa"/>
          </w:tcPr>
          <w:p w14:paraId="51CEB830" w14:textId="77777777" w:rsidR="00B51353" w:rsidRPr="00ED0073" w:rsidRDefault="00B51353" w:rsidP="00B51353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027CF2B7" w14:textId="77777777" w:rsidR="00B51353" w:rsidRPr="00433E1C" w:rsidRDefault="00B51353" w:rsidP="00B51353">
            <w:r w:rsidRPr="007C7770">
              <w:t>无</w:t>
            </w:r>
          </w:p>
        </w:tc>
      </w:tr>
      <w:tr w:rsidR="00B51353" w:rsidRPr="00757EB3" w14:paraId="74FB32F8" w14:textId="77777777" w:rsidTr="00DF3CF8">
        <w:tc>
          <w:tcPr>
            <w:tcW w:w="2812" w:type="dxa"/>
          </w:tcPr>
          <w:p w14:paraId="2F50A01A" w14:textId="77777777" w:rsidR="00B51353" w:rsidRPr="00ED0073" w:rsidRDefault="00B51353" w:rsidP="00B51353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31AC4C3" w14:textId="77777777" w:rsidR="00B51353" w:rsidRPr="00757EB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7454078A" w14:textId="77777777" w:rsidTr="00DF3CF8">
        <w:tc>
          <w:tcPr>
            <w:tcW w:w="2812" w:type="dxa"/>
          </w:tcPr>
          <w:p w14:paraId="63DF54E5" w14:textId="77777777" w:rsidR="00B51353" w:rsidRPr="00270929" w:rsidRDefault="00B51353" w:rsidP="00B51353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C8B853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36829DDB" w14:textId="77777777" w:rsidTr="00DF3CF8">
        <w:tc>
          <w:tcPr>
            <w:tcW w:w="2812" w:type="dxa"/>
          </w:tcPr>
          <w:p w14:paraId="56B22C99" w14:textId="77777777" w:rsidR="00B51353" w:rsidRDefault="00B51353" w:rsidP="00B51353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65BFFA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</w:tbl>
    <w:p w14:paraId="0126D29B" w14:textId="6D12A68C" w:rsidR="00DF3CF8" w:rsidRDefault="006E50CA" w:rsidP="0071065C">
      <w:r>
        <w:rPr>
          <w:noProof/>
        </w:rPr>
        <w:drawing>
          <wp:inline distT="0" distB="0" distL="0" distR="0" wp14:anchorId="4B95452C" wp14:editId="388B78C9">
            <wp:extent cx="1909776" cy="42196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9776" cy="421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4683" w14:textId="77777777" w:rsidR="006E50CA" w:rsidRDefault="006E50CA" w:rsidP="0071065C"/>
    <w:p w14:paraId="1F240362" w14:textId="098EB23E" w:rsidR="00DF3CF8" w:rsidRDefault="00DF3CF8" w:rsidP="006006A1">
      <w:pPr>
        <w:pStyle w:val="4"/>
      </w:pPr>
      <w:r>
        <w:rPr>
          <w:rFonts w:hint="eastAsia"/>
        </w:rPr>
        <w:t>3</w:t>
      </w:r>
      <w:r>
        <w:t xml:space="preserve">.3.1.2 </w:t>
      </w:r>
      <w:r>
        <w:rPr>
          <w:rFonts w:hint="eastAsia"/>
        </w:rPr>
        <w:t>主界面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53B8923C" w14:textId="77777777" w:rsidTr="00DF3CF8">
        <w:tc>
          <w:tcPr>
            <w:tcW w:w="2812" w:type="dxa"/>
          </w:tcPr>
          <w:p w14:paraId="60C6FBED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4CBB97BA" w14:textId="48D117A2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6</w:t>
            </w:r>
          </w:p>
        </w:tc>
      </w:tr>
      <w:tr w:rsidR="00DF3CF8" w:rsidRPr="00C52A26" w14:paraId="0BA013C6" w14:textId="77777777" w:rsidTr="00DF3CF8">
        <w:tc>
          <w:tcPr>
            <w:tcW w:w="2812" w:type="dxa"/>
          </w:tcPr>
          <w:p w14:paraId="6ACEF591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0AF997D" w14:textId="243D33B5" w:rsidR="00DF3CF8" w:rsidRPr="00C52A26" w:rsidRDefault="00172CA8" w:rsidP="00DF3CF8">
            <w:r>
              <w:rPr>
                <w:rFonts w:hint="eastAsia"/>
              </w:rPr>
              <w:t>打开个人中心</w:t>
            </w:r>
          </w:p>
        </w:tc>
      </w:tr>
      <w:tr w:rsidR="00DF3CF8" w:rsidRPr="00ED0073" w14:paraId="26A21206" w14:textId="77777777" w:rsidTr="00DF3CF8">
        <w:tc>
          <w:tcPr>
            <w:tcW w:w="2812" w:type="dxa"/>
          </w:tcPr>
          <w:p w14:paraId="172351B9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02E1ED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B51353" w:rsidRPr="00ED0073" w14:paraId="27B9FA29" w14:textId="77777777" w:rsidTr="00DF3CF8">
        <w:tc>
          <w:tcPr>
            <w:tcW w:w="2812" w:type="dxa"/>
          </w:tcPr>
          <w:p w14:paraId="329A2A40" w14:textId="77777777" w:rsidR="00B51353" w:rsidRPr="00ED0073" w:rsidRDefault="00B51353" w:rsidP="00B51353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53AA52" w14:textId="1404BDCF" w:rsidR="00B51353" w:rsidRPr="00ED0073" w:rsidRDefault="00B51353" w:rsidP="00B51353">
            <w:r>
              <w:rPr>
                <w:rFonts w:hint="eastAsia"/>
              </w:rPr>
              <w:t>打开个人中心</w:t>
            </w:r>
          </w:p>
        </w:tc>
      </w:tr>
      <w:tr w:rsidR="00B51353" w:rsidRPr="00ED0073" w14:paraId="2F95574E" w14:textId="77777777" w:rsidTr="00DF3CF8">
        <w:tc>
          <w:tcPr>
            <w:tcW w:w="2812" w:type="dxa"/>
          </w:tcPr>
          <w:p w14:paraId="24BEBFBA" w14:textId="77777777" w:rsidR="00B51353" w:rsidRPr="00ED0073" w:rsidRDefault="00B51353" w:rsidP="00B51353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4CE0B53" w14:textId="77777777" w:rsidR="00B51353" w:rsidRPr="00ED0073" w:rsidRDefault="00B51353" w:rsidP="00B51353">
            <w:r>
              <w:rPr>
                <w:rFonts w:hint="eastAsia"/>
              </w:rPr>
              <w:t>注册用户</w:t>
            </w:r>
          </w:p>
        </w:tc>
      </w:tr>
      <w:tr w:rsidR="00B51353" w:rsidRPr="00ED0073" w14:paraId="6C67EF49" w14:textId="77777777" w:rsidTr="00DF3CF8">
        <w:tc>
          <w:tcPr>
            <w:tcW w:w="2812" w:type="dxa"/>
          </w:tcPr>
          <w:p w14:paraId="0F43113F" w14:textId="77777777" w:rsidR="00B51353" w:rsidRPr="00ED0073" w:rsidRDefault="00B51353" w:rsidP="00B51353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F9636C" w14:textId="5D3AEB12" w:rsidR="00B51353" w:rsidRPr="00ED0073" w:rsidRDefault="00B51353" w:rsidP="00B51353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CA2A65">
              <w:rPr>
                <w:rFonts w:hint="eastAsia"/>
              </w:rPr>
              <w:t>已登录</w:t>
            </w:r>
          </w:p>
        </w:tc>
      </w:tr>
      <w:tr w:rsidR="00B51353" w:rsidRPr="00ED0073" w14:paraId="452CA64B" w14:textId="77777777" w:rsidTr="00DF3CF8">
        <w:tc>
          <w:tcPr>
            <w:tcW w:w="2812" w:type="dxa"/>
          </w:tcPr>
          <w:p w14:paraId="6A53C78A" w14:textId="77777777" w:rsidR="00B51353" w:rsidRPr="00ED0073" w:rsidRDefault="00B51353" w:rsidP="00B51353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B1AFB6F" w14:textId="094ADC6F" w:rsidR="00B51353" w:rsidRPr="00ED0073" w:rsidRDefault="00B51353" w:rsidP="00B51353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34263D">
              <w:rPr>
                <w:rFonts w:hint="eastAsia"/>
              </w:rPr>
              <w:t>进入个人中心</w:t>
            </w:r>
          </w:p>
        </w:tc>
      </w:tr>
      <w:tr w:rsidR="00B51353" w:rsidRPr="00ED0073" w14:paraId="4E134300" w14:textId="77777777" w:rsidTr="00DF3CF8">
        <w:tc>
          <w:tcPr>
            <w:tcW w:w="2812" w:type="dxa"/>
          </w:tcPr>
          <w:p w14:paraId="5CF46456" w14:textId="77777777" w:rsidR="00B51353" w:rsidRPr="00ED0073" w:rsidRDefault="00B51353" w:rsidP="00B51353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B03063E" w14:textId="13627E58" w:rsidR="00B51353" w:rsidRPr="00ED0073" w:rsidRDefault="00B51353" w:rsidP="00B51353">
            <w:r>
              <w:rPr>
                <w:rFonts w:hint="eastAsia"/>
              </w:rPr>
              <w:t>1.</w:t>
            </w:r>
            <w:r w:rsidR="0034263D">
              <w:rPr>
                <w:rFonts w:hint="eastAsia"/>
              </w:rPr>
              <w:t>点击</w:t>
            </w:r>
            <w:proofErr w:type="gramStart"/>
            <w:r w:rsidR="0034263D">
              <w:rPr>
                <w:rFonts w:hint="eastAsia"/>
              </w:rPr>
              <w:t>侧边栏按钮</w:t>
            </w:r>
            <w:proofErr w:type="gramEnd"/>
          </w:p>
        </w:tc>
      </w:tr>
      <w:tr w:rsidR="00B51353" w:rsidRPr="00ED0073" w14:paraId="0F7145DA" w14:textId="77777777" w:rsidTr="00DF3CF8">
        <w:tc>
          <w:tcPr>
            <w:tcW w:w="2812" w:type="dxa"/>
          </w:tcPr>
          <w:p w14:paraId="53FE45F8" w14:textId="77777777" w:rsidR="00B51353" w:rsidRPr="00ED0073" w:rsidRDefault="00B51353" w:rsidP="00B51353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CCF154E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5554C3AA" w14:textId="77777777" w:rsidTr="00DF3CF8">
        <w:tc>
          <w:tcPr>
            <w:tcW w:w="2812" w:type="dxa"/>
          </w:tcPr>
          <w:p w14:paraId="079180FC" w14:textId="77777777" w:rsidR="00B51353" w:rsidRPr="00ED0073" w:rsidRDefault="00B51353" w:rsidP="00B51353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40DED47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143106A1" w14:textId="77777777" w:rsidTr="00DF3CF8">
        <w:tc>
          <w:tcPr>
            <w:tcW w:w="2812" w:type="dxa"/>
          </w:tcPr>
          <w:p w14:paraId="2FE328CD" w14:textId="77777777" w:rsidR="00B51353" w:rsidRPr="00ED0073" w:rsidRDefault="00B51353" w:rsidP="00B51353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8A1045C" w14:textId="4DC15C27" w:rsidR="00B51353" w:rsidRPr="00ED0073" w:rsidRDefault="00B51353" w:rsidP="00B51353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B51353" w:rsidRPr="00433E1C" w14:paraId="095A7AE6" w14:textId="77777777" w:rsidTr="00DF3CF8">
        <w:tc>
          <w:tcPr>
            <w:tcW w:w="2812" w:type="dxa"/>
          </w:tcPr>
          <w:p w14:paraId="37D813B9" w14:textId="77777777" w:rsidR="00B51353" w:rsidRPr="00ED0073" w:rsidRDefault="00B51353" w:rsidP="00B51353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7973C0" w14:textId="77777777" w:rsidR="00B51353" w:rsidRPr="00433E1C" w:rsidRDefault="00B51353" w:rsidP="00B51353">
            <w:r w:rsidRPr="007C7770">
              <w:t>无</w:t>
            </w:r>
          </w:p>
        </w:tc>
      </w:tr>
      <w:tr w:rsidR="00B51353" w:rsidRPr="00757EB3" w14:paraId="21E1EF6F" w14:textId="77777777" w:rsidTr="00DF3CF8">
        <w:tc>
          <w:tcPr>
            <w:tcW w:w="2812" w:type="dxa"/>
          </w:tcPr>
          <w:p w14:paraId="6F297DA1" w14:textId="77777777" w:rsidR="00B51353" w:rsidRPr="00ED0073" w:rsidRDefault="00B51353" w:rsidP="00B51353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25C56C8C" w14:textId="77777777" w:rsidR="00B51353" w:rsidRPr="00757EB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0BD14D25" w14:textId="77777777" w:rsidTr="00DF3CF8">
        <w:tc>
          <w:tcPr>
            <w:tcW w:w="2812" w:type="dxa"/>
          </w:tcPr>
          <w:p w14:paraId="73AB2E1E" w14:textId="77777777" w:rsidR="00B51353" w:rsidRPr="00270929" w:rsidRDefault="00B51353" w:rsidP="00B51353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1528F7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04C6256E" w14:textId="77777777" w:rsidTr="00DF3CF8">
        <w:tc>
          <w:tcPr>
            <w:tcW w:w="2812" w:type="dxa"/>
          </w:tcPr>
          <w:p w14:paraId="77894DDE" w14:textId="77777777" w:rsidR="00B51353" w:rsidRDefault="00B51353" w:rsidP="00B51353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7D3E26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</w:tbl>
    <w:p w14:paraId="4258B93C" w14:textId="0C800AD5" w:rsidR="00DF3CF8" w:rsidRDefault="003C4853" w:rsidP="0071065C">
      <w:r>
        <w:rPr>
          <w:noProof/>
        </w:rPr>
        <w:drawing>
          <wp:inline distT="0" distB="0" distL="0" distR="0" wp14:anchorId="3ED84A5A" wp14:editId="0AA93744">
            <wp:extent cx="2228866" cy="40005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4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4846" w14:textId="77777777" w:rsidR="003C4853" w:rsidRDefault="003C4853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4A4A760F" w14:textId="77777777" w:rsidTr="00DF3CF8">
        <w:tc>
          <w:tcPr>
            <w:tcW w:w="2812" w:type="dxa"/>
          </w:tcPr>
          <w:p w14:paraId="5986315A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0C2032D3" w14:textId="18847C84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7</w:t>
            </w:r>
          </w:p>
        </w:tc>
      </w:tr>
      <w:tr w:rsidR="00DF3CF8" w:rsidRPr="00C52A26" w14:paraId="4AA90FD2" w14:textId="77777777" w:rsidTr="00DF3CF8">
        <w:tc>
          <w:tcPr>
            <w:tcW w:w="2812" w:type="dxa"/>
          </w:tcPr>
          <w:p w14:paraId="259FFA23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4BDEA5" w14:textId="60AA821C" w:rsidR="00DF3CF8" w:rsidRPr="00C52A26" w:rsidRDefault="00172CA8" w:rsidP="00DF3CF8">
            <w:r>
              <w:rPr>
                <w:rFonts w:hint="eastAsia"/>
              </w:rPr>
              <w:t>打开最新资讯</w:t>
            </w:r>
          </w:p>
        </w:tc>
      </w:tr>
      <w:tr w:rsidR="00DF3CF8" w:rsidRPr="00ED0073" w14:paraId="49882AF5" w14:textId="77777777" w:rsidTr="00DF3CF8">
        <w:tc>
          <w:tcPr>
            <w:tcW w:w="2812" w:type="dxa"/>
          </w:tcPr>
          <w:p w14:paraId="52D0C7C0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E8BF023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B51353" w:rsidRPr="00ED0073" w14:paraId="1CCFD649" w14:textId="77777777" w:rsidTr="00DF3CF8">
        <w:tc>
          <w:tcPr>
            <w:tcW w:w="2812" w:type="dxa"/>
          </w:tcPr>
          <w:p w14:paraId="07E4D458" w14:textId="77777777" w:rsidR="00B51353" w:rsidRPr="00ED0073" w:rsidRDefault="00B51353" w:rsidP="00B51353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0B2F78D" w14:textId="0F42D9C3" w:rsidR="00B51353" w:rsidRPr="00ED0073" w:rsidRDefault="00B51353" w:rsidP="00B51353">
            <w:r>
              <w:rPr>
                <w:rFonts w:hint="eastAsia"/>
              </w:rPr>
              <w:t>打开最新资讯</w:t>
            </w:r>
          </w:p>
        </w:tc>
      </w:tr>
      <w:tr w:rsidR="00B51353" w:rsidRPr="00ED0073" w14:paraId="741D6AFD" w14:textId="77777777" w:rsidTr="00DF3CF8">
        <w:tc>
          <w:tcPr>
            <w:tcW w:w="2812" w:type="dxa"/>
          </w:tcPr>
          <w:p w14:paraId="6C5C5DF2" w14:textId="77777777" w:rsidR="00B51353" w:rsidRPr="00ED0073" w:rsidRDefault="00B51353" w:rsidP="00B51353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E8D0C4B" w14:textId="77777777" w:rsidR="00B51353" w:rsidRPr="00ED0073" w:rsidRDefault="00B51353" w:rsidP="00B51353">
            <w:r>
              <w:rPr>
                <w:rFonts w:hint="eastAsia"/>
              </w:rPr>
              <w:t>注册用户</w:t>
            </w:r>
          </w:p>
        </w:tc>
      </w:tr>
      <w:tr w:rsidR="00B51353" w:rsidRPr="00ED0073" w14:paraId="1B9F94E0" w14:textId="77777777" w:rsidTr="00DF3CF8">
        <w:tc>
          <w:tcPr>
            <w:tcW w:w="2812" w:type="dxa"/>
          </w:tcPr>
          <w:p w14:paraId="279E72A2" w14:textId="77777777" w:rsidR="00B51353" w:rsidRPr="00ED0073" w:rsidRDefault="00B51353" w:rsidP="00B51353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A07B1C" w14:textId="301E4025" w:rsidR="00B51353" w:rsidRPr="00ED0073" w:rsidRDefault="00B51353" w:rsidP="00B51353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CA2A65">
              <w:rPr>
                <w:rFonts w:hint="eastAsia"/>
              </w:rPr>
              <w:t>已登录</w:t>
            </w:r>
          </w:p>
        </w:tc>
      </w:tr>
      <w:tr w:rsidR="00B51353" w:rsidRPr="00ED0073" w14:paraId="6323C373" w14:textId="77777777" w:rsidTr="00DF3CF8">
        <w:tc>
          <w:tcPr>
            <w:tcW w:w="2812" w:type="dxa"/>
          </w:tcPr>
          <w:p w14:paraId="541F1596" w14:textId="77777777" w:rsidR="00B51353" w:rsidRPr="00ED0073" w:rsidRDefault="00B51353" w:rsidP="00B51353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8C0EE2" w14:textId="55D16893" w:rsidR="00B51353" w:rsidRPr="00ED0073" w:rsidRDefault="00B51353" w:rsidP="00B51353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34263D">
              <w:rPr>
                <w:rFonts w:hint="eastAsia"/>
              </w:rPr>
              <w:t>进入最新资讯界面</w:t>
            </w:r>
            <w:r w:rsidRPr="00ED0073">
              <w:t xml:space="preserve"> </w:t>
            </w:r>
          </w:p>
        </w:tc>
      </w:tr>
      <w:tr w:rsidR="00B51353" w:rsidRPr="00ED0073" w14:paraId="27187FAA" w14:textId="77777777" w:rsidTr="00DF3CF8">
        <w:tc>
          <w:tcPr>
            <w:tcW w:w="2812" w:type="dxa"/>
          </w:tcPr>
          <w:p w14:paraId="6E0DFA53" w14:textId="77777777" w:rsidR="00B51353" w:rsidRPr="00ED0073" w:rsidRDefault="00B51353" w:rsidP="00B51353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AABACFE" w14:textId="0705C17D" w:rsidR="00B51353" w:rsidRPr="00ED0073" w:rsidRDefault="00B51353" w:rsidP="00B51353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34263D">
              <w:rPr>
                <w:rFonts w:hint="eastAsia"/>
              </w:rPr>
              <w:t>点击最新资讯按钮</w:t>
            </w:r>
          </w:p>
        </w:tc>
      </w:tr>
      <w:tr w:rsidR="00B51353" w:rsidRPr="00ED0073" w14:paraId="13FBB776" w14:textId="77777777" w:rsidTr="00DF3CF8">
        <w:tc>
          <w:tcPr>
            <w:tcW w:w="2812" w:type="dxa"/>
          </w:tcPr>
          <w:p w14:paraId="71E66C1B" w14:textId="77777777" w:rsidR="00B51353" w:rsidRPr="00ED0073" w:rsidRDefault="00B51353" w:rsidP="00B51353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FCE2F5C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727A2626" w14:textId="77777777" w:rsidTr="00DF3CF8">
        <w:tc>
          <w:tcPr>
            <w:tcW w:w="2812" w:type="dxa"/>
          </w:tcPr>
          <w:p w14:paraId="3AB9F7F1" w14:textId="77777777" w:rsidR="00B51353" w:rsidRPr="00ED0073" w:rsidRDefault="00B51353" w:rsidP="00B51353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B69BCBC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699C2721" w14:textId="77777777" w:rsidTr="00DF3CF8">
        <w:tc>
          <w:tcPr>
            <w:tcW w:w="2812" w:type="dxa"/>
          </w:tcPr>
          <w:p w14:paraId="5316864D" w14:textId="77777777" w:rsidR="00B51353" w:rsidRPr="00ED0073" w:rsidRDefault="00B51353" w:rsidP="00B51353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22B139D" w14:textId="6B4FEEA7" w:rsidR="00B51353" w:rsidRPr="00ED0073" w:rsidRDefault="00B51353" w:rsidP="00B51353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B51353" w:rsidRPr="00433E1C" w14:paraId="1ABCBA5E" w14:textId="77777777" w:rsidTr="00DF3CF8">
        <w:tc>
          <w:tcPr>
            <w:tcW w:w="2812" w:type="dxa"/>
          </w:tcPr>
          <w:p w14:paraId="26960690" w14:textId="77777777" w:rsidR="00B51353" w:rsidRPr="00ED0073" w:rsidRDefault="00B51353" w:rsidP="00B51353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4869987" w14:textId="77777777" w:rsidR="00B51353" w:rsidRPr="00433E1C" w:rsidRDefault="00B51353" w:rsidP="00B51353">
            <w:r w:rsidRPr="007C7770">
              <w:t>无</w:t>
            </w:r>
          </w:p>
        </w:tc>
      </w:tr>
      <w:tr w:rsidR="00B51353" w:rsidRPr="00757EB3" w14:paraId="337009A0" w14:textId="77777777" w:rsidTr="00DF3CF8">
        <w:tc>
          <w:tcPr>
            <w:tcW w:w="2812" w:type="dxa"/>
          </w:tcPr>
          <w:p w14:paraId="55467852" w14:textId="77777777" w:rsidR="00B51353" w:rsidRPr="00ED0073" w:rsidRDefault="00B51353" w:rsidP="00B51353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B82C945" w14:textId="77777777" w:rsidR="00B51353" w:rsidRPr="00757EB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32866173" w14:textId="77777777" w:rsidTr="00DF3CF8">
        <w:tc>
          <w:tcPr>
            <w:tcW w:w="2812" w:type="dxa"/>
          </w:tcPr>
          <w:p w14:paraId="6C2E0362" w14:textId="77777777" w:rsidR="00B51353" w:rsidRPr="00270929" w:rsidRDefault="00B51353" w:rsidP="00B51353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C44B2A6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20CDD107" w14:textId="77777777" w:rsidTr="00DF3CF8">
        <w:tc>
          <w:tcPr>
            <w:tcW w:w="2812" w:type="dxa"/>
          </w:tcPr>
          <w:p w14:paraId="685535C4" w14:textId="77777777" w:rsidR="00B51353" w:rsidRDefault="00B51353" w:rsidP="00B51353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7FC9ADD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</w:tbl>
    <w:p w14:paraId="6C176B8F" w14:textId="6DD50BE2" w:rsidR="00DF3CF8" w:rsidRDefault="003C4853" w:rsidP="0071065C">
      <w:r>
        <w:rPr>
          <w:noProof/>
        </w:rPr>
        <w:lastRenderedPageBreak/>
        <w:drawing>
          <wp:inline distT="0" distB="0" distL="0" distR="0" wp14:anchorId="64A83423" wp14:editId="23E51AAD">
            <wp:extent cx="2400318" cy="41243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41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D31E" w14:textId="77777777" w:rsidR="003C4853" w:rsidRDefault="003C4853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77DBA6F8" w14:textId="77777777" w:rsidTr="00DF3CF8">
        <w:tc>
          <w:tcPr>
            <w:tcW w:w="2812" w:type="dxa"/>
          </w:tcPr>
          <w:p w14:paraId="009EDA4D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69297E35" w14:textId="2DA9A58D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8</w:t>
            </w:r>
          </w:p>
        </w:tc>
      </w:tr>
      <w:tr w:rsidR="00DF3CF8" w:rsidRPr="00C52A26" w14:paraId="18BD756C" w14:textId="77777777" w:rsidTr="00DF3CF8">
        <w:tc>
          <w:tcPr>
            <w:tcW w:w="2812" w:type="dxa"/>
          </w:tcPr>
          <w:p w14:paraId="40A17D17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48C515" w14:textId="308E9CBA" w:rsidR="00DF3CF8" w:rsidRPr="00C52A26" w:rsidRDefault="00172CA8" w:rsidP="00DF3CF8">
            <w:r>
              <w:rPr>
                <w:rFonts w:hint="eastAsia"/>
              </w:rPr>
              <w:t>打开教师介绍</w:t>
            </w:r>
          </w:p>
        </w:tc>
      </w:tr>
      <w:tr w:rsidR="00DF3CF8" w:rsidRPr="00ED0073" w14:paraId="7709B4BE" w14:textId="77777777" w:rsidTr="00DF3CF8">
        <w:tc>
          <w:tcPr>
            <w:tcW w:w="2812" w:type="dxa"/>
          </w:tcPr>
          <w:p w14:paraId="374E6BF4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904090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B51353" w:rsidRPr="00ED0073" w14:paraId="39D26BF3" w14:textId="77777777" w:rsidTr="00DF3CF8">
        <w:tc>
          <w:tcPr>
            <w:tcW w:w="2812" w:type="dxa"/>
          </w:tcPr>
          <w:p w14:paraId="4A67D475" w14:textId="77777777" w:rsidR="00B51353" w:rsidRPr="00ED0073" w:rsidRDefault="00B51353" w:rsidP="00B51353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C4E7B07" w14:textId="0C308086" w:rsidR="00B51353" w:rsidRPr="00ED0073" w:rsidRDefault="00B51353" w:rsidP="00B51353">
            <w:r>
              <w:rPr>
                <w:rFonts w:hint="eastAsia"/>
              </w:rPr>
              <w:t>打开教师介绍</w:t>
            </w:r>
          </w:p>
        </w:tc>
      </w:tr>
      <w:tr w:rsidR="00B51353" w:rsidRPr="00ED0073" w14:paraId="13EB7663" w14:textId="77777777" w:rsidTr="00DF3CF8">
        <w:tc>
          <w:tcPr>
            <w:tcW w:w="2812" w:type="dxa"/>
          </w:tcPr>
          <w:p w14:paraId="588409CA" w14:textId="77777777" w:rsidR="00B51353" w:rsidRPr="00ED0073" w:rsidRDefault="00B51353" w:rsidP="00B51353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C787348" w14:textId="77777777" w:rsidR="00B51353" w:rsidRPr="00ED0073" w:rsidRDefault="00B51353" w:rsidP="00B51353">
            <w:r>
              <w:rPr>
                <w:rFonts w:hint="eastAsia"/>
              </w:rPr>
              <w:t>注册用户</w:t>
            </w:r>
          </w:p>
        </w:tc>
      </w:tr>
      <w:tr w:rsidR="00B51353" w:rsidRPr="00ED0073" w14:paraId="3EDA2967" w14:textId="77777777" w:rsidTr="00DF3CF8">
        <w:tc>
          <w:tcPr>
            <w:tcW w:w="2812" w:type="dxa"/>
          </w:tcPr>
          <w:p w14:paraId="4B2976A7" w14:textId="77777777" w:rsidR="00B51353" w:rsidRPr="00ED0073" w:rsidRDefault="00B51353" w:rsidP="00B51353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B9B179" w14:textId="08AD8DDE" w:rsidR="00B51353" w:rsidRPr="00ED0073" w:rsidRDefault="00B51353" w:rsidP="00B51353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CA2A65">
              <w:rPr>
                <w:rFonts w:hint="eastAsia"/>
              </w:rPr>
              <w:t>已登录</w:t>
            </w:r>
          </w:p>
        </w:tc>
      </w:tr>
      <w:tr w:rsidR="00B51353" w:rsidRPr="00ED0073" w14:paraId="438CC2A0" w14:textId="77777777" w:rsidTr="00DF3CF8">
        <w:tc>
          <w:tcPr>
            <w:tcW w:w="2812" w:type="dxa"/>
          </w:tcPr>
          <w:p w14:paraId="527321F8" w14:textId="77777777" w:rsidR="00B51353" w:rsidRPr="00ED0073" w:rsidRDefault="00B51353" w:rsidP="00B51353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EB00DC" w14:textId="071D8201" w:rsidR="00B51353" w:rsidRPr="00ED0073" w:rsidRDefault="00B51353" w:rsidP="00B51353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34263D">
              <w:rPr>
                <w:rFonts w:hint="eastAsia"/>
              </w:rPr>
              <w:t>进入教师介绍界面</w:t>
            </w:r>
          </w:p>
        </w:tc>
      </w:tr>
      <w:tr w:rsidR="00B51353" w:rsidRPr="00ED0073" w14:paraId="15A7135D" w14:textId="77777777" w:rsidTr="00DF3CF8">
        <w:tc>
          <w:tcPr>
            <w:tcW w:w="2812" w:type="dxa"/>
          </w:tcPr>
          <w:p w14:paraId="0A1351A4" w14:textId="77777777" w:rsidR="00B51353" w:rsidRPr="00ED0073" w:rsidRDefault="00B51353" w:rsidP="00B51353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94F6374" w14:textId="49CE4D37" w:rsidR="00B51353" w:rsidRPr="00ED0073" w:rsidRDefault="00B51353" w:rsidP="00B51353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34263D">
              <w:rPr>
                <w:rFonts w:hint="eastAsia"/>
              </w:rPr>
              <w:t>点击教师介绍按钮</w:t>
            </w:r>
          </w:p>
        </w:tc>
      </w:tr>
      <w:tr w:rsidR="00B51353" w:rsidRPr="00ED0073" w14:paraId="3B5A1CF0" w14:textId="77777777" w:rsidTr="00DF3CF8">
        <w:tc>
          <w:tcPr>
            <w:tcW w:w="2812" w:type="dxa"/>
          </w:tcPr>
          <w:p w14:paraId="459E8F6E" w14:textId="77777777" w:rsidR="00B51353" w:rsidRPr="00ED0073" w:rsidRDefault="00B51353" w:rsidP="00B51353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EF15516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1B52055C" w14:textId="77777777" w:rsidTr="00DF3CF8">
        <w:tc>
          <w:tcPr>
            <w:tcW w:w="2812" w:type="dxa"/>
          </w:tcPr>
          <w:p w14:paraId="0B14E50E" w14:textId="77777777" w:rsidR="00B51353" w:rsidRPr="00ED0073" w:rsidRDefault="00B51353" w:rsidP="00B51353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A3F09A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4B89B66C" w14:textId="77777777" w:rsidTr="00DF3CF8">
        <w:tc>
          <w:tcPr>
            <w:tcW w:w="2812" w:type="dxa"/>
          </w:tcPr>
          <w:p w14:paraId="34A463DA" w14:textId="77777777" w:rsidR="00B51353" w:rsidRPr="00ED0073" w:rsidRDefault="00B51353" w:rsidP="00B51353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1977C56" w14:textId="5C9418AD" w:rsidR="00B51353" w:rsidRPr="00ED0073" w:rsidRDefault="00B51353" w:rsidP="00B51353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B51353" w:rsidRPr="00433E1C" w14:paraId="780B8E85" w14:textId="77777777" w:rsidTr="00DF3CF8">
        <w:tc>
          <w:tcPr>
            <w:tcW w:w="2812" w:type="dxa"/>
          </w:tcPr>
          <w:p w14:paraId="7D283C80" w14:textId="77777777" w:rsidR="00B51353" w:rsidRPr="00ED0073" w:rsidRDefault="00B51353" w:rsidP="00B51353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BA5F097" w14:textId="77777777" w:rsidR="00B51353" w:rsidRPr="00433E1C" w:rsidRDefault="00B51353" w:rsidP="00B51353">
            <w:r w:rsidRPr="007C7770">
              <w:t>无</w:t>
            </w:r>
          </w:p>
        </w:tc>
      </w:tr>
      <w:tr w:rsidR="00B51353" w:rsidRPr="00757EB3" w14:paraId="7C6894A6" w14:textId="77777777" w:rsidTr="00DF3CF8">
        <w:tc>
          <w:tcPr>
            <w:tcW w:w="2812" w:type="dxa"/>
          </w:tcPr>
          <w:p w14:paraId="6E6770F6" w14:textId="77777777" w:rsidR="00B51353" w:rsidRPr="00ED0073" w:rsidRDefault="00B51353" w:rsidP="00B51353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16575E5" w14:textId="77777777" w:rsidR="00B51353" w:rsidRPr="00757EB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303AD83C" w14:textId="77777777" w:rsidTr="00DF3CF8">
        <w:tc>
          <w:tcPr>
            <w:tcW w:w="2812" w:type="dxa"/>
          </w:tcPr>
          <w:p w14:paraId="531BA8ED" w14:textId="77777777" w:rsidR="00B51353" w:rsidRPr="00270929" w:rsidRDefault="00B51353" w:rsidP="00B51353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72C796A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29F1D393" w14:textId="77777777" w:rsidTr="00DF3CF8">
        <w:tc>
          <w:tcPr>
            <w:tcW w:w="2812" w:type="dxa"/>
          </w:tcPr>
          <w:p w14:paraId="5C8651E2" w14:textId="77777777" w:rsidR="00B51353" w:rsidRDefault="00B51353" w:rsidP="00B51353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8002E02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</w:tbl>
    <w:p w14:paraId="531765A2" w14:textId="6F0A8BD8" w:rsidR="003C4853" w:rsidRDefault="003C4853" w:rsidP="0071065C">
      <w:r>
        <w:rPr>
          <w:noProof/>
        </w:rPr>
        <w:lastRenderedPageBreak/>
        <w:drawing>
          <wp:inline distT="0" distB="0" distL="0" distR="0" wp14:anchorId="23D0CCD6" wp14:editId="1C4EFDB1">
            <wp:extent cx="1843101" cy="3676677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3101" cy="367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63CD" w14:textId="77777777" w:rsidR="003C4853" w:rsidRDefault="003C4853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1BDE4679" w14:textId="77777777" w:rsidTr="00DF3CF8">
        <w:tc>
          <w:tcPr>
            <w:tcW w:w="2812" w:type="dxa"/>
          </w:tcPr>
          <w:p w14:paraId="27F53A1A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05C2C3CD" w14:textId="6040E4A4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9</w:t>
            </w:r>
          </w:p>
        </w:tc>
      </w:tr>
      <w:tr w:rsidR="00DF3CF8" w:rsidRPr="00C52A26" w14:paraId="331E1BE1" w14:textId="77777777" w:rsidTr="00DF3CF8">
        <w:tc>
          <w:tcPr>
            <w:tcW w:w="2812" w:type="dxa"/>
          </w:tcPr>
          <w:p w14:paraId="39424FDF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FFEF587" w14:textId="70C84334" w:rsidR="00DF3CF8" w:rsidRPr="00C52A26" w:rsidRDefault="004940B6" w:rsidP="00DF3CF8">
            <w:r>
              <w:rPr>
                <w:rFonts w:hint="eastAsia"/>
              </w:rPr>
              <w:t>打开相关课程</w:t>
            </w:r>
          </w:p>
        </w:tc>
      </w:tr>
      <w:tr w:rsidR="00DF3CF8" w:rsidRPr="00ED0073" w14:paraId="7FFB493B" w14:textId="77777777" w:rsidTr="00DF3CF8">
        <w:tc>
          <w:tcPr>
            <w:tcW w:w="2812" w:type="dxa"/>
          </w:tcPr>
          <w:p w14:paraId="2520466E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23AAC92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B51353" w:rsidRPr="00ED0073" w14:paraId="0873B78C" w14:textId="77777777" w:rsidTr="00DF3CF8">
        <w:tc>
          <w:tcPr>
            <w:tcW w:w="2812" w:type="dxa"/>
          </w:tcPr>
          <w:p w14:paraId="663567B9" w14:textId="77777777" w:rsidR="00B51353" w:rsidRPr="00ED0073" w:rsidRDefault="00B51353" w:rsidP="00B51353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9D917D3" w14:textId="6824894E" w:rsidR="00B51353" w:rsidRPr="00ED0073" w:rsidRDefault="00B51353" w:rsidP="00B51353">
            <w:r>
              <w:rPr>
                <w:rFonts w:hint="eastAsia"/>
              </w:rPr>
              <w:t>打开相关课程</w:t>
            </w:r>
          </w:p>
        </w:tc>
      </w:tr>
      <w:tr w:rsidR="00B51353" w:rsidRPr="00ED0073" w14:paraId="6853F16D" w14:textId="77777777" w:rsidTr="00DF3CF8">
        <w:tc>
          <w:tcPr>
            <w:tcW w:w="2812" w:type="dxa"/>
          </w:tcPr>
          <w:p w14:paraId="5A552AAF" w14:textId="77777777" w:rsidR="00B51353" w:rsidRPr="00ED0073" w:rsidRDefault="00B51353" w:rsidP="00B51353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535797" w14:textId="77777777" w:rsidR="00B51353" w:rsidRPr="00ED0073" w:rsidRDefault="00B51353" w:rsidP="00B51353">
            <w:r>
              <w:rPr>
                <w:rFonts w:hint="eastAsia"/>
              </w:rPr>
              <w:t>注册用户</w:t>
            </w:r>
          </w:p>
        </w:tc>
      </w:tr>
      <w:tr w:rsidR="00B51353" w:rsidRPr="00ED0073" w14:paraId="0E331604" w14:textId="77777777" w:rsidTr="00DF3CF8">
        <w:tc>
          <w:tcPr>
            <w:tcW w:w="2812" w:type="dxa"/>
          </w:tcPr>
          <w:p w14:paraId="7761DDED" w14:textId="77777777" w:rsidR="00B51353" w:rsidRPr="00ED0073" w:rsidRDefault="00B51353" w:rsidP="00B51353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8BCC8E" w14:textId="05282B49" w:rsidR="00B51353" w:rsidRPr="00ED0073" w:rsidRDefault="00B51353" w:rsidP="00B51353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CA2A65">
              <w:rPr>
                <w:rFonts w:hint="eastAsia"/>
              </w:rPr>
              <w:t>已登录</w:t>
            </w:r>
          </w:p>
        </w:tc>
      </w:tr>
      <w:tr w:rsidR="00B51353" w:rsidRPr="00ED0073" w14:paraId="1CEE0843" w14:textId="77777777" w:rsidTr="00DF3CF8">
        <w:tc>
          <w:tcPr>
            <w:tcW w:w="2812" w:type="dxa"/>
          </w:tcPr>
          <w:p w14:paraId="58E0544B" w14:textId="77777777" w:rsidR="00B51353" w:rsidRPr="00ED0073" w:rsidRDefault="00B51353" w:rsidP="00B51353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10EB978" w14:textId="56E59ADE" w:rsidR="00B51353" w:rsidRPr="00ED0073" w:rsidRDefault="00B51353" w:rsidP="00B51353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34263D">
              <w:rPr>
                <w:rFonts w:hint="eastAsia"/>
              </w:rPr>
              <w:t>进入相关课程界面</w:t>
            </w:r>
            <w:r w:rsidRPr="00ED0073">
              <w:t xml:space="preserve"> </w:t>
            </w:r>
          </w:p>
        </w:tc>
      </w:tr>
      <w:tr w:rsidR="00B51353" w:rsidRPr="00ED0073" w14:paraId="3205169F" w14:textId="77777777" w:rsidTr="00DF3CF8">
        <w:tc>
          <w:tcPr>
            <w:tcW w:w="2812" w:type="dxa"/>
          </w:tcPr>
          <w:p w14:paraId="72BFB9BE" w14:textId="77777777" w:rsidR="00B51353" w:rsidRPr="00ED0073" w:rsidRDefault="00B51353" w:rsidP="00B51353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CD211E3" w14:textId="0EE8924E" w:rsidR="00B51353" w:rsidRPr="00ED0073" w:rsidRDefault="00B51353" w:rsidP="00B51353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34263D">
              <w:rPr>
                <w:rFonts w:hint="eastAsia"/>
              </w:rPr>
              <w:t>点击相关课程按钮</w:t>
            </w:r>
          </w:p>
        </w:tc>
      </w:tr>
      <w:tr w:rsidR="00B51353" w:rsidRPr="00ED0073" w14:paraId="2C68B2BE" w14:textId="77777777" w:rsidTr="00DF3CF8">
        <w:tc>
          <w:tcPr>
            <w:tcW w:w="2812" w:type="dxa"/>
          </w:tcPr>
          <w:p w14:paraId="08418D7C" w14:textId="77777777" w:rsidR="00B51353" w:rsidRPr="00ED0073" w:rsidRDefault="00B51353" w:rsidP="00B51353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DD789B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4843DA30" w14:textId="77777777" w:rsidTr="00DF3CF8">
        <w:tc>
          <w:tcPr>
            <w:tcW w:w="2812" w:type="dxa"/>
          </w:tcPr>
          <w:p w14:paraId="479DF419" w14:textId="77777777" w:rsidR="00B51353" w:rsidRPr="00ED0073" w:rsidRDefault="00B51353" w:rsidP="00B51353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AA2B17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14CAC5B4" w14:textId="77777777" w:rsidTr="00DF3CF8">
        <w:tc>
          <w:tcPr>
            <w:tcW w:w="2812" w:type="dxa"/>
          </w:tcPr>
          <w:p w14:paraId="6E162C31" w14:textId="77777777" w:rsidR="00B51353" w:rsidRPr="00ED0073" w:rsidRDefault="00B51353" w:rsidP="00B51353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3AA3BF3" w14:textId="38F80EA8" w:rsidR="00B51353" w:rsidRPr="00ED0073" w:rsidRDefault="00B51353" w:rsidP="00B51353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B51353" w:rsidRPr="00433E1C" w14:paraId="55B9DD79" w14:textId="77777777" w:rsidTr="00DF3CF8">
        <w:tc>
          <w:tcPr>
            <w:tcW w:w="2812" w:type="dxa"/>
          </w:tcPr>
          <w:p w14:paraId="420F377F" w14:textId="77777777" w:rsidR="00B51353" w:rsidRPr="00ED0073" w:rsidRDefault="00B51353" w:rsidP="00B51353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CD0EA50" w14:textId="77777777" w:rsidR="00B51353" w:rsidRPr="00433E1C" w:rsidRDefault="00B51353" w:rsidP="00B51353">
            <w:r w:rsidRPr="007C7770">
              <w:t>无</w:t>
            </w:r>
          </w:p>
        </w:tc>
      </w:tr>
      <w:tr w:rsidR="00B51353" w:rsidRPr="00757EB3" w14:paraId="17D70C7C" w14:textId="77777777" w:rsidTr="00DF3CF8">
        <w:tc>
          <w:tcPr>
            <w:tcW w:w="2812" w:type="dxa"/>
          </w:tcPr>
          <w:p w14:paraId="56723FB3" w14:textId="77777777" w:rsidR="00B51353" w:rsidRPr="00ED0073" w:rsidRDefault="00B51353" w:rsidP="00B51353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802A093" w14:textId="77777777" w:rsidR="00B51353" w:rsidRPr="00757EB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11701A1F" w14:textId="77777777" w:rsidTr="00DF3CF8">
        <w:tc>
          <w:tcPr>
            <w:tcW w:w="2812" w:type="dxa"/>
          </w:tcPr>
          <w:p w14:paraId="3006A5DF" w14:textId="77777777" w:rsidR="00B51353" w:rsidRPr="00270929" w:rsidRDefault="00B51353" w:rsidP="00B51353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A163807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24996161" w14:textId="77777777" w:rsidTr="00DF3CF8">
        <w:tc>
          <w:tcPr>
            <w:tcW w:w="2812" w:type="dxa"/>
          </w:tcPr>
          <w:p w14:paraId="14A6C5DF" w14:textId="77777777" w:rsidR="00B51353" w:rsidRDefault="00B51353" w:rsidP="00B51353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D01AEBD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</w:tbl>
    <w:p w14:paraId="08BF24D8" w14:textId="26945A77" w:rsidR="00DF3CF8" w:rsidRDefault="003C4853" w:rsidP="0071065C">
      <w:r>
        <w:rPr>
          <w:noProof/>
        </w:rPr>
        <w:lastRenderedPageBreak/>
        <w:drawing>
          <wp:inline distT="0" distB="0" distL="0" distR="0" wp14:anchorId="60F51E67" wp14:editId="369C4344">
            <wp:extent cx="2114565" cy="390527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390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3F5B" w14:textId="77777777" w:rsidR="003C4853" w:rsidRDefault="003C4853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18B439E9" w14:textId="77777777" w:rsidTr="00DF3CF8">
        <w:tc>
          <w:tcPr>
            <w:tcW w:w="2812" w:type="dxa"/>
          </w:tcPr>
          <w:p w14:paraId="6027750F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64C29AA9" w14:textId="21CAC243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10</w:t>
            </w:r>
          </w:p>
        </w:tc>
      </w:tr>
      <w:tr w:rsidR="00DF3CF8" w:rsidRPr="00C52A26" w14:paraId="2EAC3FF5" w14:textId="77777777" w:rsidTr="00DF3CF8">
        <w:tc>
          <w:tcPr>
            <w:tcW w:w="2812" w:type="dxa"/>
          </w:tcPr>
          <w:p w14:paraId="551E646E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FFA010" w14:textId="4B875C5B" w:rsidR="00DF3CF8" w:rsidRPr="00C52A26" w:rsidRDefault="004940B6" w:rsidP="00DF3CF8">
            <w:r>
              <w:rPr>
                <w:rFonts w:hint="eastAsia"/>
              </w:rPr>
              <w:t>打开学习交流</w:t>
            </w:r>
          </w:p>
        </w:tc>
      </w:tr>
      <w:tr w:rsidR="00DF3CF8" w:rsidRPr="00ED0073" w14:paraId="21D20C18" w14:textId="77777777" w:rsidTr="00DF3CF8">
        <w:tc>
          <w:tcPr>
            <w:tcW w:w="2812" w:type="dxa"/>
          </w:tcPr>
          <w:p w14:paraId="211E720C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809FA3F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B51353" w:rsidRPr="00ED0073" w14:paraId="2ED98E38" w14:textId="77777777" w:rsidTr="00DF3CF8">
        <w:tc>
          <w:tcPr>
            <w:tcW w:w="2812" w:type="dxa"/>
          </w:tcPr>
          <w:p w14:paraId="1226B9F5" w14:textId="77777777" w:rsidR="00B51353" w:rsidRPr="00ED0073" w:rsidRDefault="00B51353" w:rsidP="00B51353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2B8992F" w14:textId="2D2D8028" w:rsidR="00B51353" w:rsidRPr="00ED0073" w:rsidRDefault="00B51353" w:rsidP="00B51353">
            <w:r>
              <w:rPr>
                <w:rFonts w:hint="eastAsia"/>
              </w:rPr>
              <w:t>打开学习交流</w:t>
            </w:r>
          </w:p>
        </w:tc>
      </w:tr>
      <w:tr w:rsidR="00B51353" w:rsidRPr="00ED0073" w14:paraId="75DF280C" w14:textId="77777777" w:rsidTr="00DF3CF8">
        <w:tc>
          <w:tcPr>
            <w:tcW w:w="2812" w:type="dxa"/>
          </w:tcPr>
          <w:p w14:paraId="6B31D4C8" w14:textId="77777777" w:rsidR="00B51353" w:rsidRPr="00ED0073" w:rsidRDefault="00B51353" w:rsidP="00B51353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1BCDFB5" w14:textId="77777777" w:rsidR="00B51353" w:rsidRPr="00ED0073" w:rsidRDefault="00B51353" w:rsidP="00B51353">
            <w:r>
              <w:rPr>
                <w:rFonts w:hint="eastAsia"/>
              </w:rPr>
              <w:t>注册用户</w:t>
            </w:r>
          </w:p>
        </w:tc>
      </w:tr>
      <w:tr w:rsidR="00B51353" w:rsidRPr="00ED0073" w14:paraId="1155E9F0" w14:textId="77777777" w:rsidTr="00DF3CF8">
        <w:tc>
          <w:tcPr>
            <w:tcW w:w="2812" w:type="dxa"/>
          </w:tcPr>
          <w:p w14:paraId="0D1059F6" w14:textId="77777777" w:rsidR="00B51353" w:rsidRPr="00ED0073" w:rsidRDefault="00B51353" w:rsidP="00B51353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757E0BF" w14:textId="71113462" w:rsidR="00B51353" w:rsidRPr="00ED0073" w:rsidRDefault="00B51353" w:rsidP="00B51353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CA2A65">
              <w:rPr>
                <w:rFonts w:hint="eastAsia"/>
              </w:rPr>
              <w:t>已登录</w:t>
            </w:r>
          </w:p>
        </w:tc>
      </w:tr>
      <w:tr w:rsidR="00B51353" w:rsidRPr="00ED0073" w14:paraId="60D7A6F3" w14:textId="77777777" w:rsidTr="00DF3CF8">
        <w:tc>
          <w:tcPr>
            <w:tcW w:w="2812" w:type="dxa"/>
          </w:tcPr>
          <w:p w14:paraId="27FC5AE7" w14:textId="77777777" w:rsidR="00B51353" w:rsidRPr="00ED0073" w:rsidRDefault="00B51353" w:rsidP="00B51353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7382B09" w14:textId="05AD8047" w:rsidR="00B51353" w:rsidRPr="00ED0073" w:rsidRDefault="00B51353" w:rsidP="00B51353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34263D">
              <w:rPr>
                <w:rFonts w:hint="eastAsia"/>
              </w:rPr>
              <w:t>进入学习交流界面</w:t>
            </w:r>
          </w:p>
        </w:tc>
      </w:tr>
      <w:tr w:rsidR="00B51353" w:rsidRPr="00ED0073" w14:paraId="0DAB8705" w14:textId="77777777" w:rsidTr="00DF3CF8">
        <w:tc>
          <w:tcPr>
            <w:tcW w:w="2812" w:type="dxa"/>
          </w:tcPr>
          <w:p w14:paraId="4C2C9856" w14:textId="77777777" w:rsidR="00B51353" w:rsidRPr="00ED0073" w:rsidRDefault="00B51353" w:rsidP="00B51353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E9C15A" w14:textId="628F2911" w:rsidR="00B51353" w:rsidRPr="00ED0073" w:rsidRDefault="00B51353" w:rsidP="00B51353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34263D">
              <w:rPr>
                <w:rFonts w:hint="eastAsia"/>
              </w:rPr>
              <w:t>点击学习交流按钮</w:t>
            </w:r>
          </w:p>
        </w:tc>
      </w:tr>
      <w:tr w:rsidR="00B51353" w:rsidRPr="00ED0073" w14:paraId="0C35FA00" w14:textId="77777777" w:rsidTr="00DF3CF8">
        <w:tc>
          <w:tcPr>
            <w:tcW w:w="2812" w:type="dxa"/>
          </w:tcPr>
          <w:p w14:paraId="08677ED2" w14:textId="77777777" w:rsidR="00B51353" w:rsidRPr="00ED0073" w:rsidRDefault="00B51353" w:rsidP="00B51353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78F404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02B0C8CA" w14:textId="77777777" w:rsidTr="00DF3CF8">
        <w:tc>
          <w:tcPr>
            <w:tcW w:w="2812" w:type="dxa"/>
          </w:tcPr>
          <w:p w14:paraId="0DC47C7D" w14:textId="77777777" w:rsidR="00B51353" w:rsidRPr="00ED0073" w:rsidRDefault="00B51353" w:rsidP="00B51353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5E87A83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314DD92E" w14:textId="77777777" w:rsidTr="00DF3CF8">
        <w:tc>
          <w:tcPr>
            <w:tcW w:w="2812" w:type="dxa"/>
          </w:tcPr>
          <w:p w14:paraId="53138EA6" w14:textId="77777777" w:rsidR="00B51353" w:rsidRPr="00ED0073" w:rsidRDefault="00B51353" w:rsidP="00B51353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0546906" w14:textId="448B3DE2" w:rsidR="00B51353" w:rsidRPr="00ED0073" w:rsidRDefault="00B51353" w:rsidP="00B51353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B51353" w:rsidRPr="00433E1C" w14:paraId="1DA41CAA" w14:textId="77777777" w:rsidTr="00DF3CF8">
        <w:tc>
          <w:tcPr>
            <w:tcW w:w="2812" w:type="dxa"/>
          </w:tcPr>
          <w:p w14:paraId="129196ED" w14:textId="77777777" w:rsidR="00B51353" w:rsidRPr="00ED0073" w:rsidRDefault="00B51353" w:rsidP="00B51353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657B412" w14:textId="77777777" w:rsidR="00B51353" w:rsidRPr="00433E1C" w:rsidRDefault="00B51353" w:rsidP="00B51353">
            <w:r w:rsidRPr="007C7770">
              <w:t>无</w:t>
            </w:r>
          </w:p>
        </w:tc>
      </w:tr>
      <w:tr w:rsidR="00B51353" w:rsidRPr="00757EB3" w14:paraId="23D9B11D" w14:textId="77777777" w:rsidTr="00DF3CF8">
        <w:tc>
          <w:tcPr>
            <w:tcW w:w="2812" w:type="dxa"/>
          </w:tcPr>
          <w:p w14:paraId="3BEC5EA1" w14:textId="77777777" w:rsidR="00B51353" w:rsidRPr="00ED0073" w:rsidRDefault="00B51353" w:rsidP="00B51353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5F71B27" w14:textId="77777777" w:rsidR="00B51353" w:rsidRPr="00757EB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1683DCB5" w14:textId="77777777" w:rsidTr="00DF3CF8">
        <w:tc>
          <w:tcPr>
            <w:tcW w:w="2812" w:type="dxa"/>
          </w:tcPr>
          <w:p w14:paraId="716C6872" w14:textId="77777777" w:rsidR="00B51353" w:rsidRPr="00270929" w:rsidRDefault="00B51353" w:rsidP="00B51353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EFBF1E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755C6781" w14:textId="77777777" w:rsidTr="00DF3CF8">
        <w:tc>
          <w:tcPr>
            <w:tcW w:w="2812" w:type="dxa"/>
          </w:tcPr>
          <w:p w14:paraId="5BB6DA6D" w14:textId="77777777" w:rsidR="00B51353" w:rsidRDefault="00B51353" w:rsidP="00B51353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E67D2A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</w:tbl>
    <w:p w14:paraId="575B2F03" w14:textId="1979CDB8" w:rsidR="00DF3CF8" w:rsidRDefault="00D57B87" w:rsidP="0071065C">
      <w:r>
        <w:rPr>
          <w:noProof/>
        </w:rPr>
        <w:lastRenderedPageBreak/>
        <w:drawing>
          <wp:inline distT="0" distB="0" distL="0" distR="0" wp14:anchorId="6229E667" wp14:editId="7C78E830">
            <wp:extent cx="1876439" cy="379574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37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BAF9" w14:textId="77777777" w:rsidR="00D57B87" w:rsidRDefault="00D57B87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3640DF4C" w14:textId="77777777" w:rsidTr="00DF3CF8">
        <w:tc>
          <w:tcPr>
            <w:tcW w:w="2812" w:type="dxa"/>
          </w:tcPr>
          <w:p w14:paraId="1818119D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6E6866E9" w14:textId="4E1C2E3B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11</w:t>
            </w:r>
          </w:p>
        </w:tc>
      </w:tr>
      <w:tr w:rsidR="00DF3CF8" w:rsidRPr="00C52A26" w14:paraId="669C9EA0" w14:textId="77777777" w:rsidTr="00DF3CF8">
        <w:tc>
          <w:tcPr>
            <w:tcW w:w="2812" w:type="dxa"/>
          </w:tcPr>
          <w:p w14:paraId="71C33AC0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B1D747" w14:textId="58860A34" w:rsidR="00DF3CF8" w:rsidRPr="00C52A26" w:rsidRDefault="00933E8B" w:rsidP="00DF3CF8">
            <w:r>
              <w:rPr>
                <w:rFonts w:hint="eastAsia"/>
              </w:rPr>
              <w:t>查看最新资讯</w:t>
            </w:r>
          </w:p>
        </w:tc>
      </w:tr>
      <w:tr w:rsidR="00DF3CF8" w:rsidRPr="00ED0073" w14:paraId="1BD9D6FD" w14:textId="77777777" w:rsidTr="00DF3CF8">
        <w:tc>
          <w:tcPr>
            <w:tcW w:w="2812" w:type="dxa"/>
          </w:tcPr>
          <w:p w14:paraId="217E462E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4571553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B51353" w:rsidRPr="00ED0073" w14:paraId="47C79C6C" w14:textId="77777777" w:rsidTr="00DF3CF8">
        <w:tc>
          <w:tcPr>
            <w:tcW w:w="2812" w:type="dxa"/>
          </w:tcPr>
          <w:p w14:paraId="0F19667B" w14:textId="77777777" w:rsidR="00B51353" w:rsidRPr="00ED0073" w:rsidRDefault="00B51353" w:rsidP="00B51353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C7D237F" w14:textId="590AC76C" w:rsidR="00B51353" w:rsidRPr="00ED0073" w:rsidRDefault="00B51353" w:rsidP="00B51353">
            <w:r>
              <w:rPr>
                <w:rFonts w:hint="eastAsia"/>
              </w:rPr>
              <w:t>查看最新资讯</w:t>
            </w:r>
          </w:p>
        </w:tc>
      </w:tr>
      <w:tr w:rsidR="00B51353" w:rsidRPr="00ED0073" w14:paraId="125AF1D0" w14:textId="77777777" w:rsidTr="00DF3CF8">
        <w:tc>
          <w:tcPr>
            <w:tcW w:w="2812" w:type="dxa"/>
          </w:tcPr>
          <w:p w14:paraId="4FC8BA8B" w14:textId="77777777" w:rsidR="00B51353" w:rsidRPr="00ED0073" w:rsidRDefault="00B51353" w:rsidP="00B51353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2A94222" w14:textId="77777777" w:rsidR="00B51353" w:rsidRPr="00ED0073" w:rsidRDefault="00B51353" w:rsidP="00B51353">
            <w:r>
              <w:rPr>
                <w:rFonts w:hint="eastAsia"/>
              </w:rPr>
              <w:t>注册用户</w:t>
            </w:r>
          </w:p>
        </w:tc>
      </w:tr>
      <w:tr w:rsidR="00B51353" w:rsidRPr="00ED0073" w14:paraId="2A389FC4" w14:textId="77777777" w:rsidTr="00DF3CF8">
        <w:tc>
          <w:tcPr>
            <w:tcW w:w="2812" w:type="dxa"/>
          </w:tcPr>
          <w:p w14:paraId="45FB7BC6" w14:textId="77777777" w:rsidR="00B51353" w:rsidRPr="00ED0073" w:rsidRDefault="00B51353" w:rsidP="00B51353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C83225" w14:textId="3C137B87" w:rsidR="00B51353" w:rsidRPr="00ED0073" w:rsidRDefault="00B51353" w:rsidP="00B51353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CA2A65">
              <w:rPr>
                <w:rFonts w:hint="eastAsia"/>
              </w:rPr>
              <w:t>已登录</w:t>
            </w:r>
          </w:p>
        </w:tc>
      </w:tr>
      <w:tr w:rsidR="00B51353" w:rsidRPr="00ED0073" w14:paraId="2725349E" w14:textId="77777777" w:rsidTr="00DF3CF8">
        <w:tc>
          <w:tcPr>
            <w:tcW w:w="2812" w:type="dxa"/>
          </w:tcPr>
          <w:p w14:paraId="5955F260" w14:textId="77777777" w:rsidR="00B51353" w:rsidRPr="00ED0073" w:rsidRDefault="00B51353" w:rsidP="00B51353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140345A" w14:textId="4495C4F3" w:rsidR="00B51353" w:rsidRPr="00ED0073" w:rsidRDefault="00B51353" w:rsidP="00B51353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34263D">
              <w:rPr>
                <w:rFonts w:hint="eastAsia"/>
              </w:rPr>
              <w:t>进入最新资讯界面</w:t>
            </w:r>
          </w:p>
        </w:tc>
      </w:tr>
      <w:tr w:rsidR="00B51353" w:rsidRPr="00ED0073" w14:paraId="7243C164" w14:textId="77777777" w:rsidTr="00DF3CF8">
        <w:tc>
          <w:tcPr>
            <w:tcW w:w="2812" w:type="dxa"/>
          </w:tcPr>
          <w:p w14:paraId="596055A8" w14:textId="77777777" w:rsidR="00B51353" w:rsidRPr="00ED0073" w:rsidRDefault="00B51353" w:rsidP="00B51353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0D33CB7" w14:textId="77777777" w:rsidR="00B51353" w:rsidRDefault="00B51353" w:rsidP="00B51353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34263D">
              <w:rPr>
                <w:rFonts w:hint="eastAsia"/>
              </w:rPr>
              <w:t>点击最新资讯按钮</w:t>
            </w:r>
          </w:p>
          <w:p w14:paraId="5600A842" w14:textId="63378F7C" w:rsidR="006C56B1" w:rsidRPr="00ED0073" w:rsidRDefault="006C56B1" w:rsidP="00B51353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显示最新资讯</w:t>
            </w:r>
          </w:p>
        </w:tc>
      </w:tr>
      <w:tr w:rsidR="00B51353" w:rsidRPr="00ED0073" w14:paraId="18BAC498" w14:textId="77777777" w:rsidTr="00DF3CF8">
        <w:tc>
          <w:tcPr>
            <w:tcW w:w="2812" w:type="dxa"/>
          </w:tcPr>
          <w:p w14:paraId="2C5F1C3B" w14:textId="77777777" w:rsidR="00B51353" w:rsidRPr="00ED0073" w:rsidRDefault="00B51353" w:rsidP="00B51353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7CAC37F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5F98B7E9" w14:textId="77777777" w:rsidTr="00DF3CF8">
        <w:tc>
          <w:tcPr>
            <w:tcW w:w="2812" w:type="dxa"/>
          </w:tcPr>
          <w:p w14:paraId="5014AC72" w14:textId="77777777" w:rsidR="00B51353" w:rsidRPr="00ED0073" w:rsidRDefault="00B51353" w:rsidP="00B51353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4287837" w14:textId="77777777" w:rsidR="00B51353" w:rsidRPr="00ED007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ED0073" w14:paraId="23CC909B" w14:textId="77777777" w:rsidTr="00DF3CF8">
        <w:tc>
          <w:tcPr>
            <w:tcW w:w="2812" w:type="dxa"/>
          </w:tcPr>
          <w:p w14:paraId="00D44EFF" w14:textId="77777777" w:rsidR="00B51353" w:rsidRPr="00ED0073" w:rsidRDefault="00B51353" w:rsidP="00B51353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BE74EF2" w14:textId="11272A07" w:rsidR="00B51353" w:rsidRPr="00ED0073" w:rsidRDefault="00B51353" w:rsidP="00B51353">
            <w:r>
              <w:rPr>
                <w:rFonts w:hint="eastAsia"/>
              </w:rPr>
              <w:t>0</w:t>
            </w:r>
            <w:r>
              <w:t>.4677</w:t>
            </w:r>
          </w:p>
        </w:tc>
      </w:tr>
      <w:tr w:rsidR="00B51353" w:rsidRPr="00433E1C" w14:paraId="03CD979A" w14:textId="77777777" w:rsidTr="00DF3CF8">
        <w:tc>
          <w:tcPr>
            <w:tcW w:w="2812" w:type="dxa"/>
          </w:tcPr>
          <w:p w14:paraId="79D43E88" w14:textId="77777777" w:rsidR="00B51353" w:rsidRPr="00ED0073" w:rsidRDefault="00B51353" w:rsidP="00B51353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E6FD866" w14:textId="77777777" w:rsidR="00B51353" w:rsidRPr="00433E1C" w:rsidRDefault="00B51353" w:rsidP="00B51353">
            <w:r w:rsidRPr="007C7770">
              <w:t>无</w:t>
            </w:r>
          </w:p>
        </w:tc>
      </w:tr>
      <w:tr w:rsidR="00B51353" w:rsidRPr="00757EB3" w14:paraId="5FD56127" w14:textId="77777777" w:rsidTr="00DF3CF8">
        <w:tc>
          <w:tcPr>
            <w:tcW w:w="2812" w:type="dxa"/>
          </w:tcPr>
          <w:p w14:paraId="013D9A8F" w14:textId="77777777" w:rsidR="00B51353" w:rsidRPr="00ED0073" w:rsidRDefault="00B51353" w:rsidP="00B51353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35F087D" w14:textId="77777777" w:rsidR="00B51353" w:rsidRPr="00757EB3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05631FF8" w14:textId="77777777" w:rsidTr="00DF3CF8">
        <w:tc>
          <w:tcPr>
            <w:tcW w:w="2812" w:type="dxa"/>
          </w:tcPr>
          <w:p w14:paraId="17FCEDEC" w14:textId="77777777" w:rsidR="00B51353" w:rsidRPr="00270929" w:rsidRDefault="00B51353" w:rsidP="00B51353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D40434F" w14:textId="77777777" w:rsidR="00B51353" w:rsidRPr="007C7770" w:rsidRDefault="00B51353" w:rsidP="00B51353">
            <w:r>
              <w:rPr>
                <w:rFonts w:hint="eastAsia"/>
              </w:rPr>
              <w:t>无</w:t>
            </w:r>
          </w:p>
        </w:tc>
      </w:tr>
      <w:tr w:rsidR="00B51353" w:rsidRPr="00757EB3" w14:paraId="30EC5366" w14:textId="77777777" w:rsidTr="00DF3CF8">
        <w:tc>
          <w:tcPr>
            <w:tcW w:w="2812" w:type="dxa"/>
          </w:tcPr>
          <w:p w14:paraId="46CE20A5" w14:textId="77777777" w:rsidR="00B51353" w:rsidRDefault="00B51353" w:rsidP="00B51353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CC73294" w14:textId="137C1AF4" w:rsidR="00B51353" w:rsidRPr="007C7770" w:rsidRDefault="004D4B7F" w:rsidP="00B51353">
            <w:r>
              <w:rPr>
                <w:rFonts w:hint="eastAsia"/>
              </w:rPr>
              <w:t>最新资讯</w:t>
            </w:r>
            <w:r w:rsidR="009A5251">
              <w:rPr>
                <w:rFonts w:hint="eastAsia"/>
              </w:rPr>
              <w:t>列表</w:t>
            </w:r>
          </w:p>
        </w:tc>
      </w:tr>
    </w:tbl>
    <w:p w14:paraId="7A688DE2" w14:textId="478ED2A4" w:rsidR="00DF3CF8" w:rsidRDefault="00496D63" w:rsidP="0071065C">
      <w:r>
        <w:rPr>
          <w:noProof/>
        </w:rPr>
        <w:lastRenderedPageBreak/>
        <w:drawing>
          <wp:inline distT="0" distB="0" distL="0" distR="0" wp14:anchorId="2BDE1C4A" wp14:editId="02F00247">
            <wp:extent cx="2114565" cy="4319619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3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FC6" w14:textId="77777777" w:rsidR="00496D63" w:rsidRDefault="00496D63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24C6F6B3" w14:textId="77777777" w:rsidTr="00DF3CF8">
        <w:tc>
          <w:tcPr>
            <w:tcW w:w="2812" w:type="dxa"/>
          </w:tcPr>
          <w:p w14:paraId="244A6B02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55F7F6E1" w14:textId="1D40C685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12</w:t>
            </w:r>
          </w:p>
        </w:tc>
      </w:tr>
      <w:tr w:rsidR="00DF3CF8" w:rsidRPr="00C52A26" w14:paraId="19894CC2" w14:textId="77777777" w:rsidTr="00DF3CF8">
        <w:tc>
          <w:tcPr>
            <w:tcW w:w="2812" w:type="dxa"/>
          </w:tcPr>
          <w:p w14:paraId="7FF2E626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47437B1" w14:textId="03A35461" w:rsidR="00DF3CF8" w:rsidRPr="00C52A26" w:rsidRDefault="00933E8B" w:rsidP="00DF3CF8">
            <w:r>
              <w:rPr>
                <w:rFonts w:hint="eastAsia"/>
              </w:rPr>
              <w:t>按关键词搜索</w:t>
            </w:r>
          </w:p>
        </w:tc>
      </w:tr>
      <w:tr w:rsidR="00DF3CF8" w:rsidRPr="00ED0073" w14:paraId="7A7FFC5E" w14:textId="77777777" w:rsidTr="00DF3CF8">
        <w:tc>
          <w:tcPr>
            <w:tcW w:w="2812" w:type="dxa"/>
          </w:tcPr>
          <w:p w14:paraId="43525E95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A034522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7E70F0F9" w14:textId="77777777" w:rsidTr="00DF3CF8">
        <w:tc>
          <w:tcPr>
            <w:tcW w:w="2812" w:type="dxa"/>
          </w:tcPr>
          <w:p w14:paraId="1B01AC3E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39975F" w14:textId="24D361CC" w:rsidR="0010760A" w:rsidRPr="00ED0073" w:rsidRDefault="0010760A" w:rsidP="0010760A">
            <w:r>
              <w:rPr>
                <w:rFonts w:hint="eastAsia"/>
              </w:rPr>
              <w:t>按关键词搜索信息</w:t>
            </w:r>
          </w:p>
        </w:tc>
      </w:tr>
      <w:tr w:rsidR="0010760A" w:rsidRPr="00ED0073" w14:paraId="1FA39138" w14:textId="77777777" w:rsidTr="00DF3CF8">
        <w:tc>
          <w:tcPr>
            <w:tcW w:w="2812" w:type="dxa"/>
          </w:tcPr>
          <w:p w14:paraId="4DD97C03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B776D29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03EED0A3" w14:textId="77777777" w:rsidTr="00DF3CF8">
        <w:tc>
          <w:tcPr>
            <w:tcW w:w="2812" w:type="dxa"/>
          </w:tcPr>
          <w:p w14:paraId="6106C438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A27EFF" w14:textId="5276C17C" w:rsidR="0010760A" w:rsidRPr="00ED0073" w:rsidRDefault="0010760A" w:rsidP="0010760A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CA2A65">
              <w:rPr>
                <w:rFonts w:hint="eastAsia"/>
              </w:rPr>
              <w:t>已登录</w:t>
            </w:r>
          </w:p>
        </w:tc>
      </w:tr>
      <w:tr w:rsidR="0010760A" w:rsidRPr="00ED0073" w14:paraId="7EB44C3D" w14:textId="77777777" w:rsidTr="00DF3CF8">
        <w:tc>
          <w:tcPr>
            <w:tcW w:w="2812" w:type="dxa"/>
          </w:tcPr>
          <w:p w14:paraId="7BC6A214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E44C132" w14:textId="1FCC9415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34263D">
              <w:rPr>
                <w:rFonts w:hint="eastAsia"/>
              </w:rPr>
              <w:t>显示搜索结果</w:t>
            </w:r>
          </w:p>
        </w:tc>
      </w:tr>
      <w:tr w:rsidR="0010760A" w:rsidRPr="00ED0073" w14:paraId="2C1E6690" w14:textId="77777777" w:rsidTr="00DF3CF8">
        <w:tc>
          <w:tcPr>
            <w:tcW w:w="2812" w:type="dxa"/>
          </w:tcPr>
          <w:p w14:paraId="65DDBF63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704234B" w14:textId="7F6D43F3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34263D">
              <w:rPr>
                <w:rFonts w:hint="eastAsia"/>
              </w:rPr>
              <w:t>在站内搜索框内输入搜索内容</w:t>
            </w:r>
          </w:p>
          <w:p w14:paraId="1DD4AD2D" w14:textId="37B46835" w:rsidR="0034263D" w:rsidRDefault="0034263D" w:rsidP="0010760A">
            <w:r>
              <w:rPr>
                <w:rFonts w:hint="eastAsia"/>
              </w:rPr>
              <w:t>2.点击搜索按钮</w:t>
            </w:r>
          </w:p>
          <w:p w14:paraId="44CA9E0E" w14:textId="28EB4934" w:rsidR="0010760A" w:rsidRPr="00ED0073" w:rsidRDefault="0034263D" w:rsidP="0010760A">
            <w:r>
              <w:rPr>
                <w:rFonts w:hint="eastAsia"/>
              </w:rPr>
              <w:t>3.显示搜索结果</w:t>
            </w:r>
          </w:p>
        </w:tc>
      </w:tr>
      <w:tr w:rsidR="0010760A" w:rsidRPr="00ED0073" w14:paraId="27D62522" w14:textId="77777777" w:rsidTr="00DF3CF8">
        <w:tc>
          <w:tcPr>
            <w:tcW w:w="2812" w:type="dxa"/>
          </w:tcPr>
          <w:p w14:paraId="2551763C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131A00F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32EBE381" w14:textId="77777777" w:rsidTr="00DF3CF8">
        <w:tc>
          <w:tcPr>
            <w:tcW w:w="2812" w:type="dxa"/>
          </w:tcPr>
          <w:p w14:paraId="5D5B6058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58BE564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04EED6ED" w14:textId="77777777" w:rsidTr="00DF3CF8">
        <w:tc>
          <w:tcPr>
            <w:tcW w:w="2812" w:type="dxa"/>
          </w:tcPr>
          <w:p w14:paraId="1E838BDB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9908AE" w14:textId="4CF0D08C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.7345</w:t>
            </w:r>
          </w:p>
        </w:tc>
      </w:tr>
      <w:tr w:rsidR="0010760A" w:rsidRPr="00433E1C" w14:paraId="0D7461ED" w14:textId="77777777" w:rsidTr="00DF3CF8">
        <w:tc>
          <w:tcPr>
            <w:tcW w:w="2812" w:type="dxa"/>
          </w:tcPr>
          <w:p w14:paraId="59B80229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37C45A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487AA2AC" w14:textId="77777777" w:rsidTr="00DF3CF8">
        <w:tc>
          <w:tcPr>
            <w:tcW w:w="2812" w:type="dxa"/>
          </w:tcPr>
          <w:p w14:paraId="44DD818A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0BF5DB5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309C1E68" w14:textId="77777777" w:rsidTr="00DF3CF8">
        <w:tc>
          <w:tcPr>
            <w:tcW w:w="2812" w:type="dxa"/>
          </w:tcPr>
          <w:p w14:paraId="23BF89FD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1D6443" w14:textId="33CADF20" w:rsidR="0010760A" w:rsidRPr="007C7770" w:rsidRDefault="006C56B1" w:rsidP="0010760A">
            <w:r>
              <w:rPr>
                <w:rFonts w:hint="eastAsia"/>
              </w:rPr>
              <w:t>搜索内容</w:t>
            </w:r>
          </w:p>
        </w:tc>
      </w:tr>
      <w:tr w:rsidR="0010760A" w:rsidRPr="00757EB3" w14:paraId="5C7C7ED2" w14:textId="77777777" w:rsidTr="00DF3CF8">
        <w:tc>
          <w:tcPr>
            <w:tcW w:w="2812" w:type="dxa"/>
          </w:tcPr>
          <w:p w14:paraId="70473ADE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7AA549A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</w:tbl>
    <w:p w14:paraId="6F9E3B00" w14:textId="66B962CC" w:rsidR="00DF3CF8" w:rsidRDefault="00D04D3C" w:rsidP="0071065C">
      <w:r>
        <w:rPr>
          <w:noProof/>
        </w:rPr>
        <w:lastRenderedPageBreak/>
        <w:drawing>
          <wp:inline distT="0" distB="0" distL="0" distR="0" wp14:anchorId="31F4C0EB" wp14:editId="1599B9FC">
            <wp:extent cx="2162191" cy="3895753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098B" w14:textId="77777777" w:rsidR="00D04D3C" w:rsidRDefault="00D04D3C" w:rsidP="0071065C"/>
    <w:p w14:paraId="1961218A" w14:textId="1FAC711D" w:rsidR="00DF3CF8" w:rsidRDefault="00DF3CF8" w:rsidP="006006A1">
      <w:pPr>
        <w:pStyle w:val="4"/>
      </w:pPr>
      <w:r>
        <w:rPr>
          <w:rFonts w:hint="eastAsia"/>
        </w:rPr>
        <w:t>3</w:t>
      </w:r>
      <w:r>
        <w:t>.3.1.3</w:t>
      </w:r>
      <w:r w:rsidR="000B3D79">
        <w:t xml:space="preserve"> </w:t>
      </w:r>
      <w:r w:rsidR="000B3D79">
        <w:rPr>
          <w:rFonts w:hint="eastAsia"/>
        </w:rPr>
        <w:t>最新资讯界面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11D7468F" w14:textId="77777777" w:rsidTr="00DF3CF8">
        <w:tc>
          <w:tcPr>
            <w:tcW w:w="2812" w:type="dxa"/>
          </w:tcPr>
          <w:p w14:paraId="56E7FDB0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1CFC3057" w14:textId="53AFDC80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13</w:t>
            </w:r>
          </w:p>
        </w:tc>
      </w:tr>
      <w:tr w:rsidR="00DF3CF8" w:rsidRPr="00C52A26" w14:paraId="504309F3" w14:textId="77777777" w:rsidTr="00DF3CF8">
        <w:tc>
          <w:tcPr>
            <w:tcW w:w="2812" w:type="dxa"/>
          </w:tcPr>
          <w:p w14:paraId="0ABAA455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53F1630" w14:textId="561700DE" w:rsidR="00DF3CF8" w:rsidRPr="00C52A26" w:rsidRDefault="00933E8B" w:rsidP="00DF3CF8">
            <w:r>
              <w:rPr>
                <w:rFonts w:hint="eastAsia"/>
              </w:rPr>
              <w:t>查看所有最新资讯</w:t>
            </w:r>
          </w:p>
        </w:tc>
      </w:tr>
      <w:tr w:rsidR="00DF3CF8" w:rsidRPr="00ED0073" w14:paraId="5DEFB3CF" w14:textId="77777777" w:rsidTr="00DF3CF8">
        <w:tc>
          <w:tcPr>
            <w:tcW w:w="2812" w:type="dxa"/>
          </w:tcPr>
          <w:p w14:paraId="36E1994D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7C2F9A4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33866192" w14:textId="77777777" w:rsidTr="00DF3CF8">
        <w:tc>
          <w:tcPr>
            <w:tcW w:w="2812" w:type="dxa"/>
          </w:tcPr>
          <w:p w14:paraId="4FD204FC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1609E5" w14:textId="1425899F" w:rsidR="0010760A" w:rsidRPr="00ED0073" w:rsidRDefault="0010760A" w:rsidP="0010760A">
            <w:r>
              <w:rPr>
                <w:rFonts w:hint="eastAsia"/>
              </w:rPr>
              <w:t>查看所有最新资讯</w:t>
            </w:r>
          </w:p>
        </w:tc>
      </w:tr>
      <w:tr w:rsidR="0010760A" w:rsidRPr="00ED0073" w14:paraId="196334A0" w14:textId="77777777" w:rsidTr="00DF3CF8">
        <w:tc>
          <w:tcPr>
            <w:tcW w:w="2812" w:type="dxa"/>
          </w:tcPr>
          <w:p w14:paraId="4559ED8A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FA9642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387D9B38" w14:textId="77777777" w:rsidTr="00DF3CF8">
        <w:tc>
          <w:tcPr>
            <w:tcW w:w="2812" w:type="dxa"/>
          </w:tcPr>
          <w:p w14:paraId="0DE69F04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36F1B77" w14:textId="30E98AEA" w:rsidR="0010760A" w:rsidRPr="00ED0073" w:rsidRDefault="0010760A" w:rsidP="0010760A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CA2A65">
              <w:rPr>
                <w:rFonts w:hint="eastAsia"/>
              </w:rPr>
              <w:t>已登录</w:t>
            </w:r>
          </w:p>
        </w:tc>
      </w:tr>
      <w:tr w:rsidR="0010760A" w:rsidRPr="00ED0073" w14:paraId="3EEAA0D4" w14:textId="77777777" w:rsidTr="00DF3CF8">
        <w:tc>
          <w:tcPr>
            <w:tcW w:w="2812" w:type="dxa"/>
          </w:tcPr>
          <w:p w14:paraId="45B877E7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DCBA79" w14:textId="34AD1ED2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604C5E">
              <w:rPr>
                <w:rFonts w:hint="eastAsia"/>
              </w:rPr>
              <w:t>进入</w:t>
            </w:r>
            <w:r w:rsidR="004D2101">
              <w:rPr>
                <w:rFonts w:hint="eastAsia"/>
              </w:rPr>
              <w:t>最新资讯</w:t>
            </w:r>
            <w:r w:rsidR="00604C5E">
              <w:rPr>
                <w:rFonts w:hint="eastAsia"/>
              </w:rPr>
              <w:t>界面</w:t>
            </w:r>
          </w:p>
        </w:tc>
      </w:tr>
      <w:tr w:rsidR="0010760A" w:rsidRPr="00ED0073" w14:paraId="2FF4D5F9" w14:textId="77777777" w:rsidTr="00DF3CF8">
        <w:tc>
          <w:tcPr>
            <w:tcW w:w="2812" w:type="dxa"/>
          </w:tcPr>
          <w:p w14:paraId="4A28BBEF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EF00740" w14:textId="77777777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604C5E">
              <w:rPr>
                <w:rFonts w:hint="eastAsia"/>
              </w:rPr>
              <w:t>在首页点击最新资讯按钮</w:t>
            </w:r>
          </w:p>
          <w:p w14:paraId="0464F417" w14:textId="02C75D45" w:rsidR="009A5251" w:rsidRPr="00ED0073" w:rsidRDefault="009A5251" w:rsidP="0010760A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显示所有最新资讯</w:t>
            </w:r>
          </w:p>
        </w:tc>
      </w:tr>
      <w:tr w:rsidR="0010760A" w:rsidRPr="00ED0073" w14:paraId="707D559B" w14:textId="77777777" w:rsidTr="00DF3CF8">
        <w:tc>
          <w:tcPr>
            <w:tcW w:w="2812" w:type="dxa"/>
          </w:tcPr>
          <w:p w14:paraId="5EC16D19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D834866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398546F1" w14:textId="77777777" w:rsidTr="00DF3CF8">
        <w:tc>
          <w:tcPr>
            <w:tcW w:w="2812" w:type="dxa"/>
          </w:tcPr>
          <w:p w14:paraId="134A125F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BAF921E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211A9611" w14:textId="77777777" w:rsidTr="00DF3CF8">
        <w:tc>
          <w:tcPr>
            <w:tcW w:w="2812" w:type="dxa"/>
          </w:tcPr>
          <w:p w14:paraId="48FF4E50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56C26D6" w14:textId="029EF9CD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.3675</w:t>
            </w:r>
          </w:p>
        </w:tc>
      </w:tr>
      <w:tr w:rsidR="0010760A" w:rsidRPr="00433E1C" w14:paraId="3331C366" w14:textId="77777777" w:rsidTr="00DF3CF8">
        <w:tc>
          <w:tcPr>
            <w:tcW w:w="2812" w:type="dxa"/>
          </w:tcPr>
          <w:p w14:paraId="13FBD81B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9E33B0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60356E95" w14:textId="77777777" w:rsidTr="00DF3CF8">
        <w:tc>
          <w:tcPr>
            <w:tcW w:w="2812" w:type="dxa"/>
          </w:tcPr>
          <w:p w14:paraId="1721FF71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E514E4C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2789D129" w14:textId="77777777" w:rsidTr="00DF3CF8">
        <w:tc>
          <w:tcPr>
            <w:tcW w:w="2812" w:type="dxa"/>
          </w:tcPr>
          <w:p w14:paraId="7CE03413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3AB6F6" w14:textId="47D6A685" w:rsidR="0010760A" w:rsidRPr="007C7770" w:rsidRDefault="009A5251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4F05E2C3" w14:textId="77777777" w:rsidTr="00DF3CF8">
        <w:tc>
          <w:tcPr>
            <w:tcW w:w="2812" w:type="dxa"/>
          </w:tcPr>
          <w:p w14:paraId="6D29EAE8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25BE63" w14:textId="0B3DEB2D" w:rsidR="0010760A" w:rsidRPr="007C7770" w:rsidRDefault="009A5251" w:rsidP="0010760A">
            <w:r>
              <w:rPr>
                <w:rFonts w:hint="eastAsia"/>
              </w:rPr>
              <w:t>最新资讯列表</w:t>
            </w:r>
          </w:p>
        </w:tc>
      </w:tr>
    </w:tbl>
    <w:p w14:paraId="28E79265" w14:textId="0884FAAD" w:rsidR="00DF3CF8" w:rsidRDefault="00D04D3C" w:rsidP="0071065C">
      <w:r>
        <w:rPr>
          <w:noProof/>
        </w:rPr>
        <w:lastRenderedPageBreak/>
        <w:drawing>
          <wp:inline distT="0" distB="0" distL="0" distR="0" wp14:anchorId="17A0A314" wp14:editId="089CE33A">
            <wp:extent cx="2114565" cy="4319619"/>
            <wp:effectExtent l="0" t="0" r="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3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63B6" w14:textId="77777777" w:rsidR="00D04D3C" w:rsidRDefault="00D04D3C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4D7A33F3" w14:textId="77777777" w:rsidTr="00DF3CF8">
        <w:tc>
          <w:tcPr>
            <w:tcW w:w="2812" w:type="dxa"/>
          </w:tcPr>
          <w:p w14:paraId="013F1C2E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6D28B37A" w14:textId="67FBE1CA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6006A1">
              <w:t>14</w:t>
            </w:r>
          </w:p>
        </w:tc>
      </w:tr>
      <w:tr w:rsidR="00DF3CF8" w:rsidRPr="00C52A26" w14:paraId="42124BA7" w14:textId="77777777" w:rsidTr="00DF3CF8">
        <w:tc>
          <w:tcPr>
            <w:tcW w:w="2812" w:type="dxa"/>
          </w:tcPr>
          <w:p w14:paraId="6427D48E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7123F46" w14:textId="7FF39F8B" w:rsidR="00DF3CF8" w:rsidRPr="00C52A26" w:rsidRDefault="00933E8B" w:rsidP="00DF3CF8">
            <w:r>
              <w:rPr>
                <w:rFonts w:hint="eastAsia"/>
              </w:rPr>
              <w:t>查看资讯详情</w:t>
            </w:r>
          </w:p>
        </w:tc>
      </w:tr>
      <w:tr w:rsidR="00DF3CF8" w:rsidRPr="00ED0073" w14:paraId="1E15F5FE" w14:textId="77777777" w:rsidTr="00DF3CF8">
        <w:tc>
          <w:tcPr>
            <w:tcW w:w="2812" w:type="dxa"/>
          </w:tcPr>
          <w:p w14:paraId="52ED1CBC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7434AE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3B99ECD2" w14:textId="77777777" w:rsidTr="00DF3CF8">
        <w:tc>
          <w:tcPr>
            <w:tcW w:w="2812" w:type="dxa"/>
          </w:tcPr>
          <w:p w14:paraId="4B8AD1A3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799352E" w14:textId="3654B5FF" w:rsidR="0010760A" w:rsidRPr="00ED0073" w:rsidRDefault="0010760A" w:rsidP="0010760A">
            <w:r>
              <w:rPr>
                <w:rFonts w:hint="eastAsia"/>
              </w:rPr>
              <w:t>查看资讯详情</w:t>
            </w:r>
          </w:p>
        </w:tc>
      </w:tr>
      <w:tr w:rsidR="0010760A" w:rsidRPr="00ED0073" w14:paraId="54860EA9" w14:textId="77777777" w:rsidTr="00DF3CF8">
        <w:tc>
          <w:tcPr>
            <w:tcW w:w="2812" w:type="dxa"/>
          </w:tcPr>
          <w:p w14:paraId="1B1EF63B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DD8E2EB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0B7CE668" w14:textId="77777777" w:rsidTr="00DF3CF8">
        <w:tc>
          <w:tcPr>
            <w:tcW w:w="2812" w:type="dxa"/>
          </w:tcPr>
          <w:p w14:paraId="35ED5990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D4ADFD6" w14:textId="77777777" w:rsidR="0010760A" w:rsidRDefault="0010760A" w:rsidP="0010760A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CA2A65">
              <w:rPr>
                <w:rFonts w:hint="eastAsia"/>
              </w:rPr>
              <w:t>已登录</w:t>
            </w:r>
          </w:p>
          <w:p w14:paraId="6D91BFED" w14:textId="217EEED2" w:rsidR="001D69B7" w:rsidRPr="00ED0073" w:rsidRDefault="001D69B7" w:rsidP="0010760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-2：进入最新资讯界面</w:t>
            </w:r>
          </w:p>
        </w:tc>
      </w:tr>
      <w:tr w:rsidR="0010760A" w:rsidRPr="00ED0073" w14:paraId="2B7B8F90" w14:textId="77777777" w:rsidTr="00DF3CF8">
        <w:tc>
          <w:tcPr>
            <w:tcW w:w="2812" w:type="dxa"/>
          </w:tcPr>
          <w:p w14:paraId="519FC845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9D2EA83" w14:textId="4E9BCC19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D69B7">
              <w:rPr>
                <w:rFonts w:hint="eastAsia"/>
              </w:rPr>
              <w:t>显示资讯详情</w:t>
            </w:r>
          </w:p>
        </w:tc>
      </w:tr>
      <w:tr w:rsidR="0010760A" w:rsidRPr="00ED0073" w14:paraId="4BB4DF00" w14:textId="77777777" w:rsidTr="00DF3CF8">
        <w:tc>
          <w:tcPr>
            <w:tcW w:w="2812" w:type="dxa"/>
          </w:tcPr>
          <w:p w14:paraId="3E3F5769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E260654" w14:textId="77777777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1D69B7">
              <w:rPr>
                <w:rFonts w:hint="eastAsia"/>
              </w:rPr>
              <w:t>选择任意一条资讯并点击</w:t>
            </w:r>
          </w:p>
          <w:p w14:paraId="3FA8D9B6" w14:textId="29B6E9F5" w:rsidR="001D69B7" w:rsidRPr="00ED0073" w:rsidRDefault="001D69B7" w:rsidP="0010760A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弹出窗口显示资讯详情</w:t>
            </w:r>
          </w:p>
        </w:tc>
      </w:tr>
      <w:tr w:rsidR="0010760A" w:rsidRPr="00ED0073" w14:paraId="4BACA0F9" w14:textId="77777777" w:rsidTr="00DF3CF8">
        <w:tc>
          <w:tcPr>
            <w:tcW w:w="2812" w:type="dxa"/>
          </w:tcPr>
          <w:p w14:paraId="74DBF291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4F59046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380F16EB" w14:textId="77777777" w:rsidTr="00DF3CF8">
        <w:tc>
          <w:tcPr>
            <w:tcW w:w="2812" w:type="dxa"/>
          </w:tcPr>
          <w:p w14:paraId="38A85E9A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42143C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57A16102" w14:textId="77777777" w:rsidTr="00DF3CF8">
        <w:tc>
          <w:tcPr>
            <w:tcW w:w="2812" w:type="dxa"/>
          </w:tcPr>
          <w:p w14:paraId="35EEF609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B6187BE" w14:textId="4DCEA9F3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.5771</w:t>
            </w:r>
          </w:p>
        </w:tc>
      </w:tr>
      <w:tr w:rsidR="0010760A" w:rsidRPr="00433E1C" w14:paraId="6154E16E" w14:textId="77777777" w:rsidTr="00DF3CF8">
        <w:tc>
          <w:tcPr>
            <w:tcW w:w="2812" w:type="dxa"/>
          </w:tcPr>
          <w:p w14:paraId="65137386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643C7CD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68114950" w14:textId="77777777" w:rsidTr="00DF3CF8">
        <w:tc>
          <w:tcPr>
            <w:tcW w:w="2812" w:type="dxa"/>
          </w:tcPr>
          <w:p w14:paraId="105930A0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8AB20AC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4CF2EDA1" w14:textId="77777777" w:rsidTr="00DF3CF8">
        <w:tc>
          <w:tcPr>
            <w:tcW w:w="2812" w:type="dxa"/>
          </w:tcPr>
          <w:p w14:paraId="7A36724D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5CBF7ED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1DEB2317" w14:textId="77777777" w:rsidTr="00DF3CF8">
        <w:tc>
          <w:tcPr>
            <w:tcW w:w="2812" w:type="dxa"/>
          </w:tcPr>
          <w:p w14:paraId="1E930B9D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A313C83" w14:textId="0C11BDB2" w:rsidR="0010760A" w:rsidRPr="007C7770" w:rsidRDefault="009A5251" w:rsidP="0010760A">
            <w:r>
              <w:rPr>
                <w:rFonts w:hint="eastAsia"/>
              </w:rPr>
              <w:t>最新资讯</w:t>
            </w:r>
          </w:p>
        </w:tc>
      </w:tr>
    </w:tbl>
    <w:p w14:paraId="38466FE3" w14:textId="05F81476" w:rsidR="00DF3CF8" w:rsidRDefault="004F21E7" w:rsidP="0071065C">
      <w:r>
        <w:rPr>
          <w:noProof/>
        </w:rPr>
        <w:lastRenderedPageBreak/>
        <w:drawing>
          <wp:inline distT="0" distB="0" distL="0" distR="0" wp14:anchorId="1D14DF41" wp14:editId="44C58480">
            <wp:extent cx="2128853" cy="4105305"/>
            <wp:effectExtent l="0" t="0" r="508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8853" cy="41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944A" w14:textId="77777777" w:rsidR="004F21E7" w:rsidRDefault="004F21E7" w:rsidP="0071065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F3CF8" w:rsidRPr="00ED0073" w14:paraId="29A91C38" w14:textId="77777777" w:rsidTr="00DF3CF8">
        <w:tc>
          <w:tcPr>
            <w:tcW w:w="2812" w:type="dxa"/>
          </w:tcPr>
          <w:p w14:paraId="03A99E69" w14:textId="77777777" w:rsidR="00DF3CF8" w:rsidRPr="00ED0073" w:rsidRDefault="00DF3CF8" w:rsidP="00DF3CF8">
            <w:r w:rsidRPr="00270929">
              <w:t>ID</w:t>
            </w:r>
          </w:p>
        </w:tc>
        <w:tc>
          <w:tcPr>
            <w:tcW w:w="5428" w:type="dxa"/>
          </w:tcPr>
          <w:p w14:paraId="1D2EDB8B" w14:textId="79024FDC" w:rsidR="00DF3CF8" w:rsidRPr="00ED0073" w:rsidRDefault="00DF3CF8" w:rsidP="00DF3CF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15</w:t>
            </w:r>
          </w:p>
        </w:tc>
      </w:tr>
      <w:tr w:rsidR="00DF3CF8" w:rsidRPr="00C52A26" w14:paraId="428624A8" w14:textId="77777777" w:rsidTr="00DF3CF8">
        <w:tc>
          <w:tcPr>
            <w:tcW w:w="2812" w:type="dxa"/>
          </w:tcPr>
          <w:p w14:paraId="57AC5713" w14:textId="77777777" w:rsidR="00DF3CF8" w:rsidRPr="00ED0073" w:rsidRDefault="00DF3CF8" w:rsidP="00DF3CF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955FBA" w14:textId="2146EA38" w:rsidR="00DF3CF8" w:rsidRPr="00C52A26" w:rsidRDefault="00933E8B" w:rsidP="00933E8B">
            <w:r>
              <w:rPr>
                <w:rFonts w:hint="eastAsia"/>
              </w:rPr>
              <w:t>搜索资讯</w:t>
            </w:r>
          </w:p>
        </w:tc>
      </w:tr>
      <w:tr w:rsidR="00DF3CF8" w:rsidRPr="00ED0073" w14:paraId="230A2160" w14:textId="77777777" w:rsidTr="00DF3CF8">
        <w:tc>
          <w:tcPr>
            <w:tcW w:w="2812" w:type="dxa"/>
          </w:tcPr>
          <w:p w14:paraId="2F3922D0" w14:textId="77777777" w:rsidR="00DF3CF8" w:rsidRPr="00ED0073" w:rsidRDefault="00DF3CF8" w:rsidP="00DF3CF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DF960FA" w14:textId="77777777" w:rsidR="00DF3CF8" w:rsidRPr="00ED0073" w:rsidRDefault="00DF3CF8" w:rsidP="00DF3CF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61DF4D89" w14:textId="77777777" w:rsidTr="00DF3CF8">
        <w:tc>
          <w:tcPr>
            <w:tcW w:w="2812" w:type="dxa"/>
          </w:tcPr>
          <w:p w14:paraId="56AF2F73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9BC24DF" w14:textId="33C2EB11" w:rsidR="0010760A" w:rsidRPr="00ED0073" w:rsidRDefault="0010760A" w:rsidP="0010760A">
            <w:r>
              <w:rPr>
                <w:rFonts w:hint="eastAsia"/>
              </w:rPr>
              <w:t>搜索资讯</w:t>
            </w:r>
          </w:p>
        </w:tc>
      </w:tr>
      <w:tr w:rsidR="0010760A" w:rsidRPr="00ED0073" w14:paraId="3E9EF93E" w14:textId="77777777" w:rsidTr="00DF3CF8">
        <w:tc>
          <w:tcPr>
            <w:tcW w:w="2812" w:type="dxa"/>
          </w:tcPr>
          <w:p w14:paraId="4EAE6865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3E7CC8D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7AD87E49" w14:textId="77777777" w:rsidTr="00DF3CF8">
        <w:tc>
          <w:tcPr>
            <w:tcW w:w="2812" w:type="dxa"/>
          </w:tcPr>
          <w:p w14:paraId="73CC85F4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11130D7" w14:textId="77777777" w:rsidR="0010760A" w:rsidRDefault="00CA2A65" w:rsidP="0010760A">
            <w:r>
              <w:rPr>
                <w:rFonts w:hint="eastAsia"/>
              </w:rPr>
              <w:t>PRE-1：已登录</w:t>
            </w:r>
          </w:p>
          <w:p w14:paraId="083BD7F5" w14:textId="1B8B8B17" w:rsidR="0027218D" w:rsidRPr="00ED0073" w:rsidRDefault="0027218D" w:rsidP="0010760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-2：进入最新资讯界面</w:t>
            </w:r>
          </w:p>
        </w:tc>
      </w:tr>
      <w:tr w:rsidR="0010760A" w:rsidRPr="00ED0073" w14:paraId="70789B47" w14:textId="77777777" w:rsidTr="00DF3CF8">
        <w:tc>
          <w:tcPr>
            <w:tcW w:w="2812" w:type="dxa"/>
          </w:tcPr>
          <w:p w14:paraId="5E719DC5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BE7418" w14:textId="071570CC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D69B7">
              <w:rPr>
                <w:rFonts w:hint="eastAsia"/>
              </w:rPr>
              <w:t>显示搜索结果</w:t>
            </w:r>
          </w:p>
        </w:tc>
      </w:tr>
      <w:tr w:rsidR="0010760A" w:rsidRPr="00ED0073" w14:paraId="08962C96" w14:textId="77777777" w:rsidTr="00DF3CF8">
        <w:tc>
          <w:tcPr>
            <w:tcW w:w="2812" w:type="dxa"/>
          </w:tcPr>
          <w:p w14:paraId="5DE9D579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7A7120" w14:textId="2B52DBDB" w:rsidR="0010760A" w:rsidRDefault="0010760A" w:rsidP="0010760A">
            <w:r>
              <w:rPr>
                <w:rFonts w:hint="eastAsia"/>
              </w:rPr>
              <w:t>1.</w:t>
            </w:r>
            <w:r w:rsidR="001D69B7">
              <w:rPr>
                <w:rFonts w:hint="eastAsia"/>
              </w:rPr>
              <w:t>在输入框输入搜索内容</w:t>
            </w:r>
          </w:p>
          <w:p w14:paraId="4E7BFB9B" w14:textId="77777777" w:rsidR="001D69B7" w:rsidRDefault="001D69B7" w:rsidP="0010760A">
            <w:r>
              <w:rPr>
                <w:rFonts w:hint="eastAsia"/>
              </w:rPr>
              <w:t>2.点击搜索按钮</w:t>
            </w:r>
          </w:p>
          <w:p w14:paraId="59CF8109" w14:textId="0D8DAFB5" w:rsidR="001E2409" w:rsidRPr="00ED0073" w:rsidRDefault="001E2409" w:rsidP="0010760A">
            <w:r>
              <w:rPr>
                <w:rFonts w:hint="eastAsia"/>
              </w:rPr>
              <w:t>3.显示搜索结果</w:t>
            </w:r>
          </w:p>
        </w:tc>
      </w:tr>
      <w:tr w:rsidR="0010760A" w:rsidRPr="00ED0073" w14:paraId="3A0C7933" w14:textId="77777777" w:rsidTr="00DF3CF8">
        <w:tc>
          <w:tcPr>
            <w:tcW w:w="2812" w:type="dxa"/>
          </w:tcPr>
          <w:p w14:paraId="043922B4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F50D50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50EA95AC" w14:textId="77777777" w:rsidTr="00DF3CF8">
        <w:tc>
          <w:tcPr>
            <w:tcW w:w="2812" w:type="dxa"/>
          </w:tcPr>
          <w:p w14:paraId="0B9269C7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AF0BF61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356C5701" w14:textId="77777777" w:rsidTr="00DF3CF8">
        <w:tc>
          <w:tcPr>
            <w:tcW w:w="2812" w:type="dxa"/>
          </w:tcPr>
          <w:p w14:paraId="527CD27B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A3A136" w14:textId="00F65E43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.6747</w:t>
            </w:r>
          </w:p>
        </w:tc>
      </w:tr>
      <w:tr w:rsidR="0010760A" w:rsidRPr="00433E1C" w14:paraId="15B7BC6C" w14:textId="77777777" w:rsidTr="00DF3CF8">
        <w:tc>
          <w:tcPr>
            <w:tcW w:w="2812" w:type="dxa"/>
          </w:tcPr>
          <w:p w14:paraId="185298A8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3B72FF6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1F92F154" w14:textId="77777777" w:rsidTr="00DF3CF8">
        <w:tc>
          <w:tcPr>
            <w:tcW w:w="2812" w:type="dxa"/>
          </w:tcPr>
          <w:p w14:paraId="44C43CB9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75A559B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71AFBB00" w14:textId="77777777" w:rsidTr="00DF3CF8">
        <w:tc>
          <w:tcPr>
            <w:tcW w:w="2812" w:type="dxa"/>
          </w:tcPr>
          <w:p w14:paraId="6340EB12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C86FD49" w14:textId="31CD0092" w:rsidR="0010760A" w:rsidRPr="007C7770" w:rsidRDefault="009A5251" w:rsidP="0010760A">
            <w:r>
              <w:rPr>
                <w:rFonts w:hint="eastAsia"/>
              </w:rPr>
              <w:t>搜索内容</w:t>
            </w:r>
          </w:p>
        </w:tc>
      </w:tr>
      <w:tr w:rsidR="0010760A" w:rsidRPr="00757EB3" w14:paraId="47F79127" w14:textId="77777777" w:rsidTr="00DF3CF8">
        <w:tc>
          <w:tcPr>
            <w:tcW w:w="2812" w:type="dxa"/>
          </w:tcPr>
          <w:p w14:paraId="7DA5D4E6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DE57CF4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</w:tbl>
    <w:p w14:paraId="0CF73B46" w14:textId="042C23FB" w:rsidR="00DF3CF8" w:rsidRDefault="004F21E7" w:rsidP="0071065C">
      <w:r>
        <w:rPr>
          <w:noProof/>
        </w:rPr>
        <w:lastRenderedPageBreak/>
        <w:drawing>
          <wp:inline distT="0" distB="0" distL="0" distR="0" wp14:anchorId="2C6D009E" wp14:editId="6CBD7C38">
            <wp:extent cx="2271729" cy="402910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1729" cy="402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387" w14:textId="7827CE85" w:rsidR="00DF3CF8" w:rsidRDefault="00DF3CF8" w:rsidP="006006A1">
      <w:pPr>
        <w:pStyle w:val="4"/>
      </w:pPr>
      <w:r>
        <w:rPr>
          <w:rFonts w:hint="eastAsia"/>
        </w:rPr>
        <w:t>3</w:t>
      </w:r>
      <w:r>
        <w:t xml:space="preserve">.3.1.4 </w:t>
      </w:r>
      <w:r>
        <w:rPr>
          <w:rFonts w:hint="eastAsia"/>
        </w:rPr>
        <w:t>相关课程界面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0B8D095" w14:textId="77777777" w:rsidTr="00172CA8">
        <w:tc>
          <w:tcPr>
            <w:tcW w:w="2812" w:type="dxa"/>
          </w:tcPr>
          <w:p w14:paraId="42E7D4E9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52DFD9F1" w14:textId="732859D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20</w:t>
            </w:r>
          </w:p>
        </w:tc>
      </w:tr>
      <w:tr w:rsidR="006006A1" w:rsidRPr="00C52A26" w14:paraId="489AA4B9" w14:textId="77777777" w:rsidTr="00172CA8">
        <w:tc>
          <w:tcPr>
            <w:tcW w:w="2812" w:type="dxa"/>
          </w:tcPr>
          <w:p w14:paraId="7D26E2C1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7D6056A" w14:textId="6F823695" w:rsidR="006006A1" w:rsidRPr="00C52A26" w:rsidRDefault="00933E8B" w:rsidP="00172CA8">
            <w:r>
              <w:rPr>
                <w:rFonts w:hint="eastAsia"/>
              </w:rPr>
              <w:t>查</w:t>
            </w:r>
            <w:r w:rsidR="00B35BE5">
              <w:rPr>
                <w:rFonts w:hint="eastAsia"/>
              </w:rPr>
              <w:t>看热门</w:t>
            </w:r>
            <w:r>
              <w:rPr>
                <w:rFonts w:hint="eastAsia"/>
              </w:rPr>
              <w:t>课程</w:t>
            </w:r>
          </w:p>
        </w:tc>
      </w:tr>
      <w:tr w:rsidR="006006A1" w:rsidRPr="00ED0073" w14:paraId="30FC45AD" w14:textId="77777777" w:rsidTr="00172CA8">
        <w:tc>
          <w:tcPr>
            <w:tcW w:w="2812" w:type="dxa"/>
          </w:tcPr>
          <w:p w14:paraId="6FAE38A7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C04AA5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3596A655" w14:textId="77777777" w:rsidTr="00172CA8">
        <w:tc>
          <w:tcPr>
            <w:tcW w:w="2812" w:type="dxa"/>
          </w:tcPr>
          <w:p w14:paraId="5909DE5B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A42119" w14:textId="1D774FA8" w:rsidR="0010760A" w:rsidRPr="00ED0073" w:rsidRDefault="0010760A" w:rsidP="0010760A">
            <w:r>
              <w:rPr>
                <w:rFonts w:hint="eastAsia"/>
              </w:rPr>
              <w:t>查看热门课程</w:t>
            </w:r>
          </w:p>
        </w:tc>
      </w:tr>
      <w:tr w:rsidR="0010760A" w:rsidRPr="00ED0073" w14:paraId="7B0B259D" w14:textId="77777777" w:rsidTr="00172CA8">
        <w:tc>
          <w:tcPr>
            <w:tcW w:w="2812" w:type="dxa"/>
          </w:tcPr>
          <w:p w14:paraId="6F77D415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3101539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7FB98DEE" w14:textId="77777777" w:rsidTr="00172CA8">
        <w:tc>
          <w:tcPr>
            <w:tcW w:w="2812" w:type="dxa"/>
          </w:tcPr>
          <w:p w14:paraId="75AEE62D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686649" w14:textId="77777777" w:rsidR="0010760A" w:rsidRDefault="00CA2A65" w:rsidP="0010760A">
            <w:r>
              <w:rPr>
                <w:rFonts w:hint="eastAsia"/>
              </w:rPr>
              <w:t>PRE-1：已登录</w:t>
            </w:r>
          </w:p>
          <w:p w14:paraId="51C14D26" w14:textId="0D556AB8" w:rsidR="0027218D" w:rsidRPr="00ED0073" w:rsidRDefault="0027218D" w:rsidP="0010760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-2：进入相关课程界面</w:t>
            </w:r>
          </w:p>
        </w:tc>
      </w:tr>
      <w:tr w:rsidR="0010760A" w:rsidRPr="00ED0073" w14:paraId="6D6953B4" w14:textId="77777777" w:rsidTr="00172CA8">
        <w:tc>
          <w:tcPr>
            <w:tcW w:w="2812" w:type="dxa"/>
          </w:tcPr>
          <w:p w14:paraId="0C86EF95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FA1CE05" w14:textId="7D451B35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1E2409">
              <w:rPr>
                <w:rFonts w:hint="eastAsia"/>
              </w:rPr>
              <w:t>显示热门课程</w:t>
            </w:r>
            <w:r w:rsidRPr="00ED0073">
              <w:t xml:space="preserve"> </w:t>
            </w:r>
          </w:p>
        </w:tc>
      </w:tr>
      <w:tr w:rsidR="0010760A" w:rsidRPr="00ED0073" w14:paraId="2E448C0E" w14:textId="77777777" w:rsidTr="00172CA8">
        <w:tc>
          <w:tcPr>
            <w:tcW w:w="2812" w:type="dxa"/>
          </w:tcPr>
          <w:p w14:paraId="7CBD21F0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1C1AE31" w14:textId="43FE8271" w:rsidR="00B64A3C" w:rsidRPr="001E2409" w:rsidRDefault="001E2409" w:rsidP="0010760A">
            <w:r>
              <w:rPr>
                <w:rFonts w:hint="eastAsia"/>
              </w:rPr>
              <w:t>1.进入相关课程界面默认显示热门课程</w:t>
            </w:r>
          </w:p>
        </w:tc>
      </w:tr>
      <w:tr w:rsidR="0010760A" w:rsidRPr="00ED0073" w14:paraId="7BCE0E3C" w14:textId="77777777" w:rsidTr="00172CA8">
        <w:tc>
          <w:tcPr>
            <w:tcW w:w="2812" w:type="dxa"/>
          </w:tcPr>
          <w:p w14:paraId="16BDD17A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B19E760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3EBB34FA" w14:textId="77777777" w:rsidTr="00172CA8">
        <w:tc>
          <w:tcPr>
            <w:tcW w:w="2812" w:type="dxa"/>
          </w:tcPr>
          <w:p w14:paraId="2B051520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D0833E1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2B8BE71F" w14:textId="77777777" w:rsidTr="00172CA8">
        <w:tc>
          <w:tcPr>
            <w:tcW w:w="2812" w:type="dxa"/>
          </w:tcPr>
          <w:p w14:paraId="2EEC2693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90A161" w14:textId="59A3C7B4" w:rsidR="0010760A" w:rsidRPr="00ED0073" w:rsidRDefault="0010760A" w:rsidP="0010760A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10760A" w:rsidRPr="00433E1C" w14:paraId="4D79AF0D" w14:textId="77777777" w:rsidTr="00172CA8">
        <w:tc>
          <w:tcPr>
            <w:tcW w:w="2812" w:type="dxa"/>
          </w:tcPr>
          <w:p w14:paraId="312E64C8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BDD224C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1E8EB8B8" w14:textId="77777777" w:rsidTr="00172CA8">
        <w:tc>
          <w:tcPr>
            <w:tcW w:w="2812" w:type="dxa"/>
          </w:tcPr>
          <w:p w14:paraId="503D5FB6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D8DA8B9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4D07B321" w14:textId="77777777" w:rsidTr="00172CA8">
        <w:tc>
          <w:tcPr>
            <w:tcW w:w="2812" w:type="dxa"/>
          </w:tcPr>
          <w:p w14:paraId="645139D1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B23F200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070F2996" w14:textId="77777777" w:rsidTr="00172CA8">
        <w:tc>
          <w:tcPr>
            <w:tcW w:w="2812" w:type="dxa"/>
          </w:tcPr>
          <w:p w14:paraId="3B6FDD9E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95CE10" w14:textId="0E992723" w:rsidR="0010760A" w:rsidRPr="007C7770" w:rsidRDefault="00B64A3C" w:rsidP="0010760A">
            <w:r>
              <w:rPr>
                <w:rFonts w:hint="eastAsia"/>
              </w:rPr>
              <w:t>热门课程列表</w:t>
            </w:r>
          </w:p>
        </w:tc>
      </w:tr>
    </w:tbl>
    <w:p w14:paraId="2A2AB17D" w14:textId="6BBB16F0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143939D" w14:textId="77777777" w:rsidTr="00172CA8">
        <w:tc>
          <w:tcPr>
            <w:tcW w:w="2812" w:type="dxa"/>
          </w:tcPr>
          <w:p w14:paraId="5C5375DF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8DDD511" w14:textId="61468F09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21</w:t>
            </w:r>
          </w:p>
        </w:tc>
      </w:tr>
      <w:tr w:rsidR="006006A1" w:rsidRPr="00C52A26" w14:paraId="71C85394" w14:textId="77777777" w:rsidTr="00172CA8">
        <w:tc>
          <w:tcPr>
            <w:tcW w:w="2812" w:type="dxa"/>
          </w:tcPr>
          <w:p w14:paraId="5882CED7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2D460205" w14:textId="319C4DED" w:rsidR="006006A1" w:rsidRPr="00C52A26" w:rsidRDefault="00933E8B" w:rsidP="00172CA8">
            <w:r>
              <w:rPr>
                <w:rFonts w:hint="eastAsia"/>
              </w:rPr>
              <w:t>查看所有课程</w:t>
            </w:r>
          </w:p>
        </w:tc>
      </w:tr>
      <w:tr w:rsidR="006006A1" w:rsidRPr="00ED0073" w14:paraId="60A0AD8C" w14:textId="77777777" w:rsidTr="00172CA8">
        <w:tc>
          <w:tcPr>
            <w:tcW w:w="2812" w:type="dxa"/>
          </w:tcPr>
          <w:p w14:paraId="2D3B45D5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5F2D9F7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6E2FCADD" w14:textId="77777777" w:rsidTr="00172CA8">
        <w:tc>
          <w:tcPr>
            <w:tcW w:w="2812" w:type="dxa"/>
          </w:tcPr>
          <w:p w14:paraId="0F2EC561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56D4D6" w14:textId="3484ED46" w:rsidR="0010760A" w:rsidRPr="00ED0073" w:rsidRDefault="0010760A" w:rsidP="0010760A">
            <w:r>
              <w:rPr>
                <w:rFonts w:hint="eastAsia"/>
              </w:rPr>
              <w:t>查看所有课程</w:t>
            </w:r>
          </w:p>
        </w:tc>
      </w:tr>
      <w:tr w:rsidR="0010760A" w:rsidRPr="00ED0073" w14:paraId="1406CE28" w14:textId="77777777" w:rsidTr="00172CA8">
        <w:tc>
          <w:tcPr>
            <w:tcW w:w="2812" w:type="dxa"/>
          </w:tcPr>
          <w:p w14:paraId="3A86782C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3BCFB70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7FDBB21C" w14:textId="77777777" w:rsidTr="00172CA8">
        <w:tc>
          <w:tcPr>
            <w:tcW w:w="2812" w:type="dxa"/>
          </w:tcPr>
          <w:p w14:paraId="641F9F88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29E7A8" w14:textId="77777777" w:rsidR="0010760A" w:rsidRDefault="00CA2A65" w:rsidP="0010760A">
            <w:r>
              <w:rPr>
                <w:rFonts w:hint="eastAsia"/>
              </w:rPr>
              <w:t>PRE-1：已登录</w:t>
            </w:r>
          </w:p>
          <w:p w14:paraId="2C381DCB" w14:textId="09A8F88B" w:rsidR="0027218D" w:rsidRPr="00ED0073" w:rsidRDefault="0027218D" w:rsidP="0010760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-2：进入相关课程界面</w:t>
            </w:r>
          </w:p>
        </w:tc>
      </w:tr>
      <w:tr w:rsidR="0010760A" w:rsidRPr="00ED0073" w14:paraId="773E2738" w14:textId="77777777" w:rsidTr="00172CA8">
        <w:tc>
          <w:tcPr>
            <w:tcW w:w="2812" w:type="dxa"/>
          </w:tcPr>
          <w:p w14:paraId="2A4CD34F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0535058" w14:textId="504DE0FD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E2409">
              <w:rPr>
                <w:rFonts w:hint="eastAsia"/>
              </w:rPr>
              <w:t>显示所有课程</w:t>
            </w:r>
          </w:p>
        </w:tc>
      </w:tr>
      <w:tr w:rsidR="0010760A" w:rsidRPr="00ED0073" w14:paraId="1086AAA3" w14:textId="77777777" w:rsidTr="00172CA8">
        <w:tc>
          <w:tcPr>
            <w:tcW w:w="2812" w:type="dxa"/>
          </w:tcPr>
          <w:p w14:paraId="267374B9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51ADE8" w14:textId="6708302A" w:rsidR="0010760A" w:rsidRPr="00ED0073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1E2409">
              <w:rPr>
                <w:rFonts w:hint="eastAsia"/>
              </w:rPr>
              <w:t>点击所有课程按钮</w:t>
            </w:r>
          </w:p>
          <w:p w14:paraId="768968CE" w14:textId="5E1331CC" w:rsidR="0010760A" w:rsidRPr="00ED0073" w:rsidRDefault="001E2409" w:rsidP="0010760A">
            <w:r>
              <w:rPr>
                <w:rFonts w:hint="eastAsia"/>
              </w:rPr>
              <w:t>2.显示所有课程</w:t>
            </w:r>
          </w:p>
        </w:tc>
      </w:tr>
      <w:tr w:rsidR="0010760A" w:rsidRPr="00ED0073" w14:paraId="0D21C26C" w14:textId="77777777" w:rsidTr="00172CA8">
        <w:tc>
          <w:tcPr>
            <w:tcW w:w="2812" w:type="dxa"/>
          </w:tcPr>
          <w:p w14:paraId="194CF62D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88CD059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4D2DC28B" w14:textId="77777777" w:rsidTr="00172CA8">
        <w:tc>
          <w:tcPr>
            <w:tcW w:w="2812" w:type="dxa"/>
          </w:tcPr>
          <w:p w14:paraId="632C65C6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9495424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338D112D" w14:textId="77777777" w:rsidTr="00172CA8">
        <w:tc>
          <w:tcPr>
            <w:tcW w:w="2812" w:type="dxa"/>
          </w:tcPr>
          <w:p w14:paraId="6F8D23B0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49F04EF" w14:textId="698FB53D" w:rsidR="0010760A" w:rsidRPr="00ED0073" w:rsidRDefault="0010760A" w:rsidP="0010760A">
            <w:r>
              <w:rPr>
                <w:rFonts w:hint="eastAsia"/>
              </w:rPr>
              <w:t>1</w:t>
            </w:r>
            <w:r>
              <w:t>.042</w:t>
            </w:r>
          </w:p>
        </w:tc>
      </w:tr>
      <w:tr w:rsidR="0010760A" w:rsidRPr="00433E1C" w14:paraId="0459406D" w14:textId="77777777" w:rsidTr="00172CA8">
        <w:tc>
          <w:tcPr>
            <w:tcW w:w="2812" w:type="dxa"/>
          </w:tcPr>
          <w:p w14:paraId="45D8C8B5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98AE08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39400B32" w14:textId="77777777" w:rsidTr="00172CA8">
        <w:tc>
          <w:tcPr>
            <w:tcW w:w="2812" w:type="dxa"/>
          </w:tcPr>
          <w:p w14:paraId="6F094F11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32B253A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1F161885" w14:textId="77777777" w:rsidTr="00172CA8">
        <w:tc>
          <w:tcPr>
            <w:tcW w:w="2812" w:type="dxa"/>
          </w:tcPr>
          <w:p w14:paraId="68FA50EF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5FFBD82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60561182" w14:textId="77777777" w:rsidTr="00172CA8">
        <w:tc>
          <w:tcPr>
            <w:tcW w:w="2812" w:type="dxa"/>
          </w:tcPr>
          <w:p w14:paraId="2DB75632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D7298A0" w14:textId="0BBDC868" w:rsidR="0010760A" w:rsidRPr="007C7770" w:rsidRDefault="00B64A3C" w:rsidP="0010760A">
            <w:r>
              <w:rPr>
                <w:rFonts w:hint="eastAsia"/>
              </w:rPr>
              <w:t>所有课程列表</w:t>
            </w:r>
          </w:p>
        </w:tc>
      </w:tr>
    </w:tbl>
    <w:p w14:paraId="20DFC897" w14:textId="2CA45322" w:rsidR="006006A1" w:rsidRDefault="00A73321" w:rsidP="006006A1">
      <w:r>
        <w:rPr>
          <w:noProof/>
        </w:rPr>
        <w:drawing>
          <wp:inline distT="0" distB="0" distL="0" distR="0" wp14:anchorId="268B54D6" wp14:editId="4A425881">
            <wp:extent cx="2319354" cy="3852891"/>
            <wp:effectExtent l="0" t="0" r="508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9354" cy="38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1C90" w14:textId="77777777" w:rsidR="00A73321" w:rsidRDefault="00A7332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5151F87" w14:textId="77777777" w:rsidTr="00172CA8">
        <w:tc>
          <w:tcPr>
            <w:tcW w:w="2812" w:type="dxa"/>
          </w:tcPr>
          <w:p w14:paraId="5B9DB21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BC58F3E" w14:textId="2A159367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23</w:t>
            </w:r>
          </w:p>
        </w:tc>
      </w:tr>
      <w:tr w:rsidR="006006A1" w:rsidRPr="00C52A26" w14:paraId="1EFF5E64" w14:textId="77777777" w:rsidTr="00172CA8">
        <w:tc>
          <w:tcPr>
            <w:tcW w:w="2812" w:type="dxa"/>
          </w:tcPr>
          <w:p w14:paraId="46676E5C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01A40E" w14:textId="0A18DAD6" w:rsidR="006006A1" w:rsidRPr="00C52A26" w:rsidRDefault="00933E8B" w:rsidP="00172CA8">
            <w:r>
              <w:rPr>
                <w:rFonts w:hint="eastAsia"/>
              </w:rPr>
              <w:t>查看我的课程</w:t>
            </w:r>
          </w:p>
        </w:tc>
      </w:tr>
      <w:tr w:rsidR="006006A1" w:rsidRPr="00ED0073" w14:paraId="6BA58888" w14:textId="77777777" w:rsidTr="00172CA8">
        <w:tc>
          <w:tcPr>
            <w:tcW w:w="2812" w:type="dxa"/>
          </w:tcPr>
          <w:p w14:paraId="45D4E9BC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17AF1C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2AB47192" w14:textId="77777777" w:rsidTr="00172CA8">
        <w:tc>
          <w:tcPr>
            <w:tcW w:w="2812" w:type="dxa"/>
          </w:tcPr>
          <w:p w14:paraId="4873AE8F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FC862F" w14:textId="7098B1C9" w:rsidR="0010760A" w:rsidRPr="00ED0073" w:rsidRDefault="0010760A" w:rsidP="0010760A">
            <w:r>
              <w:rPr>
                <w:rFonts w:hint="eastAsia"/>
              </w:rPr>
              <w:t>查看我的课程</w:t>
            </w:r>
          </w:p>
        </w:tc>
      </w:tr>
      <w:tr w:rsidR="0010760A" w:rsidRPr="00ED0073" w14:paraId="11B17FF1" w14:textId="77777777" w:rsidTr="00172CA8">
        <w:tc>
          <w:tcPr>
            <w:tcW w:w="2812" w:type="dxa"/>
          </w:tcPr>
          <w:p w14:paraId="6775C63A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C429742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67537C5D" w14:textId="77777777" w:rsidTr="00172CA8">
        <w:tc>
          <w:tcPr>
            <w:tcW w:w="2812" w:type="dxa"/>
          </w:tcPr>
          <w:p w14:paraId="61860688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DDD5E98" w14:textId="77777777" w:rsidR="0010760A" w:rsidRDefault="00CA2A65" w:rsidP="0010760A">
            <w:r>
              <w:rPr>
                <w:rFonts w:hint="eastAsia"/>
              </w:rPr>
              <w:t>PRE-1：已登录</w:t>
            </w:r>
          </w:p>
          <w:p w14:paraId="6DB58245" w14:textId="1082E721" w:rsidR="0027218D" w:rsidRPr="00ED0073" w:rsidRDefault="0027218D" w:rsidP="0010760A">
            <w:r>
              <w:rPr>
                <w:rFonts w:hint="eastAsia"/>
              </w:rPr>
              <w:lastRenderedPageBreak/>
              <w:t>P</w:t>
            </w:r>
            <w:r>
              <w:t>RE</w:t>
            </w:r>
            <w:r>
              <w:rPr>
                <w:rFonts w:hint="eastAsia"/>
              </w:rPr>
              <w:t>-2：进入相关课程界面</w:t>
            </w:r>
          </w:p>
        </w:tc>
      </w:tr>
      <w:tr w:rsidR="0010760A" w:rsidRPr="00ED0073" w14:paraId="04009161" w14:textId="77777777" w:rsidTr="00172CA8">
        <w:tc>
          <w:tcPr>
            <w:tcW w:w="2812" w:type="dxa"/>
          </w:tcPr>
          <w:p w14:paraId="08D6D9D3" w14:textId="77777777" w:rsidR="0010760A" w:rsidRPr="00ED0073" w:rsidRDefault="0010760A" w:rsidP="0010760A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356F258E" w14:textId="08D539A9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27218D">
              <w:rPr>
                <w:rFonts w:hint="eastAsia"/>
              </w:rPr>
              <w:t>显示我的课程</w:t>
            </w:r>
          </w:p>
        </w:tc>
      </w:tr>
      <w:tr w:rsidR="0010760A" w:rsidRPr="00ED0073" w14:paraId="7F09ED84" w14:textId="77777777" w:rsidTr="00172CA8">
        <w:tc>
          <w:tcPr>
            <w:tcW w:w="2812" w:type="dxa"/>
          </w:tcPr>
          <w:p w14:paraId="24D5F315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5529CF0" w14:textId="77777777" w:rsidR="0010760A" w:rsidRDefault="0010760A" w:rsidP="0027218D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27218D">
              <w:rPr>
                <w:rFonts w:hint="eastAsia"/>
              </w:rPr>
              <w:t>点击我的课程按钮</w:t>
            </w:r>
          </w:p>
          <w:p w14:paraId="7A3FDCE3" w14:textId="5B6198B4" w:rsidR="0027218D" w:rsidRPr="00ED0073" w:rsidRDefault="0027218D" w:rsidP="0027218D">
            <w:r>
              <w:rPr>
                <w:rFonts w:hint="eastAsia"/>
              </w:rPr>
              <w:t>2.显示我的课程</w:t>
            </w:r>
          </w:p>
        </w:tc>
      </w:tr>
      <w:tr w:rsidR="0010760A" w:rsidRPr="00ED0073" w14:paraId="5A19A82F" w14:textId="77777777" w:rsidTr="00172CA8">
        <w:tc>
          <w:tcPr>
            <w:tcW w:w="2812" w:type="dxa"/>
          </w:tcPr>
          <w:p w14:paraId="3AE9E74D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A5B42AD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11CD0CBC" w14:textId="77777777" w:rsidTr="00172CA8">
        <w:tc>
          <w:tcPr>
            <w:tcW w:w="2812" w:type="dxa"/>
          </w:tcPr>
          <w:p w14:paraId="2555FBE7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EAD84D0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771AD0D1" w14:textId="77777777" w:rsidTr="00172CA8">
        <w:tc>
          <w:tcPr>
            <w:tcW w:w="2812" w:type="dxa"/>
          </w:tcPr>
          <w:p w14:paraId="026E54CE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B80168" w14:textId="0B433E08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10760A" w:rsidRPr="00433E1C" w14:paraId="2BC1DA5E" w14:textId="77777777" w:rsidTr="00172CA8">
        <w:tc>
          <w:tcPr>
            <w:tcW w:w="2812" w:type="dxa"/>
          </w:tcPr>
          <w:p w14:paraId="5AC9D131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B6B3AF7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5C1A5011" w14:textId="77777777" w:rsidTr="00172CA8">
        <w:tc>
          <w:tcPr>
            <w:tcW w:w="2812" w:type="dxa"/>
          </w:tcPr>
          <w:p w14:paraId="46E30A4F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0F6174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4353A1DE" w14:textId="77777777" w:rsidTr="00172CA8">
        <w:tc>
          <w:tcPr>
            <w:tcW w:w="2812" w:type="dxa"/>
          </w:tcPr>
          <w:p w14:paraId="787E8D77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A0600A6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0C2644B4" w14:textId="77777777" w:rsidTr="00172CA8">
        <w:tc>
          <w:tcPr>
            <w:tcW w:w="2812" w:type="dxa"/>
          </w:tcPr>
          <w:p w14:paraId="7A759903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7C005A" w14:textId="224702CB" w:rsidR="0010760A" w:rsidRPr="007C7770" w:rsidRDefault="00B64A3C" w:rsidP="0010760A">
            <w:r>
              <w:rPr>
                <w:rFonts w:hint="eastAsia"/>
              </w:rPr>
              <w:t>我的课程列表</w:t>
            </w:r>
          </w:p>
        </w:tc>
      </w:tr>
    </w:tbl>
    <w:p w14:paraId="634EA85C" w14:textId="69BFF3C9" w:rsidR="006006A1" w:rsidRDefault="00DD51A7" w:rsidP="006006A1">
      <w:r>
        <w:rPr>
          <w:noProof/>
        </w:rPr>
        <w:drawing>
          <wp:inline distT="0" distB="0" distL="0" distR="0" wp14:anchorId="5946736B" wp14:editId="7EC6A6B6">
            <wp:extent cx="1995502" cy="3938616"/>
            <wp:effectExtent l="0" t="0" r="508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95502" cy="39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4376" w14:textId="119C1EE9" w:rsidR="00DD51A7" w:rsidRDefault="00DD51A7" w:rsidP="006006A1"/>
    <w:p w14:paraId="7C50924F" w14:textId="77777777" w:rsidR="00DD51A7" w:rsidRDefault="00DD51A7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F727A1B" w14:textId="77777777" w:rsidTr="00172CA8">
        <w:tc>
          <w:tcPr>
            <w:tcW w:w="2812" w:type="dxa"/>
          </w:tcPr>
          <w:p w14:paraId="34806405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3C89D9BA" w14:textId="48F61053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24</w:t>
            </w:r>
          </w:p>
        </w:tc>
      </w:tr>
      <w:tr w:rsidR="006006A1" w:rsidRPr="00C52A26" w14:paraId="716E24B3" w14:textId="77777777" w:rsidTr="00172CA8">
        <w:tc>
          <w:tcPr>
            <w:tcW w:w="2812" w:type="dxa"/>
          </w:tcPr>
          <w:p w14:paraId="35C326DD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AB6C9F3" w14:textId="0B653885" w:rsidR="006006A1" w:rsidRPr="00C52A26" w:rsidRDefault="00933E8B" w:rsidP="00172CA8">
            <w:r>
              <w:rPr>
                <w:rFonts w:hint="eastAsia"/>
              </w:rPr>
              <w:t>搜索课程</w:t>
            </w:r>
          </w:p>
        </w:tc>
      </w:tr>
      <w:tr w:rsidR="006006A1" w:rsidRPr="00ED0073" w14:paraId="1F4DD6A5" w14:textId="77777777" w:rsidTr="00172CA8">
        <w:tc>
          <w:tcPr>
            <w:tcW w:w="2812" w:type="dxa"/>
          </w:tcPr>
          <w:p w14:paraId="2982D46D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B1C1492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1631C11D" w14:textId="77777777" w:rsidTr="00172CA8">
        <w:tc>
          <w:tcPr>
            <w:tcW w:w="2812" w:type="dxa"/>
          </w:tcPr>
          <w:p w14:paraId="083034DD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C68A940" w14:textId="0DAAB5E5" w:rsidR="0010760A" w:rsidRPr="00ED0073" w:rsidRDefault="0010760A" w:rsidP="0010760A">
            <w:r>
              <w:rPr>
                <w:rFonts w:hint="eastAsia"/>
              </w:rPr>
              <w:t>搜索课程</w:t>
            </w:r>
          </w:p>
        </w:tc>
      </w:tr>
      <w:tr w:rsidR="0010760A" w:rsidRPr="00ED0073" w14:paraId="21E5A947" w14:textId="77777777" w:rsidTr="00172CA8">
        <w:tc>
          <w:tcPr>
            <w:tcW w:w="2812" w:type="dxa"/>
          </w:tcPr>
          <w:p w14:paraId="0DCA263E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F29CE8D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43E4753F" w14:textId="77777777" w:rsidTr="00172CA8">
        <w:tc>
          <w:tcPr>
            <w:tcW w:w="2812" w:type="dxa"/>
          </w:tcPr>
          <w:p w14:paraId="029BC929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F3575A" w14:textId="77777777" w:rsidR="0010760A" w:rsidRDefault="00CA2A65" w:rsidP="0010760A">
            <w:r>
              <w:rPr>
                <w:rFonts w:hint="eastAsia"/>
              </w:rPr>
              <w:t>PRE-1：已登录</w:t>
            </w:r>
          </w:p>
          <w:p w14:paraId="2D80DE7F" w14:textId="046ADDFB" w:rsidR="0027218D" w:rsidRPr="00ED0073" w:rsidRDefault="0027218D" w:rsidP="0010760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-2：进入相关课程界面</w:t>
            </w:r>
          </w:p>
        </w:tc>
      </w:tr>
      <w:tr w:rsidR="0010760A" w:rsidRPr="00ED0073" w14:paraId="04D7DD3B" w14:textId="77777777" w:rsidTr="00172CA8">
        <w:tc>
          <w:tcPr>
            <w:tcW w:w="2812" w:type="dxa"/>
          </w:tcPr>
          <w:p w14:paraId="2E72CAD4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4DBF1CC" w14:textId="6B051B63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27218D">
              <w:rPr>
                <w:rFonts w:hint="eastAsia"/>
              </w:rPr>
              <w:t>显示搜索结果</w:t>
            </w:r>
          </w:p>
        </w:tc>
      </w:tr>
      <w:tr w:rsidR="0010760A" w:rsidRPr="00ED0073" w14:paraId="45390B8E" w14:textId="77777777" w:rsidTr="00172CA8">
        <w:tc>
          <w:tcPr>
            <w:tcW w:w="2812" w:type="dxa"/>
          </w:tcPr>
          <w:p w14:paraId="684EC3CC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0BA5F1F" w14:textId="6165C106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27218D">
              <w:rPr>
                <w:rFonts w:hint="eastAsia"/>
              </w:rPr>
              <w:t>在搜索框中输入搜索内容</w:t>
            </w:r>
          </w:p>
          <w:p w14:paraId="17AAEEA1" w14:textId="452A8CD4" w:rsidR="0027218D" w:rsidRDefault="0027218D" w:rsidP="0010760A">
            <w:r>
              <w:rPr>
                <w:rFonts w:hint="eastAsia"/>
              </w:rPr>
              <w:t>2.点击搜索按钮</w:t>
            </w:r>
          </w:p>
          <w:p w14:paraId="78E00552" w14:textId="1E1BC4EF" w:rsidR="0010760A" w:rsidRPr="00ED0073" w:rsidRDefault="0027218D" w:rsidP="0010760A">
            <w:r>
              <w:rPr>
                <w:rFonts w:hint="eastAsia"/>
              </w:rPr>
              <w:lastRenderedPageBreak/>
              <w:t>3.显示搜索结果</w:t>
            </w:r>
          </w:p>
        </w:tc>
      </w:tr>
      <w:tr w:rsidR="0010760A" w:rsidRPr="00ED0073" w14:paraId="3B9912AF" w14:textId="77777777" w:rsidTr="00172CA8">
        <w:tc>
          <w:tcPr>
            <w:tcW w:w="2812" w:type="dxa"/>
          </w:tcPr>
          <w:p w14:paraId="387D2EAA" w14:textId="77777777" w:rsidR="0010760A" w:rsidRPr="00ED0073" w:rsidRDefault="0010760A" w:rsidP="0010760A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573EEB3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7FFEAE36" w14:textId="77777777" w:rsidTr="00172CA8">
        <w:tc>
          <w:tcPr>
            <w:tcW w:w="2812" w:type="dxa"/>
          </w:tcPr>
          <w:p w14:paraId="7A6E8C40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E077ACB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07854888" w14:textId="77777777" w:rsidTr="00172CA8">
        <w:tc>
          <w:tcPr>
            <w:tcW w:w="2812" w:type="dxa"/>
          </w:tcPr>
          <w:p w14:paraId="686E402E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8A11A92" w14:textId="5139B94C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10760A" w:rsidRPr="00433E1C" w14:paraId="51497ED1" w14:textId="77777777" w:rsidTr="00172CA8">
        <w:tc>
          <w:tcPr>
            <w:tcW w:w="2812" w:type="dxa"/>
          </w:tcPr>
          <w:p w14:paraId="1F3C35B1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3E48830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22193337" w14:textId="77777777" w:rsidTr="00172CA8">
        <w:tc>
          <w:tcPr>
            <w:tcW w:w="2812" w:type="dxa"/>
          </w:tcPr>
          <w:p w14:paraId="0B92E88D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DF02DC9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4C0791F7" w14:textId="77777777" w:rsidTr="00172CA8">
        <w:tc>
          <w:tcPr>
            <w:tcW w:w="2812" w:type="dxa"/>
          </w:tcPr>
          <w:p w14:paraId="3BCE8B7D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DCA1153" w14:textId="78BA2F92" w:rsidR="0010760A" w:rsidRPr="007C7770" w:rsidRDefault="00B64A3C" w:rsidP="0010760A">
            <w:r>
              <w:rPr>
                <w:rFonts w:hint="eastAsia"/>
              </w:rPr>
              <w:t>搜索内容</w:t>
            </w:r>
          </w:p>
        </w:tc>
      </w:tr>
      <w:tr w:rsidR="0010760A" w:rsidRPr="00757EB3" w14:paraId="343A3173" w14:textId="77777777" w:rsidTr="00172CA8">
        <w:tc>
          <w:tcPr>
            <w:tcW w:w="2812" w:type="dxa"/>
          </w:tcPr>
          <w:p w14:paraId="59779176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B1448D0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</w:tbl>
    <w:p w14:paraId="65923176" w14:textId="474B1E51" w:rsidR="006006A1" w:rsidRDefault="00B35BE5" w:rsidP="006006A1">
      <w:r>
        <w:rPr>
          <w:noProof/>
        </w:rPr>
        <w:drawing>
          <wp:inline distT="0" distB="0" distL="0" distR="0" wp14:anchorId="27D6F52D" wp14:editId="7C887A76">
            <wp:extent cx="3024210" cy="4129118"/>
            <wp:effectExtent l="0" t="0" r="508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4210" cy="412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9297E0D" w14:textId="77777777" w:rsidTr="00172CA8">
        <w:tc>
          <w:tcPr>
            <w:tcW w:w="2812" w:type="dxa"/>
          </w:tcPr>
          <w:p w14:paraId="40C68190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1A653EDE" w14:textId="19BED9F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25</w:t>
            </w:r>
          </w:p>
        </w:tc>
      </w:tr>
      <w:tr w:rsidR="006006A1" w:rsidRPr="00C52A26" w14:paraId="4F996206" w14:textId="77777777" w:rsidTr="00172CA8">
        <w:tc>
          <w:tcPr>
            <w:tcW w:w="2812" w:type="dxa"/>
          </w:tcPr>
          <w:p w14:paraId="07D5836E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1FCA1C" w14:textId="1AE3E004" w:rsidR="006006A1" w:rsidRPr="00C52A26" w:rsidRDefault="00933E8B" w:rsidP="00172CA8">
            <w:r>
              <w:rPr>
                <w:rFonts w:hint="eastAsia"/>
              </w:rPr>
              <w:t>查看具体课程</w:t>
            </w:r>
          </w:p>
        </w:tc>
      </w:tr>
      <w:tr w:rsidR="006006A1" w:rsidRPr="00ED0073" w14:paraId="02E59938" w14:textId="77777777" w:rsidTr="00172CA8">
        <w:tc>
          <w:tcPr>
            <w:tcW w:w="2812" w:type="dxa"/>
          </w:tcPr>
          <w:p w14:paraId="4A524F74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2BEF5B9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39C834D4" w14:textId="77777777" w:rsidTr="00172CA8">
        <w:tc>
          <w:tcPr>
            <w:tcW w:w="2812" w:type="dxa"/>
          </w:tcPr>
          <w:p w14:paraId="3D33B91C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5130C2" w14:textId="5D50AD2D" w:rsidR="0010760A" w:rsidRPr="00ED0073" w:rsidRDefault="0010760A" w:rsidP="0010760A">
            <w:r>
              <w:rPr>
                <w:rFonts w:hint="eastAsia"/>
              </w:rPr>
              <w:t>查看具体课程</w:t>
            </w:r>
          </w:p>
        </w:tc>
      </w:tr>
      <w:tr w:rsidR="0010760A" w:rsidRPr="00ED0073" w14:paraId="17E03654" w14:textId="77777777" w:rsidTr="00172CA8">
        <w:tc>
          <w:tcPr>
            <w:tcW w:w="2812" w:type="dxa"/>
          </w:tcPr>
          <w:p w14:paraId="509F8540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2C7D918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3DC34AC2" w14:textId="77777777" w:rsidTr="00172CA8">
        <w:tc>
          <w:tcPr>
            <w:tcW w:w="2812" w:type="dxa"/>
          </w:tcPr>
          <w:p w14:paraId="0F90E85F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3C7BA7C" w14:textId="77777777" w:rsidR="0010760A" w:rsidRDefault="00CA2A65" w:rsidP="0010760A">
            <w:r>
              <w:rPr>
                <w:rFonts w:hint="eastAsia"/>
              </w:rPr>
              <w:t>PRE-1：已登录</w:t>
            </w:r>
          </w:p>
          <w:p w14:paraId="452F2C4C" w14:textId="7049EE00" w:rsidR="0027218D" w:rsidRPr="00ED0073" w:rsidRDefault="0027218D" w:rsidP="0010760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-2：进入相关课程界面</w:t>
            </w:r>
          </w:p>
        </w:tc>
      </w:tr>
      <w:tr w:rsidR="0010760A" w:rsidRPr="00ED0073" w14:paraId="478491AF" w14:textId="77777777" w:rsidTr="00172CA8">
        <w:tc>
          <w:tcPr>
            <w:tcW w:w="2812" w:type="dxa"/>
          </w:tcPr>
          <w:p w14:paraId="0817C494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2DD1BEA" w14:textId="5919CC28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27218D">
              <w:rPr>
                <w:rFonts w:hint="eastAsia"/>
              </w:rPr>
              <w:t>显示具体课程界面</w:t>
            </w:r>
          </w:p>
        </w:tc>
      </w:tr>
      <w:tr w:rsidR="0010760A" w:rsidRPr="00ED0073" w14:paraId="09536A14" w14:textId="77777777" w:rsidTr="00172CA8">
        <w:tc>
          <w:tcPr>
            <w:tcW w:w="2812" w:type="dxa"/>
          </w:tcPr>
          <w:p w14:paraId="43D5D0D3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B8F7DB" w14:textId="49913FE9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27218D">
              <w:rPr>
                <w:rFonts w:hint="eastAsia"/>
              </w:rPr>
              <w:t>选择任意课程点击</w:t>
            </w:r>
          </w:p>
          <w:p w14:paraId="5F097827" w14:textId="31273797" w:rsidR="0010760A" w:rsidRPr="00ED0073" w:rsidRDefault="0027218D" w:rsidP="0010760A">
            <w:r>
              <w:rPr>
                <w:rFonts w:hint="eastAsia"/>
              </w:rPr>
              <w:t>2.进入课程页面</w:t>
            </w:r>
          </w:p>
        </w:tc>
      </w:tr>
      <w:tr w:rsidR="0010760A" w:rsidRPr="00ED0073" w14:paraId="31DB546D" w14:textId="77777777" w:rsidTr="00172CA8">
        <w:tc>
          <w:tcPr>
            <w:tcW w:w="2812" w:type="dxa"/>
          </w:tcPr>
          <w:p w14:paraId="6019490C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142BA6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12D2248D" w14:textId="77777777" w:rsidTr="00172CA8">
        <w:tc>
          <w:tcPr>
            <w:tcW w:w="2812" w:type="dxa"/>
          </w:tcPr>
          <w:p w14:paraId="46429A43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24CCD1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44CA8321" w14:textId="77777777" w:rsidTr="00172CA8">
        <w:tc>
          <w:tcPr>
            <w:tcW w:w="2812" w:type="dxa"/>
          </w:tcPr>
          <w:p w14:paraId="22D0F8A9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5E03127" w14:textId="1F2A1A94" w:rsidR="0010760A" w:rsidRPr="00ED0073" w:rsidRDefault="0010760A" w:rsidP="0010760A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10760A" w:rsidRPr="00433E1C" w14:paraId="5D6681CA" w14:textId="77777777" w:rsidTr="00172CA8">
        <w:tc>
          <w:tcPr>
            <w:tcW w:w="2812" w:type="dxa"/>
          </w:tcPr>
          <w:p w14:paraId="28155A4A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357F6E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704A57EF" w14:textId="77777777" w:rsidTr="00172CA8">
        <w:tc>
          <w:tcPr>
            <w:tcW w:w="2812" w:type="dxa"/>
          </w:tcPr>
          <w:p w14:paraId="408E12A0" w14:textId="77777777" w:rsidR="0010760A" w:rsidRPr="00ED0073" w:rsidRDefault="0010760A" w:rsidP="0010760A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256D61B6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5D3956BE" w14:textId="77777777" w:rsidTr="00172CA8">
        <w:tc>
          <w:tcPr>
            <w:tcW w:w="2812" w:type="dxa"/>
          </w:tcPr>
          <w:p w14:paraId="6F1C5D57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E35B3A4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69650978" w14:textId="77777777" w:rsidTr="00172CA8">
        <w:tc>
          <w:tcPr>
            <w:tcW w:w="2812" w:type="dxa"/>
          </w:tcPr>
          <w:p w14:paraId="7BC1B1C1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CD272F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</w:tbl>
    <w:p w14:paraId="70BA93D7" w14:textId="5521074F" w:rsidR="006006A1" w:rsidRPr="006006A1" w:rsidRDefault="0073240D" w:rsidP="006006A1">
      <w:r>
        <w:rPr>
          <w:noProof/>
        </w:rPr>
        <w:drawing>
          <wp:inline distT="0" distB="0" distL="0" distR="0" wp14:anchorId="6F22358B" wp14:editId="0E6CF927">
            <wp:extent cx="2257442" cy="383384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383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24B8" w14:textId="642920CD" w:rsidR="00DF3CF8" w:rsidRDefault="00DF3CF8" w:rsidP="006006A1">
      <w:pPr>
        <w:pStyle w:val="4"/>
      </w:pPr>
      <w:r>
        <w:rPr>
          <w:rFonts w:hint="eastAsia"/>
        </w:rPr>
        <w:t>3</w:t>
      </w:r>
      <w:r>
        <w:t xml:space="preserve">.3.1.5 </w:t>
      </w:r>
      <w:r>
        <w:rPr>
          <w:rFonts w:hint="eastAsia"/>
        </w:rPr>
        <w:t>所有课程界面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104D0EB0" w14:textId="77777777" w:rsidTr="00172CA8">
        <w:tc>
          <w:tcPr>
            <w:tcW w:w="2812" w:type="dxa"/>
          </w:tcPr>
          <w:p w14:paraId="53D069BB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7D751900" w14:textId="77ED5AFA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26</w:t>
            </w:r>
          </w:p>
        </w:tc>
      </w:tr>
      <w:tr w:rsidR="006006A1" w:rsidRPr="00C52A26" w14:paraId="2B2C0420" w14:textId="77777777" w:rsidTr="00172CA8">
        <w:tc>
          <w:tcPr>
            <w:tcW w:w="2812" w:type="dxa"/>
          </w:tcPr>
          <w:p w14:paraId="773928D0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6DF9A36" w14:textId="137C8F76" w:rsidR="006006A1" w:rsidRPr="00C52A26" w:rsidRDefault="00933E8B" w:rsidP="00172CA8">
            <w:r>
              <w:rPr>
                <w:rFonts w:hint="eastAsia"/>
              </w:rPr>
              <w:t>查看课程列表</w:t>
            </w:r>
          </w:p>
        </w:tc>
      </w:tr>
      <w:tr w:rsidR="006006A1" w:rsidRPr="00ED0073" w14:paraId="0B23AD4C" w14:textId="77777777" w:rsidTr="00172CA8">
        <w:tc>
          <w:tcPr>
            <w:tcW w:w="2812" w:type="dxa"/>
          </w:tcPr>
          <w:p w14:paraId="52A718CA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F6EDD10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130B922B" w14:textId="77777777" w:rsidTr="00172CA8">
        <w:tc>
          <w:tcPr>
            <w:tcW w:w="2812" w:type="dxa"/>
          </w:tcPr>
          <w:p w14:paraId="72BBE119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B76788" w14:textId="0A195AF0" w:rsidR="0010760A" w:rsidRPr="00ED0073" w:rsidRDefault="0010760A" w:rsidP="0010760A">
            <w:r>
              <w:rPr>
                <w:rFonts w:hint="eastAsia"/>
              </w:rPr>
              <w:t>查看课程列表</w:t>
            </w:r>
          </w:p>
        </w:tc>
      </w:tr>
      <w:tr w:rsidR="0010760A" w:rsidRPr="00ED0073" w14:paraId="5551BC7D" w14:textId="77777777" w:rsidTr="00172CA8">
        <w:tc>
          <w:tcPr>
            <w:tcW w:w="2812" w:type="dxa"/>
          </w:tcPr>
          <w:p w14:paraId="3DF33338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600BCA4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380B4B01" w14:textId="77777777" w:rsidTr="00172CA8">
        <w:tc>
          <w:tcPr>
            <w:tcW w:w="2812" w:type="dxa"/>
          </w:tcPr>
          <w:p w14:paraId="3BB8EA3E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7B6E27" w14:textId="77777777" w:rsidR="0010760A" w:rsidRDefault="00CA2A65" w:rsidP="0010760A">
            <w:r>
              <w:rPr>
                <w:rFonts w:hint="eastAsia"/>
              </w:rPr>
              <w:t>PRE-1：已登录</w:t>
            </w:r>
          </w:p>
          <w:p w14:paraId="3FFF1667" w14:textId="593DA336" w:rsidR="0027218D" w:rsidRPr="00ED0073" w:rsidRDefault="0027218D" w:rsidP="0010760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-2：进入相关课程界面</w:t>
            </w:r>
          </w:p>
        </w:tc>
      </w:tr>
      <w:tr w:rsidR="0010760A" w:rsidRPr="00ED0073" w14:paraId="365EDA07" w14:textId="77777777" w:rsidTr="00172CA8">
        <w:tc>
          <w:tcPr>
            <w:tcW w:w="2812" w:type="dxa"/>
          </w:tcPr>
          <w:p w14:paraId="24493A2F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49E83B" w14:textId="63986701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27218D">
              <w:rPr>
                <w:rFonts w:hint="eastAsia"/>
              </w:rPr>
              <w:t>显示所有课程列表</w:t>
            </w:r>
          </w:p>
        </w:tc>
      </w:tr>
      <w:tr w:rsidR="0010760A" w:rsidRPr="00ED0073" w14:paraId="49EA29FA" w14:textId="77777777" w:rsidTr="00172CA8">
        <w:tc>
          <w:tcPr>
            <w:tcW w:w="2812" w:type="dxa"/>
          </w:tcPr>
          <w:p w14:paraId="6FDF1A07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62A2569" w14:textId="10571B9E" w:rsidR="0010760A" w:rsidRPr="00ED0073" w:rsidRDefault="0010760A" w:rsidP="0010760A">
            <w:r>
              <w:rPr>
                <w:rFonts w:hint="eastAsia"/>
              </w:rPr>
              <w:t>1.</w:t>
            </w:r>
            <w:r w:rsidR="0027218D">
              <w:rPr>
                <w:rFonts w:hint="eastAsia"/>
              </w:rPr>
              <w:t>点击所有课程按钮</w:t>
            </w:r>
          </w:p>
        </w:tc>
      </w:tr>
      <w:tr w:rsidR="0010760A" w:rsidRPr="00ED0073" w14:paraId="0FAB6100" w14:textId="77777777" w:rsidTr="00172CA8">
        <w:tc>
          <w:tcPr>
            <w:tcW w:w="2812" w:type="dxa"/>
          </w:tcPr>
          <w:p w14:paraId="375926F9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38FF69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0033EEB2" w14:textId="77777777" w:rsidTr="00172CA8">
        <w:tc>
          <w:tcPr>
            <w:tcW w:w="2812" w:type="dxa"/>
          </w:tcPr>
          <w:p w14:paraId="3CB4E83C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33E1839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45E5AFEA" w14:textId="77777777" w:rsidTr="00172CA8">
        <w:tc>
          <w:tcPr>
            <w:tcW w:w="2812" w:type="dxa"/>
          </w:tcPr>
          <w:p w14:paraId="6358C7AE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FF144B5" w14:textId="2ADC5C0E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10760A" w:rsidRPr="00433E1C" w14:paraId="3DCE15DB" w14:textId="77777777" w:rsidTr="00172CA8">
        <w:tc>
          <w:tcPr>
            <w:tcW w:w="2812" w:type="dxa"/>
          </w:tcPr>
          <w:p w14:paraId="179A8DE2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F41E3D5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53C7C0E0" w14:textId="77777777" w:rsidTr="00172CA8">
        <w:tc>
          <w:tcPr>
            <w:tcW w:w="2812" w:type="dxa"/>
          </w:tcPr>
          <w:p w14:paraId="2629443B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82B64D3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057C1AA3" w14:textId="77777777" w:rsidTr="00172CA8">
        <w:tc>
          <w:tcPr>
            <w:tcW w:w="2812" w:type="dxa"/>
          </w:tcPr>
          <w:p w14:paraId="313F437E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30D04C0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5062089C" w14:textId="77777777" w:rsidTr="00172CA8">
        <w:tc>
          <w:tcPr>
            <w:tcW w:w="2812" w:type="dxa"/>
          </w:tcPr>
          <w:p w14:paraId="05168D60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3A4B27" w14:textId="32BC5BBA" w:rsidR="0010760A" w:rsidRPr="007C7770" w:rsidRDefault="00B64A3C" w:rsidP="0010760A">
            <w:r>
              <w:rPr>
                <w:rFonts w:hint="eastAsia"/>
              </w:rPr>
              <w:t>所有课程列表</w:t>
            </w:r>
          </w:p>
        </w:tc>
      </w:tr>
    </w:tbl>
    <w:p w14:paraId="18DC3B02" w14:textId="77777777" w:rsidR="006006A1" w:rsidRPr="006006A1" w:rsidRDefault="006006A1" w:rsidP="006006A1"/>
    <w:p w14:paraId="58E5B1C1" w14:textId="5BF122A9" w:rsidR="00DF3CF8" w:rsidRDefault="00DF3CF8" w:rsidP="006006A1">
      <w:pPr>
        <w:pStyle w:val="4"/>
      </w:pPr>
      <w:r>
        <w:rPr>
          <w:rFonts w:hint="eastAsia"/>
        </w:rPr>
        <w:t>3</w:t>
      </w:r>
      <w:r>
        <w:t xml:space="preserve">.3.1.6 </w:t>
      </w:r>
      <w:r w:rsidR="000B3D79">
        <w:rPr>
          <w:rFonts w:hint="eastAsia"/>
        </w:rPr>
        <w:t>具体课程界面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1C35DF63" w14:textId="77777777" w:rsidTr="00172CA8">
        <w:tc>
          <w:tcPr>
            <w:tcW w:w="2812" w:type="dxa"/>
          </w:tcPr>
          <w:p w14:paraId="37ED3083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16AE091" w14:textId="244D7649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27</w:t>
            </w:r>
          </w:p>
        </w:tc>
      </w:tr>
      <w:tr w:rsidR="006006A1" w:rsidRPr="00C52A26" w14:paraId="20FDC900" w14:textId="77777777" w:rsidTr="00172CA8">
        <w:tc>
          <w:tcPr>
            <w:tcW w:w="2812" w:type="dxa"/>
          </w:tcPr>
          <w:p w14:paraId="59C7A218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A25759" w14:textId="14F7AE74" w:rsidR="006006A1" w:rsidRPr="00C52A26" w:rsidRDefault="00933E8B" w:rsidP="00172CA8">
            <w:r>
              <w:rPr>
                <w:rFonts w:hint="eastAsia"/>
              </w:rPr>
              <w:t>查看课程简介</w:t>
            </w:r>
          </w:p>
        </w:tc>
      </w:tr>
      <w:tr w:rsidR="006006A1" w:rsidRPr="00ED0073" w14:paraId="677B7D94" w14:textId="77777777" w:rsidTr="00172CA8">
        <w:tc>
          <w:tcPr>
            <w:tcW w:w="2812" w:type="dxa"/>
          </w:tcPr>
          <w:p w14:paraId="4314CC68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FF28F98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4631DB10" w14:textId="77777777" w:rsidTr="00172CA8">
        <w:tc>
          <w:tcPr>
            <w:tcW w:w="2812" w:type="dxa"/>
          </w:tcPr>
          <w:p w14:paraId="078D7BEC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9D7C873" w14:textId="0320C14E" w:rsidR="0010760A" w:rsidRPr="00ED0073" w:rsidRDefault="0010760A" w:rsidP="0010760A">
            <w:r>
              <w:rPr>
                <w:rFonts w:hint="eastAsia"/>
              </w:rPr>
              <w:t>查看课程简介</w:t>
            </w:r>
          </w:p>
        </w:tc>
      </w:tr>
      <w:tr w:rsidR="0010760A" w:rsidRPr="00ED0073" w14:paraId="52AA7F60" w14:textId="77777777" w:rsidTr="00172CA8">
        <w:tc>
          <w:tcPr>
            <w:tcW w:w="2812" w:type="dxa"/>
          </w:tcPr>
          <w:p w14:paraId="01ADD540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DAA2F7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7F5704C5" w14:textId="77777777" w:rsidTr="00172CA8">
        <w:tc>
          <w:tcPr>
            <w:tcW w:w="2812" w:type="dxa"/>
          </w:tcPr>
          <w:p w14:paraId="71E565B2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FA4A9A" w14:textId="77777777" w:rsidR="00A57487" w:rsidRDefault="00CA2A65" w:rsidP="0010760A">
            <w:r>
              <w:rPr>
                <w:rFonts w:hint="eastAsia"/>
              </w:rPr>
              <w:t>PRE-1：已登录</w:t>
            </w:r>
          </w:p>
          <w:p w14:paraId="087B5ACC" w14:textId="2B0CDCAC" w:rsidR="00A57487" w:rsidRPr="00ED0073" w:rsidRDefault="00A57487" w:rsidP="0010760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-2：进入相关课程界面</w:t>
            </w:r>
          </w:p>
        </w:tc>
      </w:tr>
      <w:tr w:rsidR="0010760A" w:rsidRPr="00ED0073" w14:paraId="216C24F6" w14:textId="77777777" w:rsidTr="00172CA8">
        <w:tc>
          <w:tcPr>
            <w:tcW w:w="2812" w:type="dxa"/>
          </w:tcPr>
          <w:p w14:paraId="485EF067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397C8D" w14:textId="43344F08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A57487">
              <w:rPr>
                <w:rFonts w:hint="eastAsia"/>
              </w:rPr>
              <w:t>显示课程简介</w:t>
            </w:r>
          </w:p>
        </w:tc>
      </w:tr>
      <w:tr w:rsidR="0010760A" w:rsidRPr="00ED0073" w14:paraId="25A5CF66" w14:textId="77777777" w:rsidTr="00172CA8">
        <w:tc>
          <w:tcPr>
            <w:tcW w:w="2812" w:type="dxa"/>
          </w:tcPr>
          <w:p w14:paraId="4CD2AF08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991B28D" w14:textId="71C6AA03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A57487">
              <w:rPr>
                <w:rFonts w:hint="eastAsia"/>
              </w:rPr>
              <w:t>选择任意课程点击</w:t>
            </w:r>
          </w:p>
          <w:p w14:paraId="757BB398" w14:textId="75FEFF0F" w:rsidR="0010760A" w:rsidRPr="00ED0073" w:rsidRDefault="00A57487" w:rsidP="0010760A">
            <w:r>
              <w:rPr>
                <w:rFonts w:hint="eastAsia"/>
              </w:rPr>
              <w:t>2.显示课程简介</w:t>
            </w:r>
          </w:p>
        </w:tc>
      </w:tr>
      <w:tr w:rsidR="0010760A" w:rsidRPr="00ED0073" w14:paraId="7992B658" w14:textId="77777777" w:rsidTr="00172CA8">
        <w:tc>
          <w:tcPr>
            <w:tcW w:w="2812" w:type="dxa"/>
          </w:tcPr>
          <w:p w14:paraId="65123539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690BC41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1EE5B2CD" w14:textId="77777777" w:rsidTr="00172CA8">
        <w:tc>
          <w:tcPr>
            <w:tcW w:w="2812" w:type="dxa"/>
          </w:tcPr>
          <w:p w14:paraId="0C6A38AC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20CC4C5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1071A198" w14:textId="77777777" w:rsidTr="00172CA8">
        <w:tc>
          <w:tcPr>
            <w:tcW w:w="2812" w:type="dxa"/>
          </w:tcPr>
          <w:p w14:paraId="6D093843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5C061B9" w14:textId="598D71F0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10760A" w:rsidRPr="00433E1C" w14:paraId="20016E32" w14:textId="77777777" w:rsidTr="00172CA8">
        <w:tc>
          <w:tcPr>
            <w:tcW w:w="2812" w:type="dxa"/>
          </w:tcPr>
          <w:p w14:paraId="7250FE36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354E16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534109EE" w14:textId="77777777" w:rsidTr="00172CA8">
        <w:tc>
          <w:tcPr>
            <w:tcW w:w="2812" w:type="dxa"/>
          </w:tcPr>
          <w:p w14:paraId="71ED4396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646C003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14C9E424" w14:textId="77777777" w:rsidTr="00172CA8">
        <w:tc>
          <w:tcPr>
            <w:tcW w:w="2812" w:type="dxa"/>
          </w:tcPr>
          <w:p w14:paraId="0126DD4F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B04DE1D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342BEE95" w14:textId="77777777" w:rsidTr="00172CA8">
        <w:tc>
          <w:tcPr>
            <w:tcW w:w="2812" w:type="dxa"/>
          </w:tcPr>
          <w:p w14:paraId="204203B5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F950D4C" w14:textId="79FC30F5" w:rsidR="0010760A" w:rsidRPr="007C7770" w:rsidRDefault="00B64A3C" w:rsidP="0010760A">
            <w:r>
              <w:rPr>
                <w:rFonts w:hint="eastAsia"/>
              </w:rPr>
              <w:t>课程简介</w:t>
            </w:r>
          </w:p>
        </w:tc>
      </w:tr>
    </w:tbl>
    <w:p w14:paraId="4CCB8D01" w14:textId="43037627" w:rsidR="006006A1" w:rsidRDefault="00107B7B" w:rsidP="006006A1">
      <w:r>
        <w:rPr>
          <w:noProof/>
        </w:rPr>
        <w:drawing>
          <wp:inline distT="0" distB="0" distL="0" distR="0" wp14:anchorId="197EAB5B" wp14:editId="2B80722A">
            <wp:extent cx="2395555" cy="3938616"/>
            <wp:effectExtent l="0" t="0" r="508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5555" cy="39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86F0" w14:textId="77777777" w:rsidR="00107B7B" w:rsidRDefault="00107B7B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644204A" w14:textId="77777777" w:rsidTr="00172CA8">
        <w:tc>
          <w:tcPr>
            <w:tcW w:w="2812" w:type="dxa"/>
          </w:tcPr>
          <w:p w14:paraId="5E0EFE8E" w14:textId="77777777" w:rsidR="006006A1" w:rsidRPr="00ED0073" w:rsidRDefault="006006A1" w:rsidP="00172CA8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004871D8" w14:textId="343D9385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28</w:t>
            </w:r>
          </w:p>
        </w:tc>
      </w:tr>
      <w:tr w:rsidR="006006A1" w:rsidRPr="00C52A26" w14:paraId="74AA7125" w14:textId="77777777" w:rsidTr="00172CA8">
        <w:tc>
          <w:tcPr>
            <w:tcW w:w="2812" w:type="dxa"/>
          </w:tcPr>
          <w:p w14:paraId="2E97B943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DAB034E" w14:textId="42914C44" w:rsidR="006006A1" w:rsidRPr="00C52A26" w:rsidRDefault="00933E8B" w:rsidP="00172CA8">
            <w:r>
              <w:rPr>
                <w:rFonts w:hint="eastAsia"/>
              </w:rPr>
              <w:t>查看教师简介</w:t>
            </w:r>
          </w:p>
        </w:tc>
      </w:tr>
      <w:tr w:rsidR="006006A1" w:rsidRPr="00ED0073" w14:paraId="1D729761" w14:textId="77777777" w:rsidTr="00172CA8">
        <w:tc>
          <w:tcPr>
            <w:tcW w:w="2812" w:type="dxa"/>
          </w:tcPr>
          <w:p w14:paraId="49C37FEB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C0F2E5D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237E0A01" w14:textId="77777777" w:rsidTr="00172CA8">
        <w:tc>
          <w:tcPr>
            <w:tcW w:w="2812" w:type="dxa"/>
          </w:tcPr>
          <w:p w14:paraId="502625CD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28500D6" w14:textId="3C43C883" w:rsidR="0010760A" w:rsidRPr="00ED0073" w:rsidRDefault="0010760A" w:rsidP="0010760A">
            <w:r>
              <w:rPr>
                <w:rFonts w:hint="eastAsia"/>
              </w:rPr>
              <w:t>查看教师简介</w:t>
            </w:r>
          </w:p>
        </w:tc>
      </w:tr>
      <w:tr w:rsidR="0010760A" w:rsidRPr="00ED0073" w14:paraId="4A856FD5" w14:textId="77777777" w:rsidTr="00172CA8">
        <w:tc>
          <w:tcPr>
            <w:tcW w:w="2812" w:type="dxa"/>
          </w:tcPr>
          <w:p w14:paraId="3552904C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B767579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45D9D882" w14:textId="77777777" w:rsidTr="00172CA8">
        <w:tc>
          <w:tcPr>
            <w:tcW w:w="2812" w:type="dxa"/>
          </w:tcPr>
          <w:p w14:paraId="7C202627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9DF454C" w14:textId="77777777" w:rsidR="0010760A" w:rsidRDefault="00CA2A65" w:rsidP="0010760A">
            <w:r>
              <w:rPr>
                <w:rFonts w:hint="eastAsia"/>
              </w:rPr>
              <w:t>PRE-1：已登录</w:t>
            </w:r>
          </w:p>
          <w:p w14:paraId="786495F5" w14:textId="5C58E764" w:rsidR="00A57487" w:rsidRPr="00ED0073" w:rsidRDefault="00A57487" w:rsidP="0010760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10760A" w:rsidRPr="00ED0073" w14:paraId="0F7E8757" w14:textId="77777777" w:rsidTr="00172CA8">
        <w:tc>
          <w:tcPr>
            <w:tcW w:w="2812" w:type="dxa"/>
          </w:tcPr>
          <w:p w14:paraId="5153BA7C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425F6EC" w14:textId="2B09914F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A57487">
              <w:rPr>
                <w:rFonts w:hint="eastAsia"/>
              </w:rPr>
              <w:t>显示教师简介</w:t>
            </w:r>
            <w:r w:rsidRPr="00ED0073">
              <w:t xml:space="preserve"> </w:t>
            </w:r>
          </w:p>
        </w:tc>
      </w:tr>
      <w:tr w:rsidR="0010760A" w:rsidRPr="00ED0073" w14:paraId="0D5AB89B" w14:textId="77777777" w:rsidTr="00172CA8">
        <w:tc>
          <w:tcPr>
            <w:tcW w:w="2812" w:type="dxa"/>
          </w:tcPr>
          <w:p w14:paraId="041AD2A6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40FED12" w14:textId="28E6AE61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A57487">
              <w:rPr>
                <w:rFonts w:hint="eastAsia"/>
              </w:rPr>
              <w:t>点击教师介绍按钮</w:t>
            </w:r>
          </w:p>
          <w:p w14:paraId="420678F2" w14:textId="7BCB8FDB" w:rsidR="0010760A" w:rsidRPr="00ED0073" w:rsidRDefault="00A57487" w:rsidP="00A57487">
            <w:r>
              <w:rPr>
                <w:rFonts w:hint="eastAsia"/>
              </w:rPr>
              <w:t>2.显示教师介绍</w:t>
            </w:r>
          </w:p>
        </w:tc>
      </w:tr>
      <w:tr w:rsidR="0010760A" w:rsidRPr="00ED0073" w14:paraId="4E587826" w14:textId="77777777" w:rsidTr="00172CA8">
        <w:tc>
          <w:tcPr>
            <w:tcW w:w="2812" w:type="dxa"/>
          </w:tcPr>
          <w:p w14:paraId="6C68B9DE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8AF7642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2F016E2B" w14:textId="77777777" w:rsidTr="00172CA8">
        <w:tc>
          <w:tcPr>
            <w:tcW w:w="2812" w:type="dxa"/>
          </w:tcPr>
          <w:p w14:paraId="33063028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F724D05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7613C622" w14:textId="77777777" w:rsidTr="00172CA8">
        <w:tc>
          <w:tcPr>
            <w:tcW w:w="2812" w:type="dxa"/>
          </w:tcPr>
          <w:p w14:paraId="64EC27AF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2BB4A07" w14:textId="0112C1B4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10760A" w:rsidRPr="00433E1C" w14:paraId="76F14F81" w14:textId="77777777" w:rsidTr="00172CA8">
        <w:tc>
          <w:tcPr>
            <w:tcW w:w="2812" w:type="dxa"/>
          </w:tcPr>
          <w:p w14:paraId="6FA4ED27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2AD31A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105EC521" w14:textId="77777777" w:rsidTr="00172CA8">
        <w:tc>
          <w:tcPr>
            <w:tcW w:w="2812" w:type="dxa"/>
          </w:tcPr>
          <w:p w14:paraId="2283F782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BB0294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210BD529" w14:textId="77777777" w:rsidTr="00172CA8">
        <w:tc>
          <w:tcPr>
            <w:tcW w:w="2812" w:type="dxa"/>
          </w:tcPr>
          <w:p w14:paraId="1EBD42E8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DBC6F6F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74B827A4" w14:textId="77777777" w:rsidTr="00172CA8">
        <w:tc>
          <w:tcPr>
            <w:tcW w:w="2812" w:type="dxa"/>
          </w:tcPr>
          <w:p w14:paraId="5DFD4595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8634E1A" w14:textId="73AA4B70" w:rsidR="0010760A" w:rsidRPr="007C7770" w:rsidRDefault="00B64A3C" w:rsidP="0010760A">
            <w:r>
              <w:rPr>
                <w:rFonts w:hint="eastAsia"/>
              </w:rPr>
              <w:t>教师信息</w:t>
            </w:r>
          </w:p>
        </w:tc>
      </w:tr>
    </w:tbl>
    <w:p w14:paraId="253785A6" w14:textId="6AF99FBB" w:rsidR="006006A1" w:rsidRDefault="00107B7B" w:rsidP="006006A1">
      <w:r>
        <w:rPr>
          <w:noProof/>
        </w:rPr>
        <w:drawing>
          <wp:inline distT="0" distB="0" distL="0" distR="0" wp14:anchorId="39D168B3" wp14:editId="31AA6D60">
            <wp:extent cx="2243154" cy="4343432"/>
            <wp:effectExtent l="0" t="0" r="508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3154" cy="43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C8EA" w14:textId="77777777" w:rsidR="00107B7B" w:rsidRDefault="00107B7B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9319DDD" w14:textId="77777777" w:rsidTr="00172CA8">
        <w:tc>
          <w:tcPr>
            <w:tcW w:w="2812" w:type="dxa"/>
          </w:tcPr>
          <w:p w14:paraId="0D9D4F9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7029597" w14:textId="786B9BA4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29</w:t>
            </w:r>
          </w:p>
        </w:tc>
      </w:tr>
      <w:tr w:rsidR="006006A1" w:rsidRPr="00C52A26" w14:paraId="31236BF5" w14:textId="77777777" w:rsidTr="00172CA8">
        <w:tc>
          <w:tcPr>
            <w:tcW w:w="2812" w:type="dxa"/>
          </w:tcPr>
          <w:p w14:paraId="2F822996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F823476" w14:textId="7D0F7652" w:rsidR="006006A1" w:rsidRPr="00C52A26" w:rsidRDefault="00933E8B" w:rsidP="00172CA8">
            <w:r>
              <w:rPr>
                <w:rFonts w:hint="eastAsia"/>
              </w:rPr>
              <w:t>查看具体课程内容</w:t>
            </w:r>
          </w:p>
        </w:tc>
      </w:tr>
      <w:tr w:rsidR="006006A1" w:rsidRPr="00ED0073" w14:paraId="6CFFA11B" w14:textId="77777777" w:rsidTr="00172CA8">
        <w:tc>
          <w:tcPr>
            <w:tcW w:w="2812" w:type="dxa"/>
          </w:tcPr>
          <w:p w14:paraId="36F16EB8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7316514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27D81440" w14:textId="77777777" w:rsidTr="00172CA8">
        <w:tc>
          <w:tcPr>
            <w:tcW w:w="2812" w:type="dxa"/>
          </w:tcPr>
          <w:p w14:paraId="25D477C8" w14:textId="77777777" w:rsidR="0010760A" w:rsidRPr="00ED0073" w:rsidRDefault="0010760A" w:rsidP="0010760A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6303E794" w14:textId="1DD38634" w:rsidR="0010760A" w:rsidRPr="00ED0073" w:rsidRDefault="0010760A" w:rsidP="0010760A">
            <w:r>
              <w:rPr>
                <w:rFonts w:hint="eastAsia"/>
              </w:rPr>
              <w:t>查看具体课程内容</w:t>
            </w:r>
          </w:p>
        </w:tc>
      </w:tr>
      <w:tr w:rsidR="0010760A" w:rsidRPr="00ED0073" w14:paraId="5587BBAB" w14:textId="77777777" w:rsidTr="00172CA8">
        <w:tc>
          <w:tcPr>
            <w:tcW w:w="2812" w:type="dxa"/>
          </w:tcPr>
          <w:p w14:paraId="278D9BEA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A3307A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613A189F" w14:textId="77777777" w:rsidTr="00172CA8">
        <w:tc>
          <w:tcPr>
            <w:tcW w:w="2812" w:type="dxa"/>
          </w:tcPr>
          <w:p w14:paraId="533778FE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17759DB" w14:textId="18014E76" w:rsidR="00A57487" w:rsidRDefault="00CA2A65" w:rsidP="00A57487">
            <w:r>
              <w:rPr>
                <w:rFonts w:hint="eastAsia"/>
              </w:rPr>
              <w:t>PRE-1：已登录</w:t>
            </w:r>
          </w:p>
          <w:p w14:paraId="12299B5E" w14:textId="387D90D3" w:rsidR="00A57487" w:rsidRPr="00ED0073" w:rsidRDefault="00A57487" w:rsidP="00A57487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</w:t>
            </w:r>
            <w:r w:rsidR="00107B7B">
              <w:rPr>
                <w:rFonts w:hint="eastAsia"/>
              </w:rPr>
              <w:t>相关</w:t>
            </w:r>
            <w:r>
              <w:rPr>
                <w:rFonts w:hint="eastAsia"/>
              </w:rPr>
              <w:t>课程界面</w:t>
            </w:r>
          </w:p>
        </w:tc>
      </w:tr>
      <w:tr w:rsidR="0010760A" w:rsidRPr="00ED0073" w14:paraId="6B6CB6B9" w14:textId="77777777" w:rsidTr="00172CA8">
        <w:tc>
          <w:tcPr>
            <w:tcW w:w="2812" w:type="dxa"/>
          </w:tcPr>
          <w:p w14:paraId="0CCF83CD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000281" w14:textId="53AB1401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A57487">
              <w:rPr>
                <w:rFonts w:hint="eastAsia"/>
              </w:rPr>
              <w:t>显示具体课程内容</w:t>
            </w:r>
          </w:p>
        </w:tc>
      </w:tr>
      <w:tr w:rsidR="0010760A" w:rsidRPr="00ED0073" w14:paraId="1F93FC6C" w14:textId="77777777" w:rsidTr="00172CA8">
        <w:tc>
          <w:tcPr>
            <w:tcW w:w="2812" w:type="dxa"/>
          </w:tcPr>
          <w:p w14:paraId="44AAC953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6FA4134" w14:textId="4BF79F99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9878C7">
              <w:rPr>
                <w:rFonts w:hint="eastAsia"/>
              </w:rPr>
              <w:t>选择</w:t>
            </w:r>
            <w:r w:rsidR="00A57487">
              <w:rPr>
                <w:rFonts w:hint="eastAsia"/>
              </w:rPr>
              <w:t>任意</w:t>
            </w:r>
            <w:r w:rsidR="009878C7">
              <w:rPr>
                <w:rFonts w:hint="eastAsia"/>
              </w:rPr>
              <w:t>课程点击</w:t>
            </w:r>
          </w:p>
          <w:p w14:paraId="29A44FBE" w14:textId="644CBBA5" w:rsidR="0010760A" w:rsidRPr="00ED0073" w:rsidRDefault="009878C7" w:rsidP="0010760A">
            <w:r>
              <w:rPr>
                <w:rFonts w:hint="eastAsia"/>
              </w:rPr>
              <w:t>2.显示具体课程内容</w:t>
            </w:r>
          </w:p>
        </w:tc>
      </w:tr>
      <w:tr w:rsidR="0010760A" w:rsidRPr="00ED0073" w14:paraId="2A3D875F" w14:textId="77777777" w:rsidTr="00172CA8">
        <w:tc>
          <w:tcPr>
            <w:tcW w:w="2812" w:type="dxa"/>
          </w:tcPr>
          <w:p w14:paraId="0B479141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39C322B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19A5975E" w14:textId="77777777" w:rsidTr="00172CA8">
        <w:tc>
          <w:tcPr>
            <w:tcW w:w="2812" w:type="dxa"/>
          </w:tcPr>
          <w:p w14:paraId="157F02A2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494C064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31F0C5B0" w14:textId="77777777" w:rsidTr="00172CA8">
        <w:tc>
          <w:tcPr>
            <w:tcW w:w="2812" w:type="dxa"/>
          </w:tcPr>
          <w:p w14:paraId="00ACBF3A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E30D1E2" w14:textId="061E2B54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.7360</w:t>
            </w:r>
          </w:p>
        </w:tc>
      </w:tr>
      <w:tr w:rsidR="0010760A" w:rsidRPr="00433E1C" w14:paraId="07005815" w14:textId="77777777" w:rsidTr="00172CA8">
        <w:tc>
          <w:tcPr>
            <w:tcW w:w="2812" w:type="dxa"/>
          </w:tcPr>
          <w:p w14:paraId="7CDCB63E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A486967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777C36DE" w14:textId="77777777" w:rsidTr="00172CA8">
        <w:tc>
          <w:tcPr>
            <w:tcW w:w="2812" w:type="dxa"/>
          </w:tcPr>
          <w:p w14:paraId="333FD1EE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265690F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44C21EEB" w14:textId="77777777" w:rsidTr="00172CA8">
        <w:tc>
          <w:tcPr>
            <w:tcW w:w="2812" w:type="dxa"/>
          </w:tcPr>
          <w:p w14:paraId="7351DB5B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65923E0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0EEA15C2" w14:textId="77777777" w:rsidTr="00172CA8">
        <w:tc>
          <w:tcPr>
            <w:tcW w:w="2812" w:type="dxa"/>
          </w:tcPr>
          <w:p w14:paraId="6628EF57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B72D1DE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</w:tbl>
    <w:p w14:paraId="39EE7F7A" w14:textId="04BF660F" w:rsidR="006006A1" w:rsidRDefault="00107B7B" w:rsidP="006006A1">
      <w:r>
        <w:rPr>
          <w:noProof/>
        </w:rPr>
        <w:drawing>
          <wp:inline distT="0" distB="0" distL="0" distR="0" wp14:anchorId="3DBAF191" wp14:editId="47D21048">
            <wp:extent cx="1990740" cy="3933854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0740" cy="39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72831E9" w14:textId="77777777" w:rsidTr="00172CA8">
        <w:tc>
          <w:tcPr>
            <w:tcW w:w="2812" w:type="dxa"/>
          </w:tcPr>
          <w:p w14:paraId="119708D3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A3A3C4C" w14:textId="2C93B939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30</w:t>
            </w:r>
          </w:p>
        </w:tc>
      </w:tr>
      <w:tr w:rsidR="006006A1" w:rsidRPr="00C52A26" w14:paraId="74197056" w14:textId="77777777" w:rsidTr="00172CA8">
        <w:tc>
          <w:tcPr>
            <w:tcW w:w="2812" w:type="dxa"/>
          </w:tcPr>
          <w:p w14:paraId="3C0F8C9D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923C20" w14:textId="6AB6015D" w:rsidR="006006A1" w:rsidRPr="00C52A26" w:rsidRDefault="00933E8B" w:rsidP="00172CA8">
            <w:r>
              <w:rPr>
                <w:rFonts w:hint="eastAsia"/>
              </w:rPr>
              <w:t>查看课程信息</w:t>
            </w:r>
          </w:p>
        </w:tc>
      </w:tr>
      <w:tr w:rsidR="006006A1" w:rsidRPr="00ED0073" w14:paraId="62F097C0" w14:textId="77777777" w:rsidTr="00172CA8">
        <w:tc>
          <w:tcPr>
            <w:tcW w:w="2812" w:type="dxa"/>
          </w:tcPr>
          <w:p w14:paraId="0EF795D8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3C4A06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45BC61EB" w14:textId="77777777" w:rsidTr="00172CA8">
        <w:tc>
          <w:tcPr>
            <w:tcW w:w="2812" w:type="dxa"/>
          </w:tcPr>
          <w:p w14:paraId="42FA9D35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36DC8C8" w14:textId="63CA2F6E" w:rsidR="0010760A" w:rsidRPr="00ED0073" w:rsidRDefault="0010760A" w:rsidP="0010760A">
            <w:r>
              <w:rPr>
                <w:rFonts w:hint="eastAsia"/>
              </w:rPr>
              <w:t>查看课程信息</w:t>
            </w:r>
          </w:p>
        </w:tc>
      </w:tr>
      <w:tr w:rsidR="0010760A" w:rsidRPr="00ED0073" w14:paraId="23751593" w14:textId="77777777" w:rsidTr="00172CA8">
        <w:tc>
          <w:tcPr>
            <w:tcW w:w="2812" w:type="dxa"/>
          </w:tcPr>
          <w:p w14:paraId="6705563A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2C9D173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4426FBFC" w14:textId="77777777" w:rsidTr="00172CA8">
        <w:tc>
          <w:tcPr>
            <w:tcW w:w="2812" w:type="dxa"/>
          </w:tcPr>
          <w:p w14:paraId="5DC97859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EAE7C02" w14:textId="3625E535" w:rsidR="00200852" w:rsidRDefault="00CA2A65" w:rsidP="00200852">
            <w:r>
              <w:rPr>
                <w:rFonts w:hint="eastAsia"/>
              </w:rPr>
              <w:t>PRE-1：已登录</w:t>
            </w:r>
          </w:p>
          <w:p w14:paraId="151AE745" w14:textId="06D861A0" w:rsidR="00200852" w:rsidRPr="00ED0073" w:rsidRDefault="00200852" w:rsidP="00200852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10760A" w:rsidRPr="00ED0073" w14:paraId="1BF890C1" w14:textId="77777777" w:rsidTr="00172CA8">
        <w:tc>
          <w:tcPr>
            <w:tcW w:w="2812" w:type="dxa"/>
          </w:tcPr>
          <w:p w14:paraId="269DDC0C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10F889C" w14:textId="0C8A05F4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200852">
              <w:rPr>
                <w:rFonts w:hint="eastAsia"/>
              </w:rPr>
              <w:t>显示课程信息</w:t>
            </w:r>
          </w:p>
        </w:tc>
      </w:tr>
      <w:tr w:rsidR="0010760A" w:rsidRPr="00ED0073" w14:paraId="36AC4E32" w14:textId="77777777" w:rsidTr="00172CA8">
        <w:tc>
          <w:tcPr>
            <w:tcW w:w="2812" w:type="dxa"/>
          </w:tcPr>
          <w:p w14:paraId="29D60BEA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93D4A5" w14:textId="22E5DED6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200852">
              <w:rPr>
                <w:rFonts w:hint="eastAsia"/>
              </w:rPr>
              <w:t>点击课程信息按钮</w:t>
            </w:r>
          </w:p>
          <w:p w14:paraId="2951801B" w14:textId="47313ED4" w:rsidR="0010760A" w:rsidRPr="00ED0073" w:rsidRDefault="00200852" w:rsidP="00200852">
            <w:r>
              <w:rPr>
                <w:rFonts w:hint="eastAsia"/>
              </w:rPr>
              <w:lastRenderedPageBreak/>
              <w:t>2.显示课程信息</w:t>
            </w:r>
          </w:p>
        </w:tc>
      </w:tr>
      <w:tr w:rsidR="0010760A" w:rsidRPr="00ED0073" w14:paraId="1E78D861" w14:textId="77777777" w:rsidTr="00172CA8">
        <w:tc>
          <w:tcPr>
            <w:tcW w:w="2812" w:type="dxa"/>
          </w:tcPr>
          <w:p w14:paraId="0B40AB76" w14:textId="77777777" w:rsidR="0010760A" w:rsidRPr="00ED0073" w:rsidRDefault="0010760A" w:rsidP="0010760A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AFE726F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301EE51D" w14:textId="77777777" w:rsidTr="00172CA8">
        <w:tc>
          <w:tcPr>
            <w:tcW w:w="2812" w:type="dxa"/>
          </w:tcPr>
          <w:p w14:paraId="1D11C2BA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D6829F8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758B85ED" w14:textId="77777777" w:rsidTr="00172CA8">
        <w:tc>
          <w:tcPr>
            <w:tcW w:w="2812" w:type="dxa"/>
          </w:tcPr>
          <w:p w14:paraId="2C485118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D5BCB1A" w14:textId="793BED3F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10760A" w:rsidRPr="00433E1C" w14:paraId="5D6BF978" w14:textId="77777777" w:rsidTr="00172CA8">
        <w:tc>
          <w:tcPr>
            <w:tcW w:w="2812" w:type="dxa"/>
          </w:tcPr>
          <w:p w14:paraId="049DBB14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21EA9FC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1E465768" w14:textId="77777777" w:rsidTr="00172CA8">
        <w:tc>
          <w:tcPr>
            <w:tcW w:w="2812" w:type="dxa"/>
          </w:tcPr>
          <w:p w14:paraId="124E5108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874A9D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78196188" w14:textId="77777777" w:rsidTr="00172CA8">
        <w:tc>
          <w:tcPr>
            <w:tcW w:w="2812" w:type="dxa"/>
          </w:tcPr>
          <w:p w14:paraId="0B93F99D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DBC4CA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319E1A51" w14:textId="77777777" w:rsidTr="00172CA8">
        <w:tc>
          <w:tcPr>
            <w:tcW w:w="2812" w:type="dxa"/>
          </w:tcPr>
          <w:p w14:paraId="00BF8AAF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37FAD2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</w:tbl>
    <w:p w14:paraId="5D04860A" w14:textId="6BC9EC63" w:rsidR="006006A1" w:rsidRDefault="00107B7B" w:rsidP="006006A1">
      <w:r>
        <w:rPr>
          <w:noProof/>
        </w:rPr>
        <w:drawing>
          <wp:inline distT="0" distB="0" distL="0" distR="0" wp14:anchorId="437418A8" wp14:editId="57E2D007">
            <wp:extent cx="2195529" cy="3924329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5529" cy="39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8342" w14:textId="77777777" w:rsidR="00107B7B" w:rsidRDefault="00107B7B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8861E45" w14:textId="77777777" w:rsidTr="00172CA8">
        <w:tc>
          <w:tcPr>
            <w:tcW w:w="2812" w:type="dxa"/>
          </w:tcPr>
          <w:p w14:paraId="65B8F6F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3E6CE54" w14:textId="3234255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31</w:t>
            </w:r>
          </w:p>
        </w:tc>
      </w:tr>
      <w:tr w:rsidR="006006A1" w:rsidRPr="00C52A26" w14:paraId="044916E7" w14:textId="77777777" w:rsidTr="00172CA8">
        <w:tc>
          <w:tcPr>
            <w:tcW w:w="2812" w:type="dxa"/>
          </w:tcPr>
          <w:p w14:paraId="5C4407EB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F0ADD2" w14:textId="103BC8A1" w:rsidR="006006A1" w:rsidRPr="00C52A26" w:rsidRDefault="00933E8B" w:rsidP="00172CA8">
            <w:r>
              <w:rPr>
                <w:rFonts w:hint="eastAsia"/>
              </w:rPr>
              <w:t>关注课程</w:t>
            </w:r>
          </w:p>
        </w:tc>
      </w:tr>
      <w:tr w:rsidR="006006A1" w:rsidRPr="00ED0073" w14:paraId="33034480" w14:textId="77777777" w:rsidTr="00172CA8">
        <w:tc>
          <w:tcPr>
            <w:tcW w:w="2812" w:type="dxa"/>
          </w:tcPr>
          <w:p w14:paraId="03004595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C7A184E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2CB66133" w14:textId="77777777" w:rsidTr="00172CA8">
        <w:tc>
          <w:tcPr>
            <w:tcW w:w="2812" w:type="dxa"/>
          </w:tcPr>
          <w:p w14:paraId="1F67BD04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9CB061C" w14:textId="471A7DC5" w:rsidR="0010760A" w:rsidRPr="00ED0073" w:rsidRDefault="0010760A" w:rsidP="0010760A">
            <w:r>
              <w:rPr>
                <w:rFonts w:hint="eastAsia"/>
              </w:rPr>
              <w:t>关注课程</w:t>
            </w:r>
          </w:p>
        </w:tc>
      </w:tr>
      <w:tr w:rsidR="0010760A" w:rsidRPr="00ED0073" w14:paraId="446F8FB5" w14:textId="77777777" w:rsidTr="00172CA8">
        <w:tc>
          <w:tcPr>
            <w:tcW w:w="2812" w:type="dxa"/>
          </w:tcPr>
          <w:p w14:paraId="6BBBB31F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AD3A50C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13B4B353" w14:textId="77777777" w:rsidTr="00172CA8">
        <w:tc>
          <w:tcPr>
            <w:tcW w:w="2812" w:type="dxa"/>
          </w:tcPr>
          <w:p w14:paraId="06E8DE23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9BC8FA3" w14:textId="28B24011" w:rsidR="001F2387" w:rsidRDefault="00CA2A65" w:rsidP="001F2387">
            <w:r>
              <w:rPr>
                <w:rFonts w:hint="eastAsia"/>
              </w:rPr>
              <w:t>PRE-1：已登录</w:t>
            </w:r>
            <w:r w:rsidR="001F2387">
              <w:t xml:space="preserve"> </w:t>
            </w:r>
          </w:p>
          <w:p w14:paraId="2E9E8DDA" w14:textId="64BDC02F" w:rsidR="0010760A" w:rsidRPr="00ED0073" w:rsidRDefault="001F2387" w:rsidP="001F2387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-2：进入相关课程界面</w:t>
            </w:r>
          </w:p>
        </w:tc>
      </w:tr>
      <w:tr w:rsidR="0010760A" w:rsidRPr="00ED0073" w14:paraId="22F62CC8" w14:textId="77777777" w:rsidTr="00172CA8">
        <w:tc>
          <w:tcPr>
            <w:tcW w:w="2812" w:type="dxa"/>
          </w:tcPr>
          <w:p w14:paraId="16502370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6C4094" w14:textId="488FA415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F2387">
              <w:rPr>
                <w:rFonts w:hint="eastAsia"/>
              </w:rPr>
              <w:t>关注课程</w:t>
            </w:r>
          </w:p>
        </w:tc>
      </w:tr>
      <w:tr w:rsidR="0010760A" w:rsidRPr="00ED0073" w14:paraId="4626F324" w14:textId="77777777" w:rsidTr="00172CA8">
        <w:tc>
          <w:tcPr>
            <w:tcW w:w="2812" w:type="dxa"/>
          </w:tcPr>
          <w:p w14:paraId="5920C547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93D1FB7" w14:textId="7AD7D6E4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proofErr w:type="gramStart"/>
            <w:r w:rsidR="001F2387">
              <w:rPr>
                <w:rFonts w:hint="eastAsia"/>
              </w:rPr>
              <w:t>长按任意</w:t>
            </w:r>
            <w:proofErr w:type="gramEnd"/>
            <w:r w:rsidR="001F2387">
              <w:rPr>
                <w:rFonts w:hint="eastAsia"/>
              </w:rPr>
              <w:t>课程</w:t>
            </w:r>
          </w:p>
          <w:p w14:paraId="18F6910A" w14:textId="176C28E2" w:rsidR="0010760A" w:rsidRPr="00ED0073" w:rsidRDefault="001F2387" w:rsidP="0010760A">
            <w:r>
              <w:rPr>
                <w:rFonts w:hint="eastAsia"/>
              </w:rPr>
              <w:t>2.关注成功</w:t>
            </w:r>
          </w:p>
        </w:tc>
      </w:tr>
      <w:tr w:rsidR="0010760A" w:rsidRPr="00ED0073" w14:paraId="60D10FA6" w14:textId="77777777" w:rsidTr="00172CA8">
        <w:tc>
          <w:tcPr>
            <w:tcW w:w="2812" w:type="dxa"/>
          </w:tcPr>
          <w:p w14:paraId="5F4A82FE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8903F16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78D85235" w14:textId="77777777" w:rsidTr="00172CA8">
        <w:tc>
          <w:tcPr>
            <w:tcW w:w="2812" w:type="dxa"/>
          </w:tcPr>
          <w:p w14:paraId="4F523948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6C612A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0A7902D9" w14:textId="77777777" w:rsidTr="00172CA8">
        <w:tc>
          <w:tcPr>
            <w:tcW w:w="2812" w:type="dxa"/>
          </w:tcPr>
          <w:p w14:paraId="1DD6C62C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37D56D5" w14:textId="1BAEEBA9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10760A" w:rsidRPr="00433E1C" w14:paraId="4BB87AAE" w14:textId="77777777" w:rsidTr="00172CA8">
        <w:tc>
          <w:tcPr>
            <w:tcW w:w="2812" w:type="dxa"/>
          </w:tcPr>
          <w:p w14:paraId="5F6EEDA9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DA05A64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68F21804" w14:textId="77777777" w:rsidTr="00172CA8">
        <w:tc>
          <w:tcPr>
            <w:tcW w:w="2812" w:type="dxa"/>
          </w:tcPr>
          <w:p w14:paraId="7F474291" w14:textId="77777777" w:rsidR="0010760A" w:rsidRPr="00ED0073" w:rsidRDefault="0010760A" w:rsidP="0010760A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6BD1C150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68CDE2BC" w14:textId="77777777" w:rsidTr="00172CA8">
        <w:tc>
          <w:tcPr>
            <w:tcW w:w="2812" w:type="dxa"/>
          </w:tcPr>
          <w:p w14:paraId="2A903855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9CDD769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4061010D" w14:textId="77777777" w:rsidTr="00172CA8">
        <w:tc>
          <w:tcPr>
            <w:tcW w:w="2812" w:type="dxa"/>
          </w:tcPr>
          <w:p w14:paraId="3D802F6C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A81600" w14:textId="2C4B14EC" w:rsidR="0010760A" w:rsidRPr="007C7770" w:rsidRDefault="00825040" w:rsidP="0010760A">
            <w:r>
              <w:rPr>
                <w:rFonts w:hint="eastAsia"/>
              </w:rPr>
              <w:t>无</w:t>
            </w:r>
          </w:p>
        </w:tc>
      </w:tr>
    </w:tbl>
    <w:p w14:paraId="38F9E452" w14:textId="020A5471" w:rsidR="006006A1" w:rsidRDefault="00107B7B" w:rsidP="006006A1">
      <w:r>
        <w:rPr>
          <w:noProof/>
        </w:rPr>
        <w:drawing>
          <wp:inline distT="0" distB="0" distL="0" distR="0" wp14:anchorId="61562F11" wp14:editId="42588BF9">
            <wp:extent cx="2443180" cy="3991004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3180" cy="3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2FC40F5" w14:textId="77777777" w:rsidTr="00172CA8">
        <w:tc>
          <w:tcPr>
            <w:tcW w:w="2812" w:type="dxa"/>
          </w:tcPr>
          <w:p w14:paraId="3F212436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75770B5F" w14:textId="65FFD32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32</w:t>
            </w:r>
          </w:p>
        </w:tc>
      </w:tr>
      <w:tr w:rsidR="006006A1" w:rsidRPr="00C52A26" w14:paraId="44BD9621" w14:textId="77777777" w:rsidTr="00172CA8">
        <w:tc>
          <w:tcPr>
            <w:tcW w:w="2812" w:type="dxa"/>
          </w:tcPr>
          <w:p w14:paraId="5254E42C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DC25EDA" w14:textId="7A530864" w:rsidR="006006A1" w:rsidRPr="00C52A26" w:rsidRDefault="00933E8B" w:rsidP="00172CA8">
            <w:r>
              <w:rPr>
                <w:rFonts w:hint="eastAsia"/>
              </w:rPr>
              <w:t>查看课程公告</w:t>
            </w:r>
          </w:p>
        </w:tc>
      </w:tr>
      <w:tr w:rsidR="006006A1" w:rsidRPr="00ED0073" w14:paraId="27C03235" w14:textId="77777777" w:rsidTr="00172CA8">
        <w:tc>
          <w:tcPr>
            <w:tcW w:w="2812" w:type="dxa"/>
          </w:tcPr>
          <w:p w14:paraId="38354E06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FFF1471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4FA60AEC" w14:textId="77777777" w:rsidTr="00172CA8">
        <w:tc>
          <w:tcPr>
            <w:tcW w:w="2812" w:type="dxa"/>
          </w:tcPr>
          <w:p w14:paraId="1352D82C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C3BDD4F" w14:textId="1F779B6C" w:rsidR="0010760A" w:rsidRPr="00ED0073" w:rsidRDefault="0010760A" w:rsidP="0010760A">
            <w:r>
              <w:rPr>
                <w:rFonts w:hint="eastAsia"/>
              </w:rPr>
              <w:t>查看课程公告</w:t>
            </w:r>
          </w:p>
        </w:tc>
      </w:tr>
      <w:tr w:rsidR="0010760A" w:rsidRPr="00ED0073" w14:paraId="1F8C043B" w14:textId="77777777" w:rsidTr="00172CA8">
        <w:tc>
          <w:tcPr>
            <w:tcW w:w="2812" w:type="dxa"/>
          </w:tcPr>
          <w:p w14:paraId="2FFDD6E1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82932BB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3DAEED77" w14:textId="77777777" w:rsidTr="00172CA8">
        <w:tc>
          <w:tcPr>
            <w:tcW w:w="2812" w:type="dxa"/>
          </w:tcPr>
          <w:p w14:paraId="598B0C2C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2A35070" w14:textId="23D261D3" w:rsidR="00F635B7" w:rsidRDefault="00CA2A65" w:rsidP="00F635B7">
            <w:r>
              <w:rPr>
                <w:rFonts w:hint="eastAsia"/>
              </w:rPr>
              <w:t>PRE-1：已登录</w:t>
            </w:r>
            <w:r w:rsidR="00F635B7">
              <w:t xml:space="preserve"> </w:t>
            </w:r>
          </w:p>
          <w:p w14:paraId="465ECB6D" w14:textId="7E51D12B" w:rsidR="0010760A" w:rsidRPr="00ED0073" w:rsidRDefault="00F635B7" w:rsidP="00F635B7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10760A" w:rsidRPr="00ED0073" w14:paraId="504F5127" w14:textId="77777777" w:rsidTr="00172CA8">
        <w:tc>
          <w:tcPr>
            <w:tcW w:w="2812" w:type="dxa"/>
          </w:tcPr>
          <w:p w14:paraId="7AD8B20A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633123B" w14:textId="06FDC46C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F635B7">
              <w:rPr>
                <w:rFonts w:hint="eastAsia"/>
              </w:rPr>
              <w:t>显示课程公告</w:t>
            </w:r>
          </w:p>
        </w:tc>
      </w:tr>
      <w:tr w:rsidR="0010760A" w:rsidRPr="00ED0073" w14:paraId="3D128498" w14:textId="77777777" w:rsidTr="00172CA8">
        <w:tc>
          <w:tcPr>
            <w:tcW w:w="2812" w:type="dxa"/>
          </w:tcPr>
          <w:p w14:paraId="0DE91857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2578CE9" w14:textId="7F68C455" w:rsidR="0010760A" w:rsidRPr="00ED0073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F635B7">
              <w:rPr>
                <w:rFonts w:hint="eastAsia"/>
              </w:rPr>
              <w:t>点击课程公告按钮</w:t>
            </w:r>
          </w:p>
          <w:p w14:paraId="33C58F2D" w14:textId="44A9BC5B" w:rsidR="0010760A" w:rsidRPr="00ED0073" w:rsidRDefault="00F635B7" w:rsidP="0010760A">
            <w:r>
              <w:rPr>
                <w:rFonts w:hint="eastAsia"/>
              </w:rPr>
              <w:t>2.显示课程公告</w:t>
            </w:r>
          </w:p>
        </w:tc>
      </w:tr>
      <w:tr w:rsidR="0010760A" w:rsidRPr="00ED0073" w14:paraId="5A9BE1B1" w14:textId="77777777" w:rsidTr="00172CA8">
        <w:tc>
          <w:tcPr>
            <w:tcW w:w="2812" w:type="dxa"/>
          </w:tcPr>
          <w:p w14:paraId="0A758D7E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AC1DF2F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74879257" w14:textId="77777777" w:rsidTr="00172CA8">
        <w:tc>
          <w:tcPr>
            <w:tcW w:w="2812" w:type="dxa"/>
          </w:tcPr>
          <w:p w14:paraId="292E386A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3710AC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2C9BCB0A" w14:textId="77777777" w:rsidTr="00172CA8">
        <w:tc>
          <w:tcPr>
            <w:tcW w:w="2812" w:type="dxa"/>
          </w:tcPr>
          <w:p w14:paraId="1005F730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FE8AF59" w14:textId="72206E31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10760A" w:rsidRPr="00433E1C" w14:paraId="2D4350E7" w14:textId="77777777" w:rsidTr="00172CA8">
        <w:tc>
          <w:tcPr>
            <w:tcW w:w="2812" w:type="dxa"/>
          </w:tcPr>
          <w:p w14:paraId="6FC91313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EDB4F2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0D94482B" w14:textId="77777777" w:rsidTr="00172CA8">
        <w:tc>
          <w:tcPr>
            <w:tcW w:w="2812" w:type="dxa"/>
          </w:tcPr>
          <w:p w14:paraId="0A836F1C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F4A39B2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2D431F63" w14:textId="77777777" w:rsidTr="00172CA8">
        <w:tc>
          <w:tcPr>
            <w:tcW w:w="2812" w:type="dxa"/>
          </w:tcPr>
          <w:p w14:paraId="0CA15FAF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E069AF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665D81F2" w14:textId="77777777" w:rsidTr="00172CA8">
        <w:tc>
          <w:tcPr>
            <w:tcW w:w="2812" w:type="dxa"/>
          </w:tcPr>
          <w:p w14:paraId="0317F761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979F29E" w14:textId="54B73A5A" w:rsidR="0010760A" w:rsidRPr="007C7770" w:rsidRDefault="00825040" w:rsidP="0010760A">
            <w:r>
              <w:rPr>
                <w:rFonts w:hint="eastAsia"/>
              </w:rPr>
              <w:t>课程公告</w:t>
            </w:r>
          </w:p>
        </w:tc>
      </w:tr>
    </w:tbl>
    <w:p w14:paraId="08EB1F6C" w14:textId="48714660" w:rsidR="006006A1" w:rsidRDefault="00A90B5A" w:rsidP="006006A1">
      <w:r>
        <w:rPr>
          <w:noProof/>
        </w:rPr>
        <w:lastRenderedPageBreak/>
        <w:drawing>
          <wp:inline distT="0" distB="0" distL="0" distR="0" wp14:anchorId="103506AF" wp14:editId="5D4E137B">
            <wp:extent cx="2114565" cy="4171981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A70B" w14:textId="77777777" w:rsidR="00A90B5A" w:rsidRDefault="00A90B5A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978E4A3" w14:textId="77777777" w:rsidTr="00172CA8">
        <w:tc>
          <w:tcPr>
            <w:tcW w:w="2812" w:type="dxa"/>
          </w:tcPr>
          <w:p w14:paraId="25A9F372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3ED1630" w14:textId="303F8688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33</w:t>
            </w:r>
          </w:p>
        </w:tc>
      </w:tr>
      <w:tr w:rsidR="006006A1" w:rsidRPr="00C52A26" w14:paraId="3189AED6" w14:textId="77777777" w:rsidTr="00172CA8">
        <w:tc>
          <w:tcPr>
            <w:tcW w:w="2812" w:type="dxa"/>
          </w:tcPr>
          <w:p w14:paraId="6DE819B4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C2EFC15" w14:textId="5D3C905D" w:rsidR="006006A1" w:rsidRPr="00C52A26" w:rsidRDefault="00933E8B" w:rsidP="00172CA8">
            <w:r>
              <w:rPr>
                <w:rFonts w:hint="eastAsia"/>
              </w:rPr>
              <w:t>查看教学资源</w:t>
            </w:r>
          </w:p>
        </w:tc>
      </w:tr>
      <w:tr w:rsidR="006006A1" w:rsidRPr="00ED0073" w14:paraId="59B4FE8A" w14:textId="77777777" w:rsidTr="00172CA8">
        <w:tc>
          <w:tcPr>
            <w:tcW w:w="2812" w:type="dxa"/>
          </w:tcPr>
          <w:p w14:paraId="0A050F4D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F28C25A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7DDA1CA9" w14:textId="77777777" w:rsidTr="00172CA8">
        <w:tc>
          <w:tcPr>
            <w:tcW w:w="2812" w:type="dxa"/>
          </w:tcPr>
          <w:p w14:paraId="0F95DA1D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DD462F" w14:textId="71C89B57" w:rsidR="0010760A" w:rsidRPr="00ED0073" w:rsidRDefault="0010760A" w:rsidP="0010760A">
            <w:r>
              <w:rPr>
                <w:rFonts w:hint="eastAsia"/>
              </w:rPr>
              <w:t>查看教学资源</w:t>
            </w:r>
          </w:p>
        </w:tc>
      </w:tr>
      <w:tr w:rsidR="0010760A" w:rsidRPr="00ED0073" w14:paraId="5AB82F89" w14:textId="77777777" w:rsidTr="00172CA8">
        <w:tc>
          <w:tcPr>
            <w:tcW w:w="2812" w:type="dxa"/>
          </w:tcPr>
          <w:p w14:paraId="338A8A51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4E906D6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47E8EEEC" w14:textId="77777777" w:rsidTr="00172CA8">
        <w:tc>
          <w:tcPr>
            <w:tcW w:w="2812" w:type="dxa"/>
          </w:tcPr>
          <w:p w14:paraId="670474E8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0ED030" w14:textId="57000BDA" w:rsidR="008D76DB" w:rsidRDefault="00CA2A65" w:rsidP="008D76DB">
            <w:r>
              <w:rPr>
                <w:rFonts w:hint="eastAsia"/>
              </w:rPr>
              <w:t>PRE-1：已登录</w:t>
            </w:r>
            <w:r w:rsidR="008D76DB">
              <w:t xml:space="preserve"> </w:t>
            </w:r>
          </w:p>
          <w:p w14:paraId="3105D5D4" w14:textId="465571EB" w:rsidR="0010760A" w:rsidRPr="00ED0073" w:rsidRDefault="008D76DB" w:rsidP="008D76DB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10760A" w:rsidRPr="00ED0073" w14:paraId="01BF850E" w14:textId="77777777" w:rsidTr="00172CA8">
        <w:tc>
          <w:tcPr>
            <w:tcW w:w="2812" w:type="dxa"/>
          </w:tcPr>
          <w:p w14:paraId="4E22A375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1E5A389" w14:textId="13201227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8D76DB">
              <w:rPr>
                <w:rFonts w:hint="eastAsia"/>
              </w:rPr>
              <w:t>显示教学资源</w:t>
            </w:r>
          </w:p>
        </w:tc>
      </w:tr>
      <w:tr w:rsidR="0010760A" w:rsidRPr="00ED0073" w14:paraId="671D8F0B" w14:textId="77777777" w:rsidTr="00172CA8">
        <w:tc>
          <w:tcPr>
            <w:tcW w:w="2812" w:type="dxa"/>
          </w:tcPr>
          <w:p w14:paraId="2B602C19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38895E6" w14:textId="32081741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8D76DB">
              <w:rPr>
                <w:rFonts w:hint="eastAsia"/>
              </w:rPr>
              <w:t>点击教学资源按钮</w:t>
            </w:r>
          </w:p>
          <w:p w14:paraId="49EB68BA" w14:textId="0AE392DB" w:rsidR="0010760A" w:rsidRPr="00ED0073" w:rsidRDefault="008D76DB" w:rsidP="0010760A">
            <w:r>
              <w:rPr>
                <w:rFonts w:hint="eastAsia"/>
              </w:rPr>
              <w:t>2.显示教学资源</w:t>
            </w:r>
          </w:p>
        </w:tc>
      </w:tr>
      <w:tr w:rsidR="0010760A" w:rsidRPr="00ED0073" w14:paraId="54A6CFA1" w14:textId="77777777" w:rsidTr="00172CA8">
        <w:tc>
          <w:tcPr>
            <w:tcW w:w="2812" w:type="dxa"/>
          </w:tcPr>
          <w:p w14:paraId="74059347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4EFF56B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2273E7D1" w14:textId="77777777" w:rsidTr="00172CA8">
        <w:tc>
          <w:tcPr>
            <w:tcW w:w="2812" w:type="dxa"/>
          </w:tcPr>
          <w:p w14:paraId="1E783173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0DDA14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04F7FBA1" w14:textId="77777777" w:rsidTr="00172CA8">
        <w:tc>
          <w:tcPr>
            <w:tcW w:w="2812" w:type="dxa"/>
          </w:tcPr>
          <w:p w14:paraId="5390F964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BBC6191" w14:textId="22E0A0D9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10760A" w:rsidRPr="00433E1C" w14:paraId="164DEF07" w14:textId="77777777" w:rsidTr="00172CA8">
        <w:tc>
          <w:tcPr>
            <w:tcW w:w="2812" w:type="dxa"/>
          </w:tcPr>
          <w:p w14:paraId="387CFE05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E29D7F0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07C9D7DA" w14:textId="77777777" w:rsidTr="00172CA8">
        <w:tc>
          <w:tcPr>
            <w:tcW w:w="2812" w:type="dxa"/>
          </w:tcPr>
          <w:p w14:paraId="46D7950B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77D94FF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1815CB1C" w14:textId="77777777" w:rsidTr="00172CA8">
        <w:tc>
          <w:tcPr>
            <w:tcW w:w="2812" w:type="dxa"/>
          </w:tcPr>
          <w:p w14:paraId="656A782C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910FBE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2933AF1D" w14:textId="77777777" w:rsidTr="00172CA8">
        <w:tc>
          <w:tcPr>
            <w:tcW w:w="2812" w:type="dxa"/>
          </w:tcPr>
          <w:p w14:paraId="171DB7E8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2504BD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</w:tbl>
    <w:p w14:paraId="721834AE" w14:textId="34C3F67A" w:rsidR="006006A1" w:rsidRDefault="00561BEB" w:rsidP="006006A1">
      <w:r>
        <w:rPr>
          <w:noProof/>
        </w:rPr>
        <w:lastRenderedPageBreak/>
        <w:drawing>
          <wp:inline distT="0" distB="0" distL="0" distR="0" wp14:anchorId="1BF5894F" wp14:editId="35A158FE">
            <wp:extent cx="2081228" cy="347188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1228" cy="34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712C" w14:textId="77777777" w:rsidR="00561BEB" w:rsidRDefault="00561BEB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28EA8243" w14:textId="77777777" w:rsidTr="00172CA8">
        <w:tc>
          <w:tcPr>
            <w:tcW w:w="2812" w:type="dxa"/>
          </w:tcPr>
          <w:p w14:paraId="463475A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591E426" w14:textId="19A06BB4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35</w:t>
            </w:r>
          </w:p>
        </w:tc>
      </w:tr>
      <w:tr w:rsidR="006006A1" w:rsidRPr="00C52A26" w14:paraId="4231BF80" w14:textId="77777777" w:rsidTr="00172CA8">
        <w:tc>
          <w:tcPr>
            <w:tcW w:w="2812" w:type="dxa"/>
          </w:tcPr>
          <w:p w14:paraId="479412DD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A48FEA" w14:textId="39E0FED7" w:rsidR="006006A1" w:rsidRPr="00C52A26" w:rsidRDefault="00933E8B" w:rsidP="00172CA8">
            <w:r>
              <w:rPr>
                <w:rFonts w:hint="eastAsia"/>
              </w:rPr>
              <w:t>查看相关链接</w:t>
            </w:r>
          </w:p>
        </w:tc>
      </w:tr>
      <w:tr w:rsidR="006006A1" w:rsidRPr="00ED0073" w14:paraId="649836B7" w14:textId="77777777" w:rsidTr="00172CA8">
        <w:tc>
          <w:tcPr>
            <w:tcW w:w="2812" w:type="dxa"/>
          </w:tcPr>
          <w:p w14:paraId="098C73E2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C466B88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0B216DC7" w14:textId="77777777" w:rsidTr="00172CA8">
        <w:tc>
          <w:tcPr>
            <w:tcW w:w="2812" w:type="dxa"/>
          </w:tcPr>
          <w:p w14:paraId="3E78037D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D2AB9AA" w14:textId="74E41123" w:rsidR="0010760A" w:rsidRPr="00ED0073" w:rsidRDefault="0010760A" w:rsidP="0010760A">
            <w:r>
              <w:rPr>
                <w:rFonts w:hint="eastAsia"/>
              </w:rPr>
              <w:t>查看</w:t>
            </w:r>
            <w:r w:rsidR="008D76DB">
              <w:rPr>
                <w:rFonts w:hint="eastAsia"/>
              </w:rPr>
              <w:t>课程</w:t>
            </w:r>
            <w:r>
              <w:rPr>
                <w:rFonts w:hint="eastAsia"/>
              </w:rPr>
              <w:t>相关链接</w:t>
            </w:r>
          </w:p>
        </w:tc>
      </w:tr>
      <w:tr w:rsidR="0010760A" w:rsidRPr="00ED0073" w14:paraId="65EF45FF" w14:textId="77777777" w:rsidTr="00172CA8">
        <w:tc>
          <w:tcPr>
            <w:tcW w:w="2812" w:type="dxa"/>
          </w:tcPr>
          <w:p w14:paraId="1C7D158E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5B0AD26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458DF7E4" w14:textId="77777777" w:rsidTr="00172CA8">
        <w:tc>
          <w:tcPr>
            <w:tcW w:w="2812" w:type="dxa"/>
          </w:tcPr>
          <w:p w14:paraId="275D3482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859A0C" w14:textId="5F714DDE" w:rsidR="008D76DB" w:rsidRDefault="00CA2A65" w:rsidP="008D76DB">
            <w:r>
              <w:rPr>
                <w:rFonts w:hint="eastAsia"/>
              </w:rPr>
              <w:t>PRE-1：已登录</w:t>
            </w:r>
            <w:r w:rsidR="008D76DB">
              <w:t xml:space="preserve"> </w:t>
            </w:r>
          </w:p>
          <w:p w14:paraId="3DB43625" w14:textId="3B73AAEE" w:rsidR="0010760A" w:rsidRPr="00ED0073" w:rsidRDefault="008D76DB" w:rsidP="008D76DB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10760A" w:rsidRPr="00ED0073" w14:paraId="438BED43" w14:textId="77777777" w:rsidTr="00172CA8">
        <w:tc>
          <w:tcPr>
            <w:tcW w:w="2812" w:type="dxa"/>
          </w:tcPr>
          <w:p w14:paraId="726BC67C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BAA6907" w14:textId="7E09EB84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8D76DB">
              <w:rPr>
                <w:rFonts w:hint="eastAsia"/>
              </w:rPr>
              <w:t>显示课程相关链接</w:t>
            </w:r>
          </w:p>
        </w:tc>
      </w:tr>
      <w:tr w:rsidR="0010760A" w:rsidRPr="00ED0073" w14:paraId="02EBD560" w14:textId="77777777" w:rsidTr="00172CA8">
        <w:tc>
          <w:tcPr>
            <w:tcW w:w="2812" w:type="dxa"/>
          </w:tcPr>
          <w:p w14:paraId="6A19F443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0BC8EC7" w14:textId="6E05C3AB" w:rsidR="0010760A" w:rsidRPr="00ED0073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8D76DB">
              <w:rPr>
                <w:rFonts w:hint="eastAsia"/>
              </w:rPr>
              <w:t>点击课程链接按钮</w:t>
            </w:r>
          </w:p>
          <w:p w14:paraId="5CBE1300" w14:textId="778AA914" w:rsidR="0010760A" w:rsidRPr="00ED0073" w:rsidRDefault="00AF5157" w:rsidP="0010760A">
            <w:r>
              <w:rPr>
                <w:rFonts w:hint="eastAsia"/>
              </w:rPr>
              <w:t>2.显示课程链接</w:t>
            </w:r>
          </w:p>
        </w:tc>
      </w:tr>
      <w:tr w:rsidR="0010760A" w:rsidRPr="00ED0073" w14:paraId="08682FA3" w14:textId="77777777" w:rsidTr="00172CA8">
        <w:tc>
          <w:tcPr>
            <w:tcW w:w="2812" w:type="dxa"/>
          </w:tcPr>
          <w:p w14:paraId="2C6571CF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ACBD2F0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7B12627F" w14:textId="77777777" w:rsidTr="00172CA8">
        <w:tc>
          <w:tcPr>
            <w:tcW w:w="2812" w:type="dxa"/>
          </w:tcPr>
          <w:p w14:paraId="1FF829A7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E62B04E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69E68625" w14:textId="77777777" w:rsidTr="00172CA8">
        <w:tc>
          <w:tcPr>
            <w:tcW w:w="2812" w:type="dxa"/>
          </w:tcPr>
          <w:p w14:paraId="0B598AE4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531FDE9" w14:textId="4231F458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10760A" w:rsidRPr="00433E1C" w14:paraId="28EB0492" w14:textId="77777777" w:rsidTr="00172CA8">
        <w:tc>
          <w:tcPr>
            <w:tcW w:w="2812" w:type="dxa"/>
          </w:tcPr>
          <w:p w14:paraId="4BB5239D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F2426A2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66731227" w14:textId="77777777" w:rsidTr="00172CA8">
        <w:tc>
          <w:tcPr>
            <w:tcW w:w="2812" w:type="dxa"/>
          </w:tcPr>
          <w:p w14:paraId="5B1B2848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E54ACB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46BA978A" w14:textId="77777777" w:rsidTr="00172CA8">
        <w:tc>
          <w:tcPr>
            <w:tcW w:w="2812" w:type="dxa"/>
          </w:tcPr>
          <w:p w14:paraId="678C5C26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B812EC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54FB19B8" w14:textId="77777777" w:rsidTr="00172CA8">
        <w:tc>
          <w:tcPr>
            <w:tcW w:w="2812" w:type="dxa"/>
          </w:tcPr>
          <w:p w14:paraId="7F545E9F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BF03A1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</w:tbl>
    <w:p w14:paraId="0BFEBA0F" w14:textId="7C70CDA6" w:rsidR="006006A1" w:rsidRDefault="00C24AF1" w:rsidP="006006A1">
      <w:r>
        <w:rPr>
          <w:noProof/>
        </w:rPr>
        <w:lastRenderedPageBreak/>
        <w:drawing>
          <wp:inline distT="0" distB="0" distL="0" distR="0" wp14:anchorId="152BC1E4" wp14:editId="4AB9FED3">
            <wp:extent cx="1852626" cy="3824315"/>
            <wp:effectExtent l="0" t="0" r="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2626" cy="382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65B9" w14:textId="77777777" w:rsidR="00C24AF1" w:rsidRDefault="00C24AF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259F54B" w14:textId="77777777" w:rsidTr="00172CA8">
        <w:tc>
          <w:tcPr>
            <w:tcW w:w="2812" w:type="dxa"/>
          </w:tcPr>
          <w:p w14:paraId="4E3D48F3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024799B" w14:textId="42C16AE7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36</w:t>
            </w:r>
          </w:p>
        </w:tc>
      </w:tr>
      <w:tr w:rsidR="006006A1" w:rsidRPr="00C52A26" w14:paraId="1168139D" w14:textId="77777777" w:rsidTr="00172CA8">
        <w:tc>
          <w:tcPr>
            <w:tcW w:w="2812" w:type="dxa"/>
          </w:tcPr>
          <w:p w14:paraId="40240AC0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BD2CAF" w14:textId="64104E6B" w:rsidR="006006A1" w:rsidRPr="00C52A26" w:rsidRDefault="00933E8B" w:rsidP="00172CA8">
            <w:r>
              <w:rPr>
                <w:rFonts w:hint="eastAsia"/>
              </w:rPr>
              <w:t>查看课程留言</w:t>
            </w:r>
          </w:p>
        </w:tc>
      </w:tr>
      <w:tr w:rsidR="006006A1" w:rsidRPr="00ED0073" w14:paraId="5E4FE406" w14:textId="77777777" w:rsidTr="00172CA8">
        <w:tc>
          <w:tcPr>
            <w:tcW w:w="2812" w:type="dxa"/>
          </w:tcPr>
          <w:p w14:paraId="60C51FF0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6712FB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521EB23F" w14:textId="77777777" w:rsidTr="00172CA8">
        <w:tc>
          <w:tcPr>
            <w:tcW w:w="2812" w:type="dxa"/>
          </w:tcPr>
          <w:p w14:paraId="39EBA6E7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06EB4E6" w14:textId="0A0272D1" w:rsidR="0010760A" w:rsidRPr="00ED0073" w:rsidRDefault="0010760A" w:rsidP="0010760A">
            <w:r>
              <w:rPr>
                <w:rFonts w:hint="eastAsia"/>
              </w:rPr>
              <w:t>查看课程留言</w:t>
            </w:r>
          </w:p>
        </w:tc>
      </w:tr>
      <w:tr w:rsidR="0010760A" w:rsidRPr="00ED0073" w14:paraId="22378622" w14:textId="77777777" w:rsidTr="00172CA8">
        <w:tc>
          <w:tcPr>
            <w:tcW w:w="2812" w:type="dxa"/>
          </w:tcPr>
          <w:p w14:paraId="7EA8FACB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AA2AC5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2F9298D3" w14:textId="77777777" w:rsidTr="00172CA8">
        <w:tc>
          <w:tcPr>
            <w:tcW w:w="2812" w:type="dxa"/>
          </w:tcPr>
          <w:p w14:paraId="47219387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8557F5" w14:textId="5C55F35A" w:rsidR="00AF5157" w:rsidRDefault="00CA2A65" w:rsidP="00AF5157">
            <w:r>
              <w:rPr>
                <w:rFonts w:hint="eastAsia"/>
              </w:rPr>
              <w:t>PRE-1：已登录</w:t>
            </w:r>
            <w:r w:rsidR="00AF5157">
              <w:t xml:space="preserve"> </w:t>
            </w:r>
          </w:p>
          <w:p w14:paraId="6E257F54" w14:textId="1F8C16DE" w:rsidR="0010760A" w:rsidRPr="00ED0073" w:rsidRDefault="00AF5157" w:rsidP="00AF5157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10760A" w:rsidRPr="00ED0073" w14:paraId="6FED132D" w14:textId="77777777" w:rsidTr="00172CA8">
        <w:tc>
          <w:tcPr>
            <w:tcW w:w="2812" w:type="dxa"/>
          </w:tcPr>
          <w:p w14:paraId="25FDB24B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ADA058" w14:textId="4B19F168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AF5157">
              <w:rPr>
                <w:rFonts w:hint="eastAsia"/>
              </w:rPr>
              <w:t>显示课程留言</w:t>
            </w:r>
          </w:p>
        </w:tc>
      </w:tr>
      <w:tr w:rsidR="0010760A" w:rsidRPr="00ED0073" w14:paraId="246A8834" w14:textId="77777777" w:rsidTr="00172CA8">
        <w:tc>
          <w:tcPr>
            <w:tcW w:w="2812" w:type="dxa"/>
          </w:tcPr>
          <w:p w14:paraId="7505A2ED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48486B" w14:textId="565F7242" w:rsidR="0010760A" w:rsidRPr="00ED0073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AF5157">
              <w:rPr>
                <w:rFonts w:hint="eastAsia"/>
              </w:rPr>
              <w:t>点击课程留言按钮</w:t>
            </w:r>
          </w:p>
          <w:p w14:paraId="140F277C" w14:textId="3ED02046" w:rsidR="0010760A" w:rsidRPr="00ED0073" w:rsidRDefault="00AF5157" w:rsidP="0010760A">
            <w:r>
              <w:rPr>
                <w:rFonts w:hint="eastAsia"/>
              </w:rPr>
              <w:t>2.显示课程留言</w:t>
            </w:r>
          </w:p>
        </w:tc>
      </w:tr>
      <w:tr w:rsidR="0010760A" w:rsidRPr="00ED0073" w14:paraId="443AA52E" w14:textId="77777777" w:rsidTr="00172CA8">
        <w:tc>
          <w:tcPr>
            <w:tcW w:w="2812" w:type="dxa"/>
          </w:tcPr>
          <w:p w14:paraId="25F809A9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79758E9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37125AF6" w14:textId="77777777" w:rsidTr="00172CA8">
        <w:tc>
          <w:tcPr>
            <w:tcW w:w="2812" w:type="dxa"/>
          </w:tcPr>
          <w:p w14:paraId="18DFBAF1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A13723C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44EAC052" w14:textId="77777777" w:rsidTr="00172CA8">
        <w:tc>
          <w:tcPr>
            <w:tcW w:w="2812" w:type="dxa"/>
          </w:tcPr>
          <w:p w14:paraId="5638702C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E343BE6" w14:textId="1C65B546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10760A" w:rsidRPr="00433E1C" w14:paraId="6104955E" w14:textId="77777777" w:rsidTr="00172CA8">
        <w:tc>
          <w:tcPr>
            <w:tcW w:w="2812" w:type="dxa"/>
          </w:tcPr>
          <w:p w14:paraId="7CE0D47D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844C348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187621F5" w14:textId="77777777" w:rsidTr="00172CA8">
        <w:tc>
          <w:tcPr>
            <w:tcW w:w="2812" w:type="dxa"/>
          </w:tcPr>
          <w:p w14:paraId="07E32CCA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139FB9A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20357185" w14:textId="77777777" w:rsidTr="00172CA8">
        <w:tc>
          <w:tcPr>
            <w:tcW w:w="2812" w:type="dxa"/>
          </w:tcPr>
          <w:p w14:paraId="070173C6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DC31625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53C3F288" w14:textId="77777777" w:rsidTr="00172CA8">
        <w:tc>
          <w:tcPr>
            <w:tcW w:w="2812" w:type="dxa"/>
          </w:tcPr>
          <w:p w14:paraId="3D50BA42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D063FA1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</w:tbl>
    <w:p w14:paraId="3B3A7F95" w14:textId="6810A331" w:rsidR="006006A1" w:rsidRDefault="00C24AF1" w:rsidP="006006A1">
      <w:r>
        <w:rPr>
          <w:noProof/>
        </w:rPr>
        <w:lastRenderedPageBreak/>
        <w:drawing>
          <wp:inline distT="0" distB="0" distL="0" distR="0" wp14:anchorId="4088363D" wp14:editId="4495AC1C">
            <wp:extent cx="2143141" cy="4181506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41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8B08" w14:textId="77777777" w:rsidR="00C24AF1" w:rsidRPr="006006A1" w:rsidRDefault="00C24AF1" w:rsidP="006006A1"/>
    <w:p w14:paraId="087F8AAA" w14:textId="1F3C2C97" w:rsidR="00DF3CF8" w:rsidRDefault="00DF3CF8" w:rsidP="006006A1">
      <w:pPr>
        <w:pStyle w:val="4"/>
      </w:pPr>
      <w:r>
        <w:rPr>
          <w:rFonts w:hint="eastAsia"/>
        </w:rPr>
        <w:t>3</w:t>
      </w:r>
      <w:r>
        <w:t>.3.1.7</w:t>
      </w:r>
      <w:r w:rsidR="000B3D79">
        <w:t xml:space="preserve"> </w:t>
      </w:r>
      <w:r w:rsidR="000B3D79">
        <w:rPr>
          <w:rFonts w:hint="eastAsia"/>
        </w:rPr>
        <w:t>课程公告界面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C5D8272" w14:textId="77777777" w:rsidTr="00172CA8">
        <w:tc>
          <w:tcPr>
            <w:tcW w:w="2812" w:type="dxa"/>
          </w:tcPr>
          <w:p w14:paraId="7F82D79F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5996E1B3" w14:textId="50C62971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37</w:t>
            </w:r>
          </w:p>
        </w:tc>
      </w:tr>
      <w:tr w:rsidR="006006A1" w:rsidRPr="00C52A26" w14:paraId="72767F84" w14:textId="77777777" w:rsidTr="00172CA8">
        <w:tc>
          <w:tcPr>
            <w:tcW w:w="2812" w:type="dxa"/>
          </w:tcPr>
          <w:p w14:paraId="7A6210E6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2F3E52" w14:textId="4E375691" w:rsidR="006006A1" w:rsidRPr="00C52A26" w:rsidRDefault="00933E8B" w:rsidP="00172CA8">
            <w:r>
              <w:rPr>
                <w:rFonts w:hint="eastAsia"/>
              </w:rPr>
              <w:t>查看课程公告列表</w:t>
            </w:r>
          </w:p>
        </w:tc>
      </w:tr>
      <w:tr w:rsidR="006006A1" w:rsidRPr="00ED0073" w14:paraId="652F41CA" w14:textId="77777777" w:rsidTr="00172CA8">
        <w:tc>
          <w:tcPr>
            <w:tcW w:w="2812" w:type="dxa"/>
          </w:tcPr>
          <w:p w14:paraId="4706DFD7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C622BB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58E065F2" w14:textId="77777777" w:rsidTr="00172CA8">
        <w:tc>
          <w:tcPr>
            <w:tcW w:w="2812" w:type="dxa"/>
          </w:tcPr>
          <w:p w14:paraId="60FBC4E9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5BE1961" w14:textId="22666BB3" w:rsidR="0010760A" w:rsidRPr="00ED0073" w:rsidRDefault="0010760A" w:rsidP="0010760A">
            <w:r>
              <w:rPr>
                <w:rFonts w:hint="eastAsia"/>
              </w:rPr>
              <w:t>查看课程公告列表</w:t>
            </w:r>
          </w:p>
        </w:tc>
      </w:tr>
      <w:tr w:rsidR="0010760A" w:rsidRPr="00ED0073" w14:paraId="3AB762EC" w14:textId="77777777" w:rsidTr="00172CA8">
        <w:tc>
          <w:tcPr>
            <w:tcW w:w="2812" w:type="dxa"/>
          </w:tcPr>
          <w:p w14:paraId="33B3C83C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3157F0A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34155CD2" w14:textId="77777777" w:rsidTr="00172CA8">
        <w:tc>
          <w:tcPr>
            <w:tcW w:w="2812" w:type="dxa"/>
          </w:tcPr>
          <w:p w14:paraId="285ACBBB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FAE459" w14:textId="54BC9E7D" w:rsidR="000B617A" w:rsidRDefault="00CA2A65" w:rsidP="000B617A">
            <w:r>
              <w:rPr>
                <w:rFonts w:hint="eastAsia"/>
              </w:rPr>
              <w:t>PRE-1：已登录</w:t>
            </w:r>
            <w:r w:rsidR="000B617A">
              <w:t xml:space="preserve"> </w:t>
            </w:r>
          </w:p>
          <w:p w14:paraId="3E469029" w14:textId="1417163B" w:rsidR="0010760A" w:rsidRPr="00ED0073" w:rsidRDefault="000B617A" w:rsidP="000B617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10760A" w:rsidRPr="00ED0073" w14:paraId="21198B65" w14:textId="77777777" w:rsidTr="00172CA8">
        <w:tc>
          <w:tcPr>
            <w:tcW w:w="2812" w:type="dxa"/>
          </w:tcPr>
          <w:p w14:paraId="3296BBA8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A9EDED" w14:textId="29C99DF8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0B617A">
              <w:rPr>
                <w:rFonts w:hint="eastAsia"/>
              </w:rPr>
              <w:t>显示课程公告</w:t>
            </w:r>
          </w:p>
        </w:tc>
      </w:tr>
      <w:tr w:rsidR="0010760A" w:rsidRPr="00ED0073" w14:paraId="4C84641D" w14:textId="77777777" w:rsidTr="00172CA8">
        <w:tc>
          <w:tcPr>
            <w:tcW w:w="2812" w:type="dxa"/>
          </w:tcPr>
          <w:p w14:paraId="6C05638D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C90B77" w14:textId="78E8E779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0B617A">
              <w:rPr>
                <w:rFonts w:hint="eastAsia"/>
              </w:rPr>
              <w:t>点击课程公告按钮</w:t>
            </w:r>
          </w:p>
          <w:p w14:paraId="1A050AD7" w14:textId="7F62FAB8" w:rsidR="000B617A" w:rsidRPr="00ED0073" w:rsidRDefault="000B617A" w:rsidP="0010760A">
            <w:r>
              <w:rPr>
                <w:rFonts w:hint="eastAsia"/>
              </w:rPr>
              <w:t>2.显示课程公告</w:t>
            </w:r>
          </w:p>
          <w:p w14:paraId="2CC995CB" w14:textId="77777777" w:rsidR="0010760A" w:rsidRPr="00ED0073" w:rsidRDefault="0010760A" w:rsidP="0010760A"/>
        </w:tc>
      </w:tr>
      <w:tr w:rsidR="0010760A" w:rsidRPr="00ED0073" w14:paraId="6DB415D6" w14:textId="77777777" w:rsidTr="00172CA8">
        <w:tc>
          <w:tcPr>
            <w:tcW w:w="2812" w:type="dxa"/>
          </w:tcPr>
          <w:p w14:paraId="0E017E6F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A5C3041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2E61E78A" w14:textId="77777777" w:rsidTr="00172CA8">
        <w:tc>
          <w:tcPr>
            <w:tcW w:w="2812" w:type="dxa"/>
          </w:tcPr>
          <w:p w14:paraId="30B6A5FC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A0A761B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548BCEF7" w14:textId="77777777" w:rsidTr="00172CA8">
        <w:tc>
          <w:tcPr>
            <w:tcW w:w="2812" w:type="dxa"/>
          </w:tcPr>
          <w:p w14:paraId="7CFC6B07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A2D9D6" w14:textId="56172535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10760A" w:rsidRPr="00433E1C" w14:paraId="49ADF755" w14:textId="77777777" w:rsidTr="00172CA8">
        <w:tc>
          <w:tcPr>
            <w:tcW w:w="2812" w:type="dxa"/>
          </w:tcPr>
          <w:p w14:paraId="128FCD0C" w14:textId="77777777" w:rsidR="0010760A" w:rsidRPr="00ED0073" w:rsidRDefault="0010760A" w:rsidP="0010760A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1BA0DBE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5B51475B" w14:textId="77777777" w:rsidTr="00172CA8">
        <w:tc>
          <w:tcPr>
            <w:tcW w:w="2812" w:type="dxa"/>
          </w:tcPr>
          <w:p w14:paraId="31F65265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1C3B05A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51111681" w14:textId="77777777" w:rsidTr="00172CA8">
        <w:tc>
          <w:tcPr>
            <w:tcW w:w="2812" w:type="dxa"/>
          </w:tcPr>
          <w:p w14:paraId="582B6605" w14:textId="77777777" w:rsidR="0010760A" w:rsidRPr="00270929" w:rsidRDefault="0010760A" w:rsidP="0010760A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13F5A03E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3B237D53" w14:textId="77777777" w:rsidTr="00172CA8">
        <w:tc>
          <w:tcPr>
            <w:tcW w:w="2812" w:type="dxa"/>
          </w:tcPr>
          <w:p w14:paraId="1799449B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DE9BDCE" w14:textId="1295D87C" w:rsidR="0010760A" w:rsidRPr="007C7770" w:rsidRDefault="00EF67A5" w:rsidP="0010760A">
            <w:r>
              <w:rPr>
                <w:rFonts w:hint="eastAsia"/>
              </w:rPr>
              <w:t>课程公告列表</w:t>
            </w:r>
          </w:p>
        </w:tc>
      </w:tr>
    </w:tbl>
    <w:p w14:paraId="628766E2" w14:textId="35385973" w:rsidR="006006A1" w:rsidRDefault="00BC5FBA" w:rsidP="006006A1">
      <w:r>
        <w:rPr>
          <w:noProof/>
        </w:rPr>
        <w:drawing>
          <wp:inline distT="0" distB="0" distL="0" distR="0" wp14:anchorId="4CCE53B9" wp14:editId="226ED014">
            <wp:extent cx="2447943" cy="4448208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44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5CFB" w14:textId="77777777" w:rsidR="00BC5FBA" w:rsidRPr="006006A1" w:rsidRDefault="00BC5FBA" w:rsidP="006006A1"/>
    <w:p w14:paraId="71BC7B2E" w14:textId="5B8BABCC" w:rsidR="00DF3CF8" w:rsidRDefault="00DF3CF8" w:rsidP="006006A1">
      <w:pPr>
        <w:pStyle w:val="4"/>
      </w:pPr>
      <w:r>
        <w:rPr>
          <w:rFonts w:hint="eastAsia"/>
        </w:rPr>
        <w:t>3</w:t>
      </w:r>
      <w:r>
        <w:t>.3.1.8</w:t>
      </w:r>
      <w:r w:rsidR="000B3D79">
        <w:t xml:space="preserve"> </w:t>
      </w:r>
      <w:r w:rsidR="000B3D79">
        <w:rPr>
          <w:rFonts w:hint="eastAsia"/>
        </w:rPr>
        <w:t>课程信息界面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4D4DEA5" w14:textId="77777777" w:rsidTr="00172CA8">
        <w:tc>
          <w:tcPr>
            <w:tcW w:w="2812" w:type="dxa"/>
          </w:tcPr>
          <w:p w14:paraId="00C3E6CE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767A1718" w14:textId="328E32D7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39</w:t>
            </w:r>
          </w:p>
        </w:tc>
      </w:tr>
      <w:tr w:rsidR="006006A1" w:rsidRPr="00C52A26" w14:paraId="446382AD" w14:textId="77777777" w:rsidTr="00172CA8">
        <w:tc>
          <w:tcPr>
            <w:tcW w:w="2812" w:type="dxa"/>
          </w:tcPr>
          <w:p w14:paraId="356E26C0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DD1602D" w14:textId="559F3785" w:rsidR="006006A1" w:rsidRPr="00C52A26" w:rsidRDefault="00933E8B" w:rsidP="00172CA8">
            <w:r>
              <w:rPr>
                <w:rFonts w:hint="eastAsia"/>
              </w:rPr>
              <w:t>查看课程信息内容列表</w:t>
            </w:r>
          </w:p>
        </w:tc>
      </w:tr>
      <w:tr w:rsidR="006006A1" w:rsidRPr="00ED0073" w14:paraId="7F4FF0EC" w14:textId="77777777" w:rsidTr="00172CA8">
        <w:tc>
          <w:tcPr>
            <w:tcW w:w="2812" w:type="dxa"/>
          </w:tcPr>
          <w:p w14:paraId="38990901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FB4341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0760A" w:rsidRPr="00ED0073" w14:paraId="2B7CBA6E" w14:textId="77777777" w:rsidTr="00172CA8">
        <w:tc>
          <w:tcPr>
            <w:tcW w:w="2812" w:type="dxa"/>
          </w:tcPr>
          <w:p w14:paraId="38DA858C" w14:textId="77777777" w:rsidR="0010760A" w:rsidRPr="00ED0073" w:rsidRDefault="0010760A" w:rsidP="0010760A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42106C" w14:textId="4DB8444E" w:rsidR="0010760A" w:rsidRPr="00ED0073" w:rsidRDefault="0010760A" w:rsidP="0010760A">
            <w:r>
              <w:rPr>
                <w:rFonts w:hint="eastAsia"/>
              </w:rPr>
              <w:t>查看课程信息内容列表</w:t>
            </w:r>
          </w:p>
        </w:tc>
      </w:tr>
      <w:tr w:rsidR="0010760A" w:rsidRPr="00ED0073" w14:paraId="42F12E0A" w14:textId="77777777" w:rsidTr="00172CA8">
        <w:tc>
          <w:tcPr>
            <w:tcW w:w="2812" w:type="dxa"/>
          </w:tcPr>
          <w:p w14:paraId="6B08D477" w14:textId="77777777" w:rsidR="0010760A" w:rsidRPr="00ED0073" w:rsidRDefault="0010760A" w:rsidP="0010760A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CBD683" w14:textId="77777777" w:rsidR="0010760A" w:rsidRPr="00ED0073" w:rsidRDefault="0010760A" w:rsidP="0010760A">
            <w:r>
              <w:rPr>
                <w:rFonts w:hint="eastAsia"/>
              </w:rPr>
              <w:t>注册用户</w:t>
            </w:r>
          </w:p>
        </w:tc>
      </w:tr>
      <w:tr w:rsidR="0010760A" w:rsidRPr="00ED0073" w14:paraId="221BABEE" w14:textId="77777777" w:rsidTr="00172CA8">
        <w:tc>
          <w:tcPr>
            <w:tcW w:w="2812" w:type="dxa"/>
          </w:tcPr>
          <w:p w14:paraId="3980164B" w14:textId="77777777" w:rsidR="0010760A" w:rsidRPr="00ED0073" w:rsidRDefault="0010760A" w:rsidP="0010760A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3395B3C" w14:textId="7F6A8F9E" w:rsidR="000B617A" w:rsidRDefault="00CA2A65" w:rsidP="000B617A">
            <w:r>
              <w:rPr>
                <w:rFonts w:hint="eastAsia"/>
              </w:rPr>
              <w:t>PRE-1：已登录</w:t>
            </w:r>
            <w:r w:rsidR="000B617A">
              <w:t xml:space="preserve"> </w:t>
            </w:r>
          </w:p>
          <w:p w14:paraId="01E3FADD" w14:textId="1A6DBFFA" w:rsidR="0010760A" w:rsidRPr="00ED0073" w:rsidRDefault="000B617A" w:rsidP="000B617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10760A" w:rsidRPr="00ED0073" w14:paraId="215164CF" w14:textId="77777777" w:rsidTr="00172CA8">
        <w:tc>
          <w:tcPr>
            <w:tcW w:w="2812" w:type="dxa"/>
          </w:tcPr>
          <w:p w14:paraId="1A9F936C" w14:textId="77777777" w:rsidR="0010760A" w:rsidRPr="00ED0073" w:rsidRDefault="0010760A" w:rsidP="0010760A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6E74510" w14:textId="07E75ACB" w:rsidR="0010760A" w:rsidRPr="00ED0073" w:rsidRDefault="0010760A" w:rsidP="0010760A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0B617A">
              <w:rPr>
                <w:rFonts w:hint="eastAsia"/>
              </w:rPr>
              <w:t>显示课程信息</w:t>
            </w:r>
          </w:p>
        </w:tc>
      </w:tr>
      <w:tr w:rsidR="0010760A" w:rsidRPr="00ED0073" w14:paraId="128CA64D" w14:textId="77777777" w:rsidTr="00172CA8">
        <w:tc>
          <w:tcPr>
            <w:tcW w:w="2812" w:type="dxa"/>
          </w:tcPr>
          <w:p w14:paraId="4A95258D" w14:textId="77777777" w:rsidR="0010760A" w:rsidRPr="00ED0073" w:rsidRDefault="0010760A" w:rsidP="0010760A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6CE6F95" w14:textId="3C6279AE" w:rsidR="0010760A" w:rsidRDefault="0010760A" w:rsidP="0010760A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0B617A">
              <w:rPr>
                <w:rFonts w:hint="eastAsia"/>
              </w:rPr>
              <w:t>点击课程信息按钮</w:t>
            </w:r>
          </w:p>
          <w:p w14:paraId="489B8D68" w14:textId="4685D58F" w:rsidR="0010760A" w:rsidRPr="00ED0073" w:rsidRDefault="000B617A" w:rsidP="000B617A">
            <w:r>
              <w:rPr>
                <w:rFonts w:hint="eastAsia"/>
              </w:rPr>
              <w:t>2.显示课程信息</w:t>
            </w:r>
          </w:p>
        </w:tc>
      </w:tr>
      <w:tr w:rsidR="0010760A" w:rsidRPr="00ED0073" w14:paraId="1F78086C" w14:textId="77777777" w:rsidTr="00172CA8">
        <w:tc>
          <w:tcPr>
            <w:tcW w:w="2812" w:type="dxa"/>
          </w:tcPr>
          <w:p w14:paraId="38D49172" w14:textId="77777777" w:rsidR="0010760A" w:rsidRPr="00ED0073" w:rsidRDefault="0010760A" w:rsidP="0010760A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DDC821A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2BA86AFC" w14:textId="77777777" w:rsidTr="00172CA8">
        <w:tc>
          <w:tcPr>
            <w:tcW w:w="2812" w:type="dxa"/>
          </w:tcPr>
          <w:p w14:paraId="5AE7DD11" w14:textId="77777777" w:rsidR="0010760A" w:rsidRPr="00ED0073" w:rsidRDefault="0010760A" w:rsidP="0010760A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C18BA1C" w14:textId="77777777" w:rsidR="0010760A" w:rsidRPr="00ED007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ED0073" w14:paraId="06624F94" w14:textId="77777777" w:rsidTr="00172CA8">
        <w:tc>
          <w:tcPr>
            <w:tcW w:w="2812" w:type="dxa"/>
          </w:tcPr>
          <w:p w14:paraId="771D22D4" w14:textId="77777777" w:rsidR="0010760A" w:rsidRPr="00ED0073" w:rsidRDefault="0010760A" w:rsidP="0010760A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CE24B0" w14:textId="0B0E13A6" w:rsidR="0010760A" w:rsidRPr="00ED0073" w:rsidRDefault="0010760A" w:rsidP="0010760A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10760A" w:rsidRPr="00433E1C" w14:paraId="0108BD5B" w14:textId="77777777" w:rsidTr="00172CA8">
        <w:tc>
          <w:tcPr>
            <w:tcW w:w="2812" w:type="dxa"/>
          </w:tcPr>
          <w:p w14:paraId="049399DD" w14:textId="77777777" w:rsidR="0010760A" w:rsidRPr="00ED0073" w:rsidRDefault="0010760A" w:rsidP="0010760A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2D82767F" w14:textId="77777777" w:rsidR="0010760A" w:rsidRPr="00433E1C" w:rsidRDefault="0010760A" w:rsidP="0010760A">
            <w:r w:rsidRPr="007C7770">
              <w:t>无</w:t>
            </w:r>
          </w:p>
        </w:tc>
      </w:tr>
      <w:tr w:rsidR="0010760A" w:rsidRPr="00757EB3" w14:paraId="30F35FDA" w14:textId="77777777" w:rsidTr="00172CA8">
        <w:tc>
          <w:tcPr>
            <w:tcW w:w="2812" w:type="dxa"/>
          </w:tcPr>
          <w:p w14:paraId="47551005" w14:textId="77777777" w:rsidR="0010760A" w:rsidRPr="00ED0073" w:rsidRDefault="0010760A" w:rsidP="0010760A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5545FFE" w14:textId="77777777" w:rsidR="0010760A" w:rsidRPr="00757EB3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7B509146" w14:textId="77777777" w:rsidTr="00172CA8">
        <w:tc>
          <w:tcPr>
            <w:tcW w:w="2812" w:type="dxa"/>
          </w:tcPr>
          <w:p w14:paraId="03B0FA1A" w14:textId="77777777" w:rsidR="0010760A" w:rsidRPr="00270929" w:rsidRDefault="0010760A" w:rsidP="0010760A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7776AFF" w14:textId="77777777" w:rsidR="0010760A" w:rsidRPr="007C7770" w:rsidRDefault="0010760A" w:rsidP="0010760A">
            <w:r>
              <w:rPr>
                <w:rFonts w:hint="eastAsia"/>
              </w:rPr>
              <w:t>无</w:t>
            </w:r>
          </w:p>
        </w:tc>
      </w:tr>
      <w:tr w:rsidR="0010760A" w:rsidRPr="00757EB3" w14:paraId="6EFE247A" w14:textId="77777777" w:rsidTr="00172CA8">
        <w:tc>
          <w:tcPr>
            <w:tcW w:w="2812" w:type="dxa"/>
          </w:tcPr>
          <w:p w14:paraId="5CE2260F" w14:textId="77777777" w:rsidR="0010760A" w:rsidRDefault="0010760A" w:rsidP="0010760A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DB028F" w14:textId="1048212F" w:rsidR="0010760A" w:rsidRPr="007C7770" w:rsidRDefault="00CC58BC" w:rsidP="0010760A">
            <w:r>
              <w:rPr>
                <w:rFonts w:hint="eastAsia"/>
              </w:rPr>
              <w:t>课程信息</w:t>
            </w:r>
          </w:p>
        </w:tc>
      </w:tr>
    </w:tbl>
    <w:p w14:paraId="184A985D" w14:textId="77777777" w:rsidR="006006A1" w:rsidRPr="006006A1" w:rsidRDefault="006006A1" w:rsidP="006006A1"/>
    <w:p w14:paraId="412E0C4F" w14:textId="26CA5854" w:rsidR="00DF3CF8" w:rsidRDefault="00DF3CF8" w:rsidP="006006A1">
      <w:pPr>
        <w:pStyle w:val="4"/>
      </w:pPr>
      <w:r>
        <w:rPr>
          <w:rFonts w:hint="eastAsia"/>
        </w:rPr>
        <w:t>3</w:t>
      </w:r>
      <w:r>
        <w:t>.3.1.9</w:t>
      </w:r>
      <w:r w:rsidR="000B3D79">
        <w:t xml:space="preserve"> </w:t>
      </w:r>
      <w:r w:rsidR="000B3D79">
        <w:rPr>
          <w:rFonts w:hint="eastAsia"/>
        </w:rPr>
        <w:t>教学资源界面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2AA0F5A3" w14:textId="77777777" w:rsidTr="00172CA8">
        <w:tc>
          <w:tcPr>
            <w:tcW w:w="2812" w:type="dxa"/>
          </w:tcPr>
          <w:p w14:paraId="379BD61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707098C0" w14:textId="43266C02" w:rsidR="006006A1" w:rsidRPr="00ED0073" w:rsidRDefault="006006A1" w:rsidP="00FE3EFE">
            <w:pPr>
              <w:tabs>
                <w:tab w:val="left" w:pos="1305"/>
              </w:tabs>
            </w:pPr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53</w:t>
            </w:r>
          </w:p>
        </w:tc>
      </w:tr>
      <w:tr w:rsidR="006006A1" w:rsidRPr="00C52A26" w14:paraId="43BE0B02" w14:textId="77777777" w:rsidTr="00172CA8">
        <w:tc>
          <w:tcPr>
            <w:tcW w:w="2812" w:type="dxa"/>
          </w:tcPr>
          <w:p w14:paraId="7BFC39AA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3D2B97" w14:textId="48348D06" w:rsidR="006006A1" w:rsidRPr="00C52A26" w:rsidRDefault="00933E8B" w:rsidP="00172CA8">
            <w:r>
              <w:rPr>
                <w:rFonts w:hint="eastAsia"/>
              </w:rPr>
              <w:t>查看教学资源内容</w:t>
            </w:r>
          </w:p>
        </w:tc>
      </w:tr>
      <w:tr w:rsidR="006006A1" w:rsidRPr="00ED0073" w14:paraId="2C3F6469" w14:textId="77777777" w:rsidTr="00172CA8">
        <w:tc>
          <w:tcPr>
            <w:tcW w:w="2812" w:type="dxa"/>
          </w:tcPr>
          <w:p w14:paraId="6CB92CAE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F41111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C26E50" w:rsidRPr="00ED0073" w14:paraId="37275C8F" w14:textId="77777777" w:rsidTr="00172CA8">
        <w:tc>
          <w:tcPr>
            <w:tcW w:w="2812" w:type="dxa"/>
          </w:tcPr>
          <w:p w14:paraId="16FBE292" w14:textId="77777777" w:rsidR="00C26E50" w:rsidRPr="00ED0073" w:rsidRDefault="00C26E50" w:rsidP="00C26E5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82FA705" w14:textId="2C3C347E" w:rsidR="00C26E50" w:rsidRPr="00ED0073" w:rsidRDefault="00C26E50" w:rsidP="00C26E50">
            <w:r>
              <w:rPr>
                <w:rFonts w:hint="eastAsia"/>
              </w:rPr>
              <w:t>查看教学资源内容</w:t>
            </w:r>
          </w:p>
        </w:tc>
      </w:tr>
      <w:tr w:rsidR="00C26E50" w:rsidRPr="00ED0073" w14:paraId="2A24C391" w14:textId="77777777" w:rsidTr="00172CA8">
        <w:tc>
          <w:tcPr>
            <w:tcW w:w="2812" w:type="dxa"/>
          </w:tcPr>
          <w:p w14:paraId="7C16A972" w14:textId="77777777" w:rsidR="00C26E50" w:rsidRPr="00ED0073" w:rsidRDefault="00C26E50" w:rsidP="00C26E5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C6F6FE8" w14:textId="77777777" w:rsidR="00C26E50" w:rsidRPr="00ED0073" w:rsidRDefault="00C26E50" w:rsidP="00C26E50">
            <w:r>
              <w:rPr>
                <w:rFonts w:hint="eastAsia"/>
              </w:rPr>
              <w:t>注册用户</w:t>
            </w:r>
          </w:p>
        </w:tc>
      </w:tr>
      <w:tr w:rsidR="00C26E50" w:rsidRPr="00ED0073" w14:paraId="6094ADEC" w14:textId="77777777" w:rsidTr="00172CA8">
        <w:tc>
          <w:tcPr>
            <w:tcW w:w="2812" w:type="dxa"/>
          </w:tcPr>
          <w:p w14:paraId="5F6F5290" w14:textId="77777777" w:rsidR="00C26E50" w:rsidRPr="00ED0073" w:rsidRDefault="00C26E50" w:rsidP="00C26E5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75EA51F" w14:textId="56FFF0D5" w:rsidR="00C26E50" w:rsidRDefault="00C26E50" w:rsidP="00C26E50">
            <w:r>
              <w:rPr>
                <w:rFonts w:hint="eastAsia"/>
              </w:rPr>
              <w:t>PRE-1：已登录</w:t>
            </w:r>
            <w:r>
              <w:t xml:space="preserve"> </w:t>
            </w:r>
          </w:p>
          <w:p w14:paraId="4CBF43B1" w14:textId="24F14565" w:rsidR="00C26E50" w:rsidRPr="00ED0073" w:rsidRDefault="00C26E50" w:rsidP="00C26E50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C26E50" w:rsidRPr="00ED0073" w14:paraId="752A665C" w14:textId="77777777" w:rsidTr="00172CA8">
        <w:tc>
          <w:tcPr>
            <w:tcW w:w="2812" w:type="dxa"/>
          </w:tcPr>
          <w:p w14:paraId="42E121A8" w14:textId="77777777" w:rsidR="00C26E50" w:rsidRPr="00ED0073" w:rsidRDefault="00C26E50" w:rsidP="00C26E5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1D50B96" w14:textId="42D55721" w:rsidR="00C26E50" w:rsidRPr="00ED0073" w:rsidRDefault="00C26E50" w:rsidP="00C26E5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显示课程教学资源</w:t>
            </w:r>
          </w:p>
        </w:tc>
      </w:tr>
      <w:tr w:rsidR="00C26E50" w:rsidRPr="00ED0073" w14:paraId="702219AF" w14:textId="77777777" w:rsidTr="00172CA8">
        <w:tc>
          <w:tcPr>
            <w:tcW w:w="2812" w:type="dxa"/>
          </w:tcPr>
          <w:p w14:paraId="76A5D4B3" w14:textId="77777777" w:rsidR="00C26E50" w:rsidRPr="00ED0073" w:rsidRDefault="00C26E50" w:rsidP="00C26E5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2DDCBD7" w14:textId="236D412C" w:rsidR="00C26E50" w:rsidRDefault="00C26E50" w:rsidP="00C26E50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点击课程教学资源按钮</w:t>
            </w:r>
          </w:p>
          <w:p w14:paraId="21E1D7D7" w14:textId="7269E07C" w:rsidR="00C26E50" w:rsidRPr="00ED0073" w:rsidRDefault="00C26E50" w:rsidP="00C26E50">
            <w:r>
              <w:rPr>
                <w:rFonts w:hint="eastAsia"/>
              </w:rPr>
              <w:t>2.显示课程教学资源</w:t>
            </w:r>
          </w:p>
        </w:tc>
      </w:tr>
      <w:tr w:rsidR="00C26E50" w:rsidRPr="00ED0073" w14:paraId="4DD18816" w14:textId="77777777" w:rsidTr="00172CA8">
        <w:tc>
          <w:tcPr>
            <w:tcW w:w="2812" w:type="dxa"/>
          </w:tcPr>
          <w:p w14:paraId="674052D2" w14:textId="77777777" w:rsidR="00C26E50" w:rsidRPr="00ED0073" w:rsidRDefault="00C26E50" w:rsidP="00C26E5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9B6330F" w14:textId="77777777" w:rsidR="00C26E50" w:rsidRPr="00ED0073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ED0073" w14:paraId="0C33FBB5" w14:textId="77777777" w:rsidTr="00172CA8">
        <w:tc>
          <w:tcPr>
            <w:tcW w:w="2812" w:type="dxa"/>
          </w:tcPr>
          <w:p w14:paraId="7A5E9253" w14:textId="77777777" w:rsidR="00C26E50" w:rsidRPr="00ED0073" w:rsidRDefault="00C26E50" w:rsidP="00C26E5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9206E4B" w14:textId="77777777" w:rsidR="00C26E50" w:rsidRPr="00ED0073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ED0073" w14:paraId="1163FDFE" w14:textId="77777777" w:rsidTr="00172CA8">
        <w:tc>
          <w:tcPr>
            <w:tcW w:w="2812" w:type="dxa"/>
          </w:tcPr>
          <w:p w14:paraId="414BF4AB" w14:textId="77777777" w:rsidR="00C26E50" w:rsidRPr="00ED0073" w:rsidRDefault="00C26E50" w:rsidP="00C26E5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F61A84" w14:textId="6849D6C5" w:rsidR="00C26E50" w:rsidRPr="00ED0073" w:rsidRDefault="00C26E50" w:rsidP="00C26E50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C26E50" w:rsidRPr="00433E1C" w14:paraId="712A0B8F" w14:textId="77777777" w:rsidTr="00172CA8">
        <w:tc>
          <w:tcPr>
            <w:tcW w:w="2812" w:type="dxa"/>
          </w:tcPr>
          <w:p w14:paraId="4413AA0D" w14:textId="77777777" w:rsidR="00C26E50" w:rsidRPr="00ED0073" w:rsidRDefault="00C26E50" w:rsidP="00C26E5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16F9814" w14:textId="77777777" w:rsidR="00C26E50" w:rsidRPr="00433E1C" w:rsidRDefault="00C26E50" w:rsidP="00C26E50">
            <w:r w:rsidRPr="007C7770">
              <w:t>无</w:t>
            </w:r>
          </w:p>
        </w:tc>
      </w:tr>
      <w:tr w:rsidR="00C26E50" w:rsidRPr="00757EB3" w14:paraId="528E7A32" w14:textId="77777777" w:rsidTr="00172CA8">
        <w:tc>
          <w:tcPr>
            <w:tcW w:w="2812" w:type="dxa"/>
          </w:tcPr>
          <w:p w14:paraId="750A540C" w14:textId="77777777" w:rsidR="00C26E50" w:rsidRPr="00ED0073" w:rsidRDefault="00C26E50" w:rsidP="00C26E5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8474E2A" w14:textId="77777777" w:rsidR="00C26E50" w:rsidRPr="00757EB3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757EB3" w14:paraId="3D2868A8" w14:textId="77777777" w:rsidTr="00172CA8">
        <w:tc>
          <w:tcPr>
            <w:tcW w:w="2812" w:type="dxa"/>
          </w:tcPr>
          <w:p w14:paraId="3EF2C14E" w14:textId="77777777" w:rsidR="00C26E50" w:rsidRPr="00270929" w:rsidRDefault="00C26E50" w:rsidP="00C26E5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1EEB1D2" w14:textId="77777777" w:rsidR="00C26E50" w:rsidRPr="007C7770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757EB3" w14:paraId="1E37D422" w14:textId="77777777" w:rsidTr="00172CA8">
        <w:tc>
          <w:tcPr>
            <w:tcW w:w="2812" w:type="dxa"/>
          </w:tcPr>
          <w:p w14:paraId="5243C4AE" w14:textId="77777777" w:rsidR="00C26E50" w:rsidRDefault="00C26E50" w:rsidP="00C26E5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DD3B47" w14:textId="77777777" w:rsidR="00C26E50" w:rsidRPr="007C7770" w:rsidRDefault="00C26E50" w:rsidP="00C26E50">
            <w:r>
              <w:rPr>
                <w:rFonts w:hint="eastAsia"/>
              </w:rPr>
              <w:t>无</w:t>
            </w:r>
          </w:p>
        </w:tc>
      </w:tr>
    </w:tbl>
    <w:p w14:paraId="3BAB59AB" w14:textId="5ED1DED0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6658893" w14:textId="77777777" w:rsidTr="00172CA8">
        <w:tc>
          <w:tcPr>
            <w:tcW w:w="2812" w:type="dxa"/>
          </w:tcPr>
          <w:p w14:paraId="092EF877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9FE934B" w14:textId="0F00D481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54</w:t>
            </w:r>
          </w:p>
        </w:tc>
      </w:tr>
      <w:tr w:rsidR="006006A1" w:rsidRPr="00C52A26" w14:paraId="6287BE6A" w14:textId="77777777" w:rsidTr="00172CA8">
        <w:tc>
          <w:tcPr>
            <w:tcW w:w="2812" w:type="dxa"/>
          </w:tcPr>
          <w:p w14:paraId="6035518F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886B2D6" w14:textId="27DFBDE6" w:rsidR="006006A1" w:rsidRPr="00C52A26" w:rsidRDefault="00933E8B" w:rsidP="00172CA8">
            <w:r>
              <w:rPr>
                <w:rFonts w:hint="eastAsia"/>
              </w:rPr>
              <w:t>预览多媒体资源</w:t>
            </w:r>
          </w:p>
        </w:tc>
      </w:tr>
      <w:tr w:rsidR="006006A1" w:rsidRPr="00ED0073" w14:paraId="7AF54E04" w14:textId="77777777" w:rsidTr="00172CA8">
        <w:tc>
          <w:tcPr>
            <w:tcW w:w="2812" w:type="dxa"/>
          </w:tcPr>
          <w:p w14:paraId="0CA0E052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CA6E47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C26E50" w:rsidRPr="00ED0073" w14:paraId="6E2FC7F9" w14:textId="77777777" w:rsidTr="00172CA8">
        <w:tc>
          <w:tcPr>
            <w:tcW w:w="2812" w:type="dxa"/>
          </w:tcPr>
          <w:p w14:paraId="2FBEE072" w14:textId="77777777" w:rsidR="00C26E50" w:rsidRPr="00ED0073" w:rsidRDefault="00C26E50" w:rsidP="00C26E5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8B54BF5" w14:textId="6B4E2CBC" w:rsidR="00C26E50" w:rsidRPr="00ED0073" w:rsidRDefault="00C26E50" w:rsidP="00C26E50">
            <w:r>
              <w:rPr>
                <w:rFonts w:hint="eastAsia"/>
              </w:rPr>
              <w:t>预览多媒体资源</w:t>
            </w:r>
          </w:p>
        </w:tc>
      </w:tr>
      <w:tr w:rsidR="00C26E50" w:rsidRPr="00ED0073" w14:paraId="6C3B0566" w14:textId="77777777" w:rsidTr="00172CA8">
        <w:tc>
          <w:tcPr>
            <w:tcW w:w="2812" w:type="dxa"/>
          </w:tcPr>
          <w:p w14:paraId="3A1790B8" w14:textId="77777777" w:rsidR="00C26E50" w:rsidRPr="00ED0073" w:rsidRDefault="00C26E50" w:rsidP="00C26E5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517C706" w14:textId="77777777" w:rsidR="00C26E50" w:rsidRPr="00ED0073" w:rsidRDefault="00C26E50" w:rsidP="00C26E50">
            <w:r>
              <w:rPr>
                <w:rFonts w:hint="eastAsia"/>
              </w:rPr>
              <w:t>注册用户</w:t>
            </w:r>
          </w:p>
        </w:tc>
      </w:tr>
      <w:tr w:rsidR="00C26E50" w:rsidRPr="00ED0073" w14:paraId="6DB6BB5C" w14:textId="77777777" w:rsidTr="00172CA8">
        <w:tc>
          <w:tcPr>
            <w:tcW w:w="2812" w:type="dxa"/>
          </w:tcPr>
          <w:p w14:paraId="2F4AFA30" w14:textId="77777777" w:rsidR="00C26E50" w:rsidRPr="00ED0073" w:rsidRDefault="00C26E50" w:rsidP="00C26E5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2D5F58C" w14:textId="59BEE38E" w:rsidR="00C26E50" w:rsidRDefault="00C26E50" w:rsidP="00C26E50">
            <w:r>
              <w:rPr>
                <w:rFonts w:hint="eastAsia"/>
              </w:rPr>
              <w:t>PRE-1：已登录</w:t>
            </w:r>
            <w:r>
              <w:t xml:space="preserve"> </w:t>
            </w:r>
          </w:p>
          <w:p w14:paraId="6A6CDF13" w14:textId="4539E97B" w:rsidR="00C26E50" w:rsidRPr="00ED0073" w:rsidRDefault="00C26E50" w:rsidP="00C26E50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C26E50" w:rsidRPr="00ED0073" w14:paraId="63B39763" w14:textId="77777777" w:rsidTr="00172CA8">
        <w:tc>
          <w:tcPr>
            <w:tcW w:w="2812" w:type="dxa"/>
          </w:tcPr>
          <w:p w14:paraId="163EA200" w14:textId="77777777" w:rsidR="00C26E50" w:rsidRPr="00ED0073" w:rsidRDefault="00C26E50" w:rsidP="00C26E5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BD98AED" w14:textId="093581A2" w:rsidR="00C26E50" w:rsidRPr="00ED0073" w:rsidRDefault="00C26E50" w:rsidP="00C26E5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预览多媒体资源</w:t>
            </w:r>
          </w:p>
        </w:tc>
      </w:tr>
      <w:tr w:rsidR="00C26E50" w:rsidRPr="00ED0073" w14:paraId="4F0663DF" w14:textId="77777777" w:rsidTr="00172CA8">
        <w:tc>
          <w:tcPr>
            <w:tcW w:w="2812" w:type="dxa"/>
          </w:tcPr>
          <w:p w14:paraId="7BC3A361" w14:textId="77777777" w:rsidR="00C26E50" w:rsidRPr="00ED0073" w:rsidRDefault="00C26E50" w:rsidP="00C26E5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B5FA817" w14:textId="67052261" w:rsidR="00C26E50" w:rsidRDefault="00C26E50" w:rsidP="00C26E50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点击教学资源</w:t>
            </w:r>
          </w:p>
          <w:p w14:paraId="4B04DB6C" w14:textId="22A3B619" w:rsidR="00C26E50" w:rsidRPr="00ED0073" w:rsidRDefault="00C26E50" w:rsidP="00C26E50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选择任意资源点击预览</w:t>
            </w:r>
          </w:p>
          <w:p w14:paraId="3FC04AE7" w14:textId="1FE3DC67" w:rsidR="00C26E50" w:rsidRPr="00ED0073" w:rsidRDefault="00C26E50" w:rsidP="00C26E50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显示预览资源</w:t>
            </w:r>
          </w:p>
        </w:tc>
      </w:tr>
      <w:tr w:rsidR="00C26E50" w:rsidRPr="00ED0073" w14:paraId="2790D7C4" w14:textId="77777777" w:rsidTr="00172CA8">
        <w:tc>
          <w:tcPr>
            <w:tcW w:w="2812" w:type="dxa"/>
          </w:tcPr>
          <w:p w14:paraId="433247B1" w14:textId="77777777" w:rsidR="00C26E50" w:rsidRPr="00ED0073" w:rsidRDefault="00C26E50" w:rsidP="00C26E5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AF5176E" w14:textId="77777777" w:rsidR="00C26E50" w:rsidRPr="00ED0073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ED0073" w14:paraId="1C612B16" w14:textId="77777777" w:rsidTr="00172CA8">
        <w:tc>
          <w:tcPr>
            <w:tcW w:w="2812" w:type="dxa"/>
          </w:tcPr>
          <w:p w14:paraId="7AB236F7" w14:textId="77777777" w:rsidR="00C26E50" w:rsidRPr="00ED0073" w:rsidRDefault="00C26E50" w:rsidP="00C26E5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F3ADD9" w14:textId="77777777" w:rsidR="00C26E50" w:rsidRPr="00ED0073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ED0073" w14:paraId="20410FE6" w14:textId="77777777" w:rsidTr="00172CA8">
        <w:tc>
          <w:tcPr>
            <w:tcW w:w="2812" w:type="dxa"/>
          </w:tcPr>
          <w:p w14:paraId="56BEA8E2" w14:textId="77777777" w:rsidR="00C26E50" w:rsidRPr="00ED0073" w:rsidRDefault="00C26E50" w:rsidP="00C26E5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B61C149" w14:textId="53EF33B8" w:rsidR="00C26E50" w:rsidRPr="00ED0073" w:rsidRDefault="00C26E50" w:rsidP="00C26E50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C26E50" w:rsidRPr="00433E1C" w14:paraId="254B1E3F" w14:textId="77777777" w:rsidTr="00172CA8">
        <w:tc>
          <w:tcPr>
            <w:tcW w:w="2812" w:type="dxa"/>
          </w:tcPr>
          <w:p w14:paraId="7B0BA020" w14:textId="77777777" w:rsidR="00C26E50" w:rsidRPr="00ED0073" w:rsidRDefault="00C26E50" w:rsidP="00C26E5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80AE6F6" w14:textId="77777777" w:rsidR="00C26E50" w:rsidRPr="00433E1C" w:rsidRDefault="00C26E50" w:rsidP="00C26E50">
            <w:r w:rsidRPr="007C7770">
              <w:t>无</w:t>
            </w:r>
          </w:p>
        </w:tc>
      </w:tr>
      <w:tr w:rsidR="00C26E50" w:rsidRPr="00757EB3" w14:paraId="32631433" w14:textId="77777777" w:rsidTr="00172CA8">
        <w:tc>
          <w:tcPr>
            <w:tcW w:w="2812" w:type="dxa"/>
          </w:tcPr>
          <w:p w14:paraId="4DD4172D" w14:textId="77777777" w:rsidR="00C26E50" w:rsidRPr="00ED0073" w:rsidRDefault="00C26E50" w:rsidP="00C26E50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5C89ED57" w14:textId="77777777" w:rsidR="00C26E50" w:rsidRPr="00757EB3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757EB3" w14:paraId="26CA8A1B" w14:textId="77777777" w:rsidTr="00172CA8">
        <w:tc>
          <w:tcPr>
            <w:tcW w:w="2812" w:type="dxa"/>
          </w:tcPr>
          <w:p w14:paraId="1E0AAA18" w14:textId="77777777" w:rsidR="00C26E50" w:rsidRPr="00270929" w:rsidRDefault="00C26E50" w:rsidP="00C26E5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2C0BB9" w14:textId="77777777" w:rsidR="00C26E50" w:rsidRPr="007C7770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757EB3" w14:paraId="6C864057" w14:textId="77777777" w:rsidTr="00172CA8">
        <w:tc>
          <w:tcPr>
            <w:tcW w:w="2812" w:type="dxa"/>
          </w:tcPr>
          <w:p w14:paraId="4320F5BD" w14:textId="77777777" w:rsidR="00C26E50" w:rsidRDefault="00C26E50" w:rsidP="00C26E5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803BE2" w14:textId="77777777" w:rsidR="00C26E50" w:rsidRPr="007C7770" w:rsidRDefault="00C26E50" w:rsidP="00C26E50">
            <w:r>
              <w:rPr>
                <w:rFonts w:hint="eastAsia"/>
              </w:rPr>
              <w:t>无</w:t>
            </w:r>
          </w:p>
        </w:tc>
      </w:tr>
    </w:tbl>
    <w:p w14:paraId="345DAFD3" w14:textId="592144FA" w:rsidR="006006A1" w:rsidRDefault="00592BE6" w:rsidP="006006A1">
      <w:r>
        <w:rPr>
          <w:noProof/>
        </w:rPr>
        <w:drawing>
          <wp:inline distT="0" distB="0" distL="0" distR="0" wp14:anchorId="54A4E4DB" wp14:editId="54EC89E3">
            <wp:extent cx="1919302" cy="3957666"/>
            <wp:effectExtent l="0" t="0" r="508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9302" cy="395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22A1" w14:textId="77777777" w:rsidR="00592BE6" w:rsidRPr="006006A1" w:rsidRDefault="00592BE6" w:rsidP="006006A1"/>
    <w:p w14:paraId="7807D34D" w14:textId="755F3161" w:rsidR="00DF3CF8" w:rsidRDefault="00DF3CF8" w:rsidP="006006A1">
      <w:pPr>
        <w:pStyle w:val="4"/>
      </w:pPr>
      <w:r>
        <w:rPr>
          <w:rFonts w:hint="eastAsia"/>
        </w:rPr>
        <w:t>3</w:t>
      </w:r>
      <w:r>
        <w:t>.3.1.10</w:t>
      </w:r>
      <w:r w:rsidR="000B3D79">
        <w:t xml:space="preserve"> </w:t>
      </w:r>
      <w:r w:rsidR="000B3D79">
        <w:rPr>
          <w:rFonts w:hint="eastAsia"/>
        </w:rPr>
        <w:t>课程链接界面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3F2517E" w14:textId="77777777" w:rsidTr="00172CA8">
        <w:tc>
          <w:tcPr>
            <w:tcW w:w="2812" w:type="dxa"/>
          </w:tcPr>
          <w:p w14:paraId="05EC5AFF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576B8C4D" w14:textId="4808AC6A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56</w:t>
            </w:r>
          </w:p>
        </w:tc>
      </w:tr>
      <w:tr w:rsidR="006006A1" w:rsidRPr="00C52A26" w14:paraId="1E8CEA85" w14:textId="77777777" w:rsidTr="00172CA8">
        <w:tc>
          <w:tcPr>
            <w:tcW w:w="2812" w:type="dxa"/>
          </w:tcPr>
          <w:p w14:paraId="122D41B7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D3ED561" w14:textId="1AE4DCB8" w:rsidR="006006A1" w:rsidRPr="00C52A26" w:rsidRDefault="00933E8B" w:rsidP="00172CA8">
            <w:r>
              <w:rPr>
                <w:rFonts w:hint="eastAsia"/>
              </w:rPr>
              <w:t>查看课程链接列表</w:t>
            </w:r>
          </w:p>
        </w:tc>
      </w:tr>
      <w:tr w:rsidR="006006A1" w:rsidRPr="00ED0073" w14:paraId="10856803" w14:textId="77777777" w:rsidTr="00172CA8">
        <w:tc>
          <w:tcPr>
            <w:tcW w:w="2812" w:type="dxa"/>
          </w:tcPr>
          <w:p w14:paraId="1F0DA298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923767C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C26E50" w:rsidRPr="00ED0073" w14:paraId="79DB7D6F" w14:textId="77777777" w:rsidTr="00172CA8">
        <w:tc>
          <w:tcPr>
            <w:tcW w:w="2812" w:type="dxa"/>
          </w:tcPr>
          <w:p w14:paraId="68F40352" w14:textId="77777777" w:rsidR="00C26E50" w:rsidRPr="00ED0073" w:rsidRDefault="00C26E50" w:rsidP="00C26E5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4303E86" w14:textId="1462559E" w:rsidR="00C26E50" w:rsidRPr="00ED0073" w:rsidRDefault="00C26E50" w:rsidP="00C26E50">
            <w:r>
              <w:rPr>
                <w:rFonts w:hint="eastAsia"/>
              </w:rPr>
              <w:t>查看课程链接列表</w:t>
            </w:r>
          </w:p>
        </w:tc>
      </w:tr>
      <w:tr w:rsidR="00C26E50" w:rsidRPr="00ED0073" w14:paraId="5526660E" w14:textId="77777777" w:rsidTr="00172CA8">
        <w:tc>
          <w:tcPr>
            <w:tcW w:w="2812" w:type="dxa"/>
          </w:tcPr>
          <w:p w14:paraId="7467F4BF" w14:textId="77777777" w:rsidR="00C26E50" w:rsidRPr="00ED0073" w:rsidRDefault="00C26E50" w:rsidP="00C26E5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325331B" w14:textId="77777777" w:rsidR="00C26E50" w:rsidRPr="00ED0073" w:rsidRDefault="00C26E50" w:rsidP="00C26E50">
            <w:r>
              <w:rPr>
                <w:rFonts w:hint="eastAsia"/>
              </w:rPr>
              <w:t>注册用户</w:t>
            </w:r>
          </w:p>
        </w:tc>
      </w:tr>
      <w:tr w:rsidR="00C26E50" w:rsidRPr="00ED0073" w14:paraId="37657900" w14:textId="77777777" w:rsidTr="00172CA8">
        <w:tc>
          <w:tcPr>
            <w:tcW w:w="2812" w:type="dxa"/>
          </w:tcPr>
          <w:p w14:paraId="3D25F95C" w14:textId="77777777" w:rsidR="00C26E50" w:rsidRPr="00ED0073" w:rsidRDefault="00C26E50" w:rsidP="00C26E5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B9E48B" w14:textId="59596C28" w:rsidR="00C26E50" w:rsidRDefault="00C26E50" w:rsidP="00C26E50">
            <w:r>
              <w:rPr>
                <w:rFonts w:hint="eastAsia"/>
              </w:rPr>
              <w:t>PRE-1：已登录</w:t>
            </w:r>
            <w:r>
              <w:t xml:space="preserve"> </w:t>
            </w:r>
          </w:p>
          <w:p w14:paraId="74DC02D4" w14:textId="76814C4F" w:rsidR="00C26E50" w:rsidRPr="00ED0073" w:rsidRDefault="00C26E50" w:rsidP="00C26E50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C26E50" w:rsidRPr="00ED0073" w14:paraId="1FF676DE" w14:textId="77777777" w:rsidTr="00172CA8">
        <w:tc>
          <w:tcPr>
            <w:tcW w:w="2812" w:type="dxa"/>
          </w:tcPr>
          <w:p w14:paraId="4ADFC3C0" w14:textId="77777777" w:rsidR="00C26E50" w:rsidRPr="00ED0073" w:rsidRDefault="00C26E50" w:rsidP="00C26E5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56572EC" w14:textId="6350414A" w:rsidR="00C26E50" w:rsidRPr="00ED0073" w:rsidRDefault="00C26E50" w:rsidP="00C26E5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显示课程链接列表</w:t>
            </w:r>
          </w:p>
        </w:tc>
      </w:tr>
      <w:tr w:rsidR="00C26E50" w:rsidRPr="00ED0073" w14:paraId="7570D461" w14:textId="77777777" w:rsidTr="00172CA8">
        <w:tc>
          <w:tcPr>
            <w:tcW w:w="2812" w:type="dxa"/>
          </w:tcPr>
          <w:p w14:paraId="4D3ADFCA" w14:textId="77777777" w:rsidR="00C26E50" w:rsidRPr="00ED0073" w:rsidRDefault="00C26E50" w:rsidP="00C26E5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6A82A9D" w14:textId="2F23AF5E" w:rsidR="00C26E50" w:rsidRDefault="00C26E50" w:rsidP="00C26E50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点击课程链接按钮</w:t>
            </w:r>
          </w:p>
          <w:p w14:paraId="5C77A7E5" w14:textId="55C06BE8" w:rsidR="00C26E50" w:rsidRPr="00ED0073" w:rsidRDefault="00C26E50" w:rsidP="00C26E50">
            <w:r>
              <w:rPr>
                <w:rFonts w:hint="eastAsia"/>
              </w:rPr>
              <w:t>2.显示课程链接</w:t>
            </w:r>
          </w:p>
        </w:tc>
      </w:tr>
      <w:tr w:rsidR="00C26E50" w:rsidRPr="00ED0073" w14:paraId="48A0C54C" w14:textId="77777777" w:rsidTr="00172CA8">
        <w:tc>
          <w:tcPr>
            <w:tcW w:w="2812" w:type="dxa"/>
          </w:tcPr>
          <w:p w14:paraId="0490856D" w14:textId="77777777" w:rsidR="00C26E50" w:rsidRPr="00ED0073" w:rsidRDefault="00C26E50" w:rsidP="00C26E5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75B6790" w14:textId="77777777" w:rsidR="00C26E50" w:rsidRPr="00ED0073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ED0073" w14:paraId="501DEBA1" w14:textId="77777777" w:rsidTr="00172CA8">
        <w:tc>
          <w:tcPr>
            <w:tcW w:w="2812" w:type="dxa"/>
          </w:tcPr>
          <w:p w14:paraId="5ABDC11C" w14:textId="77777777" w:rsidR="00C26E50" w:rsidRPr="00ED0073" w:rsidRDefault="00C26E50" w:rsidP="00C26E5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CA63A78" w14:textId="77777777" w:rsidR="00C26E50" w:rsidRPr="00ED0073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ED0073" w14:paraId="70C0041F" w14:textId="77777777" w:rsidTr="00172CA8">
        <w:tc>
          <w:tcPr>
            <w:tcW w:w="2812" w:type="dxa"/>
          </w:tcPr>
          <w:p w14:paraId="26E557C1" w14:textId="77777777" w:rsidR="00C26E50" w:rsidRPr="00ED0073" w:rsidRDefault="00C26E50" w:rsidP="00C26E5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645FE7" w14:textId="092601ED" w:rsidR="00C26E50" w:rsidRPr="00ED0073" w:rsidRDefault="00C26E50" w:rsidP="00C26E50">
            <w:r>
              <w:rPr>
                <w:rFonts w:hint="eastAsia"/>
              </w:rPr>
              <w:t>0</w:t>
            </w:r>
            <w:r>
              <w:t>.3417</w:t>
            </w:r>
          </w:p>
        </w:tc>
      </w:tr>
      <w:tr w:rsidR="00C26E50" w:rsidRPr="00433E1C" w14:paraId="6800BA9B" w14:textId="77777777" w:rsidTr="00172CA8">
        <w:tc>
          <w:tcPr>
            <w:tcW w:w="2812" w:type="dxa"/>
          </w:tcPr>
          <w:p w14:paraId="116B05FC" w14:textId="77777777" w:rsidR="00C26E50" w:rsidRPr="00ED0073" w:rsidRDefault="00C26E50" w:rsidP="00C26E5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1D15D9A" w14:textId="77777777" w:rsidR="00C26E50" w:rsidRPr="00433E1C" w:rsidRDefault="00C26E50" w:rsidP="00C26E50">
            <w:r w:rsidRPr="007C7770">
              <w:t>无</w:t>
            </w:r>
          </w:p>
        </w:tc>
      </w:tr>
      <w:tr w:rsidR="00C26E50" w:rsidRPr="00757EB3" w14:paraId="28DCCFDE" w14:textId="77777777" w:rsidTr="00172CA8">
        <w:tc>
          <w:tcPr>
            <w:tcW w:w="2812" w:type="dxa"/>
          </w:tcPr>
          <w:p w14:paraId="7F03A818" w14:textId="77777777" w:rsidR="00C26E50" w:rsidRPr="00ED0073" w:rsidRDefault="00C26E50" w:rsidP="00C26E50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4A548E1D" w14:textId="77777777" w:rsidR="00C26E50" w:rsidRPr="00757EB3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757EB3" w14:paraId="0FF779C1" w14:textId="77777777" w:rsidTr="00172CA8">
        <w:tc>
          <w:tcPr>
            <w:tcW w:w="2812" w:type="dxa"/>
          </w:tcPr>
          <w:p w14:paraId="3A1F4F9D" w14:textId="77777777" w:rsidR="00C26E50" w:rsidRPr="00270929" w:rsidRDefault="00C26E50" w:rsidP="00C26E5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E3E1D50" w14:textId="77777777" w:rsidR="00C26E50" w:rsidRPr="007C7770" w:rsidRDefault="00C26E50" w:rsidP="00C26E50">
            <w:r>
              <w:rPr>
                <w:rFonts w:hint="eastAsia"/>
              </w:rPr>
              <w:t>无</w:t>
            </w:r>
          </w:p>
        </w:tc>
      </w:tr>
      <w:tr w:rsidR="00C26E50" w:rsidRPr="00757EB3" w14:paraId="3A2BA911" w14:textId="77777777" w:rsidTr="00172CA8">
        <w:tc>
          <w:tcPr>
            <w:tcW w:w="2812" w:type="dxa"/>
          </w:tcPr>
          <w:p w14:paraId="2406A5F9" w14:textId="77777777" w:rsidR="00C26E50" w:rsidRDefault="00C26E50" w:rsidP="00C26E5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E1A1886" w14:textId="77777777" w:rsidR="00C26E50" w:rsidRPr="007C7770" w:rsidRDefault="00C26E50" w:rsidP="00C26E50">
            <w:r>
              <w:rPr>
                <w:rFonts w:hint="eastAsia"/>
              </w:rPr>
              <w:t>无</w:t>
            </w:r>
          </w:p>
        </w:tc>
      </w:tr>
    </w:tbl>
    <w:p w14:paraId="5FF6461B" w14:textId="77777777" w:rsidR="006006A1" w:rsidRPr="006006A1" w:rsidRDefault="006006A1" w:rsidP="006006A1"/>
    <w:p w14:paraId="552DD7E4" w14:textId="3801C998" w:rsidR="00DF3CF8" w:rsidRDefault="00DF3CF8" w:rsidP="006006A1">
      <w:pPr>
        <w:pStyle w:val="4"/>
      </w:pPr>
      <w:r>
        <w:rPr>
          <w:rFonts w:hint="eastAsia"/>
        </w:rPr>
        <w:t>3</w:t>
      </w:r>
      <w:r>
        <w:t>.3.1.11</w:t>
      </w:r>
      <w:r w:rsidR="000B3D79">
        <w:t xml:space="preserve"> </w:t>
      </w:r>
      <w:r w:rsidR="000B3D79">
        <w:rPr>
          <w:rFonts w:hint="eastAsia"/>
        </w:rPr>
        <w:t>课程留言界面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709AD07" w14:textId="77777777" w:rsidTr="00172CA8">
        <w:tc>
          <w:tcPr>
            <w:tcW w:w="2812" w:type="dxa"/>
          </w:tcPr>
          <w:p w14:paraId="7EE10B17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1A735ED4" w14:textId="4B2839B1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57</w:t>
            </w:r>
          </w:p>
        </w:tc>
      </w:tr>
      <w:tr w:rsidR="006006A1" w:rsidRPr="00C52A26" w14:paraId="16DE8B67" w14:textId="77777777" w:rsidTr="00172CA8">
        <w:tc>
          <w:tcPr>
            <w:tcW w:w="2812" w:type="dxa"/>
          </w:tcPr>
          <w:p w14:paraId="293FC05C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DC34298" w14:textId="590E00CE" w:rsidR="006006A1" w:rsidRPr="00C52A26" w:rsidRDefault="00933E8B" w:rsidP="00172CA8">
            <w:r>
              <w:rPr>
                <w:rFonts w:hint="eastAsia"/>
              </w:rPr>
              <w:t>查看课程留言列表</w:t>
            </w:r>
          </w:p>
        </w:tc>
      </w:tr>
      <w:tr w:rsidR="006006A1" w:rsidRPr="00ED0073" w14:paraId="01B98085" w14:textId="77777777" w:rsidTr="00172CA8">
        <w:tc>
          <w:tcPr>
            <w:tcW w:w="2812" w:type="dxa"/>
          </w:tcPr>
          <w:p w14:paraId="72969B26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CAEB81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C66936E" w14:textId="77777777" w:rsidTr="00172CA8">
        <w:tc>
          <w:tcPr>
            <w:tcW w:w="2812" w:type="dxa"/>
          </w:tcPr>
          <w:p w14:paraId="44841AD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05E673" w14:textId="77777777" w:rsidR="006006A1" w:rsidRPr="00ED0073" w:rsidRDefault="006006A1" w:rsidP="00172CA8"/>
        </w:tc>
      </w:tr>
      <w:tr w:rsidR="006006A1" w:rsidRPr="00ED0073" w14:paraId="7ED831E3" w14:textId="77777777" w:rsidTr="00172CA8">
        <w:tc>
          <w:tcPr>
            <w:tcW w:w="2812" w:type="dxa"/>
          </w:tcPr>
          <w:p w14:paraId="1632D202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6AF518C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16602130" w14:textId="77777777" w:rsidTr="00172CA8">
        <w:tc>
          <w:tcPr>
            <w:tcW w:w="2812" w:type="dxa"/>
          </w:tcPr>
          <w:p w14:paraId="46FEBCFD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A810FFA" w14:textId="2177C54F" w:rsidR="00325109" w:rsidRDefault="00CA2A65" w:rsidP="00325109">
            <w:r>
              <w:rPr>
                <w:rFonts w:hint="eastAsia"/>
              </w:rPr>
              <w:t>PRE-1：已登录</w:t>
            </w:r>
            <w:r w:rsidR="00325109">
              <w:t xml:space="preserve"> </w:t>
            </w:r>
          </w:p>
          <w:p w14:paraId="35A50290" w14:textId="444EE36E" w:rsidR="006006A1" w:rsidRPr="00ED0073" w:rsidRDefault="00325109" w:rsidP="00325109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6006A1" w:rsidRPr="00ED0073" w14:paraId="1ED85982" w14:textId="77777777" w:rsidTr="00172CA8">
        <w:tc>
          <w:tcPr>
            <w:tcW w:w="2812" w:type="dxa"/>
          </w:tcPr>
          <w:p w14:paraId="00E5DDDF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7D66AB" w14:textId="288A4C3C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AB47D4">
              <w:rPr>
                <w:rFonts w:hint="eastAsia"/>
              </w:rPr>
              <w:t>显示课程留言</w:t>
            </w:r>
          </w:p>
        </w:tc>
      </w:tr>
      <w:tr w:rsidR="006006A1" w:rsidRPr="00ED0073" w14:paraId="244C16B0" w14:textId="77777777" w:rsidTr="00172CA8">
        <w:tc>
          <w:tcPr>
            <w:tcW w:w="2812" w:type="dxa"/>
          </w:tcPr>
          <w:p w14:paraId="6CEE95B8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F2B2F6" w14:textId="072D8B28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AB47D4">
              <w:rPr>
                <w:rFonts w:hint="eastAsia"/>
              </w:rPr>
              <w:t>点击课程留言按钮</w:t>
            </w:r>
          </w:p>
          <w:p w14:paraId="54C85405" w14:textId="342606F1" w:rsidR="006006A1" w:rsidRPr="00ED0073" w:rsidRDefault="00AB47D4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显示课程留言</w:t>
            </w:r>
          </w:p>
        </w:tc>
      </w:tr>
      <w:tr w:rsidR="006006A1" w:rsidRPr="00ED0073" w14:paraId="2193ED07" w14:textId="77777777" w:rsidTr="00172CA8">
        <w:tc>
          <w:tcPr>
            <w:tcW w:w="2812" w:type="dxa"/>
          </w:tcPr>
          <w:p w14:paraId="160F33BC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04065F2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1189F4A" w14:textId="77777777" w:rsidTr="00172CA8">
        <w:tc>
          <w:tcPr>
            <w:tcW w:w="2812" w:type="dxa"/>
          </w:tcPr>
          <w:p w14:paraId="42F8DF8A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A47B3C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E43477E" w14:textId="77777777" w:rsidTr="00172CA8">
        <w:tc>
          <w:tcPr>
            <w:tcW w:w="2812" w:type="dxa"/>
          </w:tcPr>
          <w:p w14:paraId="48A3A257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97AFE2" w14:textId="1D3197BE" w:rsidR="006006A1" w:rsidRPr="00ED0073" w:rsidRDefault="00577F01" w:rsidP="00172CA8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6006A1" w:rsidRPr="00433E1C" w14:paraId="58F6910E" w14:textId="77777777" w:rsidTr="00172CA8">
        <w:tc>
          <w:tcPr>
            <w:tcW w:w="2812" w:type="dxa"/>
          </w:tcPr>
          <w:p w14:paraId="761A972B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264A20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7C565CC4" w14:textId="77777777" w:rsidTr="00172CA8">
        <w:tc>
          <w:tcPr>
            <w:tcW w:w="2812" w:type="dxa"/>
          </w:tcPr>
          <w:p w14:paraId="0627A16D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68962F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190498B" w14:textId="77777777" w:rsidTr="00172CA8">
        <w:tc>
          <w:tcPr>
            <w:tcW w:w="2812" w:type="dxa"/>
          </w:tcPr>
          <w:p w14:paraId="1831C74A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B70D91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F8D446E" w14:textId="77777777" w:rsidTr="00172CA8">
        <w:tc>
          <w:tcPr>
            <w:tcW w:w="2812" w:type="dxa"/>
          </w:tcPr>
          <w:p w14:paraId="0762397C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E43F14F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379F8C95" w14:textId="77777777" w:rsidR="006006A1" w:rsidRPr="006006A1" w:rsidRDefault="006006A1" w:rsidP="006006A1"/>
    <w:p w14:paraId="708CA107" w14:textId="19871CE9" w:rsidR="00DF3CF8" w:rsidRDefault="00DF3CF8" w:rsidP="006006A1">
      <w:pPr>
        <w:pStyle w:val="4"/>
      </w:pPr>
      <w:r>
        <w:rPr>
          <w:rFonts w:hint="eastAsia"/>
        </w:rPr>
        <w:t>3</w:t>
      </w:r>
      <w:r>
        <w:t>.3.1.12</w:t>
      </w:r>
      <w:r w:rsidR="000B3D79">
        <w:t xml:space="preserve"> </w:t>
      </w:r>
      <w:r w:rsidR="000B3D79">
        <w:rPr>
          <w:rFonts w:hint="eastAsia"/>
        </w:rPr>
        <w:t>课程讨论界面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579B14D" w14:textId="77777777" w:rsidTr="00172CA8">
        <w:tc>
          <w:tcPr>
            <w:tcW w:w="2812" w:type="dxa"/>
          </w:tcPr>
          <w:p w14:paraId="3C33D1B1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B004C3E" w14:textId="0BA03F62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58</w:t>
            </w:r>
          </w:p>
        </w:tc>
      </w:tr>
      <w:tr w:rsidR="006006A1" w:rsidRPr="00C52A26" w14:paraId="2192ACAA" w14:textId="77777777" w:rsidTr="00172CA8">
        <w:tc>
          <w:tcPr>
            <w:tcW w:w="2812" w:type="dxa"/>
          </w:tcPr>
          <w:p w14:paraId="6893BB73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68B1AE0" w14:textId="68F049F9" w:rsidR="006006A1" w:rsidRPr="00C52A26" w:rsidRDefault="00933E8B" w:rsidP="00172CA8">
            <w:r>
              <w:rPr>
                <w:rFonts w:hint="eastAsia"/>
              </w:rPr>
              <w:t>查看课程讨论内容列表</w:t>
            </w:r>
          </w:p>
        </w:tc>
      </w:tr>
      <w:tr w:rsidR="006006A1" w:rsidRPr="00ED0073" w14:paraId="4A088248" w14:textId="77777777" w:rsidTr="00172CA8">
        <w:tc>
          <w:tcPr>
            <w:tcW w:w="2812" w:type="dxa"/>
          </w:tcPr>
          <w:p w14:paraId="12F6AC75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C42CEE9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BF3EE86" w14:textId="77777777" w:rsidTr="00172CA8">
        <w:tc>
          <w:tcPr>
            <w:tcW w:w="2812" w:type="dxa"/>
          </w:tcPr>
          <w:p w14:paraId="437AE27E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C4FC98C" w14:textId="77777777" w:rsidR="006006A1" w:rsidRPr="00ED0073" w:rsidRDefault="006006A1" w:rsidP="00172CA8"/>
        </w:tc>
      </w:tr>
      <w:tr w:rsidR="006006A1" w:rsidRPr="00ED0073" w14:paraId="2B6C6C78" w14:textId="77777777" w:rsidTr="00172CA8">
        <w:tc>
          <w:tcPr>
            <w:tcW w:w="2812" w:type="dxa"/>
          </w:tcPr>
          <w:p w14:paraId="581295BF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C079F05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E0C65AA" w14:textId="77777777" w:rsidTr="00172CA8">
        <w:tc>
          <w:tcPr>
            <w:tcW w:w="2812" w:type="dxa"/>
          </w:tcPr>
          <w:p w14:paraId="7989EF6A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5F83FF" w14:textId="5DD5BDA3" w:rsidR="00AF762D" w:rsidRDefault="00CA2A65" w:rsidP="00AF762D">
            <w:r>
              <w:rPr>
                <w:rFonts w:hint="eastAsia"/>
              </w:rPr>
              <w:t>PRE-1：已登录</w:t>
            </w:r>
            <w:r w:rsidR="00AF762D">
              <w:t xml:space="preserve"> </w:t>
            </w:r>
          </w:p>
          <w:p w14:paraId="3BB29BB6" w14:textId="695786A8" w:rsidR="006006A1" w:rsidRPr="00ED0073" w:rsidRDefault="00AF762D" w:rsidP="00AF762D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6006A1" w:rsidRPr="00ED0073" w14:paraId="6A12F53D" w14:textId="77777777" w:rsidTr="00172CA8">
        <w:tc>
          <w:tcPr>
            <w:tcW w:w="2812" w:type="dxa"/>
          </w:tcPr>
          <w:p w14:paraId="4CA50EB6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33241CB" w14:textId="407F693D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AF762D">
              <w:rPr>
                <w:rFonts w:hint="eastAsia"/>
              </w:rPr>
              <w:t>显示课程讨论</w:t>
            </w:r>
          </w:p>
        </w:tc>
      </w:tr>
      <w:tr w:rsidR="006006A1" w:rsidRPr="00ED0073" w14:paraId="7320DFC7" w14:textId="77777777" w:rsidTr="00172CA8">
        <w:tc>
          <w:tcPr>
            <w:tcW w:w="2812" w:type="dxa"/>
          </w:tcPr>
          <w:p w14:paraId="745725F6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58316C" w14:textId="5297FAB1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AF762D">
              <w:rPr>
                <w:rFonts w:hint="eastAsia"/>
              </w:rPr>
              <w:t>点击课程讨论按钮</w:t>
            </w:r>
          </w:p>
          <w:p w14:paraId="286CDB2C" w14:textId="4101A532" w:rsidR="006006A1" w:rsidRPr="00ED0073" w:rsidRDefault="00AF762D" w:rsidP="00172CA8">
            <w:r>
              <w:rPr>
                <w:rFonts w:hint="eastAsia"/>
              </w:rPr>
              <w:t>2.显示课程讨论</w:t>
            </w:r>
          </w:p>
        </w:tc>
      </w:tr>
      <w:tr w:rsidR="006006A1" w:rsidRPr="00ED0073" w14:paraId="41ECCE2C" w14:textId="77777777" w:rsidTr="00172CA8">
        <w:tc>
          <w:tcPr>
            <w:tcW w:w="2812" w:type="dxa"/>
          </w:tcPr>
          <w:p w14:paraId="4F35C95B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D7A8FD5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C38601B" w14:textId="77777777" w:rsidTr="00172CA8">
        <w:tc>
          <w:tcPr>
            <w:tcW w:w="2812" w:type="dxa"/>
          </w:tcPr>
          <w:p w14:paraId="34AE4820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D11BAC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57672F9" w14:textId="77777777" w:rsidTr="00172CA8">
        <w:tc>
          <w:tcPr>
            <w:tcW w:w="2812" w:type="dxa"/>
          </w:tcPr>
          <w:p w14:paraId="29CBBB89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7E63470" w14:textId="3344C953" w:rsidR="006006A1" w:rsidRPr="00ED0073" w:rsidRDefault="00577F01" w:rsidP="00172CA8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6006A1" w:rsidRPr="00433E1C" w14:paraId="030E8F52" w14:textId="77777777" w:rsidTr="00172CA8">
        <w:tc>
          <w:tcPr>
            <w:tcW w:w="2812" w:type="dxa"/>
          </w:tcPr>
          <w:p w14:paraId="4C257C78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5524E268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1DAF0A1F" w14:textId="77777777" w:rsidTr="00172CA8">
        <w:tc>
          <w:tcPr>
            <w:tcW w:w="2812" w:type="dxa"/>
          </w:tcPr>
          <w:p w14:paraId="609CE09A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D616D67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89E4CA6" w14:textId="77777777" w:rsidTr="00172CA8">
        <w:tc>
          <w:tcPr>
            <w:tcW w:w="2812" w:type="dxa"/>
          </w:tcPr>
          <w:p w14:paraId="5F240AEC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4C3DA67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D8C55C4" w14:textId="77777777" w:rsidTr="00172CA8">
        <w:tc>
          <w:tcPr>
            <w:tcW w:w="2812" w:type="dxa"/>
          </w:tcPr>
          <w:p w14:paraId="1BEF7517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C6BC5B4" w14:textId="5B56347B" w:rsidR="006006A1" w:rsidRPr="007C7770" w:rsidRDefault="00CC58BC" w:rsidP="00172CA8">
            <w:r>
              <w:rPr>
                <w:rFonts w:hint="eastAsia"/>
              </w:rPr>
              <w:t>课程讨论</w:t>
            </w:r>
          </w:p>
        </w:tc>
      </w:tr>
    </w:tbl>
    <w:p w14:paraId="6F6CCE50" w14:textId="18C97733" w:rsidR="006006A1" w:rsidRDefault="006E1FCD" w:rsidP="006006A1">
      <w:r>
        <w:rPr>
          <w:noProof/>
        </w:rPr>
        <w:drawing>
          <wp:inline distT="0" distB="0" distL="0" distR="0" wp14:anchorId="4D0E4CC3" wp14:editId="38A3B559">
            <wp:extent cx="2195529" cy="3786215"/>
            <wp:effectExtent l="0" t="0" r="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5529" cy="37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8C57" w14:textId="77777777" w:rsidR="006E1FCD" w:rsidRDefault="006E1FCD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17F1A2AF" w14:textId="77777777" w:rsidTr="00172CA8">
        <w:tc>
          <w:tcPr>
            <w:tcW w:w="2812" w:type="dxa"/>
          </w:tcPr>
          <w:p w14:paraId="3C51D19E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9E381A7" w14:textId="5A8E8BDA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61</w:t>
            </w:r>
          </w:p>
        </w:tc>
      </w:tr>
      <w:tr w:rsidR="006006A1" w:rsidRPr="00C52A26" w14:paraId="5761568C" w14:textId="77777777" w:rsidTr="00172CA8">
        <w:tc>
          <w:tcPr>
            <w:tcW w:w="2812" w:type="dxa"/>
          </w:tcPr>
          <w:p w14:paraId="2BFAE433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113D16" w14:textId="3423B9DB" w:rsidR="006006A1" w:rsidRPr="00C52A26" w:rsidRDefault="00933E8B" w:rsidP="00172CA8">
            <w:r>
              <w:rPr>
                <w:rFonts w:hint="eastAsia"/>
              </w:rPr>
              <w:t>加入讨论</w:t>
            </w:r>
          </w:p>
        </w:tc>
      </w:tr>
      <w:tr w:rsidR="006006A1" w:rsidRPr="00ED0073" w14:paraId="59ED72A5" w14:textId="77777777" w:rsidTr="00172CA8">
        <w:tc>
          <w:tcPr>
            <w:tcW w:w="2812" w:type="dxa"/>
          </w:tcPr>
          <w:p w14:paraId="4C4225BB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0AE4DDA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A631AF4" w14:textId="77777777" w:rsidTr="00172CA8">
        <w:tc>
          <w:tcPr>
            <w:tcW w:w="2812" w:type="dxa"/>
          </w:tcPr>
          <w:p w14:paraId="0554049A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414790" w14:textId="77777777" w:rsidR="006006A1" w:rsidRPr="00ED0073" w:rsidRDefault="006006A1" w:rsidP="00172CA8"/>
        </w:tc>
      </w:tr>
      <w:tr w:rsidR="006006A1" w:rsidRPr="00ED0073" w14:paraId="003907F3" w14:textId="77777777" w:rsidTr="00172CA8">
        <w:tc>
          <w:tcPr>
            <w:tcW w:w="2812" w:type="dxa"/>
          </w:tcPr>
          <w:p w14:paraId="470DF2F6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D2E9C8F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346E237A" w14:textId="77777777" w:rsidTr="00172CA8">
        <w:tc>
          <w:tcPr>
            <w:tcW w:w="2812" w:type="dxa"/>
          </w:tcPr>
          <w:p w14:paraId="26F29B45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8DF9007" w14:textId="24F315F7" w:rsidR="00587EC6" w:rsidRDefault="00CA2A65" w:rsidP="00587EC6">
            <w:r>
              <w:rPr>
                <w:rFonts w:hint="eastAsia"/>
              </w:rPr>
              <w:t>PRE-1：已登录</w:t>
            </w:r>
            <w:r w:rsidR="00587EC6">
              <w:t xml:space="preserve"> </w:t>
            </w:r>
          </w:p>
          <w:p w14:paraId="443B5D11" w14:textId="4D918C38" w:rsidR="006006A1" w:rsidRPr="00ED0073" w:rsidRDefault="00587EC6" w:rsidP="00587EC6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-2：进入课程讨论界面</w:t>
            </w:r>
          </w:p>
        </w:tc>
      </w:tr>
      <w:tr w:rsidR="006006A1" w:rsidRPr="00ED0073" w14:paraId="65730774" w14:textId="77777777" w:rsidTr="00172CA8">
        <w:tc>
          <w:tcPr>
            <w:tcW w:w="2812" w:type="dxa"/>
          </w:tcPr>
          <w:p w14:paraId="0053D20C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AADB7DB" w14:textId="4708199F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587EC6">
              <w:rPr>
                <w:rFonts w:hint="eastAsia"/>
              </w:rPr>
              <w:t>加入讨论</w:t>
            </w:r>
          </w:p>
        </w:tc>
      </w:tr>
      <w:tr w:rsidR="006006A1" w:rsidRPr="00ED0073" w14:paraId="1F4A6582" w14:textId="77777777" w:rsidTr="00172CA8">
        <w:tc>
          <w:tcPr>
            <w:tcW w:w="2812" w:type="dxa"/>
          </w:tcPr>
          <w:p w14:paraId="08F1CC87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401349" w14:textId="78BE2020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87EC6">
              <w:rPr>
                <w:rFonts w:hint="eastAsia"/>
              </w:rPr>
              <w:t>选择任意讨论</w:t>
            </w:r>
          </w:p>
          <w:p w14:paraId="30E357BF" w14:textId="0AA648FF" w:rsidR="00587EC6" w:rsidRDefault="00587EC6" w:rsidP="00172CA8">
            <w:r>
              <w:rPr>
                <w:rFonts w:hint="eastAsia"/>
              </w:rPr>
              <w:t>2.点击加入按钮</w:t>
            </w:r>
          </w:p>
          <w:p w14:paraId="1830B2DC" w14:textId="358F627F" w:rsidR="006006A1" w:rsidRPr="00ED0073" w:rsidRDefault="00587EC6" w:rsidP="00587EC6">
            <w:r>
              <w:rPr>
                <w:rFonts w:hint="eastAsia"/>
              </w:rPr>
              <w:t>3.弹出讨论聊天框</w:t>
            </w:r>
          </w:p>
        </w:tc>
      </w:tr>
      <w:tr w:rsidR="006006A1" w:rsidRPr="00ED0073" w14:paraId="7581F22F" w14:textId="77777777" w:rsidTr="00172CA8">
        <w:tc>
          <w:tcPr>
            <w:tcW w:w="2812" w:type="dxa"/>
          </w:tcPr>
          <w:p w14:paraId="0424FFED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A7AD674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3E96028" w14:textId="77777777" w:rsidTr="00172CA8">
        <w:tc>
          <w:tcPr>
            <w:tcW w:w="2812" w:type="dxa"/>
          </w:tcPr>
          <w:p w14:paraId="1534F14F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B1A1D78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0DB006F" w14:textId="77777777" w:rsidTr="00172CA8">
        <w:tc>
          <w:tcPr>
            <w:tcW w:w="2812" w:type="dxa"/>
          </w:tcPr>
          <w:p w14:paraId="4B1AB705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AEC2883" w14:textId="076B560C" w:rsidR="006006A1" w:rsidRPr="00ED0073" w:rsidRDefault="00577F01" w:rsidP="00172CA8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6006A1" w:rsidRPr="00433E1C" w14:paraId="5CDFB4A3" w14:textId="77777777" w:rsidTr="00172CA8">
        <w:tc>
          <w:tcPr>
            <w:tcW w:w="2812" w:type="dxa"/>
          </w:tcPr>
          <w:p w14:paraId="5CAC69CE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63E89D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18E7B7D0" w14:textId="77777777" w:rsidTr="00172CA8">
        <w:tc>
          <w:tcPr>
            <w:tcW w:w="2812" w:type="dxa"/>
          </w:tcPr>
          <w:p w14:paraId="0D21B6BF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6C7595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2EFA5E5F" w14:textId="77777777" w:rsidTr="00172CA8">
        <w:tc>
          <w:tcPr>
            <w:tcW w:w="2812" w:type="dxa"/>
          </w:tcPr>
          <w:p w14:paraId="0C836282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766D4B1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B0530B1" w14:textId="77777777" w:rsidTr="00172CA8">
        <w:tc>
          <w:tcPr>
            <w:tcW w:w="2812" w:type="dxa"/>
          </w:tcPr>
          <w:p w14:paraId="560334B5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09E78F" w14:textId="37F7C219" w:rsidR="006006A1" w:rsidRPr="007C7770" w:rsidRDefault="00CC58BC" w:rsidP="00172CA8">
            <w:r>
              <w:rPr>
                <w:rFonts w:hint="eastAsia"/>
              </w:rPr>
              <w:t>进行中的讨论</w:t>
            </w:r>
          </w:p>
        </w:tc>
      </w:tr>
    </w:tbl>
    <w:p w14:paraId="3AFDF94D" w14:textId="12DA9A42" w:rsidR="006006A1" w:rsidRDefault="006E1FCD" w:rsidP="006006A1">
      <w:r>
        <w:rPr>
          <w:noProof/>
        </w:rPr>
        <w:lastRenderedPageBreak/>
        <w:drawing>
          <wp:inline distT="0" distB="0" distL="0" distR="0" wp14:anchorId="6344812A" wp14:editId="561C0697">
            <wp:extent cx="1766900" cy="3943379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66900" cy="3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8E3F" w14:textId="77777777" w:rsidR="006E1FCD" w:rsidRDefault="006E1FCD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169500A3" w14:textId="77777777" w:rsidTr="00172CA8">
        <w:tc>
          <w:tcPr>
            <w:tcW w:w="2812" w:type="dxa"/>
          </w:tcPr>
          <w:p w14:paraId="651A43DE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3BAA7D48" w14:textId="49A00AC4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62</w:t>
            </w:r>
          </w:p>
        </w:tc>
      </w:tr>
      <w:tr w:rsidR="006006A1" w:rsidRPr="00C52A26" w14:paraId="433B0320" w14:textId="77777777" w:rsidTr="00172CA8">
        <w:tc>
          <w:tcPr>
            <w:tcW w:w="2812" w:type="dxa"/>
          </w:tcPr>
          <w:p w14:paraId="6D4619A5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552C421" w14:textId="156680E1" w:rsidR="006006A1" w:rsidRPr="00C52A26" w:rsidRDefault="00933E8B" w:rsidP="00172CA8">
            <w:r>
              <w:rPr>
                <w:rFonts w:hint="eastAsia"/>
              </w:rPr>
              <w:t>查看讨论</w:t>
            </w:r>
          </w:p>
        </w:tc>
      </w:tr>
      <w:tr w:rsidR="006006A1" w:rsidRPr="00ED0073" w14:paraId="1B0BA3AA" w14:textId="77777777" w:rsidTr="00172CA8">
        <w:tc>
          <w:tcPr>
            <w:tcW w:w="2812" w:type="dxa"/>
          </w:tcPr>
          <w:p w14:paraId="49F3B3FF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54D2185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2D274ABF" w14:textId="77777777" w:rsidTr="00172CA8">
        <w:tc>
          <w:tcPr>
            <w:tcW w:w="2812" w:type="dxa"/>
          </w:tcPr>
          <w:p w14:paraId="28927B0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685FC28" w14:textId="77777777" w:rsidR="006006A1" w:rsidRPr="00ED0073" w:rsidRDefault="006006A1" w:rsidP="00172CA8"/>
        </w:tc>
      </w:tr>
      <w:tr w:rsidR="006006A1" w:rsidRPr="00ED0073" w14:paraId="44B6441C" w14:textId="77777777" w:rsidTr="00172CA8">
        <w:tc>
          <w:tcPr>
            <w:tcW w:w="2812" w:type="dxa"/>
          </w:tcPr>
          <w:p w14:paraId="576B4E69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AAC07DB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1DB50B4" w14:textId="77777777" w:rsidTr="00172CA8">
        <w:tc>
          <w:tcPr>
            <w:tcW w:w="2812" w:type="dxa"/>
          </w:tcPr>
          <w:p w14:paraId="1F5FC110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FFD1AFE" w14:textId="1BD2CF3A" w:rsidR="00805E27" w:rsidRDefault="00CA2A65" w:rsidP="00805E27">
            <w:r>
              <w:rPr>
                <w:rFonts w:hint="eastAsia"/>
              </w:rPr>
              <w:t>PRE-1：已登录</w:t>
            </w:r>
            <w:r w:rsidR="00805E27">
              <w:t xml:space="preserve"> </w:t>
            </w:r>
          </w:p>
          <w:p w14:paraId="377E42F4" w14:textId="3C016029" w:rsidR="006006A1" w:rsidRPr="00ED0073" w:rsidRDefault="00805E27" w:rsidP="00805E27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6006A1" w:rsidRPr="00ED0073" w14:paraId="74A4AB79" w14:textId="77777777" w:rsidTr="00172CA8">
        <w:tc>
          <w:tcPr>
            <w:tcW w:w="2812" w:type="dxa"/>
          </w:tcPr>
          <w:p w14:paraId="55B3B67F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A6D0D50" w14:textId="695476AB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B256D">
              <w:rPr>
                <w:rFonts w:hint="eastAsia"/>
              </w:rPr>
              <w:t>显示讨论内容</w:t>
            </w:r>
          </w:p>
        </w:tc>
      </w:tr>
      <w:tr w:rsidR="006006A1" w:rsidRPr="00ED0073" w14:paraId="0CB906BC" w14:textId="77777777" w:rsidTr="00172CA8">
        <w:tc>
          <w:tcPr>
            <w:tcW w:w="2812" w:type="dxa"/>
          </w:tcPr>
          <w:p w14:paraId="6C5332FF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D84C29" w14:textId="2B9BB9AF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1B256D">
              <w:rPr>
                <w:rFonts w:hint="eastAsia"/>
              </w:rPr>
              <w:t>选择任意讨论</w:t>
            </w:r>
          </w:p>
          <w:p w14:paraId="102F3F5A" w14:textId="5C787365" w:rsidR="001B256D" w:rsidRDefault="001B256D" w:rsidP="00172CA8">
            <w:r>
              <w:rPr>
                <w:rFonts w:hint="eastAsia"/>
              </w:rPr>
              <w:t>2.点击查看按钮</w:t>
            </w:r>
          </w:p>
          <w:p w14:paraId="5AEE8D8B" w14:textId="66BC06E4" w:rsidR="006006A1" w:rsidRPr="00ED0073" w:rsidRDefault="001B256D" w:rsidP="00172CA8">
            <w:r>
              <w:rPr>
                <w:rFonts w:hint="eastAsia"/>
              </w:rPr>
              <w:t>3.显示讨论内容</w:t>
            </w:r>
          </w:p>
        </w:tc>
      </w:tr>
      <w:tr w:rsidR="006006A1" w:rsidRPr="00ED0073" w14:paraId="244E353E" w14:textId="77777777" w:rsidTr="00172CA8">
        <w:tc>
          <w:tcPr>
            <w:tcW w:w="2812" w:type="dxa"/>
          </w:tcPr>
          <w:p w14:paraId="314409BA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A35FD96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07C005C" w14:textId="77777777" w:rsidTr="00172CA8">
        <w:tc>
          <w:tcPr>
            <w:tcW w:w="2812" w:type="dxa"/>
          </w:tcPr>
          <w:p w14:paraId="675D4584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040C96D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7DBEC08" w14:textId="77777777" w:rsidTr="00172CA8">
        <w:tc>
          <w:tcPr>
            <w:tcW w:w="2812" w:type="dxa"/>
          </w:tcPr>
          <w:p w14:paraId="4026B83E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876FD30" w14:textId="79A567A1" w:rsidR="006006A1" w:rsidRPr="00ED0073" w:rsidRDefault="00577F01" w:rsidP="00172CA8">
            <w:r>
              <w:rPr>
                <w:rFonts w:hint="eastAsia"/>
              </w:rPr>
              <w:t>0</w:t>
            </w:r>
            <w:r>
              <w:t>.7360</w:t>
            </w:r>
          </w:p>
        </w:tc>
      </w:tr>
      <w:tr w:rsidR="006006A1" w:rsidRPr="00433E1C" w14:paraId="440B02AF" w14:textId="77777777" w:rsidTr="00172CA8">
        <w:tc>
          <w:tcPr>
            <w:tcW w:w="2812" w:type="dxa"/>
          </w:tcPr>
          <w:p w14:paraId="4AFAE7B1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9743A6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30C00231" w14:textId="77777777" w:rsidTr="00172CA8">
        <w:tc>
          <w:tcPr>
            <w:tcW w:w="2812" w:type="dxa"/>
          </w:tcPr>
          <w:p w14:paraId="7572C312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EB27F07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869E70C" w14:textId="77777777" w:rsidTr="00172CA8">
        <w:tc>
          <w:tcPr>
            <w:tcW w:w="2812" w:type="dxa"/>
          </w:tcPr>
          <w:p w14:paraId="5120D2B0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33F8F50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65583FD" w14:textId="77777777" w:rsidTr="00172CA8">
        <w:tc>
          <w:tcPr>
            <w:tcW w:w="2812" w:type="dxa"/>
          </w:tcPr>
          <w:p w14:paraId="41D1A248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24B85B7" w14:textId="454E3500" w:rsidR="006006A1" w:rsidRPr="007C7770" w:rsidRDefault="00CC58BC" w:rsidP="00172CA8">
            <w:r>
              <w:rPr>
                <w:rFonts w:hint="eastAsia"/>
              </w:rPr>
              <w:t>进行中的讨论</w:t>
            </w:r>
          </w:p>
        </w:tc>
      </w:tr>
    </w:tbl>
    <w:p w14:paraId="005B9D6B" w14:textId="6FC7694E" w:rsidR="006006A1" w:rsidRPr="006006A1" w:rsidRDefault="006E1FCD" w:rsidP="006006A1">
      <w:r>
        <w:rPr>
          <w:noProof/>
        </w:rPr>
        <w:lastRenderedPageBreak/>
        <w:drawing>
          <wp:inline distT="0" distB="0" distL="0" distR="0" wp14:anchorId="501FDAA2" wp14:editId="71135815">
            <wp:extent cx="2181241" cy="3895753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4EC4" w14:textId="21E585C7" w:rsidR="00DF3CF8" w:rsidRDefault="00DF3CF8" w:rsidP="006006A1">
      <w:pPr>
        <w:pStyle w:val="4"/>
      </w:pPr>
      <w:r>
        <w:rPr>
          <w:rFonts w:hint="eastAsia"/>
        </w:rPr>
        <w:t>3</w:t>
      </w:r>
      <w:r>
        <w:t>.3.1.1</w:t>
      </w:r>
      <w:r w:rsidR="00C21895">
        <w:t>3</w:t>
      </w:r>
      <w:r w:rsidR="000B3D79">
        <w:t xml:space="preserve"> </w:t>
      </w:r>
      <w:r w:rsidR="000B3D79">
        <w:rPr>
          <w:rFonts w:hint="eastAsia"/>
        </w:rPr>
        <w:t>具体某条讨论界面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C755770" w14:textId="77777777" w:rsidTr="00172CA8">
        <w:tc>
          <w:tcPr>
            <w:tcW w:w="2812" w:type="dxa"/>
          </w:tcPr>
          <w:p w14:paraId="6230C3F2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3D9FAC0" w14:textId="45C61125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66</w:t>
            </w:r>
          </w:p>
        </w:tc>
      </w:tr>
      <w:tr w:rsidR="006006A1" w:rsidRPr="00C52A26" w14:paraId="19A214C9" w14:textId="77777777" w:rsidTr="00172CA8">
        <w:tc>
          <w:tcPr>
            <w:tcW w:w="2812" w:type="dxa"/>
          </w:tcPr>
          <w:p w14:paraId="1CA84CAA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91DB96" w14:textId="7B6D4D19" w:rsidR="006006A1" w:rsidRPr="00C52A26" w:rsidRDefault="00933E8B" w:rsidP="00172CA8">
            <w:r>
              <w:rPr>
                <w:rFonts w:hint="eastAsia"/>
              </w:rPr>
              <w:t>新建讨论回复</w:t>
            </w:r>
          </w:p>
        </w:tc>
      </w:tr>
      <w:tr w:rsidR="006006A1" w:rsidRPr="00ED0073" w14:paraId="1A054421" w14:textId="77777777" w:rsidTr="00172CA8">
        <w:tc>
          <w:tcPr>
            <w:tcW w:w="2812" w:type="dxa"/>
          </w:tcPr>
          <w:p w14:paraId="7A043044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BCAB53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2CFE94CD" w14:textId="77777777" w:rsidTr="00172CA8">
        <w:tc>
          <w:tcPr>
            <w:tcW w:w="2812" w:type="dxa"/>
          </w:tcPr>
          <w:p w14:paraId="5713699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EC60019" w14:textId="77777777" w:rsidR="006006A1" w:rsidRPr="00ED0073" w:rsidRDefault="006006A1" w:rsidP="00172CA8"/>
        </w:tc>
      </w:tr>
      <w:tr w:rsidR="006006A1" w:rsidRPr="00ED0073" w14:paraId="03BD5D10" w14:textId="77777777" w:rsidTr="00172CA8">
        <w:tc>
          <w:tcPr>
            <w:tcW w:w="2812" w:type="dxa"/>
          </w:tcPr>
          <w:p w14:paraId="3D9F4E85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941A30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7E166ECB" w14:textId="77777777" w:rsidTr="00172CA8">
        <w:tc>
          <w:tcPr>
            <w:tcW w:w="2812" w:type="dxa"/>
          </w:tcPr>
          <w:p w14:paraId="12A7D614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30BCC9F" w14:textId="74326B13" w:rsidR="00F11719" w:rsidRDefault="00CA2A65" w:rsidP="00F11719">
            <w:r>
              <w:rPr>
                <w:rFonts w:hint="eastAsia"/>
              </w:rPr>
              <w:t>PRE-1：已登录</w:t>
            </w:r>
            <w:r w:rsidR="00F11719">
              <w:t xml:space="preserve"> </w:t>
            </w:r>
          </w:p>
          <w:p w14:paraId="4BCC77A2" w14:textId="47C80EE5" w:rsidR="006006A1" w:rsidRPr="00ED0073" w:rsidRDefault="00F11719" w:rsidP="00F11719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-2：进入具体某条讨论界面</w:t>
            </w:r>
          </w:p>
        </w:tc>
      </w:tr>
      <w:tr w:rsidR="006006A1" w:rsidRPr="00ED0073" w14:paraId="6C2911A2" w14:textId="77777777" w:rsidTr="00172CA8">
        <w:tc>
          <w:tcPr>
            <w:tcW w:w="2812" w:type="dxa"/>
          </w:tcPr>
          <w:p w14:paraId="3DA565FF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46B20B" w14:textId="2225AA9F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F11719">
              <w:rPr>
                <w:rFonts w:hint="eastAsia"/>
              </w:rPr>
              <w:t>发送讨论回复</w:t>
            </w:r>
          </w:p>
        </w:tc>
      </w:tr>
      <w:tr w:rsidR="006006A1" w:rsidRPr="00ED0073" w14:paraId="44DE1DFC" w14:textId="77777777" w:rsidTr="00172CA8">
        <w:tc>
          <w:tcPr>
            <w:tcW w:w="2812" w:type="dxa"/>
          </w:tcPr>
          <w:p w14:paraId="7E96522F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DBC949" w14:textId="5CEAC58D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FD6563">
              <w:rPr>
                <w:rFonts w:hint="eastAsia"/>
              </w:rPr>
              <w:t>输入发送内容</w:t>
            </w:r>
          </w:p>
          <w:p w14:paraId="35A9A25B" w14:textId="7EC82E0F" w:rsidR="00FD6563" w:rsidRPr="00ED0073" w:rsidRDefault="00FD6563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75C5EB3B" w14:textId="77777777" w:rsidR="006006A1" w:rsidRPr="00ED0073" w:rsidRDefault="006006A1" w:rsidP="00172CA8"/>
        </w:tc>
      </w:tr>
      <w:tr w:rsidR="006006A1" w:rsidRPr="00ED0073" w14:paraId="150665DC" w14:textId="77777777" w:rsidTr="00172CA8">
        <w:tc>
          <w:tcPr>
            <w:tcW w:w="2812" w:type="dxa"/>
          </w:tcPr>
          <w:p w14:paraId="18312796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EC1725" w14:textId="77777777" w:rsidR="006006A1" w:rsidRDefault="00FD6563" w:rsidP="00172CA8">
            <w:r>
              <w:rPr>
                <w:rFonts w:hint="eastAsia"/>
              </w:rPr>
              <w:t>1.拍摄照片发送</w:t>
            </w:r>
          </w:p>
          <w:p w14:paraId="0868560E" w14:textId="77777777" w:rsidR="00FD6563" w:rsidRDefault="00FD6563" w:rsidP="00172CA8">
            <w:r>
              <w:rPr>
                <w:rFonts w:hint="eastAsia"/>
              </w:rPr>
              <w:t>2.选择本地照片发送</w:t>
            </w:r>
          </w:p>
          <w:p w14:paraId="30C87392" w14:textId="658B4A3D" w:rsidR="00FD6563" w:rsidRPr="00ED0073" w:rsidRDefault="00FD6563" w:rsidP="00172CA8">
            <w:r>
              <w:rPr>
                <w:rFonts w:hint="eastAsia"/>
              </w:rPr>
              <w:t>3.选择本地文件发送</w:t>
            </w:r>
          </w:p>
        </w:tc>
      </w:tr>
      <w:tr w:rsidR="006006A1" w:rsidRPr="00ED0073" w14:paraId="1BBB612A" w14:textId="77777777" w:rsidTr="00172CA8">
        <w:tc>
          <w:tcPr>
            <w:tcW w:w="2812" w:type="dxa"/>
          </w:tcPr>
          <w:p w14:paraId="317E56C7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D3F06D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890CD73" w14:textId="77777777" w:rsidTr="00172CA8">
        <w:tc>
          <w:tcPr>
            <w:tcW w:w="2812" w:type="dxa"/>
          </w:tcPr>
          <w:p w14:paraId="7E8B3A62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E4BAF4C" w14:textId="4AF7E4C5" w:rsidR="006006A1" w:rsidRPr="00ED0073" w:rsidRDefault="00297918" w:rsidP="00172CA8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6006A1" w:rsidRPr="00433E1C" w14:paraId="02BD5D7B" w14:textId="77777777" w:rsidTr="00172CA8">
        <w:tc>
          <w:tcPr>
            <w:tcW w:w="2812" w:type="dxa"/>
          </w:tcPr>
          <w:p w14:paraId="6626A29F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3992B0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39A466D2" w14:textId="77777777" w:rsidTr="00172CA8">
        <w:tc>
          <w:tcPr>
            <w:tcW w:w="2812" w:type="dxa"/>
          </w:tcPr>
          <w:p w14:paraId="35B7EEC2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4F4F5C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FE17FDE" w14:textId="77777777" w:rsidTr="00172CA8">
        <w:tc>
          <w:tcPr>
            <w:tcW w:w="2812" w:type="dxa"/>
          </w:tcPr>
          <w:p w14:paraId="73095D6E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9522851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F4D2712" w14:textId="77777777" w:rsidTr="00172CA8">
        <w:tc>
          <w:tcPr>
            <w:tcW w:w="2812" w:type="dxa"/>
          </w:tcPr>
          <w:p w14:paraId="38F35CB0" w14:textId="77777777" w:rsidR="006006A1" w:rsidRDefault="006006A1" w:rsidP="00172CA8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6B379B49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6C004A56" w14:textId="77777777" w:rsidR="006006A1" w:rsidRPr="006006A1" w:rsidRDefault="006006A1" w:rsidP="006006A1"/>
    <w:p w14:paraId="7D6684EC" w14:textId="192502AD" w:rsidR="00DF3CF8" w:rsidRDefault="00DF3CF8" w:rsidP="006006A1">
      <w:pPr>
        <w:pStyle w:val="4"/>
      </w:pPr>
      <w:r>
        <w:rPr>
          <w:rFonts w:hint="eastAsia"/>
        </w:rPr>
        <w:t>3</w:t>
      </w:r>
      <w:r>
        <w:t>.3.1.1</w:t>
      </w:r>
      <w:r w:rsidR="00C21895">
        <w:t>4</w:t>
      </w:r>
      <w:r w:rsidR="000B3D79">
        <w:t xml:space="preserve"> </w:t>
      </w:r>
      <w:r w:rsidR="000B3D79">
        <w:rPr>
          <w:rFonts w:hint="eastAsia"/>
        </w:rPr>
        <w:t>新建讨论回复界面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D3F81CB" w14:textId="77777777" w:rsidTr="00172CA8">
        <w:tc>
          <w:tcPr>
            <w:tcW w:w="2812" w:type="dxa"/>
          </w:tcPr>
          <w:p w14:paraId="0D6CC34A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08C9BBE" w14:textId="358CEC18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73</w:t>
            </w:r>
          </w:p>
        </w:tc>
      </w:tr>
      <w:tr w:rsidR="006006A1" w:rsidRPr="00C52A26" w14:paraId="5070F622" w14:textId="77777777" w:rsidTr="00172CA8">
        <w:tc>
          <w:tcPr>
            <w:tcW w:w="2812" w:type="dxa"/>
          </w:tcPr>
          <w:p w14:paraId="18632450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E74C331" w14:textId="6FF5D48D" w:rsidR="006006A1" w:rsidRPr="00C52A26" w:rsidRDefault="00933E8B" w:rsidP="00172CA8">
            <w:r>
              <w:rPr>
                <w:rFonts w:hint="eastAsia"/>
              </w:rPr>
              <w:t>拍照作为附件</w:t>
            </w:r>
          </w:p>
        </w:tc>
      </w:tr>
      <w:tr w:rsidR="006006A1" w:rsidRPr="00ED0073" w14:paraId="57AD24B8" w14:textId="77777777" w:rsidTr="00172CA8">
        <w:tc>
          <w:tcPr>
            <w:tcW w:w="2812" w:type="dxa"/>
          </w:tcPr>
          <w:p w14:paraId="189F4D32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2613EA6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A10BA1C" w14:textId="77777777" w:rsidTr="00172CA8">
        <w:tc>
          <w:tcPr>
            <w:tcW w:w="2812" w:type="dxa"/>
          </w:tcPr>
          <w:p w14:paraId="28668C7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126D6F2" w14:textId="77777777" w:rsidR="006006A1" w:rsidRPr="00ED0073" w:rsidRDefault="006006A1" w:rsidP="00172CA8"/>
        </w:tc>
      </w:tr>
      <w:tr w:rsidR="006006A1" w:rsidRPr="00ED0073" w14:paraId="59226F9D" w14:textId="77777777" w:rsidTr="00172CA8">
        <w:tc>
          <w:tcPr>
            <w:tcW w:w="2812" w:type="dxa"/>
          </w:tcPr>
          <w:p w14:paraId="7EC0A6DA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FCDE6F7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2B525067" w14:textId="77777777" w:rsidTr="00172CA8">
        <w:tc>
          <w:tcPr>
            <w:tcW w:w="2812" w:type="dxa"/>
          </w:tcPr>
          <w:p w14:paraId="1920CABB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801F31" w14:textId="2A712079" w:rsidR="008B4677" w:rsidRDefault="00CA2A65" w:rsidP="008B4677">
            <w:r>
              <w:rPr>
                <w:rFonts w:hint="eastAsia"/>
              </w:rPr>
              <w:t>PRE-1：已登录</w:t>
            </w:r>
            <w:r w:rsidR="008B4677">
              <w:t xml:space="preserve"> </w:t>
            </w:r>
          </w:p>
          <w:p w14:paraId="1A0E229B" w14:textId="583954A5" w:rsidR="006006A1" w:rsidRPr="00ED0073" w:rsidRDefault="008B4677" w:rsidP="008B4677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-2：进入具体某条讨论界面</w:t>
            </w:r>
          </w:p>
        </w:tc>
      </w:tr>
      <w:tr w:rsidR="006006A1" w:rsidRPr="00ED0073" w14:paraId="08D0B1D9" w14:textId="77777777" w:rsidTr="00172CA8">
        <w:tc>
          <w:tcPr>
            <w:tcW w:w="2812" w:type="dxa"/>
          </w:tcPr>
          <w:p w14:paraId="0FE34CD2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E06E01E" w14:textId="479C1BE4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8B4677">
              <w:rPr>
                <w:rFonts w:hint="eastAsia"/>
              </w:rPr>
              <w:t>发送附件</w:t>
            </w:r>
          </w:p>
        </w:tc>
      </w:tr>
      <w:tr w:rsidR="006006A1" w:rsidRPr="00ED0073" w14:paraId="1961C60E" w14:textId="77777777" w:rsidTr="00172CA8">
        <w:tc>
          <w:tcPr>
            <w:tcW w:w="2812" w:type="dxa"/>
          </w:tcPr>
          <w:p w14:paraId="4943883B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CE1454" w14:textId="2CEEA326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8B4677">
              <w:rPr>
                <w:rFonts w:hint="eastAsia"/>
              </w:rPr>
              <w:t>点击拍照按钮</w:t>
            </w:r>
          </w:p>
          <w:p w14:paraId="59F5B109" w14:textId="252DE581" w:rsidR="008B4677" w:rsidRDefault="008B4677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拍摄照片</w:t>
            </w:r>
          </w:p>
          <w:p w14:paraId="02EEACA4" w14:textId="4F42861A" w:rsidR="006006A1" w:rsidRPr="00ED0073" w:rsidRDefault="008B4677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</w:t>
            </w:r>
            <w:r w:rsidR="00E94618">
              <w:rPr>
                <w:rFonts w:hint="eastAsia"/>
              </w:rPr>
              <w:t>按钮</w:t>
            </w:r>
          </w:p>
        </w:tc>
      </w:tr>
      <w:tr w:rsidR="006006A1" w:rsidRPr="00ED0073" w14:paraId="2961FB48" w14:textId="77777777" w:rsidTr="00172CA8">
        <w:tc>
          <w:tcPr>
            <w:tcW w:w="2812" w:type="dxa"/>
          </w:tcPr>
          <w:p w14:paraId="56F7BC96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90AAB7E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F872AF7" w14:textId="77777777" w:rsidTr="00172CA8">
        <w:tc>
          <w:tcPr>
            <w:tcW w:w="2812" w:type="dxa"/>
          </w:tcPr>
          <w:p w14:paraId="2EF1D266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E21535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F4F77E7" w14:textId="77777777" w:rsidTr="00172CA8">
        <w:tc>
          <w:tcPr>
            <w:tcW w:w="2812" w:type="dxa"/>
          </w:tcPr>
          <w:p w14:paraId="6F8810F5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1FF6EEE" w14:textId="4DB19482" w:rsidR="006006A1" w:rsidRPr="00ED0073" w:rsidRDefault="00297918" w:rsidP="00172CA8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6006A1" w:rsidRPr="00433E1C" w14:paraId="7A33C09D" w14:textId="77777777" w:rsidTr="00172CA8">
        <w:tc>
          <w:tcPr>
            <w:tcW w:w="2812" w:type="dxa"/>
          </w:tcPr>
          <w:p w14:paraId="36B7B1C9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02C2FD4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016064B3" w14:textId="77777777" w:rsidTr="00172CA8">
        <w:tc>
          <w:tcPr>
            <w:tcW w:w="2812" w:type="dxa"/>
          </w:tcPr>
          <w:p w14:paraId="2E7136C1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84E5D5C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3C117E5" w14:textId="77777777" w:rsidTr="00172CA8">
        <w:tc>
          <w:tcPr>
            <w:tcW w:w="2812" w:type="dxa"/>
          </w:tcPr>
          <w:p w14:paraId="6A03C512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AC3D86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26F2A36" w14:textId="77777777" w:rsidTr="00172CA8">
        <w:tc>
          <w:tcPr>
            <w:tcW w:w="2812" w:type="dxa"/>
          </w:tcPr>
          <w:p w14:paraId="61BE7A57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6846C0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1115D3D8" w14:textId="6DB33A1F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26A6ADF3" w14:textId="77777777" w:rsidTr="00172CA8">
        <w:tc>
          <w:tcPr>
            <w:tcW w:w="2812" w:type="dxa"/>
          </w:tcPr>
          <w:p w14:paraId="484B2515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5DA66CE" w14:textId="0B676FEF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74</w:t>
            </w:r>
          </w:p>
        </w:tc>
      </w:tr>
      <w:tr w:rsidR="006006A1" w:rsidRPr="00C52A26" w14:paraId="7EDDE210" w14:textId="77777777" w:rsidTr="00172CA8">
        <w:tc>
          <w:tcPr>
            <w:tcW w:w="2812" w:type="dxa"/>
          </w:tcPr>
          <w:p w14:paraId="636C1732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4C2C3C9" w14:textId="4577E694" w:rsidR="006006A1" w:rsidRPr="00C52A26" w:rsidRDefault="00933E8B" w:rsidP="00172CA8">
            <w:r>
              <w:rPr>
                <w:rFonts w:hint="eastAsia"/>
              </w:rPr>
              <w:t>使用手机图片作为附件</w:t>
            </w:r>
          </w:p>
        </w:tc>
      </w:tr>
      <w:tr w:rsidR="006006A1" w:rsidRPr="00ED0073" w14:paraId="5EAD2C0A" w14:textId="77777777" w:rsidTr="00172CA8">
        <w:tc>
          <w:tcPr>
            <w:tcW w:w="2812" w:type="dxa"/>
          </w:tcPr>
          <w:p w14:paraId="21367D2B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26CB01D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0FE51A1" w14:textId="77777777" w:rsidTr="00172CA8">
        <w:tc>
          <w:tcPr>
            <w:tcW w:w="2812" w:type="dxa"/>
          </w:tcPr>
          <w:p w14:paraId="347F5DDD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40C626" w14:textId="6826700E" w:rsidR="006006A1" w:rsidRPr="00ED0073" w:rsidRDefault="006006A1" w:rsidP="00172CA8"/>
        </w:tc>
      </w:tr>
      <w:tr w:rsidR="006006A1" w:rsidRPr="00ED0073" w14:paraId="77FE378B" w14:textId="77777777" w:rsidTr="00172CA8">
        <w:tc>
          <w:tcPr>
            <w:tcW w:w="2812" w:type="dxa"/>
          </w:tcPr>
          <w:p w14:paraId="678E85AC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1AAFECF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68F606D2" w14:textId="77777777" w:rsidTr="00172CA8">
        <w:tc>
          <w:tcPr>
            <w:tcW w:w="2812" w:type="dxa"/>
          </w:tcPr>
          <w:p w14:paraId="6EA5C25C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2541A95" w14:textId="542ED8BE" w:rsidR="00E94618" w:rsidRDefault="00CA2A65" w:rsidP="00E94618">
            <w:r>
              <w:rPr>
                <w:rFonts w:hint="eastAsia"/>
              </w:rPr>
              <w:t>PRE-1：已登录</w:t>
            </w:r>
            <w:r w:rsidR="00E94618">
              <w:t xml:space="preserve"> </w:t>
            </w:r>
          </w:p>
          <w:p w14:paraId="681E2ECB" w14:textId="7F8CB5FE" w:rsidR="006006A1" w:rsidRPr="00ED0073" w:rsidRDefault="00E94618" w:rsidP="00E94618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-2：进入具体某条讨论界面</w:t>
            </w:r>
          </w:p>
        </w:tc>
      </w:tr>
      <w:tr w:rsidR="006006A1" w:rsidRPr="00ED0073" w14:paraId="62E153F1" w14:textId="77777777" w:rsidTr="00172CA8">
        <w:tc>
          <w:tcPr>
            <w:tcW w:w="2812" w:type="dxa"/>
          </w:tcPr>
          <w:p w14:paraId="4170A7C4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9E0DF40" w14:textId="67ABDC1E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E94618">
              <w:rPr>
                <w:rFonts w:hint="eastAsia"/>
              </w:rPr>
              <w:t>发送附件</w:t>
            </w:r>
          </w:p>
        </w:tc>
      </w:tr>
      <w:tr w:rsidR="006006A1" w:rsidRPr="00ED0073" w14:paraId="2AF06D2D" w14:textId="77777777" w:rsidTr="00172CA8">
        <w:tc>
          <w:tcPr>
            <w:tcW w:w="2812" w:type="dxa"/>
          </w:tcPr>
          <w:p w14:paraId="795E3F81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FB73AD7" w14:textId="27E46723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E94618">
              <w:rPr>
                <w:rFonts w:hint="eastAsia"/>
              </w:rPr>
              <w:t>点击图片按钮</w:t>
            </w:r>
          </w:p>
          <w:p w14:paraId="00556A15" w14:textId="611891E5" w:rsidR="00E94618" w:rsidRPr="00ED0073" w:rsidRDefault="00E94618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23591111" w14:textId="330C223E" w:rsidR="006006A1" w:rsidRPr="00ED0073" w:rsidRDefault="00E94618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6006A1" w:rsidRPr="00ED0073" w14:paraId="7A7D0447" w14:textId="77777777" w:rsidTr="00172CA8">
        <w:tc>
          <w:tcPr>
            <w:tcW w:w="2812" w:type="dxa"/>
          </w:tcPr>
          <w:p w14:paraId="6499336F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4570C3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9EF5561" w14:textId="77777777" w:rsidTr="00172CA8">
        <w:tc>
          <w:tcPr>
            <w:tcW w:w="2812" w:type="dxa"/>
          </w:tcPr>
          <w:p w14:paraId="291A179F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909041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297918" w:rsidRPr="00ED0073" w14:paraId="45B7D049" w14:textId="77777777" w:rsidTr="00172CA8">
        <w:tc>
          <w:tcPr>
            <w:tcW w:w="2812" w:type="dxa"/>
          </w:tcPr>
          <w:p w14:paraId="0DAB2E5A" w14:textId="77777777" w:rsidR="00297918" w:rsidRPr="00ED0073" w:rsidRDefault="00297918" w:rsidP="0029791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B1DEA70" w14:textId="735D1EC8" w:rsidR="00297918" w:rsidRPr="00ED0073" w:rsidRDefault="00297918" w:rsidP="00297918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297918" w:rsidRPr="00433E1C" w14:paraId="0EEF4A8C" w14:textId="77777777" w:rsidTr="00172CA8">
        <w:tc>
          <w:tcPr>
            <w:tcW w:w="2812" w:type="dxa"/>
          </w:tcPr>
          <w:p w14:paraId="37BE5544" w14:textId="77777777" w:rsidR="00297918" w:rsidRPr="00ED0073" w:rsidRDefault="00297918" w:rsidP="0029791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BD9D5E4" w14:textId="77777777" w:rsidR="00297918" w:rsidRPr="00433E1C" w:rsidRDefault="00297918" w:rsidP="00297918">
            <w:r w:rsidRPr="007C7770">
              <w:t>无</w:t>
            </w:r>
          </w:p>
        </w:tc>
      </w:tr>
      <w:tr w:rsidR="00297918" w:rsidRPr="00757EB3" w14:paraId="4E4F668A" w14:textId="77777777" w:rsidTr="00172CA8">
        <w:tc>
          <w:tcPr>
            <w:tcW w:w="2812" w:type="dxa"/>
          </w:tcPr>
          <w:p w14:paraId="0D0B919D" w14:textId="77777777" w:rsidR="00297918" w:rsidRPr="00ED0073" w:rsidRDefault="00297918" w:rsidP="0029791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DDE2B8" w14:textId="77777777" w:rsidR="00297918" w:rsidRPr="00757EB3" w:rsidRDefault="00297918" w:rsidP="00297918">
            <w:r>
              <w:rPr>
                <w:rFonts w:hint="eastAsia"/>
              </w:rPr>
              <w:t>无</w:t>
            </w:r>
          </w:p>
        </w:tc>
      </w:tr>
      <w:tr w:rsidR="00297918" w:rsidRPr="00757EB3" w14:paraId="2E4E2E08" w14:textId="77777777" w:rsidTr="00172CA8">
        <w:tc>
          <w:tcPr>
            <w:tcW w:w="2812" w:type="dxa"/>
          </w:tcPr>
          <w:p w14:paraId="571D90BA" w14:textId="77777777" w:rsidR="00297918" w:rsidRPr="00270929" w:rsidRDefault="00297918" w:rsidP="0029791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4460C2F" w14:textId="77777777" w:rsidR="00297918" w:rsidRPr="007C7770" w:rsidRDefault="00297918" w:rsidP="00297918">
            <w:r>
              <w:rPr>
                <w:rFonts w:hint="eastAsia"/>
              </w:rPr>
              <w:t>无</w:t>
            </w:r>
          </w:p>
        </w:tc>
      </w:tr>
      <w:tr w:rsidR="00297918" w:rsidRPr="00757EB3" w14:paraId="1A2A5D13" w14:textId="77777777" w:rsidTr="00172CA8">
        <w:tc>
          <w:tcPr>
            <w:tcW w:w="2812" w:type="dxa"/>
          </w:tcPr>
          <w:p w14:paraId="0848C346" w14:textId="77777777" w:rsidR="00297918" w:rsidRDefault="00297918" w:rsidP="00297918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6A780A27" w14:textId="77777777" w:rsidR="00297918" w:rsidRPr="007C7770" w:rsidRDefault="00297918" w:rsidP="00297918">
            <w:r>
              <w:rPr>
                <w:rFonts w:hint="eastAsia"/>
              </w:rPr>
              <w:t>无</w:t>
            </w:r>
          </w:p>
        </w:tc>
      </w:tr>
    </w:tbl>
    <w:p w14:paraId="0FC9B5AB" w14:textId="77777777" w:rsidR="006006A1" w:rsidRPr="006006A1" w:rsidRDefault="006006A1" w:rsidP="006006A1"/>
    <w:p w14:paraId="3240D748" w14:textId="4258B49A" w:rsidR="00DF3CF8" w:rsidRDefault="00DF3CF8" w:rsidP="006006A1">
      <w:pPr>
        <w:pStyle w:val="4"/>
      </w:pPr>
      <w:r>
        <w:rPr>
          <w:rFonts w:hint="eastAsia"/>
        </w:rPr>
        <w:t>3</w:t>
      </w:r>
      <w:r>
        <w:t>.3.1.</w:t>
      </w:r>
      <w:r>
        <w:rPr>
          <w:rFonts w:hint="eastAsia"/>
        </w:rPr>
        <w:t>1</w:t>
      </w:r>
      <w:r w:rsidR="00C21895">
        <w:t>5</w:t>
      </w:r>
      <w:r w:rsidR="000B3D79">
        <w:t xml:space="preserve"> </w:t>
      </w:r>
      <w:r w:rsidR="000B3D79">
        <w:rPr>
          <w:rFonts w:hint="eastAsia"/>
        </w:rPr>
        <w:t>课程答疑界面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FF1B267" w14:textId="77777777" w:rsidTr="00172CA8">
        <w:tc>
          <w:tcPr>
            <w:tcW w:w="2812" w:type="dxa"/>
          </w:tcPr>
          <w:p w14:paraId="4F5A582C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57F57E0E" w14:textId="5300650E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75</w:t>
            </w:r>
          </w:p>
        </w:tc>
      </w:tr>
      <w:tr w:rsidR="006006A1" w:rsidRPr="00C52A26" w14:paraId="16C99E89" w14:textId="77777777" w:rsidTr="00172CA8">
        <w:tc>
          <w:tcPr>
            <w:tcW w:w="2812" w:type="dxa"/>
          </w:tcPr>
          <w:p w14:paraId="76561905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00ABB8B" w14:textId="6D8D534C" w:rsidR="006006A1" w:rsidRPr="00C52A26" w:rsidRDefault="00933E8B" w:rsidP="00172CA8">
            <w:r>
              <w:rPr>
                <w:rFonts w:hint="eastAsia"/>
              </w:rPr>
              <w:t>查看课程答疑内容列表</w:t>
            </w:r>
          </w:p>
        </w:tc>
      </w:tr>
      <w:tr w:rsidR="006006A1" w:rsidRPr="00ED0073" w14:paraId="35AF8186" w14:textId="77777777" w:rsidTr="00172CA8">
        <w:tc>
          <w:tcPr>
            <w:tcW w:w="2812" w:type="dxa"/>
          </w:tcPr>
          <w:p w14:paraId="4FD3BBD8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DA31A7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2C53481E" w14:textId="77777777" w:rsidTr="00172CA8">
        <w:tc>
          <w:tcPr>
            <w:tcW w:w="2812" w:type="dxa"/>
          </w:tcPr>
          <w:p w14:paraId="2908D1D0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265F420" w14:textId="77777777" w:rsidR="006006A1" w:rsidRPr="00ED0073" w:rsidRDefault="006006A1" w:rsidP="00172CA8"/>
        </w:tc>
      </w:tr>
      <w:tr w:rsidR="006006A1" w:rsidRPr="00ED0073" w14:paraId="2AE9FF47" w14:textId="77777777" w:rsidTr="00172CA8">
        <w:tc>
          <w:tcPr>
            <w:tcW w:w="2812" w:type="dxa"/>
          </w:tcPr>
          <w:p w14:paraId="12026E3C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4BA448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675DA76" w14:textId="77777777" w:rsidTr="00172CA8">
        <w:tc>
          <w:tcPr>
            <w:tcW w:w="2812" w:type="dxa"/>
          </w:tcPr>
          <w:p w14:paraId="6DF30535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61F6D82" w14:textId="597A7DDC" w:rsidR="00E94618" w:rsidRDefault="00CA2A65" w:rsidP="00E94618">
            <w:r>
              <w:rPr>
                <w:rFonts w:hint="eastAsia"/>
              </w:rPr>
              <w:t>PRE-1：已登录</w:t>
            </w:r>
            <w:r w:rsidR="00E94618">
              <w:t xml:space="preserve"> </w:t>
            </w:r>
          </w:p>
          <w:p w14:paraId="1F1BBEDD" w14:textId="0B5C84B7" w:rsidR="006006A1" w:rsidRPr="00ED0073" w:rsidRDefault="00E94618" w:rsidP="00E94618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-2：进入具体课程界面</w:t>
            </w:r>
          </w:p>
        </w:tc>
      </w:tr>
      <w:tr w:rsidR="006006A1" w:rsidRPr="00ED0073" w14:paraId="777F11C8" w14:textId="77777777" w:rsidTr="00172CA8">
        <w:tc>
          <w:tcPr>
            <w:tcW w:w="2812" w:type="dxa"/>
          </w:tcPr>
          <w:p w14:paraId="724AA0DA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409D00B" w14:textId="5584624D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E94618">
              <w:rPr>
                <w:rFonts w:hint="eastAsia"/>
              </w:rPr>
              <w:t>显示答疑列表</w:t>
            </w:r>
          </w:p>
        </w:tc>
      </w:tr>
      <w:tr w:rsidR="006006A1" w:rsidRPr="00ED0073" w14:paraId="70853600" w14:textId="77777777" w:rsidTr="00172CA8">
        <w:tc>
          <w:tcPr>
            <w:tcW w:w="2812" w:type="dxa"/>
          </w:tcPr>
          <w:p w14:paraId="60DA130D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919BB0E" w14:textId="41F5B8DC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E94618">
              <w:rPr>
                <w:rFonts w:hint="eastAsia"/>
              </w:rPr>
              <w:t>点击课程答疑按钮</w:t>
            </w:r>
          </w:p>
          <w:p w14:paraId="5B29E00D" w14:textId="08590549" w:rsidR="006006A1" w:rsidRPr="00ED0073" w:rsidRDefault="00E94618" w:rsidP="00172CA8">
            <w:r>
              <w:rPr>
                <w:rFonts w:hint="eastAsia"/>
              </w:rPr>
              <w:t>2.显示答疑列表</w:t>
            </w:r>
          </w:p>
        </w:tc>
      </w:tr>
      <w:tr w:rsidR="006006A1" w:rsidRPr="00ED0073" w14:paraId="2DD713F6" w14:textId="77777777" w:rsidTr="00172CA8">
        <w:tc>
          <w:tcPr>
            <w:tcW w:w="2812" w:type="dxa"/>
          </w:tcPr>
          <w:p w14:paraId="417591B1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662F82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80FF5C5" w14:textId="77777777" w:rsidTr="00172CA8">
        <w:tc>
          <w:tcPr>
            <w:tcW w:w="2812" w:type="dxa"/>
          </w:tcPr>
          <w:p w14:paraId="2F25A0C1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94E487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DF93AF7" w14:textId="77777777" w:rsidTr="00172CA8">
        <w:tc>
          <w:tcPr>
            <w:tcW w:w="2812" w:type="dxa"/>
          </w:tcPr>
          <w:p w14:paraId="77546187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B2E6583" w14:textId="10F5C870" w:rsidR="006006A1" w:rsidRPr="00ED0073" w:rsidRDefault="00297918" w:rsidP="00172CA8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6006A1" w:rsidRPr="00433E1C" w14:paraId="6B863AF9" w14:textId="77777777" w:rsidTr="00172CA8">
        <w:tc>
          <w:tcPr>
            <w:tcW w:w="2812" w:type="dxa"/>
          </w:tcPr>
          <w:p w14:paraId="1D57F09F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1B6C3E6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788D5F99" w14:textId="77777777" w:rsidTr="00172CA8">
        <w:tc>
          <w:tcPr>
            <w:tcW w:w="2812" w:type="dxa"/>
          </w:tcPr>
          <w:p w14:paraId="17915C4B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E8E6A36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E96BF05" w14:textId="77777777" w:rsidTr="00172CA8">
        <w:tc>
          <w:tcPr>
            <w:tcW w:w="2812" w:type="dxa"/>
          </w:tcPr>
          <w:p w14:paraId="62996372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88F7CA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5642CFB" w14:textId="77777777" w:rsidTr="00172CA8">
        <w:tc>
          <w:tcPr>
            <w:tcW w:w="2812" w:type="dxa"/>
          </w:tcPr>
          <w:p w14:paraId="282B1D53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910D265" w14:textId="2E719A0C" w:rsidR="006006A1" w:rsidRPr="007C7770" w:rsidRDefault="0023780C" w:rsidP="00172CA8">
            <w:r>
              <w:rPr>
                <w:rFonts w:hint="eastAsia"/>
              </w:rPr>
              <w:t>进行中的答疑</w:t>
            </w:r>
          </w:p>
        </w:tc>
      </w:tr>
    </w:tbl>
    <w:p w14:paraId="77DC0936" w14:textId="4612FDAB" w:rsidR="006006A1" w:rsidRDefault="00CD012E" w:rsidP="006006A1">
      <w:r>
        <w:rPr>
          <w:noProof/>
        </w:rPr>
        <w:drawing>
          <wp:inline distT="0" distB="0" distL="0" distR="0" wp14:anchorId="02C0887E" wp14:editId="2F4105F1">
            <wp:extent cx="1952639" cy="396719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39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632F" w14:textId="77777777" w:rsidR="00CD012E" w:rsidRDefault="00CD012E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73601D0" w14:textId="77777777" w:rsidTr="00172CA8">
        <w:tc>
          <w:tcPr>
            <w:tcW w:w="2812" w:type="dxa"/>
          </w:tcPr>
          <w:p w14:paraId="55AE071D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1053BAE8" w14:textId="7A9833AD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78</w:t>
            </w:r>
          </w:p>
        </w:tc>
      </w:tr>
      <w:tr w:rsidR="006006A1" w:rsidRPr="00C52A26" w14:paraId="2727C6F9" w14:textId="77777777" w:rsidTr="00172CA8">
        <w:tc>
          <w:tcPr>
            <w:tcW w:w="2812" w:type="dxa"/>
          </w:tcPr>
          <w:p w14:paraId="6DF076DB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D0C97C9" w14:textId="53F518FD" w:rsidR="006006A1" w:rsidRPr="00C52A26" w:rsidRDefault="00933E8B" w:rsidP="00172CA8">
            <w:r>
              <w:rPr>
                <w:rFonts w:hint="eastAsia"/>
              </w:rPr>
              <w:t>加入答疑</w:t>
            </w:r>
          </w:p>
        </w:tc>
      </w:tr>
      <w:tr w:rsidR="006006A1" w:rsidRPr="00ED0073" w14:paraId="6E865C05" w14:textId="77777777" w:rsidTr="00172CA8">
        <w:tc>
          <w:tcPr>
            <w:tcW w:w="2812" w:type="dxa"/>
          </w:tcPr>
          <w:p w14:paraId="3C0906D7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582B6A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0A373E0A" w14:textId="77777777" w:rsidTr="00172CA8">
        <w:tc>
          <w:tcPr>
            <w:tcW w:w="2812" w:type="dxa"/>
          </w:tcPr>
          <w:p w14:paraId="338515D7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3A3B3D9" w14:textId="77777777" w:rsidR="006006A1" w:rsidRPr="00ED0073" w:rsidRDefault="006006A1" w:rsidP="00172CA8"/>
        </w:tc>
      </w:tr>
      <w:tr w:rsidR="006006A1" w:rsidRPr="00ED0073" w14:paraId="5CC2DCB2" w14:textId="77777777" w:rsidTr="00172CA8">
        <w:tc>
          <w:tcPr>
            <w:tcW w:w="2812" w:type="dxa"/>
          </w:tcPr>
          <w:p w14:paraId="0453AD93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9368CC3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3A52A456" w14:textId="77777777" w:rsidTr="00172CA8">
        <w:tc>
          <w:tcPr>
            <w:tcW w:w="2812" w:type="dxa"/>
          </w:tcPr>
          <w:p w14:paraId="3A9979EC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2C8029" w14:textId="69594DCC" w:rsidR="00E94618" w:rsidRDefault="00CA2A65" w:rsidP="00E94618">
            <w:r>
              <w:rPr>
                <w:rFonts w:hint="eastAsia"/>
              </w:rPr>
              <w:t>PRE-1：已登录</w:t>
            </w:r>
            <w:r w:rsidR="00E94618">
              <w:t xml:space="preserve"> </w:t>
            </w:r>
          </w:p>
          <w:p w14:paraId="2CE723BC" w14:textId="6819C81A" w:rsidR="006006A1" w:rsidRPr="00ED0073" w:rsidRDefault="00E94618" w:rsidP="00E94618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-2：进入课程答疑界面</w:t>
            </w:r>
          </w:p>
        </w:tc>
      </w:tr>
      <w:tr w:rsidR="006006A1" w:rsidRPr="00ED0073" w14:paraId="61BB922B" w14:textId="77777777" w:rsidTr="00172CA8">
        <w:tc>
          <w:tcPr>
            <w:tcW w:w="2812" w:type="dxa"/>
          </w:tcPr>
          <w:p w14:paraId="0F774432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7FFA8B" w14:textId="42DC4548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E94618">
              <w:rPr>
                <w:rFonts w:hint="eastAsia"/>
              </w:rPr>
              <w:t>加入答疑</w:t>
            </w:r>
          </w:p>
        </w:tc>
      </w:tr>
      <w:tr w:rsidR="006006A1" w:rsidRPr="00ED0073" w14:paraId="4D9F3902" w14:textId="77777777" w:rsidTr="00172CA8">
        <w:tc>
          <w:tcPr>
            <w:tcW w:w="2812" w:type="dxa"/>
          </w:tcPr>
          <w:p w14:paraId="73E35635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36F203E" w14:textId="21D822E5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E94618">
              <w:rPr>
                <w:rFonts w:hint="eastAsia"/>
              </w:rPr>
              <w:t>点击进行中按钮</w:t>
            </w:r>
          </w:p>
          <w:p w14:paraId="0934E76F" w14:textId="17918ACE" w:rsidR="006006A1" w:rsidRPr="00ED0073" w:rsidRDefault="00E94618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加入答疑弹出答疑聊天框</w:t>
            </w:r>
          </w:p>
        </w:tc>
      </w:tr>
      <w:tr w:rsidR="006006A1" w:rsidRPr="00ED0073" w14:paraId="72E01297" w14:textId="77777777" w:rsidTr="00172CA8">
        <w:tc>
          <w:tcPr>
            <w:tcW w:w="2812" w:type="dxa"/>
          </w:tcPr>
          <w:p w14:paraId="705AD797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80DC233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E662C68" w14:textId="77777777" w:rsidTr="00172CA8">
        <w:tc>
          <w:tcPr>
            <w:tcW w:w="2812" w:type="dxa"/>
          </w:tcPr>
          <w:p w14:paraId="1936128F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A72BA6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4B35F7D" w14:textId="77777777" w:rsidTr="00172CA8">
        <w:tc>
          <w:tcPr>
            <w:tcW w:w="2812" w:type="dxa"/>
          </w:tcPr>
          <w:p w14:paraId="20C25897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ACD6548" w14:textId="3C2155AA" w:rsidR="006006A1" w:rsidRPr="00ED0073" w:rsidRDefault="00297918" w:rsidP="00172CA8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6006A1" w:rsidRPr="00433E1C" w14:paraId="27FDF8F8" w14:textId="77777777" w:rsidTr="00172CA8">
        <w:tc>
          <w:tcPr>
            <w:tcW w:w="2812" w:type="dxa"/>
          </w:tcPr>
          <w:p w14:paraId="4062FA34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02574C8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12399AC6" w14:textId="77777777" w:rsidTr="00172CA8">
        <w:tc>
          <w:tcPr>
            <w:tcW w:w="2812" w:type="dxa"/>
          </w:tcPr>
          <w:p w14:paraId="5545138A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0B7FFB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D8F0FC0" w14:textId="77777777" w:rsidTr="00172CA8">
        <w:tc>
          <w:tcPr>
            <w:tcW w:w="2812" w:type="dxa"/>
          </w:tcPr>
          <w:p w14:paraId="46F3688F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2FF0C7F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FF7ECAC" w14:textId="77777777" w:rsidTr="00172CA8">
        <w:tc>
          <w:tcPr>
            <w:tcW w:w="2812" w:type="dxa"/>
          </w:tcPr>
          <w:p w14:paraId="445BE14A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DEA8A1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2D4F48F1" w14:textId="63949DA3" w:rsidR="006006A1" w:rsidRDefault="008F1807" w:rsidP="006006A1">
      <w:r>
        <w:rPr>
          <w:noProof/>
        </w:rPr>
        <w:drawing>
          <wp:inline distT="0" distB="0" distL="0" distR="0" wp14:anchorId="2C897C24" wp14:editId="316C4C31">
            <wp:extent cx="1938352" cy="4171981"/>
            <wp:effectExtent l="0" t="0" r="508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8352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2D3" w14:textId="77777777" w:rsidR="008F1807" w:rsidRDefault="008F1807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55244D0" w14:textId="77777777" w:rsidTr="00172CA8">
        <w:tc>
          <w:tcPr>
            <w:tcW w:w="2812" w:type="dxa"/>
          </w:tcPr>
          <w:p w14:paraId="19EC5CA5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1BAADFA4" w14:textId="6C625EA3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81</w:t>
            </w:r>
          </w:p>
        </w:tc>
      </w:tr>
      <w:tr w:rsidR="006006A1" w:rsidRPr="00C52A26" w14:paraId="054FAFAF" w14:textId="77777777" w:rsidTr="00172CA8">
        <w:tc>
          <w:tcPr>
            <w:tcW w:w="2812" w:type="dxa"/>
          </w:tcPr>
          <w:p w14:paraId="402695D0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34E1386" w14:textId="4C2A211E" w:rsidR="006006A1" w:rsidRPr="00C52A26" w:rsidRDefault="00933E8B" w:rsidP="00172CA8">
            <w:r>
              <w:rPr>
                <w:rFonts w:hint="eastAsia"/>
              </w:rPr>
              <w:t>预约答疑</w:t>
            </w:r>
          </w:p>
        </w:tc>
      </w:tr>
      <w:tr w:rsidR="006006A1" w:rsidRPr="00ED0073" w14:paraId="06A118CE" w14:textId="77777777" w:rsidTr="00172CA8">
        <w:tc>
          <w:tcPr>
            <w:tcW w:w="2812" w:type="dxa"/>
          </w:tcPr>
          <w:p w14:paraId="5D13824C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507A8084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2C44E44F" w14:textId="77777777" w:rsidTr="00172CA8">
        <w:tc>
          <w:tcPr>
            <w:tcW w:w="2812" w:type="dxa"/>
          </w:tcPr>
          <w:p w14:paraId="6D4149EF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BE5161" w14:textId="77777777" w:rsidR="006006A1" w:rsidRPr="00ED0073" w:rsidRDefault="006006A1" w:rsidP="00172CA8"/>
        </w:tc>
      </w:tr>
      <w:tr w:rsidR="006006A1" w:rsidRPr="00ED0073" w14:paraId="4F53ECA1" w14:textId="77777777" w:rsidTr="00172CA8">
        <w:tc>
          <w:tcPr>
            <w:tcW w:w="2812" w:type="dxa"/>
          </w:tcPr>
          <w:p w14:paraId="69F77E18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6AD3EED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A4886D0" w14:textId="77777777" w:rsidTr="00172CA8">
        <w:tc>
          <w:tcPr>
            <w:tcW w:w="2812" w:type="dxa"/>
          </w:tcPr>
          <w:p w14:paraId="61A9B0DB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86AEEB" w14:textId="7399678E" w:rsidR="00E94618" w:rsidRDefault="00CA2A65" w:rsidP="00E94618">
            <w:r>
              <w:rPr>
                <w:rFonts w:hint="eastAsia"/>
              </w:rPr>
              <w:t>PRE-1：已登录</w:t>
            </w:r>
            <w:r w:rsidR="00E94618">
              <w:t xml:space="preserve"> </w:t>
            </w:r>
          </w:p>
          <w:p w14:paraId="45F2AFA1" w14:textId="20B30165" w:rsidR="006006A1" w:rsidRPr="00ED0073" w:rsidRDefault="00E94618" w:rsidP="00E94618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-2：进入课程答疑界面</w:t>
            </w:r>
          </w:p>
        </w:tc>
      </w:tr>
      <w:tr w:rsidR="006006A1" w:rsidRPr="00ED0073" w14:paraId="054E5C9B" w14:textId="77777777" w:rsidTr="00172CA8">
        <w:tc>
          <w:tcPr>
            <w:tcW w:w="2812" w:type="dxa"/>
          </w:tcPr>
          <w:p w14:paraId="1B688C71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4E08B58" w14:textId="42F1FB7F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E94618">
              <w:rPr>
                <w:rFonts w:hint="eastAsia"/>
              </w:rPr>
              <w:t>预约答疑</w:t>
            </w:r>
          </w:p>
        </w:tc>
      </w:tr>
      <w:tr w:rsidR="006006A1" w:rsidRPr="00ED0073" w14:paraId="312CED23" w14:textId="77777777" w:rsidTr="00172CA8">
        <w:tc>
          <w:tcPr>
            <w:tcW w:w="2812" w:type="dxa"/>
          </w:tcPr>
          <w:p w14:paraId="2A434B2D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2A7BEE8" w14:textId="6B4DE86D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E94618">
              <w:rPr>
                <w:rFonts w:hint="eastAsia"/>
              </w:rPr>
              <w:t>点击预约按钮</w:t>
            </w:r>
          </w:p>
          <w:p w14:paraId="2853C803" w14:textId="0C24537A" w:rsidR="006006A1" w:rsidRPr="00ED0073" w:rsidRDefault="00E94618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弹出提示框预约成功</w:t>
            </w:r>
          </w:p>
        </w:tc>
      </w:tr>
      <w:tr w:rsidR="006006A1" w:rsidRPr="00ED0073" w14:paraId="1C915F2A" w14:textId="77777777" w:rsidTr="00172CA8">
        <w:tc>
          <w:tcPr>
            <w:tcW w:w="2812" w:type="dxa"/>
          </w:tcPr>
          <w:p w14:paraId="23922D96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9EB8D1D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770436C" w14:textId="77777777" w:rsidTr="00172CA8">
        <w:tc>
          <w:tcPr>
            <w:tcW w:w="2812" w:type="dxa"/>
          </w:tcPr>
          <w:p w14:paraId="0FFC88A1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19EC5D1" w14:textId="30CC8260" w:rsidR="006006A1" w:rsidRDefault="00E94618" w:rsidP="00172CA8">
            <w:r>
              <w:rPr>
                <w:rFonts w:hint="eastAsia"/>
              </w:rPr>
              <w:t>E</w:t>
            </w:r>
            <w:r>
              <w:t>1:</w:t>
            </w:r>
            <w:r>
              <w:rPr>
                <w:rFonts w:hint="eastAsia"/>
              </w:rPr>
              <w:t>预约人数过多，预约失败</w:t>
            </w:r>
          </w:p>
          <w:p w14:paraId="66124F12" w14:textId="37FD3665" w:rsidR="00E94618" w:rsidRPr="00ED0073" w:rsidRDefault="00E94618" w:rsidP="00172CA8">
            <w:r>
              <w:rPr>
                <w:rFonts w:hint="eastAsia"/>
              </w:rPr>
              <w:t>1：弹出提示框</w:t>
            </w:r>
          </w:p>
        </w:tc>
      </w:tr>
      <w:tr w:rsidR="006006A1" w:rsidRPr="00ED0073" w14:paraId="07EE2B73" w14:textId="77777777" w:rsidTr="00172CA8">
        <w:tc>
          <w:tcPr>
            <w:tcW w:w="2812" w:type="dxa"/>
          </w:tcPr>
          <w:p w14:paraId="58D776ED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FA4321" w14:textId="794FBABE" w:rsidR="006006A1" w:rsidRPr="00ED0073" w:rsidRDefault="00297918" w:rsidP="00172CA8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6006A1" w:rsidRPr="00433E1C" w14:paraId="290D9110" w14:textId="77777777" w:rsidTr="00172CA8">
        <w:tc>
          <w:tcPr>
            <w:tcW w:w="2812" w:type="dxa"/>
          </w:tcPr>
          <w:p w14:paraId="570581D0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951FAC2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40D700B6" w14:textId="77777777" w:rsidTr="00172CA8">
        <w:tc>
          <w:tcPr>
            <w:tcW w:w="2812" w:type="dxa"/>
          </w:tcPr>
          <w:p w14:paraId="0882C937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C6DF183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FEC10DD" w14:textId="77777777" w:rsidTr="00172CA8">
        <w:tc>
          <w:tcPr>
            <w:tcW w:w="2812" w:type="dxa"/>
          </w:tcPr>
          <w:p w14:paraId="134322F5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1A0C682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B78EB27" w14:textId="77777777" w:rsidTr="00172CA8">
        <w:tc>
          <w:tcPr>
            <w:tcW w:w="2812" w:type="dxa"/>
          </w:tcPr>
          <w:p w14:paraId="7E4FCB7E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63E9F7A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2C74DA6D" w14:textId="75F087A6" w:rsidR="006006A1" w:rsidRDefault="002270D4" w:rsidP="006006A1">
      <w:r>
        <w:rPr>
          <w:noProof/>
        </w:rPr>
        <w:drawing>
          <wp:inline distT="0" distB="0" distL="0" distR="0" wp14:anchorId="6ABAEF94" wp14:editId="2085E612">
            <wp:extent cx="1719275" cy="3195661"/>
            <wp:effectExtent l="0" t="0" r="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19275" cy="31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DBB3" w14:textId="77777777" w:rsidR="002270D4" w:rsidRPr="006006A1" w:rsidRDefault="002270D4" w:rsidP="006006A1"/>
    <w:p w14:paraId="6F24D5D1" w14:textId="2AD2F602" w:rsidR="00DF3CF8" w:rsidRDefault="00DF3CF8" w:rsidP="006006A1">
      <w:pPr>
        <w:pStyle w:val="4"/>
      </w:pPr>
      <w:r>
        <w:rPr>
          <w:rFonts w:hint="eastAsia"/>
        </w:rPr>
        <w:t>3</w:t>
      </w:r>
      <w:r>
        <w:t>.3.1.1</w:t>
      </w:r>
      <w:r w:rsidR="00C21895">
        <w:t>6</w:t>
      </w:r>
      <w:r w:rsidR="000B3D79">
        <w:t xml:space="preserve"> </w:t>
      </w:r>
      <w:r w:rsidR="000B3D79">
        <w:rPr>
          <w:rFonts w:hint="eastAsia"/>
        </w:rPr>
        <w:t>具体某条答疑界面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F652079" w14:textId="77777777" w:rsidTr="00172CA8">
        <w:tc>
          <w:tcPr>
            <w:tcW w:w="2812" w:type="dxa"/>
          </w:tcPr>
          <w:p w14:paraId="4735CD9F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761E31B0" w14:textId="608DE14E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84</w:t>
            </w:r>
          </w:p>
        </w:tc>
      </w:tr>
      <w:tr w:rsidR="006006A1" w:rsidRPr="00C52A26" w14:paraId="7245FEAF" w14:textId="77777777" w:rsidTr="00172CA8">
        <w:tc>
          <w:tcPr>
            <w:tcW w:w="2812" w:type="dxa"/>
          </w:tcPr>
          <w:p w14:paraId="659BC5C1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3FE6A70" w14:textId="0D555E8A" w:rsidR="006006A1" w:rsidRPr="00C52A26" w:rsidRDefault="00933E8B" w:rsidP="00172CA8">
            <w:r>
              <w:rPr>
                <w:rFonts w:hint="eastAsia"/>
              </w:rPr>
              <w:t>新建答疑回复</w:t>
            </w:r>
          </w:p>
        </w:tc>
      </w:tr>
      <w:tr w:rsidR="006006A1" w:rsidRPr="00ED0073" w14:paraId="4BD313B6" w14:textId="77777777" w:rsidTr="00172CA8">
        <w:tc>
          <w:tcPr>
            <w:tcW w:w="2812" w:type="dxa"/>
          </w:tcPr>
          <w:p w14:paraId="02488207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2B10329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59A00F4E" w14:textId="77777777" w:rsidTr="00172CA8">
        <w:tc>
          <w:tcPr>
            <w:tcW w:w="2812" w:type="dxa"/>
          </w:tcPr>
          <w:p w14:paraId="7BA81976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AE5B6BB" w14:textId="77777777" w:rsidR="006006A1" w:rsidRPr="00ED0073" w:rsidRDefault="006006A1" w:rsidP="00172CA8"/>
        </w:tc>
      </w:tr>
      <w:tr w:rsidR="006006A1" w:rsidRPr="00ED0073" w14:paraId="78C999CD" w14:textId="77777777" w:rsidTr="00172CA8">
        <w:tc>
          <w:tcPr>
            <w:tcW w:w="2812" w:type="dxa"/>
          </w:tcPr>
          <w:p w14:paraId="6C780869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3E7A59F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53E5575F" w14:textId="77777777" w:rsidTr="00172CA8">
        <w:tc>
          <w:tcPr>
            <w:tcW w:w="2812" w:type="dxa"/>
          </w:tcPr>
          <w:p w14:paraId="691E53E4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49DE3E0D" w14:textId="7976544E" w:rsidR="00FA0548" w:rsidRDefault="00CA2A65" w:rsidP="00FA0548">
            <w:r>
              <w:rPr>
                <w:rFonts w:hint="eastAsia"/>
              </w:rPr>
              <w:t>PRE-1：已登录</w:t>
            </w:r>
            <w:r w:rsidR="00FA0548">
              <w:t xml:space="preserve"> </w:t>
            </w:r>
          </w:p>
          <w:p w14:paraId="4B854CEF" w14:textId="3A83EF49" w:rsidR="006006A1" w:rsidRPr="00ED0073" w:rsidRDefault="00FA0548" w:rsidP="00FA0548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-2：进入具体某条答疑界面</w:t>
            </w:r>
          </w:p>
        </w:tc>
      </w:tr>
      <w:tr w:rsidR="006006A1" w:rsidRPr="00ED0073" w14:paraId="2E744A24" w14:textId="77777777" w:rsidTr="00172CA8">
        <w:tc>
          <w:tcPr>
            <w:tcW w:w="2812" w:type="dxa"/>
          </w:tcPr>
          <w:p w14:paraId="2055BC98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430C7F9" w14:textId="3EDE7818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FA0548">
              <w:rPr>
                <w:rFonts w:hint="eastAsia"/>
              </w:rPr>
              <w:t>发送答疑回复</w:t>
            </w:r>
            <w:r w:rsidRPr="00ED0073">
              <w:t xml:space="preserve"> </w:t>
            </w:r>
          </w:p>
        </w:tc>
      </w:tr>
      <w:tr w:rsidR="006006A1" w:rsidRPr="00ED0073" w14:paraId="6E351133" w14:textId="77777777" w:rsidTr="00172CA8">
        <w:tc>
          <w:tcPr>
            <w:tcW w:w="2812" w:type="dxa"/>
          </w:tcPr>
          <w:p w14:paraId="3E4D00C6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B238086" w14:textId="2440C40F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F554E4">
              <w:rPr>
                <w:rFonts w:hint="eastAsia"/>
              </w:rPr>
              <w:t>在输入框输入发送内容</w:t>
            </w:r>
          </w:p>
          <w:p w14:paraId="4BA948BB" w14:textId="77777777" w:rsidR="00F554E4" w:rsidRDefault="00F554E4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0C06714B" w14:textId="3ACCE978" w:rsidR="00F554E4" w:rsidRPr="00ED0073" w:rsidRDefault="00F554E4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聊天内容显示发送内容</w:t>
            </w:r>
          </w:p>
        </w:tc>
      </w:tr>
      <w:tr w:rsidR="006006A1" w:rsidRPr="00ED0073" w14:paraId="0870ECAE" w14:textId="77777777" w:rsidTr="00172CA8">
        <w:tc>
          <w:tcPr>
            <w:tcW w:w="2812" w:type="dxa"/>
          </w:tcPr>
          <w:p w14:paraId="04E1D242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5C2057E" w14:textId="77777777" w:rsidR="001732A5" w:rsidRDefault="001732A5" w:rsidP="001732A5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</w:t>
            </w:r>
          </w:p>
          <w:p w14:paraId="2F59AF4E" w14:textId="77777777" w:rsidR="001732A5" w:rsidRPr="00ED0073" w:rsidRDefault="001732A5" w:rsidP="001732A5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664BE3D9" w14:textId="1EA718FB" w:rsidR="001732A5" w:rsidRPr="00ED0073" w:rsidRDefault="001732A5" w:rsidP="001732A5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6006A1" w:rsidRPr="00ED0073" w14:paraId="4897F635" w14:textId="77777777" w:rsidTr="00172CA8">
        <w:tc>
          <w:tcPr>
            <w:tcW w:w="2812" w:type="dxa"/>
          </w:tcPr>
          <w:p w14:paraId="6F347173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9F1495B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8B21576" w14:textId="77777777" w:rsidTr="00172CA8">
        <w:tc>
          <w:tcPr>
            <w:tcW w:w="2812" w:type="dxa"/>
          </w:tcPr>
          <w:p w14:paraId="08CD3A68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4465184" w14:textId="2E007ED4" w:rsidR="006006A1" w:rsidRPr="00ED0073" w:rsidRDefault="00297918" w:rsidP="00172CA8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6006A1" w:rsidRPr="00433E1C" w14:paraId="080EFF9D" w14:textId="77777777" w:rsidTr="00172CA8">
        <w:tc>
          <w:tcPr>
            <w:tcW w:w="2812" w:type="dxa"/>
          </w:tcPr>
          <w:p w14:paraId="42EE27E8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57DD988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3EE937D1" w14:textId="77777777" w:rsidTr="00172CA8">
        <w:tc>
          <w:tcPr>
            <w:tcW w:w="2812" w:type="dxa"/>
          </w:tcPr>
          <w:p w14:paraId="4270EF45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197FD9E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CF2F853" w14:textId="77777777" w:rsidTr="00172CA8">
        <w:tc>
          <w:tcPr>
            <w:tcW w:w="2812" w:type="dxa"/>
          </w:tcPr>
          <w:p w14:paraId="140F2738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4604991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599115A" w14:textId="77777777" w:rsidTr="00172CA8">
        <w:tc>
          <w:tcPr>
            <w:tcW w:w="2812" w:type="dxa"/>
          </w:tcPr>
          <w:p w14:paraId="302D47EB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2CCBF3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0587D652" w14:textId="77777777" w:rsidR="006006A1" w:rsidRPr="006006A1" w:rsidRDefault="006006A1" w:rsidP="006006A1"/>
    <w:p w14:paraId="215769B0" w14:textId="471CF668" w:rsidR="00DF3CF8" w:rsidRDefault="00DF3CF8" w:rsidP="006006A1">
      <w:pPr>
        <w:pStyle w:val="4"/>
      </w:pPr>
      <w:r>
        <w:rPr>
          <w:rFonts w:hint="eastAsia"/>
        </w:rPr>
        <w:t>3</w:t>
      </w:r>
      <w:r>
        <w:t>.3.1.1</w:t>
      </w:r>
      <w:r w:rsidR="00C21895">
        <w:t>7</w:t>
      </w:r>
      <w:r w:rsidR="000B3D79">
        <w:t xml:space="preserve"> </w:t>
      </w:r>
      <w:r w:rsidR="000B3D79">
        <w:rPr>
          <w:rFonts w:hint="eastAsia"/>
        </w:rPr>
        <w:t>新建答疑回复界面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0DDF20A" w14:textId="77777777" w:rsidTr="00172CA8">
        <w:tc>
          <w:tcPr>
            <w:tcW w:w="2812" w:type="dxa"/>
          </w:tcPr>
          <w:p w14:paraId="78F741C9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0A3A42C" w14:textId="05277915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85</w:t>
            </w:r>
          </w:p>
        </w:tc>
      </w:tr>
      <w:tr w:rsidR="006006A1" w:rsidRPr="00C52A26" w14:paraId="79467B30" w14:textId="77777777" w:rsidTr="00172CA8">
        <w:tc>
          <w:tcPr>
            <w:tcW w:w="2812" w:type="dxa"/>
          </w:tcPr>
          <w:p w14:paraId="3D9B6377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D43B369" w14:textId="080ABBB3" w:rsidR="006006A1" w:rsidRPr="00C52A26" w:rsidRDefault="00933E8B" w:rsidP="00172CA8">
            <w:r>
              <w:rPr>
                <w:rFonts w:hint="eastAsia"/>
              </w:rPr>
              <w:t>拍照作为附件</w:t>
            </w:r>
          </w:p>
        </w:tc>
      </w:tr>
      <w:tr w:rsidR="006006A1" w:rsidRPr="00ED0073" w14:paraId="4378C0F2" w14:textId="77777777" w:rsidTr="00172CA8">
        <w:tc>
          <w:tcPr>
            <w:tcW w:w="2812" w:type="dxa"/>
          </w:tcPr>
          <w:p w14:paraId="1FF0DB8C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6234E1E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FD04258" w14:textId="77777777" w:rsidTr="00172CA8">
        <w:tc>
          <w:tcPr>
            <w:tcW w:w="2812" w:type="dxa"/>
          </w:tcPr>
          <w:p w14:paraId="0A8EDB0F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768B71" w14:textId="77777777" w:rsidR="006006A1" w:rsidRPr="00ED0073" w:rsidRDefault="006006A1" w:rsidP="00172CA8"/>
        </w:tc>
      </w:tr>
      <w:tr w:rsidR="006006A1" w:rsidRPr="00ED0073" w14:paraId="1A45940D" w14:textId="77777777" w:rsidTr="00172CA8">
        <w:tc>
          <w:tcPr>
            <w:tcW w:w="2812" w:type="dxa"/>
          </w:tcPr>
          <w:p w14:paraId="038E1113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31B6FA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3949604" w14:textId="77777777" w:rsidTr="00172CA8">
        <w:tc>
          <w:tcPr>
            <w:tcW w:w="2812" w:type="dxa"/>
          </w:tcPr>
          <w:p w14:paraId="7A4D7AAE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4711EC5" w14:textId="09B348DD" w:rsidR="001732A5" w:rsidRDefault="00CA2A65" w:rsidP="001732A5">
            <w:r>
              <w:rPr>
                <w:rFonts w:hint="eastAsia"/>
              </w:rPr>
              <w:t>PRE-1：已登录</w:t>
            </w:r>
            <w:r w:rsidR="001732A5">
              <w:t xml:space="preserve"> </w:t>
            </w:r>
          </w:p>
          <w:p w14:paraId="09685BC0" w14:textId="62B660FA" w:rsidR="006006A1" w:rsidRPr="00ED0073" w:rsidRDefault="001732A5" w:rsidP="001732A5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-2：进入具体某条答疑界面</w:t>
            </w:r>
          </w:p>
        </w:tc>
      </w:tr>
      <w:tr w:rsidR="006006A1" w:rsidRPr="00ED0073" w14:paraId="5128DA1E" w14:textId="77777777" w:rsidTr="00172CA8">
        <w:tc>
          <w:tcPr>
            <w:tcW w:w="2812" w:type="dxa"/>
          </w:tcPr>
          <w:p w14:paraId="764BD2F1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5E8704B" w14:textId="2B7C2235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732A5">
              <w:rPr>
                <w:rFonts w:hint="eastAsia"/>
              </w:rPr>
              <w:t>发送附件</w:t>
            </w:r>
          </w:p>
        </w:tc>
      </w:tr>
      <w:tr w:rsidR="006006A1" w:rsidRPr="00ED0073" w14:paraId="5C0E6162" w14:textId="77777777" w:rsidTr="00172CA8">
        <w:tc>
          <w:tcPr>
            <w:tcW w:w="2812" w:type="dxa"/>
          </w:tcPr>
          <w:p w14:paraId="274487D1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AFB1132" w14:textId="77777777" w:rsidR="001732A5" w:rsidRDefault="001732A5" w:rsidP="001732A5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点击拍照按钮</w:t>
            </w:r>
          </w:p>
          <w:p w14:paraId="5CCF5BB7" w14:textId="77777777" w:rsidR="001732A5" w:rsidRDefault="001732A5" w:rsidP="001732A5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拍摄照片</w:t>
            </w:r>
          </w:p>
          <w:p w14:paraId="2C5BE289" w14:textId="19FE704C" w:rsidR="006006A1" w:rsidRPr="00ED0073" w:rsidRDefault="001732A5" w:rsidP="001732A5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6006A1" w:rsidRPr="00ED0073" w14:paraId="2245DEAE" w14:textId="77777777" w:rsidTr="00172CA8">
        <w:tc>
          <w:tcPr>
            <w:tcW w:w="2812" w:type="dxa"/>
          </w:tcPr>
          <w:p w14:paraId="2EBACE9C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F9500A0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F59246C" w14:textId="77777777" w:rsidTr="00172CA8">
        <w:tc>
          <w:tcPr>
            <w:tcW w:w="2812" w:type="dxa"/>
          </w:tcPr>
          <w:p w14:paraId="6D7C89E8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C37B2C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4C7C173" w14:textId="77777777" w:rsidTr="00172CA8">
        <w:tc>
          <w:tcPr>
            <w:tcW w:w="2812" w:type="dxa"/>
          </w:tcPr>
          <w:p w14:paraId="09D70A1F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ABF44C" w14:textId="2655DCC5" w:rsidR="006006A1" w:rsidRPr="00ED0073" w:rsidRDefault="00297918" w:rsidP="00172CA8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6006A1" w:rsidRPr="00433E1C" w14:paraId="7BB89422" w14:textId="77777777" w:rsidTr="00172CA8">
        <w:tc>
          <w:tcPr>
            <w:tcW w:w="2812" w:type="dxa"/>
          </w:tcPr>
          <w:p w14:paraId="2E5561AC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C90D7EE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7A4BB1D6" w14:textId="77777777" w:rsidTr="00172CA8">
        <w:tc>
          <w:tcPr>
            <w:tcW w:w="2812" w:type="dxa"/>
          </w:tcPr>
          <w:p w14:paraId="7317D1E9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DCD7B2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66CC116" w14:textId="77777777" w:rsidTr="00172CA8">
        <w:tc>
          <w:tcPr>
            <w:tcW w:w="2812" w:type="dxa"/>
          </w:tcPr>
          <w:p w14:paraId="44F2476B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AAA446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32659CA" w14:textId="77777777" w:rsidTr="00172CA8">
        <w:tc>
          <w:tcPr>
            <w:tcW w:w="2812" w:type="dxa"/>
          </w:tcPr>
          <w:p w14:paraId="0538308D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7AB569B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43E9BCA8" w14:textId="514F8049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20C25263" w14:textId="77777777" w:rsidTr="00172CA8">
        <w:tc>
          <w:tcPr>
            <w:tcW w:w="2812" w:type="dxa"/>
          </w:tcPr>
          <w:p w14:paraId="03D47B07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9807983" w14:textId="27CBD143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86</w:t>
            </w:r>
          </w:p>
        </w:tc>
      </w:tr>
      <w:tr w:rsidR="006006A1" w:rsidRPr="00C52A26" w14:paraId="09EFBC71" w14:textId="77777777" w:rsidTr="00172CA8">
        <w:tc>
          <w:tcPr>
            <w:tcW w:w="2812" w:type="dxa"/>
          </w:tcPr>
          <w:p w14:paraId="59DF517E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7462B15" w14:textId="7D5408A8" w:rsidR="006006A1" w:rsidRPr="00C52A26" w:rsidRDefault="00933E8B" w:rsidP="00172CA8">
            <w:r>
              <w:rPr>
                <w:rFonts w:hint="eastAsia"/>
              </w:rPr>
              <w:t>使用手机图片作为附件</w:t>
            </w:r>
          </w:p>
        </w:tc>
      </w:tr>
      <w:tr w:rsidR="006006A1" w:rsidRPr="00ED0073" w14:paraId="1FCE650E" w14:textId="77777777" w:rsidTr="00172CA8">
        <w:tc>
          <w:tcPr>
            <w:tcW w:w="2812" w:type="dxa"/>
          </w:tcPr>
          <w:p w14:paraId="4D1CFF89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C84055B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19BF3FC0" w14:textId="77777777" w:rsidTr="00172CA8">
        <w:tc>
          <w:tcPr>
            <w:tcW w:w="2812" w:type="dxa"/>
          </w:tcPr>
          <w:p w14:paraId="4C077A44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55EA54AC" w14:textId="77777777" w:rsidR="006006A1" w:rsidRPr="00ED0073" w:rsidRDefault="006006A1" w:rsidP="00172CA8"/>
        </w:tc>
      </w:tr>
      <w:tr w:rsidR="006006A1" w:rsidRPr="00ED0073" w14:paraId="36CD736F" w14:textId="77777777" w:rsidTr="00172CA8">
        <w:tc>
          <w:tcPr>
            <w:tcW w:w="2812" w:type="dxa"/>
          </w:tcPr>
          <w:p w14:paraId="58FD667D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C51BD07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77CABCE2" w14:textId="77777777" w:rsidTr="00172CA8">
        <w:tc>
          <w:tcPr>
            <w:tcW w:w="2812" w:type="dxa"/>
          </w:tcPr>
          <w:p w14:paraId="02D24484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B7BEB3" w14:textId="04954A36" w:rsidR="001732A5" w:rsidRDefault="00CA2A65" w:rsidP="001732A5">
            <w:r>
              <w:rPr>
                <w:rFonts w:hint="eastAsia"/>
              </w:rPr>
              <w:t>PRE-1：已登录</w:t>
            </w:r>
            <w:r w:rsidR="001732A5">
              <w:t xml:space="preserve"> </w:t>
            </w:r>
          </w:p>
          <w:p w14:paraId="579B319A" w14:textId="351BBFAE" w:rsidR="006006A1" w:rsidRPr="00ED0073" w:rsidRDefault="001732A5" w:rsidP="001732A5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-2：进入具体某条讨论界面</w:t>
            </w:r>
          </w:p>
        </w:tc>
      </w:tr>
      <w:tr w:rsidR="006006A1" w:rsidRPr="00ED0073" w14:paraId="09878B83" w14:textId="77777777" w:rsidTr="00172CA8">
        <w:tc>
          <w:tcPr>
            <w:tcW w:w="2812" w:type="dxa"/>
          </w:tcPr>
          <w:p w14:paraId="37BD1613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C04A700" w14:textId="2500059D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732A5">
              <w:rPr>
                <w:rFonts w:hint="eastAsia"/>
              </w:rPr>
              <w:t>发送附件</w:t>
            </w:r>
          </w:p>
        </w:tc>
      </w:tr>
      <w:tr w:rsidR="006006A1" w:rsidRPr="00ED0073" w14:paraId="6AB52310" w14:textId="77777777" w:rsidTr="00172CA8">
        <w:tc>
          <w:tcPr>
            <w:tcW w:w="2812" w:type="dxa"/>
          </w:tcPr>
          <w:p w14:paraId="2FFFD245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403403D" w14:textId="77777777" w:rsidR="001732A5" w:rsidRDefault="001732A5" w:rsidP="001732A5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</w:t>
            </w:r>
          </w:p>
          <w:p w14:paraId="1BC434DD" w14:textId="77777777" w:rsidR="001732A5" w:rsidRPr="00ED0073" w:rsidRDefault="001732A5" w:rsidP="001732A5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1C57ADD9" w14:textId="512CBE74" w:rsidR="006006A1" w:rsidRPr="00ED0073" w:rsidRDefault="001732A5" w:rsidP="001732A5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6006A1" w:rsidRPr="00ED0073" w14:paraId="66FF8A32" w14:textId="77777777" w:rsidTr="00172CA8">
        <w:tc>
          <w:tcPr>
            <w:tcW w:w="2812" w:type="dxa"/>
          </w:tcPr>
          <w:p w14:paraId="420F16B9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7E77EFD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9D2CDA5" w14:textId="77777777" w:rsidTr="00172CA8">
        <w:tc>
          <w:tcPr>
            <w:tcW w:w="2812" w:type="dxa"/>
          </w:tcPr>
          <w:p w14:paraId="74659BA5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910EFF7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F82B704" w14:textId="77777777" w:rsidTr="00172CA8">
        <w:tc>
          <w:tcPr>
            <w:tcW w:w="2812" w:type="dxa"/>
          </w:tcPr>
          <w:p w14:paraId="4727F09B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24656F4" w14:textId="02DF9607" w:rsidR="006006A1" w:rsidRPr="00ED0073" w:rsidRDefault="00003A20" w:rsidP="00172CA8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6006A1" w:rsidRPr="00433E1C" w14:paraId="48906557" w14:textId="77777777" w:rsidTr="00172CA8">
        <w:tc>
          <w:tcPr>
            <w:tcW w:w="2812" w:type="dxa"/>
          </w:tcPr>
          <w:p w14:paraId="14B3EF45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EEE33C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5A1A0A38" w14:textId="77777777" w:rsidTr="00172CA8">
        <w:tc>
          <w:tcPr>
            <w:tcW w:w="2812" w:type="dxa"/>
          </w:tcPr>
          <w:p w14:paraId="668C8DB3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24F6BA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E0D94F6" w14:textId="77777777" w:rsidTr="00172CA8">
        <w:tc>
          <w:tcPr>
            <w:tcW w:w="2812" w:type="dxa"/>
          </w:tcPr>
          <w:p w14:paraId="3406FF94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B87A690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2B0662F" w14:textId="77777777" w:rsidTr="00172CA8">
        <w:tc>
          <w:tcPr>
            <w:tcW w:w="2812" w:type="dxa"/>
          </w:tcPr>
          <w:p w14:paraId="1A18997B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CC4BDC1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71F94B8E" w14:textId="77777777" w:rsidR="006006A1" w:rsidRPr="006006A1" w:rsidRDefault="006006A1" w:rsidP="006006A1"/>
    <w:p w14:paraId="1C5B1D26" w14:textId="268B37D7" w:rsidR="00DF3CF8" w:rsidRDefault="00DF3CF8" w:rsidP="006006A1">
      <w:pPr>
        <w:pStyle w:val="4"/>
      </w:pPr>
      <w:r>
        <w:rPr>
          <w:rFonts w:hint="eastAsia"/>
        </w:rPr>
        <w:t>3</w:t>
      </w:r>
      <w:r>
        <w:t>.3.1.</w:t>
      </w:r>
      <w:r w:rsidR="00C21895">
        <w:t>18</w:t>
      </w:r>
      <w:r w:rsidR="000B3D79">
        <w:t xml:space="preserve"> </w:t>
      </w:r>
      <w:r w:rsidR="000B3D79">
        <w:rPr>
          <w:rFonts w:hint="eastAsia"/>
        </w:rPr>
        <w:t>学习交流界面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134948FF" w14:textId="77777777" w:rsidTr="00172CA8">
        <w:tc>
          <w:tcPr>
            <w:tcW w:w="2812" w:type="dxa"/>
          </w:tcPr>
          <w:p w14:paraId="7B895EA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000A1BA" w14:textId="7F1508F1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87</w:t>
            </w:r>
          </w:p>
        </w:tc>
      </w:tr>
      <w:tr w:rsidR="006006A1" w:rsidRPr="00C52A26" w14:paraId="5F960603" w14:textId="77777777" w:rsidTr="00172CA8">
        <w:tc>
          <w:tcPr>
            <w:tcW w:w="2812" w:type="dxa"/>
          </w:tcPr>
          <w:p w14:paraId="7D820BBD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1095F34" w14:textId="5A6B5985" w:rsidR="006006A1" w:rsidRPr="00C52A26" w:rsidRDefault="00933E8B" w:rsidP="00172CA8">
            <w:r>
              <w:rPr>
                <w:rFonts w:hint="eastAsia"/>
              </w:rPr>
              <w:t>搜索问题/话题</w:t>
            </w:r>
          </w:p>
        </w:tc>
      </w:tr>
      <w:tr w:rsidR="006006A1" w:rsidRPr="00ED0073" w14:paraId="3BD9EB39" w14:textId="77777777" w:rsidTr="00172CA8">
        <w:tc>
          <w:tcPr>
            <w:tcW w:w="2812" w:type="dxa"/>
          </w:tcPr>
          <w:p w14:paraId="19717CCE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CDB65D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592CB75" w14:textId="77777777" w:rsidTr="00172CA8">
        <w:tc>
          <w:tcPr>
            <w:tcW w:w="2812" w:type="dxa"/>
          </w:tcPr>
          <w:p w14:paraId="3221B097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806440" w14:textId="77777777" w:rsidR="006006A1" w:rsidRPr="00ED0073" w:rsidRDefault="006006A1" w:rsidP="00172CA8"/>
        </w:tc>
      </w:tr>
      <w:tr w:rsidR="006006A1" w:rsidRPr="00ED0073" w14:paraId="7A50AE48" w14:textId="77777777" w:rsidTr="00172CA8">
        <w:tc>
          <w:tcPr>
            <w:tcW w:w="2812" w:type="dxa"/>
          </w:tcPr>
          <w:p w14:paraId="2B942A09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E1D6FA3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3C6B0E62" w14:textId="77777777" w:rsidTr="00172CA8">
        <w:tc>
          <w:tcPr>
            <w:tcW w:w="2812" w:type="dxa"/>
          </w:tcPr>
          <w:p w14:paraId="043AF9EB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8041738" w14:textId="73BCC3E2" w:rsidR="00380BDE" w:rsidRDefault="00CA2A65" w:rsidP="00380BDE">
            <w:r>
              <w:rPr>
                <w:rFonts w:hint="eastAsia"/>
              </w:rPr>
              <w:t>PRE-1：已登录</w:t>
            </w:r>
            <w:r w:rsidR="00380BDE">
              <w:t xml:space="preserve"> </w:t>
            </w:r>
          </w:p>
          <w:p w14:paraId="6592664A" w14:textId="63561D71" w:rsidR="006006A1" w:rsidRPr="00ED0073" w:rsidRDefault="00380BDE" w:rsidP="00380BDE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-2：进入学习交流界面</w:t>
            </w:r>
          </w:p>
        </w:tc>
      </w:tr>
      <w:tr w:rsidR="006006A1" w:rsidRPr="00ED0073" w14:paraId="6B0D37BD" w14:textId="77777777" w:rsidTr="00172CA8">
        <w:tc>
          <w:tcPr>
            <w:tcW w:w="2812" w:type="dxa"/>
          </w:tcPr>
          <w:p w14:paraId="721395D9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4689446" w14:textId="1A5FA88D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380BDE">
              <w:rPr>
                <w:rFonts w:hint="eastAsia"/>
              </w:rPr>
              <w:t>显示搜索结果</w:t>
            </w:r>
          </w:p>
        </w:tc>
      </w:tr>
      <w:tr w:rsidR="006006A1" w:rsidRPr="00ED0073" w14:paraId="17759F4A" w14:textId="77777777" w:rsidTr="00172CA8">
        <w:tc>
          <w:tcPr>
            <w:tcW w:w="2812" w:type="dxa"/>
          </w:tcPr>
          <w:p w14:paraId="752046AB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243F572" w14:textId="7B47B932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380BDE">
              <w:rPr>
                <w:rFonts w:hint="eastAsia"/>
              </w:rPr>
              <w:t>在输入框中输入搜索内容</w:t>
            </w:r>
          </w:p>
          <w:p w14:paraId="09989C5E" w14:textId="72780E62" w:rsidR="00380BDE" w:rsidRDefault="00380BDE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点击搜索按钮</w:t>
            </w:r>
          </w:p>
          <w:p w14:paraId="342C02D6" w14:textId="7823F093" w:rsidR="006006A1" w:rsidRPr="00ED0073" w:rsidRDefault="00380BDE" w:rsidP="00172CA8">
            <w:r>
              <w:rPr>
                <w:rFonts w:hint="eastAsia"/>
              </w:rPr>
              <w:t>3.显示搜索结果</w:t>
            </w:r>
          </w:p>
        </w:tc>
      </w:tr>
      <w:tr w:rsidR="006006A1" w:rsidRPr="00ED0073" w14:paraId="159A8E7B" w14:textId="77777777" w:rsidTr="00172CA8">
        <w:tc>
          <w:tcPr>
            <w:tcW w:w="2812" w:type="dxa"/>
          </w:tcPr>
          <w:p w14:paraId="166CA1AB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082D10B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C7336D2" w14:textId="77777777" w:rsidTr="00172CA8">
        <w:tc>
          <w:tcPr>
            <w:tcW w:w="2812" w:type="dxa"/>
          </w:tcPr>
          <w:p w14:paraId="6558C558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997B7C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2E88E7F" w14:textId="77777777" w:rsidTr="00172CA8">
        <w:tc>
          <w:tcPr>
            <w:tcW w:w="2812" w:type="dxa"/>
          </w:tcPr>
          <w:p w14:paraId="1B0B0017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00F381E" w14:textId="33698D76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6006A1" w:rsidRPr="00433E1C" w14:paraId="43582AA1" w14:textId="77777777" w:rsidTr="00172CA8">
        <w:tc>
          <w:tcPr>
            <w:tcW w:w="2812" w:type="dxa"/>
          </w:tcPr>
          <w:p w14:paraId="1EAF6F70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B52D23C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6A4BD41D" w14:textId="77777777" w:rsidTr="00172CA8">
        <w:tc>
          <w:tcPr>
            <w:tcW w:w="2812" w:type="dxa"/>
          </w:tcPr>
          <w:p w14:paraId="28682C5F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7AEFBC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A2BD3D9" w14:textId="77777777" w:rsidTr="00172CA8">
        <w:tc>
          <w:tcPr>
            <w:tcW w:w="2812" w:type="dxa"/>
          </w:tcPr>
          <w:p w14:paraId="7A154E0C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E6029AF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10102B9" w14:textId="77777777" w:rsidTr="00172CA8">
        <w:tc>
          <w:tcPr>
            <w:tcW w:w="2812" w:type="dxa"/>
          </w:tcPr>
          <w:p w14:paraId="2E6B0B4B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B9CFF75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3A23693F" w14:textId="2E7D2336" w:rsidR="006006A1" w:rsidRDefault="00720699" w:rsidP="006006A1">
      <w:r>
        <w:rPr>
          <w:noProof/>
        </w:rPr>
        <w:lastRenderedPageBreak/>
        <w:drawing>
          <wp:inline distT="0" distB="0" distL="0" distR="0" wp14:anchorId="02215FE1" wp14:editId="5567FA20">
            <wp:extent cx="2014552" cy="3771928"/>
            <wp:effectExtent l="0" t="0" r="508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4552" cy="37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AADB" w14:textId="77777777" w:rsidR="00720699" w:rsidRDefault="00720699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F0F61C0" w14:textId="77777777" w:rsidTr="00172CA8">
        <w:tc>
          <w:tcPr>
            <w:tcW w:w="2812" w:type="dxa"/>
          </w:tcPr>
          <w:p w14:paraId="2B781F39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3A52A1A1" w14:textId="0A78C8EF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88</w:t>
            </w:r>
          </w:p>
        </w:tc>
      </w:tr>
      <w:tr w:rsidR="006006A1" w:rsidRPr="00C52A26" w14:paraId="4B15F5D8" w14:textId="77777777" w:rsidTr="00172CA8">
        <w:tc>
          <w:tcPr>
            <w:tcW w:w="2812" w:type="dxa"/>
          </w:tcPr>
          <w:p w14:paraId="5C25C86F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0872151" w14:textId="6690033A" w:rsidR="006006A1" w:rsidRPr="00C52A26" w:rsidRDefault="006363C6" w:rsidP="00172CA8">
            <w:r>
              <w:rPr>
                <w:rFonts w:hint="eastAsia"/>
              </w:rPr>
              <w:t>查看关注的问题</w:t>
            </w:r>
          </w:p>
        </w:tc>
      </w:tr>
      <w:tr w:rsidR="006006A1" w:rsidRPr="00ED0073" w14:paraId="2C95C2F7" w14:textId="77777777" w:rsidTr="00172CA8">
        <w:tc>
          <w:tcPr>
            <w:tcW w:w="2812" w:type="dxa"/>
          </w:tcPr>
          <w:p w14:paraId="24853C02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65BD8B8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33DB6FC6" w14:textId="77777777" w:rsidTr="00172CA8">
        <w:tc>
          <w:tcPr>
            <w:tcW w:w="2812" w:type="dxa"/>
          </w:tcPr>
          <w:p w14:paraId="08655972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252A7B" w14:textId="77777777" w:rsidR="006006A1" w:rsidRPr="00ED0073" w:rsidRDefault="006006A1" w:rsidP="00172CA8"/>
        </w:tc>
      </w:tr>
      <w:tr w:rsidR="006006A1" w:rsidRPr="00ED0073" w14:paraId="38B5C7D5" w14:textId="77777777" w:rsidTr="00172CA8">
        <w:tc>
          <w:tcPr>
            <w:tcW w:w="2812" w:type="dxa"/>
          </w:tcPr>
          <w:p w14:paraId="045BD686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241931E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387E7831" w14:textId="77777777" w:rsidTr="00172CA8">
        <w:tc>
          <w:tcPr>
            <w:tcW w:w="2812" w:type="dxa"/>
          </w:tcPr>
          <w:p w14:paraId="30BFF95E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5D11E6F" w14:textId="3463892F" w:rsidR="00380BDE" w:rsidRDefault="00CA2A65" w:rsidP="00380BDE">
            <w:r>
              <w:rPr>
                <w:rFonts w:hint="eastAsia"/>
              </w:rPr>
              <w:t>PRE-1：已登录</w:t>
            </w:r>
            <w:r w:rsidR="00380BDE">
              <w:t xml:space="preserve"> </w:t>
            </w:r>
          </w:p>
          <w:p w14:paraId="4FCE4D76" w14:textId="12893283" w:rsidR="006006A1" w:rsidRPr="00ED0073" w:rsidRDefault="00380BDE" w:rsidP="00380BDE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-2：进入学习交流界面</w:t>
            </w:r>
          </w:p>
        </w:tc>
      </w:tr>
      <w:tr w:rsidR="006006A1" w:rsidRPr="00ED0073" w14:paraId="074E6263" w14:textId="77777777" w:rsidTr="00172CA8">
        <w:tc>
          <w:tcPr>
            <w:tcW w:w="2812" w:type="dxa"/>
          </w:tcPr>
          <w:p w14:paraId="66D5BED9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1077CE0" w14:textId="4949D245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380BDE">
              <w:rPr>
                <w:rFonts w:hint="eastAsia"/>
              </w:rPr>
              <w:t>显示关注的问题</w:t>
            </w:r>
          </w:p>
        </w:tc>
      </w:tr>
      <w:tr w:rsidR="006006A1" w:rsidRPr="00ED0073" w14:paraId="2110E306" w14:textId="77777777" w:rsidTr="00172CA8">
        <w:tc>
          <w:tcPr>
            <w:tcW w:w="2812" w:type="dxa"/>
          </w:tcPr>
          <w:p w14:paraId="65212E9A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05C474" w14:textId="3EA72B52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380BDE">
              <w:rPr>
                <w:rFonts w:hint="eastAsia"/>
              </w:rPr>
              <w:t>点击关注按钮</w:t>
            </w:r>
          </w:p>
          <w:p w14:paraId="094E6F4F" w14:textId="01D94F40" w:rsidR="006006A1" w:rsidRPr="00ED0073" w:rsidRDefault="00380BDE" w:rsidP="00172CA8">
            <w:r>
              <w:rPr>
                <w:rFonts w:hint="eastAsia"/>
              </w:rPr>
              <w:t>2.显示关注的问题</w:t>
            </w:r>
          </w:p>
        </w:tc>
      </w:tr>
      <w:tr w:rsidR="006006A1" w:rsidRPr="00ED0073" w14:paraId="11A4254C" w14:textId="77777777" w:rsidTr="00172CA8">
        <w:tc>
          <w:tcPr>
            <w:tcW w:w="2812" w:type="dxa"/>
          </w:tcPr>
          <w:p w14:paraId="1FE20EEF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E63B1AE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EE0BDB0" w14:textId="77777777" w:rsidTr="00172CA8">
        <w:tc>
          <w:tcPr>
            <w:tcW w:w="2812" w:type="dxa"/>
          </w:tcPr>
          <w:p w14:paraId="61379A37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24265E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B5458CF" w14:textId="77777777" w:rsidTr="00172CA8">
        <w:tc>
          <w:tcPr>
            <w:tcW w:w="2812" w:type="dxa"/>
          </w:tcPr>
          <w:p w14:paraId="6ED9E519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836D9F5" w14:textId="3AFA2374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6006A1" w:rsidRPr="00433E1C" w14:paraId="718D7589" w14:textId="77777777" w:rsidTr="00172CA8">
        <w:tc>
          <w:tcPr>
            <w:tcW w:w="2812" w:type="dxa"/>
          </w:tcPr>
          <w:p w14:paraId="5DDFB7A4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A95027D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5AF0BF55" w14:textId="77777777" w:rsidTr="00172CA8">
        <w:tc>
          <w:tcPr>
            <w:tcW w:w="2812" w:type="dxa"/>
          </w:tcPr>
          <w:p w14:paraId="5AE2F9D6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976454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4502BCA" w14:textId="77777777" w:rsidTr="00172CA8">
        <w:tc>
          <w:tcPr>
            <w:tcW w:w="2812" w:type="dxa"/>
          </w:tcPr>
          <w:p w14:paraId="60E91165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84D30A5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DB8DAC8" w14:textId="77777777" w:rsidTr="00172CA8">
        <w:tc>
          <w:tcPr>
            <w:tcW w:w="2812" w:type="dxa"/>
          </w:tcPr>
          <w:p w14:paraId="42ACDC45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8B0E84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319B3CCC" w14:textId="5EA0B9B8" w:rsidR="006006A1" w:rsidRDefault="003E4ED8" w:rsidP="006006A1">
      <w:r>
        <w:rPr>
          <w:noProof/>
        </w:rPr>
        <w:lastRenderedPageBreak/>
        <w:drawing>
          <wp:inline distT="0" distB="0" distL="0" distR="0" wp14:anchorId="5701BE61" wp14:editId="78F176B6">
            <wp:extent cx="2228866" cy="3781453"/>
            <wp:effectExtent l="0" t="0" r="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37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26B3C44" w14:textId="77777777" w:rsidTr="00172CA8">
        <w:tc>
          <w:tcPr>
            <w:tcW w:w="2812" w:type="dxa"/>
          </w:tcPr>
          <w:p w14:paraId="7B766CE8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93CF40D" w14:textId="4B79FB65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89</w:t>
            </w:r>
          </w:p>
        </w:tc>
      </w:tr>
      <w:tr w:rsidR="006006A1" w:rsidRPr="00C52A26" w14:paraId="5AD457E2" w14:textId="77777777" w:rsidTr="00172CA8">
        <w:tc>
          <w:tcPr>
            <w:tcW w:w="2812" w:type="dxa"/>
          </w:tcPr>
          <w:p w14:paraId="66F3B040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DBD8642" w14:textId="482A755F" w:rsidR="006006A1" w:rsidRPr="00C52A26" w:rsidRDefault="006363C6" w:rsidP="00172CA8">
            <w:r>
              <w:rPr>
                <w:rFonts w:hint="eastAsia"/>
              </w:rPr>
              <w:t>查看推荐的问题</w:t>
            </w:r>
          </w:p>
        </w:tc>
      </w:tr>
      <w:tr w:rsidR="006006A1" w:rsidRPr="00ED0073" w14:paraId="4C8648BF" w14:textId="77777777" w:rsidTr="00172CA8">
        <w:tc>
          <w:tcPr>
            <w:tcW w:w="2812" w:type="dxa"/>
          </w:tcPr>
          <w:p w14:paraId="1F3C6500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FB7A0E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2ABD8A5A" w14:textId="77777777" w:rsidTr="00172CA8">
        <w:tc>
          <w:tcPr>
            <w:tcW w:w="2812" w:type="dxa"/>
          </w:tcPr>
          <w:p w14:paraId="56A1A35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2037C20" w14:textId="52E09DB7" w:rsidR="006006A1" w:rsidRPr="00ED0073" w:rsidRDefault="006006A1" w:rsidP="00172CA8"/>
        </w:tc>
      </w:tr>
      <w:tr w:rsidR="006006A1" w:rsidRPr="00ED0073" w14:paraId="7E002114" w14:textId="77777777" w:rsidTr="00172CA8">
        <w:tc>
          <w:tcPr>
            <w:tcW w:w="2812" w:type="dxa"/>
          </w:tcPr>
          <w:p w14:paraId="44717769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FFED361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7101C1D" w14:textId="77777777" w:rsidTr="00172CA8">
        <w:tc>
          <w:tcPr>
            <w:tcW w:w="2812" w:type="dxa"/>
          </w:tcPr>
          <w:p w14:paraId="6601EB3C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BFB43E0" w14:textId="710072C6" w:rsidR="000F773A" w:rsidRDefault="00CA2A65" w:rsidP="000F773A">
            <w:r>
              <w:rPr>
                <w:rFonts w:hint="eastAsia"/>
              </w:rPr>
              <w:t>PRE-1：已登录</w:t>
            </w:r>
            <w:r w:rsidR="000F773A">
              <w:t xml:space="preserve"> </w:t>
            </w:r>
          </w:p>
          <w:p w14:paraId="72AA3715" w14:textId="3167AA63" w:rsidR="006006A1" w:rsidRPr="00ED0073" w:rsidRDefault="000F773A" w:rsidP="000F773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-2：进入学习交流界面</w:t>
            </w:r>
          </w:p>
        </w:tc>
      </w:tr>
      <w:tr w:rsidR="006006A1" w:rsidRPr="00ED0073" w14:paraId="4EEB8AFC" w14:textId="77777777" w:rsidTr="00172CA8">
        <w:tc>
          <w:tcPr>
            <w:tcW w:w="2812" w:type="dxa"/>
          </w:tcPr>
          <w:p w14:paraId="10134534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E528600" w14:textId="5162C44E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501288">
              <w:rPr>
                <w:rFonts w:hint="eastAsia"/>
              </w:rPr>
              <w:t>显示推荐的问题</w:t>
            </w:r>
          </w:p>
        </w:tc>
      </w:tr>
      <w:tr w:rsidR="006006A1" w:rsidRPr="00ED0073" w14:paraId="77090BB8" w14:textId="77777777" w:rsidTr="00172CA8">
        <w:tc>
          <w:tcPr>
            <w:tcW w:w="2812" w:type="dxa"/>
          </w:tcPr>
          <w:p w14:paraId="3D3FCF59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4024F17" w14:textId="7E62378D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01288">
              <w:rPr>
                <w:rFonts w:hint="eastAsia"/>
              </w:rPr>
              <w:t>点击推荐按钮</w:t>
            </w:r>
          </w:p>
          <w:p w14:paraId="77A10350" w14:textId="7F481C3B" w:rsidR="006006A1" w:rsidRPr="00ED0073" w:rsidRDefault="00501288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显示推荐的问题</w:t>
            </w:r>
          </w:p>
        </w:tc>
      </w:tr>
      <w:tr w:rsidR="006006A1" w:rsidRPr="00ED0073" w14:paraId="1B895394" w14:textId="77777777" w:rsidTr="00172CA8">
        <w:tc>
          <w:tcPr>
            <w:tcW w:w="2812" w:type="dxa"/>
          </w:tcPr>
          <w:p w14:paraId="31139532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74F62AC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34ACBB4" w14:textId="77777777" w:rsidTr="00172CA8">
        <w:tc>
          <w:tcPr>
            <w:tcW w:w="2812" w:type="dxa"/>
          </w:tcPr>
          <w:p w14:paraId="7E58083D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2410433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393383" w:rsidRPr="00ED0073" w14:paraId="59A5BECF" w14:textId="77777777" w:rsidTr="00172CA8">
        <w:tc>
          <w:tcPr>
            <w:tcW w:w="2812" w:type="dxa"/>
          </w:tcPr>
          <w:p w14:paraId="4775948D" w14:textId="77777777" w:rsidR="00393383" w:rsidRPr="00ED0073" w:rsidRDefault="00393383" w:rsidP="00393383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D0CF1A" w14:textId="6382BF2B" w:rsidR="00393383" w:rsidRPr="00ED0073" w:rsidRDefault="00393383" w:rsidP="00393383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393383" w:rsidRPr="00433E1C" w14:paraId="0013C3BB" w14:textId="77777777" w:rsidTr="00172CA8">
        <w:tc>
          <w:tcPr>
            <w:tcW w:w="2812" w:type="dxa"/>
          </w:tcPr>
          <w:p w14:paraId="4695E50A" w14:textId="77777777" w:rsidR="00393383" w:rsidRPr="00ED0073" w:rsidRDefault="00393383" w:rsidP="00393383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F80824D" w14:textId="77777777" w:rsidR="00393383" w:rsidRPr="00433E1C" w:rsidRDefault="00393383" w:rsidP="00393383">
            <w:r w:rsidRPr="007C7770">
              <w:t>无</w:t>
            </w:r>
          </w:p>
        </w:tc>
      </w:tr>
      <w:tr w:rsidR="00393383" w:rsidRPr="00757EB3" w14:paraId="6F66CECE" w14:textId="77777777" w:rsidTr="00172CA8">
        <w:tc>
          <w:tcPr>
            <w:tcW w:w="2812" w:type="dxa"/>
          </w:tcPr>
          <w:p w14:paraId="114884E0" w14:textId="77777777" w:rsidR="00393383" w:rsidRPr="00ED0073" w:rsidRDefault="00393383" w:rsidP="00393383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1E31BC" w14:textId="77777777" w:rsidR="00393383" w:rsidRPr="00757EB3" w:rsidRDefault="00393383" w:rsidP="00393383">
            <w:r>
              <w:rPr>
                <w:rFonts w:hint="eastAsia"/>
              </w:rPr>
              <w:t>无</w:t>
            </w:r>
          </w:p>
        </w:tc>
      </w:tr>
      <w:tr w:rsidR="00393383" w:rsidRPr="00757EB3" w14:paraId="47F5E0F9" w14:textId="77777777" w:rsidTr="00172CA8">
        <w:tc>
          <w:tcPr>
            <w:tcW w:w="2812" w:type="dxa"/>
          </w:tcPr>
          <w:p w14:paraId="5618B6D6" w14:textId="77777777" w:rsidR="00393383" w:rsidRPr="00270929" w:rsidRDefault="00393383" w:rsidP="00393383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D2B0F47" w14:textId="77777777" w:rsidR="00393383" w:rsidRPr="007C7770" w:rsidRDefault="00393383" w:rsidP="00393383">
            <w:r>
              <w:rPr>
                <w:rFonts w:hint="eastAsia"/>
              </w:rPr>
              <w:t>无</w:t>
            </w:r>
          </w:p>
        </w:tc>
      </w:tr>
      <w:tr w:rsidR="00393383" w:rsidRPr="00757EB3" w14:paraId="1E320463" w14:textId="77777777" w:rsidTr="00172CA8">
        <w:tc>
          <w:tcPr>
            <w:tcW w:w="2812" w:type="dxa"/>
          </w:tcPr>
          <w:p w14:paraId="3EC4838E" w14:textId="77777777" w:rsidR="00393383" w:rsidRDefault="00393383" w:rsidP="00393383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F7A2EC" w14:textId="77777777" w:rsidR="00393383" w:rsidRPr="007C7770" w:rsidRDefault="00393383" w:rsidP="00393383">
            <w:r>
              <w:rPr>
                <w:rFonts w:hint="eastAsia"/>
              </w:rPr>
              <w:t>无</w:t>
            </w:r>
          </w:p>
        </w:tc>
      </w:tr>
    </w:tbl>
    <w:p w14:paraId="2D7BA505" w14:textId="3B7693E3" w:rsidR="006006A1" w:rsidRDefault="005028EA" w:rsidP="006006A1">
      <w:r>
        <w:rPr>
          <w:noProof/>
        </w:rPr>
        <w:lastRenderedPageBreak/>
        <w:drawing>
          <wp:inline distT="0" distB="0" distL="0" distR="0" wp14:anchorId="4F142E73" wp14:editId="6DDF7C72">
            <wp:extent cx="2334217" cy="4015408"/>
            <wp:effectExtent l="0" t="0" r="9525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5798" cy="40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3809875" w14:textId="77777777" w:rsidTr="00172CA8">
        <w:tc>
          <w:tcPr>
            <w:tcW w:w="2812" w:type="dxa"/>
          </w:tcPr>
          <w:p w14:paraId="269447DC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1959BA4" w14:textId="32612B3A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FE3EFE">
              <w:t>90</w:t>
            </w:r>
          </w:p>
        </w:tc>
      </w:tr>
      <w:tr w:rsidR="006006A1" w:rsidRPr="00C52A26" w14:paraId="1BFF2071" w14:textId="77777777" w:rsidTr="00172CA8">
        <w:tc>
          <w:tcPr>
            <w:tcW w:w="2812" w:type="dxa"/>
          </w:tcPr>
          <w:p w14:paraId="7765649E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7D1F05F" w14:textId="1FE5A896" w:rsidR="006006A1" w:rsidRPr="00C52A26" w:rsidRDefault="006363C6" w:rsidP="00172CA8">
            <w:r>
              <w:rPr>
                <w:rFonts w:hint="eastAsia"/>
              </w:rPr>
              <w:t>提问</w:t>
            </w:r>
          </w:p>
        </w:tc>
      </w:tr>
      <w:tr w:rsidR="006006A1" w:rsidRPr="00ED0073" w14:paraId="007764C3" w14:textId="77777777" w:rsidTr="00172CA8">
        <w:tc>
          <w:tcPr>
            <w:tcW w:w="2812" w:type="dxa"/>
          </w:tcPr>
          <w:p w14:paraId="258C3DCF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2BEEDE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EA8446B" w14:textId="77777777" w:rsidTr="00172CA8">
        <w:tc>
          <w:tcPr>
            <w:tcW w:w="2812" w:type="dxa"/>
          </w:tcPr>
          <w:p w14:paraId="7F614376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65EFAB" w14:textId="77777777" w:rsidR="006006A1" w:rsidRPr="00ED0073" w:rsidRDefault="006006A1" w:rsidP="00172CA8"/>
        </w:tc>
      </w:tr>
      <w:tr w:rsidR="006006A1" w:rsidRPr="00ED0073" w14:paraId="5A5D354A" w14:textId="77777777" w:rsidTr="00172CA8">
        <w:tc>
          <w:tcPr>
            <w:tcW w:w="2812" w:type="dxa"/>
          </w:tcPr>
          <w:p w14:paraId="285599C9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F9707C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29E7AE72" w14:textId="77777777" w:rsidTr="00172CA8">
        <w:tc>
          <w:tcPr>
            <w:tcW w:w="2812" w:type="dxa"/>
          </w:tcPr>
          <w:p w14:paraId="44D2359E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6FF39B" w14:textId="033A1A21" w:rsidR="00501288" w:rsidRDefault="00CA2A65" w:rsidP="00501288">
            <w:r>
              <w:rPr>
                <w:rFonts w:hint="eastAsia"/>
              </w:rPr>
              <w:t>PRE-1：已登录</w:t>
            </w:r>
            <w:r w:rsidR="00501288">
              <w:t xml:space="preserve"> </w:t>
            </w:r>
          </w:p>
          <w:p w14:paraId="4F5FD127" w14:textId="3DE131A3" w:rsidR="006006A1" w:rsidRPr="00ED0073" w:rsidRDefault="00501288" w:rsidP="00501288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-2：进入学习交流界面</w:t>
            </w:r>
          </w:p>
        </w:tc>
      </w:tr>
      <w:tr w:rsidR="006006A1" w:rsidRPr="00ED0073" w14:paraId="69FB7068" w14:textId="77777777" w:rsidTr="00172CA8">
        <w:tc>
          <w:tcPr>
            <w:tcW w:w="2812" w:type="dxa"/>
          </w:tcPr>
          <w:p w14:paraId="381C06C2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63C14EC" w14:textId="04355EC0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AA66AF">
              <w:rPr>
                <w:rFonts w:hint="eastAsia"/>
              </w:rPr>
              <w:t>新建问题</w:t>
            </w:r>
          </w:p>
        </w:tc>
      </w:tr>
      <w:tr w:rsidR="006006A1" w:rsidRPr="00ED0073" w14:paraId="7D9EFCBA" w14:textId="77777777" w:rsidTr="00172CA8">
        <w:tc>
          <w:tcPr>
            <w:tcW w:w="2812" w:type="dxa"/>
          </w:tcPr>
          <w:p w14:paraId="6E143B57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9357896" w14:textId="4496D8FE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AA66AF">
              <w:rPr>
                <w:rFonts w:hint="eastAsia"/>
              </w:rPr>
              <w:t>点击提问按钮弹出新建问题框</w:t>
            </w:r>
          </w:p>
          <w:p w14:paraId="68AD74ED" w14:textId="42404052" w:rsidR="00AA66AF" w:rsidRDefault="00AA66AF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输入问题标题</w:t>
            </w:r>
          </w:p>
          <w:p w14:paraId="35F069EC" w14:textId="258B056E" w:rsidR="00AA66AF" w:rsidRDefault="00AA66AF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输入问题内容</w:t>
            </w:r>
          </w:p>
          <w:p w14:paraId="615C1198" w14:textId="6C6A5236" w:rsidR="00AA66AF" w:rsidRDefault="00AA66AF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输入话题</w:t>
            </w:r>
          </w:p>
          <w:p w14:paraId="45E0CE0A" w14:textId="0D5ED567" w:rsidR="00AA66AF" w:rsidRPr="00ED0073" w:rsidRDefault="00AA66AF" w:rsidP="00172CA8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点击提问按钮</w:t>
            </w:r>
          </w:p>
          <w:p w14:paraId="335FCF43" w14:textId="376FEFD3" w:rsidR="006006A1" w:rsidRPr="00ED0073" w:rsidRDefault="00AA66AF" w:rsidP="00172CA8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新建问题成功</w:t>
            </w:r>
          </w:p>
        </w:tc>
      </w:tr>
      <w:tr w:rsidR="006006A1" w:rsidRPr="00ED0073" w14:paraId="4B16E7CB" w14:textId="77777777" w:rsidTr="00172CA8">
        <w:tc>
          <w:tcPr>
            <w:tcW w:w="2812" w:type="dxa"/>
          </w:tcPr>
          <w:p w14:paraId="57525F09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E87996" w14:textId="77777777" w:rsidR="006006A1" w:rsidRDefault="00AA66AF" w:rsidP="00172CA8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点击取消按钮，返回学习交流界面</w:t>
            </w:r>
          </w:p>
          <w:p w14:paraId="7364885A" w14:textId="77777777" w:rsidR="00AA66AF" w:rsidRDefault="00AA66AF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  <w:p w14:paraId="77DC9C62" w14:textId="77777777" w:rsidR="00AA66AF" w:rsidRDefault="00AA66AF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3624B3A4" w14:textId="77777777" w:rsidR="00AA66AF" w:rsidRDefault="00AA66AF" w:rsidP="00172CA8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0E14B2AA" w14:textId="1F8D8B44" w:rsidR="00AA66AF" w:rsidRPr="00ED0073" w:rsidRDefault="00AA66AF" w:rsidP="00172CA8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6006A1" w:rsidRPr="00ED0073" w14:paraId="351B8C96" w14:textId="77777777" w:rsidTr="00172CA8">
        <w:tc>
          <w:tcPr>
            <w:tcW w:w="2812" w:type="dxa"/>
          </w:tcPr>
          <w:p w14:paraId="48C72DE3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3840D3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304AF50" w14:textId="77777777" w:rsidTr="00172CA8">
        <w:tc>
          <w:tcPr>
            <w:tcW w:w="2812" w:type="dxa"/>
          </w:tcPr>
          <w:p w14:paraId="7CED173A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EA109E0" w14:textId="78728FFB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6006A1" w:rsidRPr="00433E1C" w14:paraId="68B6A1FB" w14:textId="77777777" w:rsidTr="00172CA8">
        <w:tc>
          <w:tcPr>
            <w:tcW w:w="2812" w:type="dxa"/>
          </w:tcPr>
          <w:p w14:paraId="15C68135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578C84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3BDD6E48" w14:textId="77777777" w:rsidTr="00172CA8">
        <w:tc>
          <w:tcPr>
            <w:tcW w:w="2812" w:type="dxa"/>
          </w:tcPr>
          <w:p w14:paraId="4171081B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2850B932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344517D" w14:textId="77777777" w:rsidTr="00172CA8">
        <w:tc>
          <w:tcPr>
            <w:tcW w:w="2812" w:type="dxa"/>
          </w:tcPr>
          <w:p w14:paraId="38DCA60F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DB687E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54FDE03" w14:textId="77777777" w:rsidTr="00172CA8">
        <w:tc>
          <w:tcPr>
            <w:tcW w:w="2812" w:type="dxa"/>
          </w:tcPr>
          <w:p w14:paraId="3EF6E63A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0EB134B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2D621389" w14:textId="14051B05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B971BD1" w14:textId="77777777" w:rsidTr="00172CA8">
        <w:tc>
          <w:tcPr>
            <w:tcW w:w="2812" w:type="dxa"/>
          </w:tcPr>
          <w:p w14:paraId="0FD00AFE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3B425A83" w14:textId="5B06229F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91</w:t>
            </w:r>
          </w:p>
        </w:tc>
      </w:tr>
      <w:tr w:rsidR="006006A1" w:rsidRPr="00C52A26" w14:paraId="6E3E4F0B" w14:textId="77777777" w:rsidTr="00172CA8">
        <w:tc>
          <w:tcPr>
            <w:tcW w:w="2812" w:type="dxa"/>
          </w:tcPr>
          <w:p w14:paraId="6F132506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C803A02" w14:textId="41A58EFF" w:rsidR="006006A1" w:rsidRPr="00C52A26" w:rsidRDefault="006363C6" w:rsidP="00172CA8">
            <w:r>
              <w:rPr>
                <w:rFonts w:hint="eastAsia"/>
              </w:rPr>
              <w:t>查看问题详情</w:t>
            </w:r>
          </w:p>
        </w:tc>
      </w:tr>
      <w:tr w:rsidR="006006A1" w:rsidRPr="00ED0073" w14:paraId="628C5B00" w14:textId="77777777" w:rsidTr="00172CA8">
        <w:tc>
          <w:tcPr>
            <w:tcW w:w="2812" w:type="dxa"/>
          </w:tcPr>
          <w:p w14:paraId="676B3D8C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8251B13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36C43B7B" w14:textId="77777777" w:rsidTr="00172CA8">
        <w:tc>
          <w:tcPr>
            <w:tcW w:w="2812" w:type="dxa"/>
          </w:tcPr>
          <w:p w14:paraId="3D8C0A8F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07DD795" w14:textId="77777777" w:rsidR="006006A1" w:rsidRPr="00ED0073" w:rsidRDefault="006006A1" w:rsidP="00172CA8"/>
        </w:tc>
      </w:tr>
      <w:tr w:rsidR="006006A1" w:rsidRPr="00ED0073" w14:paraId="33C403F2" w14:textId="77777777" w:rsidTr="00172CA8">
        <w:tc>
          <w:tcPr>
            <w:tcW w:w="2812" w:type="dxa"/>
          </w:tcPr>
          <w:p w14:paraId="212ABB0C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567B45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7E888CA9" w14:textId="77777777" w:rsidTr="00172CA8">
        <w:tc>
          <w:tcPr>
            <w:tcW w:w="2812" w:type="dxa"/>
          </w:tcPr>
          <w:p w14:paraId="01D83AC0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4FD9E8A" w14:textId="161B15B7" w:rsidR="00120731" w:rsidRDefault="00CA2A65" w:rsidP="00120731">
            <w:r>
              <w:rPr>
                <w:rFonts w:hint="eastAsia"/>
              </w:rPr>
              <w:t>PRE-1：已登录</w:t>
            </w:r>
            <w:r w:rsidR="00120731">
              <w:t xml:space="preserve"> </w:t>
            </w:r>
          </w:p>
          <w:p w14:paraId="5F529770" w14:textId="30B7CC08" w:rsidR="006006A1" w:rsidRPr="00ED0073" w:rsidRDefault="00120731" w:rsidP="0012073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-2：进入学习交流界面</w:t>
            </w:r>
          </w:p>
        </w:tc>
      </w:tr>
      <w:tr w:rsidR="006006A1" w:rsidRPr="00ED0073" w14:paraId="13D94C81" w14:textId="77777777" w:rsidTr="00172CA8">
        <w:tc>
          <w:tcPr>
            <w:tcW w:w="2812" w:type="dxa"/>
          </w:tcPr>
          <w:p w14:paraId="57893298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566CD28" w14:textId="307E3469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20731">
              <w:rPr>
                <w:rFonts w:hint="eastAsia"/>
              </w:rPr>
              <w:t>显示问题详情</w:t>
            </w:r>
          </w:p>
        </w:tc>
      </w:tr>
      <w:tr w:rsidR="006006A1" w:rsidRPr="00ED0073" w14:paraId="59064758" w14:textId="77777777" w:rsidTr="00172CA8">
        <w:tc>
          <w:tcPr>
            <w:tcW w:w="2812" w:type="dxa"/>
          </w:tcPr>
          <w:p w14:paraId="1258A398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88B091" w14:textId="35289790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120731">
              <w:rPr>
                <w:rFonts w:hint="eastAsia"/>
              </w:rPr>
              <w:t>选择任意问题点击</w:t>
            </w:r>
          </w:p>
          <w:p w14:paraId="2FEAAD47" w14:textId="70328B73" w:rsidR="006006A1" w:rsidRPr="00ED0073" w:rsidRDefault="00120731" w:rsidP="00172CA8">
            <w:r>
              <w:rPr>
                <w:rFonts w:hint="eastAsia"/>
              </w:rPr>
              <w:t>2.进入问题详情界面</w:t>
            </w:r>
          </w:p>
        </w:tc>
      </w:tr>
      <w:tr w:rsidR="006006A1" w:rsidRPr="00ED0073" w14:paraId="65B19366" w14:textId="77777777" w:rsidTr="00172CA8">
        <w:tc>
          <w:tcPr>
            <w:tcW w:w="2812" w:type="dxa"/>
          </w:tcPr>
          <w:p w14:paraId="60EBF0E7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685CA5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975FE8F" w14:textId="77777777" w:rsidTr="00172CA8">
        <w:tc>
          <w:tcPr>
            <w:tcW w:w="2812" w:type="dxa"/>
          </w:tcPr>
          <w:p w14:paraId="687097AE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77D01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AF5E0CC" w14:textId="77777777" w:rsidTr="00172CA8">
        <w:tc>
          <w:tcPr>
            <w:tcW w:w="2812" w:type="dxa"/>
          </w:tcPr>
          <w:p w14:paraId="0EB37A63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66AD18E" w14:textId="725F9DD7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6006A1" w:rsidRPr="00433E1C" w14:paraId="3F8CE03F" w14:textId="77777777" w:rsidTr="00172CA8">
        <w:tc>
          <w:tcPr>
            <w:tcW w:w="2812" w:type="dxa"/>
          </w:tcPr>
          <w:p w14:paraId="65BDAC07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87D720B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47D6E2D3" w14:textId="77777777" w:rsidTr="00172CA8">
        <w:tc>
          <w:tcPr>
            <w:tcW w:w="2812" w:type="dxa"/>
          </w:tcPr>
          <w:p w14:paraId="1A8398F8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59031E4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861AA5F" w14:textId="77777777" w:rsidTr="00172CA8">
        <w:tc>
          <w:tcPr>
            <w:tcW w:w="2812" w:type="dxa"/>
          </w:tcPr>
          <w:p w14:paraId="19C8A12E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DC2419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58F5552" w14:textId="77777777" w:rsidTr="00172CA8">
        <w:tc>
          <w:tcPr>
            <w:tcW w:w="2812" w:type="dxa"/>
          </w:tcPr>
          <w:p w14:paraId="35D1EFCE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1E97DE3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22EA4118" w14:textId="66C8D4D2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3151FB8" w14:textId="77777777" w:rsidTr="00172CA8">
        <w:tc>
          <w:tcPr>
            <w:tcW w:w="2812" w:type="dxa"/>
          </w:tcPr>
          <w:p w14:paraId="37B7260B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83B3962" w14:textId="4A791DC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92</w:t>
            </w:r>
          </w:p>
        </w:tc>
      </w:tr>
      <w:tr w:rsidR="006006A1" w:rsidRPr="00C52A26" w14:paraId="594A48AC" w14:textId="77777777" w:rsidTr="00172CA8">
        <w:tc>
          <w:tcPr>
            <w:tcW w:w="2812" w:type="dxa"/>
          </w:tcPr>
          <w:p w14:paraId="3C6EBBBF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25696C" w14:textId="58EE60F7" w:rsidR="006006A1" w:rsidRPr="00C52A26" w:rsidRDefault="006363C6" w:rsidP="00172CA8">
            <w:r>
              <w:rPr>
                <w:rFonts w:hint="eastAsia"/>
              </w:rPr>
              <w:t>举报问题</w:t>
            </w:r>
          </w:p>
        </w:tc>
      </w:tr>
      <w:tr w:rsidR="006006A1" w:rsidRPr="00ED0073" w14:paraId="55A805BC" w14:textId="77777777" w:rsidTr="00172CA8">
        <w:tc>
          <w:tcPr>
            <w:tcW w:w="2812" w:type="dxa"/>
          </w:tcPr>
          <w:p w14:paraId="11D2D2D1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FEE57B8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BF2F4BE" w14:textId="77777777" w:rsidTr="00172CA8">
        <w:tc>
          <w:tcPr>
            <w:tcW w:w="2812" w:type="dxa"/>
          </w:tcPr>
          <w:p w14:paraId="29F0D99C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7D9071F" w14:textId="77777777" w:rsidR="006006A1" w:rsidRPr="00ED0073" w:rsidRDefault="006006A1" w:rsidP="00172CA8"/>
        </w:tc>
      </w:tr>
      <w:tr w:rsidR="006006A1" w:rsidRPr="00ED0073" w14:paraId="014C5432" w14:textId="77777777" w:rsidTr="00172CA8">
        <w:tc>
          <w:tcPr>
            <w:tcW w:w="2812" w:type="dxa"/>
          </w:tcPr>
          <w:p w14:paraId="32A41DFA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1ECA86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36CD1B99" w14:textId="77777777" w:rsidTr="00172CA8">
        <w:tc>
          <w:tcPr>
            <w:tcW w:w="2812" w:type="dxa"/>
          </w:tcPr>
          <w:p w14:paraId="6846A9A6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E1CB50F" w14:textId="50F8FD96" w:rsidR="00120731" w:rsidRDefault="00CA2A65" w:rsidP="00120731">
            <w:r>
              <w:rPr>
                <w:rFonts w:hint="eastAsia"/>
              </w:rPr>
              <w:t>PRE-1：已登录</w:t>
            </w:r>
            <w:r w:rsidR="00120731">
              <w:t xml:space="preserve"> </w:t>
            </w:r>
          </w:p>
          <w:p w14:paraId="79E73AF1" w14:textId="0E5AEB13" w:rsidR="006006A1" w:rsidRPr="00ED0073" w:rsidRDefault="00120731" w:rsidP="0012073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-2：进入学习交流界面</w:t>
            </w:r>
          </w:p>
        </w:tc>
      </w:tr>
      <w:tr w:rsidR="006006A1" w:rsidRPr="00ED0073" w14:paraId="02ED7FC3" w14:textId="77777777" w:rsidTr="00172CA8">
        <w:tc>
          <w:tcPr>
            <w:tcW w:w="2812" w:type="dxa"/>
          </w:tcPr>
          <w:p w14:paraId="75A893B8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F38038F" w14:textId="1C4192FC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6A5C69">
              <w:rPr>
                <w:rFonts w:hint="eastAsia"/>
              </w:rPr>
              <w:t>问题被举报</w:t>
            </w:r>
          </w:p>
        </w:tc>
      </w:tr>
      <w:tr w:rsidR="006006A1" w:rsidRPr="00ED0073" w14:paraId="1B669A45" w14:textId="77777777" w:rsidTr="00172CA8">
        <w:tc>
          <w:tcPr>
            <w:tcW w:w="2812" w:type="dxa"/>
          </w:tcPr>
          <w:p w14:paraId="6C4B0426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4EB1B5F" w14:textId="554E3B11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6A5C69">
              <w:rPr>
                <w:rFonts w:hint="eastAsia"/>
              </w:rPr>
              <w:t>点击举报按钮</w:t>
            </w:r>
          </w:p>
          <w:p w14:paraId="1A85D5C5" w14:textId="7C81D55D" w:rsidR="006006A1" w:rsidRPr="00ED0073" w:rsidRDefault="006A5C69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弹出提示框显示问题举报成功</w:t>
            </w:r>
          </w:p>
        </w:tc>
      </w:tr>
      <w:tr w:rsidR="006006A1" w:rsidRPr="00ED0073" w14:paraId="0C7CC66D" w14:textId="77777777" w:rsidTr="00172CA8">
        <w:tc>
          <w:tcPr>
            <w:tcW w:w="2812" w:type="dxa"/>
          </w:tcPr>
          <w:p w14:paraId="4A390948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925DC30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2F643C8" w14:textId="77777777" w:rsidTr="00172CA8">
        <w:tc>
          <w:tcPr>
            <w:tcW w:w="2812" w:type="dxa"/>
          </w:tcPr>
          <w:p w14:paraId="29D504C9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C256DE8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FFD596A" w14:textId="77777777" w:rsidTr="00172CA8">
        <w:tc>
          <w:tcPr>
            <w:tcW w:w="2812" w:type="dxa"/>
          </w:tcPr>
          <w:p w14:paraId="6C933C13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7749ECF" w14:textId="419EDADB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6006A1" w:rsidRPr="00433E1C" w14:paraId="14685BB1" w14:textId="77777777" w:rsidTr="00172CA8">
        <w:tc>
          <w:tcPr>
            <w:tcW w:w="2812" w:type="dxa"/>
          </w:tcPr>
          <w:p w14:paraId="355C3F21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EEEA623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1D26BEFA" w14:textId="77777777" w:rsidTr="00172CA8">
        <w:tc>
          <w:tcPr>
            <w:tcW w:w="2812" w:type="dxa"/>
          </w:tcPr>
          <w:p w14:paraId="02925A04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393EE38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4CE9226" w14:textId="77777777" w:rsidTr="00172CA8">
        <w:tc>
          <w:tcPr>
            <w:tcW w:w="2812" w:type="dxa"/>
          </w:tcPr>
          <w:p w14:paraId="72794520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5DC154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5BFE319" w14:textId="77777777" w:rsidTr="00172CA8">
        <w:tc>
          <w:tcPr>
            <w:tcW w:w="2812" w:type="dxa"/>
          </w:tcPr>
          <w:p w14:paraId="33C9A574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9DD3179" w14:textId="54AB8C4F" w:rsidR="006006A1" w:rsidRPr="007C7770" w:rsidRDefault="006A5C69" w:rsidP="00172CA8">
            <w:r>
              <w:rPr>
                <w:rFonts w:hint="eastAsia"/>
              </w:rPr>
              <w:t>被举报问题</w:t>
            </w:r>
          </w:p>
        </w:tc>
      </w:tr>
    </w:tbl>
    <w:p w14:paraId="419978AC" w14:textId="77777777" w:rsidR="006006A1" w:rsidRPr="006006A1" w:rsidRDefault="006006A1" w:rsidP="006006A1"/>
    <w:p w14:paraId="2F6CBBBC" w14:textId="7555DC55" w:rsidR="00DF3CF8" w:rsidRDefault="00DF3CF8" w:rsidP="006006A1">
      <w:pPr>
        <w:pStyle w:val="4"/>
      </w:pPr>
      <w:r>
        <w:rPr>
          <w:rFonts w:hint="eastAsia"/>
        </w:rPr>
        <w:lastRenderedPageBreak/>
        <w:t>3</w:t>
      </w:r>
      <w:r>
        <w:t>.3.1.</w:t>
      </w:r>
      <w:r w:rsidR="00C21895">
        <w:t>19</w:t>
      </w:r>
      <w:r w:rsidR="000B3D79">
        <w:t xml:space="preserve"> </w:t>
      </w:r>
      <w:r w:rsidR="000B3D79">
        <w:rPr>
          <w:rFonts w:hint="eastAsia"/>
        </w:rPr>
        <w:t>具体某条问题界面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23F45E5" w14:textId="77777777" w:rsidTr="00172CA8">
        <w:tc>
          <w:tcPr>
            <w:tcW w:w="2812" w:type="dxa"/>
          </w:tcPr>
          <w:p w14:paraId="2D917EC2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1B89BD6" w14:textId="6B49D14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93</w:t>
            </w:r>
          </w:p>
        </w:tc>
      </w:tr>
      <w:tr w:rsidR="006006A1" w:rsidRPr="00C52A26" w14:paraId="5E001720" w14:textId="77777777" w:rsidTr="00172CA8">
        <w:tc>
          <w:tcPr>
            <w:tcW w:w="2812" w:type="dxa"/>
          </w:tcPr>
          <w:p w14:paraId="30694446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6D025A" w14:textId="2A5A94E3" w:rsidR="006006A1" w:rsidRPr="00C52A26" w:rsidRDefault="006363C6" w:rsidP="00172CA8">
            <w:r>
              <w:rPr>
                <w:rFonts w:hint="eastAsia"/>
              </w:rPr>
              <w:t>新建问题回答</w:t>
            </w:r>
          </w:p>
        </w:tc>
      </w:tr>
      <w:tr w:rsidR="006006A1" w:rsidRPr="00ED0073" w14:paraId="683F281E" w14:textId="77777777" w:rsidTr="00172CA8">
        <w:tc>
          <w:tcPr>
            <w:tcW w:w="2812" w:type="dxa"/>
          </w:tcPr>
          <w:p w14:paraId="44841E10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B8213D2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9930337" w14:textId="77777777" w:rsidTr="00172CA8">
        <w:tc>
          <w:tcPr>
            <w:tcW w:w="2812" w:type="dxa"/>
          </w:tcPr>
          <w:p w14:paraId="59F2F604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8D4DF9A" w14:textId="77777777" w:rsidR="006006A1" w:rsidRPr="00ED0073" w:rsidRDefault="006006A1" w:rsidP="00172CA8"/>
        </w:tc>
      </w:tr>
      <w:tr w:rsidR="006006A1" w:rsidRPr="00ED0073" w14:paraId="0F290969" w14:textId="77777777" w:rsidTr="00172CA8">
        <w:tc>
          <w:tcPr>
            <w:tcW w:w="2812" w:type="dxa"/>
          </w:tcPr>
          <w:p w14:paraId="17EF40E1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098C0CB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792D81DE" w14:textId="77777777" w:rsidTr="00172CA8">
        <w:tc>
          <w:tcPr>
            <w:tcW w:w="2812" w:type="dxa"/>
          </w:tcPr>
          <w:p w14:paraId="345AB692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327D616" w14:textId="5DB70EA3" w:rsidR="00F5615C" w:rsidRDefault="00CA2A65" w:rsidP="00F5615C">
            <w:r>
              <w:rPr>
                <w:rFonts w:hint="eastAsia"/>
              </w:rPr>
              <w:t>PRE-1：已登录</w:t>
            </w:r>
            <w:r w:rsidR="00F5615C">
              <w:t xml:space="preserve"> </w:t>
            </w:r>
          </w:p>
          <w:p w14:paraId="171AC613" w14:textId="01043DBA" w:rsidR="006006A1" w:rsidRPr="00ED0073" w:rsidRDefault="00F5615C" w:rsidP="00F5615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-2：进入具体某条问题界面</w:t>
            </w:r>
          </w:p>
        </w:tc>
      </w:tr>
      <w:tr w:rsidR="006006A1" w:rsidRPr="00ED0073" w14:paraId="6F747B83" w14:textId="77777777" w:rsidTr="00172CA8">
        <w:tc>
          <w:tcPr>
            <w:tcW w:w="2812" w:type="dxa"/>
          </w:tcPr>
          <w:p w14:paraId="61DC1FFA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C39D40" w14:textId="362A1DC5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F5615C">
              <w:rPr>
                <w:rFonts w:hint="eastAsia"/>
              </w:rPr>
              <w:t>新增问题回答</w:t>
            </w:r>
          </w:p>
        </w:tc>
      </w:tr>
      <w:tr w:rsidR="006006A1" w:rsidRPr="00ED0073" w14:paraId="5E21A260" w14:textId="77777777" w:rsidTr="00172CA8">
        <w:tc>
          <w:tcPr>
            <w:tcW w:w="2812" w:type="dxa"/>
          </w:tcPr>
          <w:p w14:paraId="62B33391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FCE3FEF" w14:textId="348961C0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F5615C">
              <w:rPr>
                <w:rFonts w:hint="eastAsia"/>
              </w:rPr>
              <w:t>点击添加回答按钮，弹出回答框</w:t>
            </w:r>
          </w:p>
          <w:p w14:paraId="4DF572A7" w14:textId="65A1F3D3" w:rsidR="00F5615C" w:rsidRDefault="00F5615C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输入回答内容</w:t>
            </w:r>
          </w:p>
          <w:p w14:paraId="1113D17A" w14:textId="78BF1FDC" w:rsidR="00F5615C" w:rsidRPr="00ED0073" w:rsidRDefault="00F5615C" w:rsidP="00172CA8">
            <w:r>
              <w:rPr>
                <w:rFonts w:hint="eastAsia"/>
              </w:rPr>
              <w:t>3.点击回答按钮</w:t>
            </w:r>
          </w:p>
          <w:p w14:paraId="767769C5" w14:textId="77777777" w:rsidR="006006A1" w:rsidRPr="00ED0073" w:rsidRDefault="006006A1" w:rsidP="00172CA8"/>
        </w:tc>
      </w:tr>
      <w:tr w:rsidR="006006A1" w:rsidRPr="00ED0073" w14:paraId="7381CCA0" w14:textId="77777777" w:rsidTr="00172CA8">
        <w:tc>
          <w:tcPr>
            <w:tcW w:w="2812" w:type="dxa"/>
          </w:tcPr>
          <w:p w14:paraId="4B5F27CC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9E074C7" w14:textId="0433D396" w:rsidR="00E06B67" w:rsidRDefault="00E06B67" w:rsidP="00E06B67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点击取消按钮，取消回答</w:t>
            </w:r>
          </w:p>
          <w:p w14:paraId="22ECB708" w14:textId="77777777" w:rsidR="00E06B67" w:rsidRDefault="00E06B67" w:rsidP="00E06B67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  <w:p w14:paraId="6E368558" w14:textId="77777777" w:rsidR="00E06B67" w:rsidRDefault="00E06B67" w:rsidP="00E06B67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3CA68033" w14:textId="77777777" w:rsidR="00E06B67" w:rsidRDefault="00E06B67" w:rsidP="00E06B67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1C869EAB" w14:textId="5A90E87C" w:rsidR="00E06B67" w:rsidRPr="00ED0073" w:rsidRDefault="00E06B67" w:rsidP="00E06B67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6006A1" w:rsidRPr="00ED0073" w14:paraId="5B87F717" w14:textId="77777777" w:rsidTr="00172CA8">
        <w:tc>
          <w:tcPr>
            <w:tcW w:w="2812" w:type="dxa"/>
          </w:tcPr>
          <w:p w14:paraId="55941367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CB94B3C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15E1F6B" w14:textId="77777777" w:rsidTr="00172CA8">
        <w:tc>
          <w:tcPr>
            <w:tcW w:w="2812" w:type="dxa"/>
          </w:tcPr>
          <w:p w14:paraId="0A1F1356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53585E2" w14:textId="2F19E5BE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6006A1" w:rsidRPr="00433E1C" w14:paraId="6C10AD22" w14:textId="77777777" w:rsidTr="00172CA8">
        <w:tc>
          <w:tcPr>
            <w:tcW w:w="2812" w:type="dxa"/>
          </w:tcPr>
          <w:p w14:paraId="22E8306D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096964C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72CEC5FC" w14:textId="77777777" w:rsidTr="00172CA8">
        <w:tc>
          <w:tcPr>
            <w:tcW w:w="2812" w:type="dxa"/>
          </w:tcPr>
          <w:p w14:paraId="56CEF526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C9FA020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AAA2038" w14:textId="77777777" w:rsidTr="00172CA8">
        <w:tc>
          <w:tcPr>
            <w:tcW w:w="2812" w:type="dxa"/>
          </w:tcPr>
          <w:p w14:paraId="018E5700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CAC579E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98F6297" w14:textId="77777777" w:rsidTr="00172CA8">
        <w:tc>
          <w:tcPr>
            <w:tcW w:w="2812" w:type="dxa"/>
          </w:tcPr>
          <w:p w14:paraId="3BA2BECA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D7E18EE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7F6700AA" w14:textId="2CC605B6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1F69038" w14:textId="77777777" w:rsidTr="00172CA8">
        <w:tc>
          <w:tcPr>
            <w:tcW w:w="2812" w:type="dxa"/>
          </w:tcPr>
          <w:p w14:paraId="7E6D7C7F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94E0A86" w14:textId="34AFCCCF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94</w:t>
            </w:r>
          </w:p>
        </w:tc>
      </w:tr>
      <w:tr w:rsidR="006006A1" w:rsidRPr="00C52A26" w14:paraId="5D53B576" w14:textId="77777777" w:rsidTr="00172CA8">
        <w:tc>
          <w:tcPr>
            <w:tcW w:w="2812" w:type="dxa"/>
          </w:tcPr>
          <w:p w14:paraId="7B079081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C3F8EBC" w14:textId="79E8D95D" w:rsidR="006006A1" w:rsidRPr="00C52A26" w:rsidRDefault="006363C6" w:rsidP="00172CA8">
            <w:r>
              <w:rPr>
                <w:rFonts w:hint="eastAsia"/>
              </w:rPr>
              <w:t>关注问题</w:t>
            </w:r>
          </w:p>
        </w:tc>
      </w:tr>
      <w:tr w:rsidR="006006A1" w:rsidRPr="00ED0073" w14:paraId="18ABEEB6" w14:textId="77777777" w:rsidTr="00172CA8">
        <w:tc>
          <w:tcPr>
            <w:tcW w:w="2812" w:type="dxa"/>
          </w:tcPr>
          <w:p w14:paraId="6F6550BF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CD7AA46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03D4AEC8" w14:textId="77777777" w:rsidTr="00172CA8">
        <w:tc>
          <w:tcPr>
            <w:tcW w:w="2812" w:type="dxa"/>
          </w:tcPr>
          <w:p w14:paraId="16F1873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ADC6327" w14:textId="77777777" w:rsidR="006006A1" w:rsidRPr="00ED0073" w:rsidRDefault="006006A1" w:rsidP="00172CA8"/>
        </w:tc>
      </w:tr>
      <w:tr w:rsidR="006006A1" w:rsidRPr="00ED0073" w14:paraId="6FF83840" w14:textId="77777777" w:rsidTr="00172CA8">
        <w:tc>
          <w:tcPr>
            <w:tcW w:w="2812" w:type="dxa"/>
          </w:tcPr>
          <w:p w14:paraId="1141D972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63F9307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030F556" w14:textId="77777777" w:rsidTr="00172CA8">
        <w:tc>
          <w:tcPr>
            <w:tcW w:w="2812" w:type="dxa"/>
          </w:tcPr>
          <w:p w14:paraId="2092DEBF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DA42959" w14:textId="2572CF93" w:rsidR="00E06B67" w:rsidRDefault="00CA2A65" w:rsidP="00E06B67">
            <w:r>
              <w:rPr>
                <w:rFonts w:hint="eastAsia"/>
              </w:rPr>
              <w:t>PRE-1：已登录</w:t>
            </w:r>
            <w:r w:rsidR="00E06B67">
              <w:t xml:space="preserve"> </w:t>
            </w:r>
          </w:p>
          <w:p w14:paraId="3D7803A7" w14:textId="7DD31252" w:rsidR="006006A1" w:rsidRPr="00ED0073" w:rsidRDefault="00E06B67" w:rsidP="00E06B67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-2：进入具体某条问题界面</w:t>
            </w:r>
          </w:p>
        </w:tc>
      </w:tr>
      <w:tr w:rsidR="006006A1" w:rsidRPr="00ED0073" w14:paraId="11008B43" w14:textId="77777777" w:rsidTr="00172CA8">
        <w:tc>
          <w:tcPr>
            <w:tcW w:w="2812" w:type="dxa"/>
          </w:tcPr>
          <w:p w14:paraId="3140ABA6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905DD1E" w14:textId="588A7892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E06B67">
              <w:rPr>
                <w:rFonts w:hint="eastAsia"/>
              </w:rPr>
              <w:t>关注问题</w:t>
            </w:r>
          </w:p>
        </w:tc>
      </w:tr>
      <w:tr w:rsidR="006006A1" w:rsidRPr="00ED0073" w14:paraId="4C8F024D" w14:textId="77777777" w:rsidTr="00172CA8">
        <w:tc>
          <w:tcPr>
            <w:tcW w:w="2812" w:type="dxa"/>
          </w:tcPr>
          <w:p w14:paraId="5CEB4821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93AFC12" w14:textId="6FAE619A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E06B67">
              <w:rPr>
                <w:rFonts w:hint="eastAsia"/>
              </w:rPr>
              <w:t>点击关注按钮</w:t>
            </w:r>
          </w:p>
          <w:p w14:paraId="76E50F75" w14:textId="375AF576" w:rsidR="006006A1" w:rsidRPr="00ED0073" w:rsidRDefault="00E06B67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关注按钮显示为已关注</w:t>
            </w:r>
          </w:p>
        </w:tc>
      </w:tr>
      <w:tr w:rsidR="006006A1" w:rsidRPr="00ED0073" w14:paraId="0C4E89DF" w14:textId="77777777" w:rsidTr="00172CA8">
        <w:tc>
          <w:tcPr>
            <w:tcW w:w="2812" w:type="dxa"/>
          </w:tcPr>
          <w:p w14:paraId="2558151F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F2F153D" w14:textId="01144C87" w:rsidR="006006A1" w:rsidRPr="00ED0073" w:rsidRDefault="00E06B67" w:rsidP="00172CA8">
            <w:r>
              <w:rPr>
                <w:rFonts w:hint="eastAsia"/>
              </w:rPr>
              <w:t>1. 点击已关注按钮，取消关注</w:t>
            </w:r>
            <w:r w:rsidR="00C75820">
              <w:rPr>
                <w:rFonts w:hint="eastAsia"/>
              </w:rPr>
              <w:t>问题</w:t>
            </w:r>
          </w:p>
        </w:tc>
      </w:tr>
      <w:tr w:rsidR="006006A1" w:rsidRPr="00ED0073" w14:paraId="6ADDFD6B" w14:textId="77777777" w:rsidTr="00172CA8">
        <w:tc>
          <w:tcPr>
            <w:tcW w:w="2812" w:type="dxa"/>
          </w:tcPr>
          <w:p w14:paraId="3C0BF924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261BEB5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6D7C38F" w14:textId="77777777" w:rsidTr="00172CA8">
        <w:tc>
          <w:tcPr>
            <w:tcW w:w="2812" w:type="dxa"/>
          </w:tcPr>
          <w:p w14:paraId="614FDFA4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0437476" w14:textId="222757EB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.4895</w:t>
            </w:r>
          </w:p>
        </w:tc>
      </w:tr>
      <w:tr w:rsidR="006006A1" w:rsidRPr="00433E1C" w14:paraId="7A6B90FA" w14:textId="77777777" w:rsidTr="00172CA8">
        <w:tc>
          <w:tcPr>
            <w:tcW w:w="2812" w:type="dxa"/>
          </w:tcPr>
          <w:p w14:paraId="5E7625FB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9BF0A3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5B412ECA" w14:textId="77777777" w:rsidTr="00172CA8">
        <w:tc>
          <w:tcPr>
            <w:tcW w:w="2812" w:type="dxa"/>
          </w:tcPr>
          <w:p w14:paraId="0BA5B917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FBA5AFA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C65D87C" w14:textId="77777777" w:rsidTr="00172CA8">
        <w:tc>
          <w:tcPr>
            <w:tcW w:w="2812" w:type="dxa"/>
          </w:tcPr>
          <w:p w14:paraId="6EACF2E4" w14:textId="77777777" w:rsidR="006006A1" w:rsidRPr="00270929" w:rsidRDefault="006006A1" w:rsidP="00172CA8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7BEF0A2A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8BFC006" w14:textId="77777777" w:rsidTr="00172CA8">
        <w:tc>
          <w:tcPr>
            <w:tcW w:w="2812" w:type="dxa"/>
          </w:tcPr>
          <w:p w14:paraId="0A2EBDD4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E352B02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43D5DC33" w14:textId="0F3666EC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7FB012B" w14:textId="77777777" w:rsidTr="00172CA8">
        <w:tc>
          <w:tcPr>
            <w:tcW w:w="2812" w:type="dxa"/>
          </w:tcPr>
          <w:p w14:paraId="52B9306D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583AFC6" w14:textId="5520C9D1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95</w:t>
            </w:r>
          </w:p>
        </w:tc>
      </w:tr>
      <w:tr w:rsidR="006006A1" w:rsidRPr="00C52A26" w14:paraId="00E6EF95" w14:textId="77777777" w:rsidTr="00172CA8">
        <w:tc>
          <w:tcPr>
            <w:tcW w:w="2812" w:type="dxa"/>
          </w:tcPr>
          <w:p w14:paraId="036897FB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9B24FD" w14:textId="50765022" w:rsidR="006006A1" w:rsidRPr="00C52A26" w:rsidRDefault="006363C6" w:rsidP="00172CA8">
            <w:r>
              <w:rPr>
                <w:rFonts w:hint="eastAsia"/>
              </w:rPr>
              <w:t>查看问题的相关话题</w:t>
            </w:r>
          </w:p>
        </w:tc>
      </w:tr>
      <w:tr w:rsidR="006006A1" w:rsidRPr="00ED0073" w14:paraId="1F491E4C" w14:textId="77777777" w:rsidTr="00172CA8">
        <w:tc>
          <w:tcPr>
            <w:tcW w:w="2812" w:type="dxa"/>
          </w:tcPr>
          <w:p w14:paraId="3681C94C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C143BDB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4CCBA23" w14:textId="77777777" w:rsidTr="00172CA8">
        <w:tc>
          <w:tcPr>
            <w:tcW w:w="2812" w:type="dxa"/>
          </w:tcPr>
          <w:p w14:paraId="531C0600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51F1745" w14:textId="77777777" w:rsidR="006006A1" w:rsidRPr="00ED0073" w:rsidRDefault="006006A1" w:rsidP="00172CA8"/>
        </w:tc>
      </w:tr>
      <w:tr w:rsidR="006006A1" w:rsidRPr="00ED0073" w14:paraId="1E9E8464" w14:textId="77777777" w:rsidTr="00172CA8">
        <w:tc>
          <w:tcPr>
            <w:tcW w:w="2812" w:type="dxa"/>
          </w:tcPr>
          <w:p w14:paraId="7D0DA528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F85E493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509CF19B" w14:textId="77777777" w:rsidTr="00172CA8">
        <w:tc>
          <w:tcPr>
            <w:tcW w:w="2812" w:type="dxa"/>
          </w:tcPr>
          <w:p w14:paraId="4249B184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3A7DD0E" w14:textId="06C4ED2E" w:rsidR="004C11AC" w:rsidRDefault="00CA2A65" w:rsidP="004C11AC">
            <w:r>
              <w:rPr>
                <w:rFonts w:hint="eastAsia"/>
              </w:rPr>
              <w:t>PRE-1：已登录</w:t>
            </w:r>
            <w:r w:rsidR="004C11AC">
              <w:t xml:space="preserve"> </w:t>
            </w:r>
          </w:p>
          <w:p w14:paraId="202BEFD8" w14:textId="49D8370E" w:rsidR="006006A1" w:rsidRPr="00ED0073" w:rsidRDefault="004C11AC" w:rsidP="004C11A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-2：进入具体某条问题界面</w:t>
            </w:r>
          </w:p>
        </w:tc>
      </w:tr>
      <w:tr w:rsidR="006006A1" w:rsidRPr="00ED0073" w14:paraId="34F1B698" w14:textId="77777777" w:rsidTr="00172CA8">
        <w:tc>
          <w:tcPr>
            <w:tcW w:w="2812" w:type="dxa"/>
          </w:tcPr>
          <w:p w14:paraId="2FEDB3BB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D14E067" w14:textId="01E1B05D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4C11AC">
              <w:rPr>
                <w:rFonts w:hint="eastAsia"/>
              </w:rPr>
              <w:t>进入话题界面</w:t>
            </w:r>
            <w:r w:rsidRPr="00ED0073">
              <w:t xml:space="preserve"> </w:t>
            </w:r>
          </w:p>
        </w:tc>
      </w:tr>
      <w:tr w:rsidR="006006A1" w:rsidRPr="00ED0073" w14:paraId="29CECB43" w14:textId="77777777" w:rsidTr="00172CA8">
        <w:tc>
          <w:tcPr>
            <w:tcW w:w="2812" w:type="dxa"/>
          </w:tcPr>
          <w:p w14:paraId="37F6C3A1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BBCC3C" w14:textId="7F11F998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4C11AC">
              <w:rPr>
                <w:rFonts w:hint="eastAsia"/>
              </w:rPr>
              <w:t>选择任意话题并点击</w:t>
            </w:r>
          </w:p>
          <w:p w14:paraId="0F96DDFC" w14:textId="1A5CB184" w:rsidR="006006A1" w:rsidRPr="00ED0073" w:rsidRDefault="004C11AC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进入对应话题界面</w:t>
            </w:r>
          </w:p>
        </w:tc>
      </w:tr>
      <w:tr w:rsidR="006006A1" w:rsidRPr="00ED0073" w14:paraId="28E4AA35" w14:textId="77777777" w:rsidTr="00172CA8">
        <w:tc>
          <w:tcPr>
            <w:tcW w:w="2812" w:type="dxa"/>
          </w:tcPr>
          <w:p w14:paraId="7D58A473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A9CB2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99B9033" w14:textId="77777777" w:rsidTr="00172CA8">
        <w:tc>
          <w:tcPr>
            <w:tcW w:w="2812" w:type="dxa"/>
          </w:tcPr>
          <w:p w14:paraId="67628ED0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B0DC06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2B63712" w14:textId="77777777" w:rsidTr="00172CA8">
        <w:tc>
          <w:tcPr>
            <w:tcW w:w="2812" w:type="dxa"/>
          </w:tcPr>
          <w:p w14:paraId="0FF7F1BC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60180C8" w14:textId="2B029FC0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6006A1" w:rsidRPr="00433E1C" w14:paraId="3FC265DE" w14:textId="77777777" w:rsidTr="00172CA8">
        <w:tc>
          <w:tcPr>
            <w:tcW w:w="2812" w:type="dxa"/>
          </w:tcPr>
          <w:p w14:paraId="536B9324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0F8B19B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1AF88E1F" w14:textId="77777777" w:rsidTr="00172CA8">
        <w:tc>
          <w:tcPr>
            <w:tcW w:w="2812" w:type="dxa"/>
          </w:tcPr>
          <w:p w14:paraId="1FCAD855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3D9F0D2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F96AEB0" w14:textId="77777777" w:rsidTr="00172CA8">
        <w:tc>
          <w:tcPr>
            <w:tcW w:w="2812" w:type="dxa"/>
          </w:tcPr>
          <w:p w14:paraId="4C70E8F8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2A6444B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BEFA62F" w14:textId="77777777" w:rsidTr="00172CA8">
        <w:tc>
          <w:tcPr>
            <w:tcW w:w="2812" w:type="dxa"/>
          </w:tcPr>
          <w:p w14:paraId="32B86DAE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8547A95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35171CD0" w14:textId="03C71CD0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A58D7E1" w14:textId="77777777" w:rsidTr="00172CA8">
        <w:tc>
          <w:tcPr>
            <w:tcW w:w="2812" w:type="dxa"/>
          </w:tcPr>
          <w:p w14:paraId="594442DB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AC59E5B" w14:textId="0D6F61B6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96</w:t>
            </w:r>
          </w:p>
        </w:tc>
      </w:tr>
      <w:tr w:rsidR="006006A1" w:rsidRPr="00C52A26" w14:paraId="11F02C29" w14:textId="77777777" w:rsidTr="00172CA8">
        <w:tc>
          <w:tcPr>
            <w:tcW w:w="2812" w:type="dxa"/>
          </w:tcPr>
          <w:p w14:paraId="3D5ED63D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4DB39B" w14:textId="3B639038" w:rsidR="006006A1" w:rsidRPr="00C52A26" w:rsidRDefault="006363C6" w:rsidP="00172CA8">
            <w:r>
              <w:rPr>
                <w:rFonts w:hint="eastAsia"/>
              </w:rPr>
              <w:t>删除自己的回答</w:t>
            </w:r>
          </w:p>
        </w:tc>
      </w:tr>
      <w:tr w:rsidR="006006A1" w:rsidRPr="00ED0073" w14:paraId="369D6527" w14:textId="77777777" w:rsidTr="00172CA8">
        <w:tc>
          <w:tcPr>
            <w:tcW w:w="2812" w:type="dxa"/>
          </w:tcPr>
          <w:p w14:paraId="45DAD545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73490A1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078BE1BA" w14:textId="77777777" w:rsidTr="00172CA8">
        <w:tc>
          <w:tcPr>
            <w:tcW w:w="2812" w:type="dxa"/>
          </w:tcPr>
          <w:p w14:paraId="4F3E5BF7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65AE18F" w14:textId="77777777" w:rsidR="006006A1" w:rsidRPr="00ED0073" w:rsidRDefault="006006A1" w:rsidP="00172CA8"/>
        </w:tc>
      </w:tr>
      <w:tr w:rsidR="006006A1" w:rsidRPr="00ED0073" w14:paraId="42A284A7" w14:textId="77777777" w:rsidTr="00172CA8">
        <w:tc>
          <w:tcPr>
            <w:tcW w:w="2812" w:type="dxa"/>
          </w:tcPr>
          <w:p w14:paraId="1C5F4795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E49DCA6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1F6657D7" w14:textId="77777777" w:rsidTr="00172CA8">
        <w:tc>
          <w:tcPr>
            <w:tcW w:w="2812" w:type="dxa"/>
          </w:tcPr>
          <w:p w14:paraId="6FC7C4EB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72B2B78" w14:textId="29066C60" w:rsidR="005C3E7E" w:rsidRDefault="00CA2A65" w:rsidP="005C3E7E">
            <w:r>
              <w:rPr>
                <w:rFonts w:hint="eastAsia"/>
              </w:rPr>
              <w:t>PRE-1：已登录</w:t>
            </w:r>
            <w:r w:rsidR="005C3E7E">
              <w:t xml:space="preserve"> </w:t>
            </w:r>
          </w:p>
          <w:p w14:paraId="5DDA6BCC" w14:textId="6E2F5616" w:rsidR="006006A1" w:rsidRPr="00ED0073" w:rsidRDefault="005C3E7E" w:rsidP="005C3E7E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-2：进入具体某条问题界面</w:t>
            </w:r>
          </w:p>
        </w:tc>
      </w:tr>
      <w:tr w:rsidR="006006A1" w:rsidRPr="00ED0073" w14:paraId="3F496D39" w14:textId="77777777" w:rsidTr="00172CA8">
        <w:tc>
          <w:tcPr>
            <w:tcW w:w="2812" w:type="dxa"/>
          </w:tcPr>
          <w:p w14:paraId="344487B5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416F1DC" w14:textId="45274776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5C3E7E">
              <w:rPr>
                <w:rFonts w:hint="eastAsia"/>
              </w:rPr>
              <w:t>删除自己的回答</w:t>
            </w:r>
          </w:p>
        </w:tc>
      </w:tr>
      <w:tr w:rsidR="006006A1" w:rsidRPr="00ED0073" w14:paraId="51833EDB" w14:textId="77777777" w:rsidTr="00172CA8">
        <w:tc>
          <w:tcPr>
            <w:tcW w:w="2812" w:type="dxa"/>
          </w:tcPr>
          <w:p w14:paraId="7EEFF78C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6F8BFE0" w14:textId="55B41B13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C3E7E">
              <w:rPr>
                <w:rFonts w:hint="eastAsia"/>
              </w:rPr>
              <w:t>点击删除按钮</w:t>
            </w:r>
          </w:p>
          <w:p w14:paraId="1FE5E4B2" w14:textId="5381F8FE" w:rsidR="006006A1" w:rsidRPr="00ED0073" w:rsidRDefault="00DA79F1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删除自己的回答</w:t>
            </w:r>
          </w:p>
        </w:tc>
      </w:tr>
      <w:tr w:rsidR="006006A1" w:rsidRPr="00ED0073" w14:paraId="6FC62D4C" w14:textId="77777777" w:rsidTr="00172CA8">
        <w:tc>
          <w:tcPr>
            <w:tcW w:w="2812" w:type="dxa"/>
          </w:tcPr>
          <w:p w14:paraId="330F2842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788378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3517597" w14:textId="77777777" w:rsidTr="00172CA8">
        <w:tc>
          <w:tcPr>
            <w:tcW w:w="2812" w:type="dxa"/>
          </w:tcPr>
          <w:p w14:paraId="20C4A9DB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B50A1B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3B910FA" w14:textId="77777777" w:rsidTr="00172CA8">
        <w:tc>
          <w:tcPr>
            <w:tcW w:w="2812" w:type="dxa"/>
          </w:tcPr>
          <w:p w14:paraId="2718FC25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8DEC90" w14:textId="2C5DE785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6006A1" w:rsidRPr="00433E1C" w14:paraId="5FB5424E" w14:textId="77777777" w:rsidTr="00172CA8">
        <w:tc>
          <w:tcPr>
            <w:tcW w:w="2812" w:type="dxa"/>
          </w:tcPr>
          <w:p w14:paraId="7DCD174A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003753C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3D7AF25C" w14:textId="77777777" w:rsidTr="00172CA8">
        <w:tc>
          <w:tcPr>
            <w:tcW w:w="2812" w:type="dxa"/>
          </w:tcPr>
          <w:p w14:paraId="47BD9D6D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4D3870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7147224" w14:textId="77777777" w:rsidTr="00172CA8">
        <w:tc>
          <w:tcPr>
            <w:tcW w:w="2812" w:type="dxa"/>
          </w:tcPr>
          <w:p w14:paraId="30B08CD0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16D5CB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EBC3F01" w14:textId="77777777" w:rsidTr="00172CA8">
        <w:tc>
          <w:tcPr>
            <w:tcW w:w="2812" w:type="dxa"/>
          </w:tcPr>
          <w:p w14:paraId="366B74B2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36898D6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08A912D6" w14:textId="46C9ED78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1223F9B5" w14:textId="77777777" w:rsidTr="00172CA8">
        <w:tc>
          <w:tcPr>
            <w:tcW w:w="2812" w:type="dxa"/>
          </w:tcPr>
          <w:p w14:paraId="028FFFBA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9523764" w14:textId="0E41D04C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97</w:t>
            </w:r>
          </w:p>
        </w:tc>
      </w:tr>
      <w:tr w:rsidR="006006A1" w:rsidRPr="00C52A26" w14:paraId="4D716392" w14:textId="77777777" w:rsidTr="00172CA8">
        <w:tc>
          <w:tcPr>
            <w:tcW w:w="2812" w:type="dxa"/>
          </w:tcPr>
          <w:p w14:paraId="092F6156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9B5C5C7" w14:textId="28061A95" w:rsidR="006006A1" w:rsidRPr="00C52A26" w:rsidRDefault="006363C6" w:rsidP="00172CA8">
            <w:r>
              <w:rPr>
                <w:rFonts w:hint="eastAsia"/>
              </w:rPr>
              <w:t>邀请回答问题</w:t>
            </w:r>
          </w:p>
        </w:tc>
      </w:tr>
      <w:tr w:rsidR="006006A1" w:rsidRPr="00ED0073" w14:paraId="6818B548" w14:textId="77777777" w:rsidTr="00172CA8">
        <w:tc>
          <w:tcPr>
            <w:tcW w:w="2812" w:type="dxa"/>
          </w:tcPr>
          <w:p w14:paraId="1205B0AF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F57D87A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2B1319B2" w14:textId="77777777" w:rsidTr="00172CA8">
        <w:tc>
          <w:tcPr>
            <w:tcW w:w="2812" w:type="dxa"/>
          </w:tcPr>
          <w:p w14:paraId="16EF79D4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7C21785A" w14:textId="77777777" w:rsidR="006006A1" w:rsidRPr="00ED0073" w:rsidRDefault="006006A1" w:rsidP="00172CA8"/>
        </w:tc>
      </w:tr>
      <w:tr w:rsidR="006006A1" w:rsidRPr="00ED0073" w14:paraId="58CCCAF5" w14:textId="77777777" w:rsidTr="00172CA8">
        <w:tc>
          <w:tcPr>
            <w:tcW w:w="2812" w:type="dxa"/>
          </w:tcPr>
          <w:p w14:paraId="16CD8507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5751C55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12BF3F80" w14:textId="77777777" w:rsidTr="00172CA8">
        <w:tc>
          <w:tcPr>
            <w:tcW w:w="2812" w:type="dxa"/>
          </w:tcPr>
          <w:p w14:paraId="4393104A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C63F37" w14:textId="00021E17" w:rsidR="00F1466A" w:rsidRDefault="00CA2A65" w:rsidP="00F1466A">
            <w:r>
              <w:rPr>
                <w:rFonts w:hint="eastAsia"/>
              </w:rPr>
              <w:t>PRE-1：已登录</w:t>
            </w:r>
            <w:r w:rsidR="00F1466A">
              <w:t xml:space="preserve"> </w:t>
            </w:r>
          </w:p>
          <w:p w14:paraId="7BE4C750" w14:textId="75740C20" w:rsidR="006006A1" w:rsidRPr="00ED0073" w:rsidRDefault="00F1466A" w:rsidP="00F1466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-2：进入具体某条问题界面</w:t>
            </w:r>
          </w:p>
        </w:tc>
      </w:tr>
      <w:tr w:rsidR="006006A1" w:rsidRPr="00ED0073" w14:paraId="3F16F0FC" w14:textId="77777777" w:rsidTr="00172CA8">
        <w:tc>
          <w:tcPr>
            <w:tcW w:w="2812" w:type="dxa"/>
          </w:tcPr>
          <w:p w14:paraId="4DF3D9A8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EF1D8CD" w14:textId="70CE6CF3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F1466A">
              <w:rPr>
                <w:rFonts w:hint="eastAsia"/>
              </w:rPr>
              <w:t>发送邀请信息</w:t>
            </w:r>
          </w:p>
        </w:tc>
      </w:tr>
      <w:tr w:rsidR="006006A1" w:rsidRPr="00ED0073" w14:paraId="18F06F2A" w14:textId="77777777" w:rsidTr="00172CA8">
        <w:tc>
          <w:tcPr>
            <w:tcW w:w="2812" w:type="dxa"/>
          </w:tcPr>
          <w:p w14:paraId="6E27DC72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A40E6A5" w14:textId="72291315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F1466A">
              <w:rPr>
                <w:rFonts w:hint="eastAsia"/>
              </w:rPr>
              <w:t>点击邀请回答按钮</w:t>
            </w:r>
          </w:p>
          <w:p w14:paraId="4E0FEE3C" w14:textId="77777777" w:rsidR="006006A1" w:rsidRDefault="00F1466A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选择邀请人</w:t>
            </w:r>
          </w:p>
          <w:p w14:paraId="37FB84D3" w14:textId="77777777" w:rsidR="00F1466A" w:rsidRDefault="00F1466A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76DD0AB3" w14:textId="4E71091D" w:rsidR="00F1466A" w:rsidRPr="00ED0073" w:rsidRDefault="00F1466A" w:rsidP="00172CA8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发送邀请回答信息</w:t>
            </w:r>
          </w:p>
        </w:tc>
      </w:tr>
      <w:tr w:rsidR="006006A1" w:rsidRPr="00ED0073" w14:paraId="637E111C" w14:textId="77777777" w:rsidTr="00172CA8">
        <w:tc>
          <w:tcPr>
            <w:tcW w:w="2812" w:type="dxa"/>
          </w:tcPr>
          <w:p w14:paraId="5AE554BB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F065CC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5712463" w14:textId="77777777" w:rsidTr="00172CA8">
        <w:tc>
          <w:tcPr>
            <w:tcW w:w="2812" w:type="dxa"/>
          </w:tcPr>
          <w:p w14:paraId="76633C61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1053F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56603C7" w14:textId="77777777" w:rsidTr="00172CA8">
        <w:tc>
          <w:tcPr>
            <w:tcW w:w="2812" w:type="dxa"/>
          </w:tcPr>
          <w:p w14:paraId="608DA9A7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B254A5" w14:textId="63BA8C20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6006A1" w:rsidRPr="00433E1C" w14:paraId="0D004C5F" w14:textId="77777777" w:rsidTr="00172CA8">
        <w:tc>
          <w:tcPr>
            <w:tcW w:w="2812" w:type="dxa"/>
          </w:tcPr>
          <w:p w14:paraId="05ABA7DD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53701A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1261718A" w14:textId="77777777" w:rsidTr="00172CA8">
        <w:tc>
          <w:tcPr>
            <w:tcW w:w="2812" w:type="dxa"/>
          </w:tcPr>
          <w:p w14:paraId="5F7E9175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59F1125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C706E66" w14:textId="77777777" w:rsidTr="00172CA8">
        <w:tc>
          <w:tcPr>
            <w:tcW w:w="2812" w:type="dxa"/>
          </w:tcPr>
          <w:p w14:paraId="3F4D7E58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F4CD30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330CDC8" w14:textId="77777777" w:rsidTr="00172CA8">
        <w:tc>
          <w:tcPr>
            <w:tcW w:w="2812" w:type="dxa"/>
          </w:tcPr>
          <w:p w14:paraId="40480F3A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77D0B8C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4BA7E1D8" w14:textId="025335EC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3AECBF3" w14:textId="77777777" w:rsidTr="00172CA8">
        <w:tc>
          <w:tcPr>
            <w:tcW w:w="2812" w:type="dxa"/>
          </w:tcPr>
          <w:p w14:paraId="67818D13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700DFCF9" w14:textId="016506EA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98</w:t>
            </w:r>
          </w:p>
        </w:tc>
      </w:tr>
      <w:tr w:rsidR="006006A1" w:rsidRPr="00C52A26" w14:paraId="50CCB5AF" w14:textId="77777777" w:rsidTr="00172CA8">
        <w:tc>
          <w:tcPr>
            <w:tcW w:w="2812" w:type="dxa"/>
          </w:tcPr>
          <w:p w14:paraId="43D30DE8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2C954F3" w14:textId="7E56FBCE" w:rsidR="006006A1" w:rsidRPr="00C52A26" w:rsidRDefault="006363C6" w:rsidP="00172CA8">
            <w:proofErr w:type="gramStart"/>
            <w:r>
              <w:rPr>
                <w:rFonts w:hint="eastAsia"/>
              </w:rPr>
              <w:t>点赞回答</w:t>
            </w:r>
            <w:proofErr w:type="gramEnd"/>
          </w:p>
        </w:tc>
      </w:tr>
      <w:tr w:rsidR="006006A1" w:rsidRPr="00ED0073" w14:paraId="13E9824F" w14:textId="77777777" w:rsidTr="00172CA8">
        <w:tc>
          <w:tcPr>
            <w:tcW w:w="2812" w:type="dxa"/>
          </w:tcPr>
          <w:p w14:paraId="5862D862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3141153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0C104D2F" w14:textId="77777777" w:rsidTr="00172CA8">
        <w:tc>
          <w:tcPr>
            <w:tcW w:w="2812" w:type="dxa"/>
          </w:tcPr>
          <w:p w14:paraId="0038CC6C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E06F5CC" w14:textId="77777777" w:rsidR="006006A1" w:rsidRPr="00ED0073" w:rsidRDefault="006006A1" w:rsidP="00172CA8"/>
        </w:tc>
      </w:tr>
      <w:tr w:rsidR="006006A1" w:rsidRPr="00ED0073" w14:paraId="5650C961" w14:textId="77777777" w:rsidTr="00172CA8">
        <w:tc>
          <w:tcPr>
            <w:tcW w:w="2812" w:type="dxa"/>
          </w:tcPr>
          <w:p w14:paraId="686DBD2B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4FF0432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628608AC" w14:textId="77777777" w:rsidTr="00172CA8">
        <w:tc>
          <w:tcPr>
            <w:tcW w:w="2812" w:type="dxa"/>
          </w:tcPr>
          <w:p w14:paraId="744A788F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C7F07CE" w14:textId="55A253A7" w:rsidR="00BE66B9" w:rsidRDefault="00CA2A65" w:rsidP="00BE66B9">
            <w:r>
              <w:rPr>
                <w:rFonts w:hint="eastAsia"/>
              </w:rPr>
              <w:t>PRE-1：已登录</w:t>
            </w:r>
            <w:r w:rsidR="00BE66B9">
              <w:t xml:space="preserve"> </w:t>
            </w:r>
          </w:p>
          <w:p w14:paraId="67FFFC7C" w14:textId="505B3237" w:rsidR="006006A1" w:rsidRPr="00ED0073" w:rsidRDefault="00BE66B9" w:rsidP="00BE66B9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-2：进入具体某条问题界面</w:t>
            </w:r>
          </w:p>
        </w:tc>
      </w:tr>
      <w:tr w:rsidR="006006A1" w:rsidRPr="00ED0073" w14:paraId="3ABF1F58" w14:textId="77777777" w:rsidTr="00172CA8">
        <w:tc>
          <w:tcPr>
            <w:tcW w:w="2812" w:type="dxa"/>
          </w:tcPr>
          <w:p w14:paraId="4B079057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C393BFC" w14:textId="737338CB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BE66B9">
              <w:rPr>
                <w:rFonts w:hint="eastAsia"/>
              </w:rPr>
              <w:t>回答</w:t>
            </w:r>
            <w:proofErr w:type="gramStart"/>
            <w:r w:rsidR="00BE66B9">
              <w:rPr>
                <w:rFonts w:hint="eastAsia"/>
              </w:rPr>
              <w:t>点赞数</w:t>
            </w:r>
            <w:proofErr w:type="gramEnd"/>
            <w:r w:rsidR="00BE66B9">
              <w:rPr>
                <w:rFonts w:hint="eastAsia"/>
              </w:rPr>
              <w:t>增加</w:t>
            </w:r>
          </w:p>
        </w:tc>
      </w:tr>
      <w:tr w:rsidR="006006A1" w:rsidRPr="00ED0073" w14:paraId="071E18E2" w14:textId="77777777" w:rsidTr="00172CA8">
        <w:tc>
          <w:tcPr>
            <w:tcW w:w="2812" w:type="dxa"/>
          </w:tcPr>
          <w:p w14:paraId="512242EB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A6E03F2" w14:textId="4F96A855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BE66B9">
              <w:rPr>
                <w:rFonts w:hint="eastAsia"/>
              </w:rPr>
              <w:t>点击赞同按钮</w:t>
            </w:r>
          </w:p>
          <w:p w14:paraId="599A14D5" w14:textId="1089C466" w:rsidR="006006A1" w:rsidRPr="00ED0073" w:rsidRDefault="00BE66B9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</w:t>
            </w:r>
            <w:proofErr w:type="gramStart"/>
            <w:r>
              <w:rPr>
                <w:rFonts w:hint="eastAsia"/>
              </w:rPr>
              <w:t>点赞数</w:t>
            </w:r>
            <w:proofErr w:type="gramEnd"/>
            <w:r>
              <w:rPr>
                <w:rFonts w:hint="eastAsia"/>
              </w:rPr>
              <w:t>增加</w:t>
            </w:r>
          </w:p>
        </w:tc>
      </w:tr>
      <w:tr w:rsidR="006006A1" w:rsidRPr="00ED0073" w14:paraId="5B6CA412" w14:textId="77777777" w:rsidTr="00172CA8">
        <w:tc>
          <w:tcPr>
            <w:tcW w:w="2812" w:type="dxa"/>
          </w:tcPr>
          <w:p w14:paraId="28AD3FFD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97C94FE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B484F13" w14:textId="77777777" w:rsidTr="00172CA8">
        <w:tc>
          <w:tcPr>
            <w:tcW w:w="2812" w:type="dxa"/>
          </w:tcPr>
          <w:p w14:paraId="71DF3189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A7C3D4C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E685496" w14:textId="77777777" w:rsidTr="00172CA8">
        <w:tc>
          <w:tcPr>
            <w:tcW w:w="2812" w:type="dxa"/>
          </w:tcPr>
          <w:p w14:paraId="100E43CD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E4BD649" w14:textId="7489BF4A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6006A1" w:rsidRPr="00433E1C" w14:paraId="1597494A" w14:textId="77777777" w:rsidTr="00172CA8">
        <w:tc>
          <w:tcPr>
            <w:tcW w:w="2812" w:type="dxa"/>
          </w:tcPr>
          <w:p w14:paraId="5381BC75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327B6A9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719C6E7F" w14:textId="77777777" w:rsidTr="00172CA8">
        <w:tc>
          <w:tcPr>
            <w:tcW w:w="2812" w:type="dxa"/>
          </w:tcPr>
          <w:p w14:paraId="67E351D4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6C729D4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ACD7CF6" w14:textId="77777777" w:rsidTr="00172CA8">
        <w:tc>
          <w:tcPr>
            <w:tcW w:w="2812" w:type="dxa"/>
          </w:tcPr>
          <w:p w14:paraId="1947FF17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A11E00E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48BC3FA" w14:textId="77777777" w:rsidTr="00172CA8">
        <w:tc>
          <w:tcPr>
            <w:tcW w:w="2812" w:type="dxa"/>
          </w:tcPr>
          <w:p w14:paraId="583FB737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F64AE9F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4D483E0E" w14:textId="30EA5332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21C780E" w14:textId="77777777" w:rsidTr="00172CA8">
        <w:tc>
          <w:tcPr>
            <w:tcW w:w="2812" w:type="dxa"/>
          </w:tcPr>
          <w:p w14:paraId="46DAC80A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52390FB5" w14:textId="3A0973F4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99</w:t>
            </w:r>
          </w:p>
        </w:tc>
      </w:tr>
      <w:tr w:rsidR="006006A1" w:rsidRPr="00C52A26" w14:paraId="5F78E976" w14:textId="77777777" w:rsidTr="00172CA8">
        <w:tc>
          <w:tcPr>
            <w:tcW w:w="2812" w:type="dxa"/>
          </w:tcPr>
          <w:p w14:paraId="4936A11A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FCF5190" w14:textId="29EC3BD1" w:rsidR="006006A1" w:rsidRPr="00C52A26" w:rsidRDefault="006363C6" w:rsidP="00172CA8">
            <w:r>
              <w:rPr>
                <w:rFonts w:hint="eastAsia"/>
              </w:rPr>
              <w:t>举报回答</w:t>
            </w:r>
          </w:p>
        </w:tc>
      </w:tr>
      <w:tr w:rsidR="006006A1" w:rsidRPr="00ED0073" w14:paraId="09D4D218" w14:textId="77777777" w:rsidTr="00172CA8">
        <w:tc>
          <w:tcPr>
            <w:tcW w:w="2812" w:type="dxa"/>
          </w:tcPr>
          <w:p w14:paraId="3CA14024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1266A9D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46E7C8D" w14:textId="77777777" w:rsidTr="00172CA8">
        <w:tc>
          <w:tcPr>
            <w:tcW w:w="2812" w:type="dxa"/>
          </w:tcPr>
          <w:p w14:paraId="448C9A04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0FD673D" w14:textId="77777777" w:rsidR="006006A1" w:rsidRPr="00ED0073" w:rsidRDefault="006006A1" w:rsidP="00172CA8"/>
        </w:tc>
      </w:tr>
      <w:tr w:rsidR="006006A1" w:rsidRPr="00ED0073" w14:paraId="462DED65" w14:textId="77777777" w:rsidTr="00172CA8">
        <w:tc>
          <w:tcPr>
            <w:tcW w:w="2812" w:type="dxa"/>
          </w:tcPr>
          <w:p w14:paraId="4DAD34EB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8D3F36A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FB408ED" w14:textId="77777777" w:rsidTr="00172CA8">
        <w:tc>
          <w:tcPr>
            <w:tcW w:w="2812" w:type="dxa"/>
          </w:tcPr>
          <w:p w14:paraId="6AF904E5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4046CA" w14:textId="4937E92F" w:rsidR="00BE66B9" w:rsidRDefault="00CA2A65" w:rsidP="00BE66B9">
            <w:r>
              <w:rPr>
                <w:rFonts w:hint="eastAsia"/>
              </w:rPr>
              <w:t>PRE-1：已登录</w:t>
            </w:r>
            <w:r w:rsidR="00BE66B9">
              <w:t xml:space="preserve"> </w:t>
            </w:r>
          </w:p>
          <w:p w14:paraId="6E3DB0C9" w14:textId="0CE85CAC" w:rsidR="006006A1" w:rsidRPr="00ED0073" w:rsidRDefault="00BE66B9" w:rsidP="00BE66B9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-2：进入具体某条问题界面</w:t>
            </w:r>
          </w:p>
        </w:tc>
      </w:tr>
      <w:tr w:rsidR="006006A1" w:rsidRPr="00ED0073" w14:paraId="21CD2893" w14:textId="77777777" w:rsidTr="00172CA8">
        <w:tc>
          <w:tcPr>
            <w:tcW w:w="2812" w:type="dxa"/>
          </w:tcPr>
          <w:p w14:paraId="48C75A51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22E0B6AF" w14:textId="3BB4F3D2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BE66B9">
              <w:rPr>
                <w:rFonts w:hint="eastAsia"/>
              </w:rPr>
              <w:t>回答被举报</w:t>
            </w:r>
          </w:p>
        </w:tc>
      </w:tr>
      <w:tr w:rsidR="006006A1" w:rsidRPr="00ED0073" w14:paraId="0BD806D9" w14:textId="77777777" w:rsidTr="00172CA8">
        <w:tc>
          <w:tcPr>
            <w:tcW w:w="2812" w:type="dxa"/>
          </w:tcPr>
          <w:p w14:paraId="569A5070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0CCC00" w14:textId="73C2DBB3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BE66B9">
              <w:rPr>
                <w:rFonts w:hint="eastAsia"/>
              </w:rPr>
              <w:t>点击举报按钮</w:t>
            </w:r>
          </w:p>
          <w:p w14:paraId="7AFB0ABE" w14:textId="44EDF495" w:rsidR="006006A1" w:rsidRPr="00ED0073" w:rsidRDefault="00BE66B9" w:rsidP="00172CA8">
            <w:r>
              <w:rPr>
                <w:rFonts w:hint="eastAsia"/>
              </w:rPr>
              <w:t>2.</w:t>
            </w:r>
            <w:r>
              <w:t xml:space="preserve"> </w:t>
            </w:r>
            <w:r w:rsidR="00561674">
              <w:rPr>
                <w:rFonts w:hint="eastAsia"/>
              </w:rPr>
              <w:t>回答被举报</w:t>
            </w:r>
          </w:p>
        </w:tc>
      </w:tr>
      <w:tr w:rsidR="006006A1" w:rsidRPr="00ED0073" w14:paraId="7CAA469E" w14:textId="77777777" w:rsidTr="00172CA8">
        <w:tc>
          <w:tcPr>
            <w:tcW w:w="2812" w:type="dxa"/>
          </w:tcPr>
          <w:p w14:paraId="798B74FE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6141D05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E6AD3F9" w14:textId="77777777" w:rsidTr="00172CA8">
        <w:tc>
          <w:tcPr>
            <w:tcW w:w="2812" w:type="dxa"/>
          </w:tcPr>
          <w:p w14:paraId="2B641AB4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A61363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BD04F12" w14:textId="77777777" w:rsidTr="00172CA8">
        <w:tc>
          <w:tcPr>
            <w:tcW w:w="2812" w:type="dxa"/>
          </w:tcPr>
          <w:p w14:paraId="2352BD11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82C0533" w14:textId="08DB8484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6006A1" w:rsidRPr="00433E1C" w14:paraId="1488F7A1" w14:textId="77777777" w:rsidTr="00172CA8">
        <w:tc>
          <w:tcPr>
            <w:tcW w:w="2812" w:type="dxa"/>
          </w:tcPr>
          <w:p w14:paraId="51761B56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B039C1E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4B2A27CF" w14:textId="77777777" w:rsidTr="00172CA8">
        <w:tc>
          <w:tcPr>
            <w:tcW w:w="2812" w:type="dxa"/>
          </w:tcPr>
          <w:p w14:paraId="65908EF6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5C96B66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E561D90" w14:textId="77777777" w:rsidTr="00172CA8">
        <w:tc>
          <w:tcPr>
            <w:tcW w:w="2812" w:type="dxa"/>
          </w:tcPr>
          <w:p w14:paraId="2B45FE80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7414739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2BDA58AC" w14:textId="77777777" w:rsidTr="00172CA8">
        <w:tc>
          <w:tcPr>
            <w:tcW w:w="2812" w:type="dxa"/>
          </w:tcPr>
          <w:p w14:paraId="28B8FE92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C0AF809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288664EE" w14:textId="72888B6F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B810FA4" w14:textId="77777777" w:rsidTr="00172CA8">
        <w:tc>
          <w:tcPr>
            <w:tcW w:w="2812" w:type="dxa"/>
          </w:tcPr>
          <w:p w14:paraId="492747FF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301EA2A" w14:textId="00522FFE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100</w:t>
            </w:r>
          </w:p>
        </w:tc>
      </w:tr>
      <w:tr w:rsidR="006006A1" w:rsidRPr="00C52A26" w14:paraId="06FDEFEC" w14:textId="77777777" w:rsidTr="00172CA8">
        <w:tc>
          <w:tcPr>
            <w:tcW w:w="2812" w:type="dxa"/>
          </w:tcPr>
          <w:p w14:paraId="2142043D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CA953BA" w14:textId="1EF6585B" w:rsidR="006006A1" w:rsidRPr="00C52A26" w:rsidRDefault="006363C6" w:rsidP="00172CA8">
            <w:r>
              <w:rPr>
                <w:rFonts w:hint="eastAsia"/>
              </w:rPr>
              <w:t>对回答进行回答</w:t>
            </w:r>
          </w:p>
        </w:tc>
      </w:tr>
      <w:tr w:rsidR="006006A1" w:rsidRPr="00ED0073" w14:paraId="3A415368" w14:textId="77777777" w:rsidTr="00172CA8">
        <w:tc>
          <w:tcPr>
            <w:tcW w:w="2812" w:type="dxa"/>
          </w:tcPr>
          <w:p w14:paraId="56E9F332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823A36C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A14285B" w14:textId="77777777" w:rsidTr="00172CA8">
        <w:tc>
          <w:tcPr>
            <w:tcW w:w="2812" w:type="dxa"/>
          </w:tcPr>
          <w:p w14:paraId="77298934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F819A96" w14:textId="77777777" w:rsidR="006006A1" w:rsidRPr="00ED0073" w:rsidRDefault="006006A1" w:rsidP="00172CA8"/>
        </w:tc>
      </w:tr>
      <w:tr w:rsidR="006006A1" w:rsidRPr="00ED0073" w14:paraId="5C5C71F8" w14:textId="77777777" w:rsidTr="00172CA8">
        <w:tc>
          <w:tcPr>
            <w:tcW w:w="2812" w:type="dxa"/>
          </w:tcPr>
          <w:p w14:paraId="725D3047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12127E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5842199" w14:textId="77777777" w:rsidTr="00172CA8">
        <w:tc>
          <w:tcPr>
            <w:tcW w:w="2812" w:type="dxa"/>
          </w:tcPr>
          <w:p w14:paraId="618D1D38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290322" w14:textId="3A71A235" w:rsidR="005D36D6" w:rsidRDefault="00CA2A65" w:rsidP="005D36D6">
            <w:r>
              <w:rPr>
                <w:rFonts w:hint="eastAsia"/>
              </w:rPr>
              <w:t>PRE-1：已登录</w:t>
            </w:r>
            <w:r w:rsidR="005D36D6">
              <w:t xml:space="preserve"> </w:t>
            </w:r>
          </w:p>
          <w:p w14:paraId="7DA6DD48" w14:textId="4069EB38" w:rsidR="006006A1" w:rsidRPr="00ED0073" w:rsidRDefault="005D36D6" w:rsidP="005D36D6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-2：进入具体某条问题界面</w:t>
            </w:r>
          </w:p>
        </w:tc>
      </w:tr>
      <w:tr w:rsidR="006006A1" w:rsidRPr="00ED0073" w14:paraId="469F6CD0" w14:textId="77777777" w:rsidTr="00172CA8">
        <w:tc>
          <w:tcPr>
            <w:tcW w:w="2812" w:type="dxa"/>
          </w:tcPr>
          <w:p w14:paraId="3909A999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2BC2334" w14:textId="7F5A452D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5D36D6">
              <w:rPr>
                <w:rFonts w:hint="eastAsia"/>
              </w:rPr>
              <w:t>新增评论</w:t>
            </w:r>
          </w:p>
        </w:tc>
      </w:tr>
      <w:tr w:rsidR="006006A1" w:rsidRPr="00ED0073" w14:paraId="2A791F5E" w14:textId="77777777" w:rsidTr="00172CA8">
        <w:tc>
          <w:tcPr>
            <w:tcW w:w="2812" w:type="dxa"/>
          </w:tcPr>
          <w:p w14:paraId="6D1E491E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ADB32F7" w14:textId="7EF2614A" w:rsidR="005D36D6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D36D6">
              <w:rPr>
                <w:rFonts w:hint="eastAsia"/>
              </w:rPr>
              <w:t>点击评论按钮，弹出评论框</w:t>
            </w:r>
          </w:p>
          <w:p w14:paraId="06D408BB" w14:textId="77777777" w:rsidR="006006A1" w:rsidRDefault="005D36D6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输入评论内容</w:t>
            </w:r>
          </w:p>
          <w:p w14:paraId="060C8C90" w14:textId="568AC621" w:rsidR="005D36D6" w:rsidRPr="00ED0073" w:rsidRDefault="005D36D6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</w:t>
            </w:r>
          </w:p>
        </w:tc>
      </w:tr>
      <w:tr w:rsidR="006006A1" w:rsidRPr="00ED0073" w14:paraId="03684296" w14:textId="77777777" w:rsidTr="00172CA8">
        <w:tc>
          <w:tcPr>
            <w:tcW w:w="2812" w:type="dxa"/>
          </w:tcPr>
          <w:p w14:paraId="03B535B0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9D960ED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0E55DDB" w14:textId="77777777" w:rsidTr="00172CA8">
        <w:tc>
          <w:tcPr>
            <w:tcW w:w="2812" w:type="dxa"/>
          </w:tcPr>
          <w:p w14:paraId="51CF29D7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385038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00D7E21" w14:textId="77777777" w:rsidTr="00172CA8">
        <w:tc>
          <w:tcPr>
            <w:tcW w:w="2812" w:type="dxa"/>
          </w:tcPr>
          <w:p w14:paraId="2A4E9884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3DC078" w14:textId="4A9DC647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6006A1" w:rsidRPr="00433E1C" w14:paraId="7FFA4F93" w14:textId="77777777" w:rsidTr="00172CA8">
        <w:tc>
          <w:tcPr>
            <w:tcW w:w="2812" w:type="dxa"/>
          </w:tcPr>
          <w:p w14:paraId="50AC9D37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918301C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3DAA174A" w14:textId="77777777" w:rsidTr="00172CA8">
        <w:tc>
          <w:tcPr>
            <w:tcW w:w="2812" w:type="dxa"/>
          </w:tcPr>
          <w:p w14:paraId="40CBBD74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32FD924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D2A5050" w14:textId="77777777" w:rsidTr="00172CA8">
        <w:tc>
          <w:tcPr>
            <w:tcW w:w="2812" w:type="dxa"/>
          </w:tcPr>
          <w:p w14:paraId="414C4A39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6C84C78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215AB126" w14:textId="77777777" w:rsidTr="00172CA8">
        <w:tc>
          <w:tcPr>
            <w:tcW w:w="2812" w:type="dxa"/>
          </w:tcPr>
          <w:p w14:paraId="0B57FA29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924BC5A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7B5A1011" w14:textId="2F4ABA39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5A40098" w14:textId="77777777" w:rsidTr="00172CA8">
        <w:tc>
          <w:tcPr>
            <w:tcW w:w="2812" w:type="dxa"/>
          </w:tcPr>
          <w:p w14:paraId="31F987D1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CDC2C80" w14:textId="318F336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101</w:t>
            </w:r>
          </w:p>
        </w:tc>
      </w:tr>
      <w:tr w:rsidR="006006A1" w:rsidRPr="00C52A26" w14:paraId="08929F3D" w14:textId="77777777" w:rsidTr="00172CA8">
        <w:tc>
          <w:tcPr>
            <w:tcW w:w="2812" w:type="dxa"/>
          </w:tcPr>
          <w:p w14:paraId="6FB795BE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F881A6" w14:textId="00CD7224" w:rsidR="006006A1" w:rsidRPr="00C52A26" w:rsidRDefault="006363C6" w:rsidP="00172CA8">
            <w:proofErr w:type="gramStart"/>
            <w:r>
              <w:rPr>
                <w:rFonts w:hint="eastAsia"/>
              </w:rPr>
              <w:t>回答按</w:t>
            </w:r>
            <w:proofErr w:type="gramEnd"/>
            <w:r>
              <w:rPr>
                <w:rFonts w:hint="eastAsia"/>
              </w:rPr>
              <w:t>默认排序</w:t>
            </w:r>
          </w:p>
        </w:tc>
      </w:tr>
      <w:tr w:rsidR="006006A1" w:rsidRPr="00ED0073" w14:paraId="29165744" w14:textId="77777777" w:rsidTr="00172CA8">
        <w:tc>
          <w:tcPr>
            <w:tcW w:w="2812" w:type="dxa"/>
          </w:tcPr>
          <w:p w14:paraId="7BF3AA38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DD615FD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5AEACEDA" w14:textId="77777777" w:rsidTr="00172CA8">
        <w:tc>
          <w:tcPr>
            <w:tcW w:w="2812" w:type="dxa"/>
          </w:tcPr>
          <w:p w14:paraId="591E82B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88F34F" w14:textId="77777777" w:rsidR="006006A1" w:rsidRPr="00ED0073" w:rsidRDefault="006006A1" w:rsidP="00172CA8"/>
        </w:tc>
      </w:tr>
      <w:tr w:rsidR="006006A1" w:rsidRPr="00ED0073" w14:paraId="317A3B91" w14:textId="77777777" w:rsidTr="00172CA8">
        <w:tc>
          <w:tcPr>
            <w:tcW w:w="2812" w:type="dxa"/>
          </w:tcPr>
          <w:p w14:paraId="7D0E6107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BAD469A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6DC25755" w14:textId="77777777" w:rsidTr="00172CA8">
        <w:tc>
          <w:tcPr>
            <w:tcW w:w="2812" w:type="dxa"/>
          </w:tcPr>
          <w:p w14:paraId="394BF74D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38B5429" w14:textId="43FE3A0A" w:rsidR="005D36D6" w:rsidRDefault="00CA2A65" w:rsidP="005D36D6">
            <w:r>
              <w:rPr>
                <w:rFonts w:hint="eastAsia"/>
              </w:rPr>
              <w:t>PRE-1：已登录</w:t>
            </w:r>
            <w:r w:rsidR="005D36D6">
              <w:t xml:space="preserve"> </w:t>
            </w:r>
          </w:p>
          <w:p w14:paraId="325B25B5" w14:textId="0328818A" w:rsidR="006006A1" w:rsidRPr="00ED0073" w:rsidRDefault="005D36D6" w:rsidP="005D36D6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-2：进入具体某条问题界面</w:t>
            </w:r>
          </w:p>
        </w:tc>
      </w:tr>
      <w:tr w:rsidR="006006A1" w:rsidRPr="00ED0073" w14:paraId="09EE6C55" w14:textId="77777777" w:rsidTr="00172CA8">
        <w:tc>
          <w:tcPr>
            <w:tcW w:w="2812" w:type="dxa"/>
          </w:tcPr>
          <w:p w14:paraId="539D5C20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6E42864" w14:textId="09D75C77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5D36D6">
              <w:rPr>
                <w:rFonts w:hint="eastAsia"/>
              </w:rPr>
              <w:t>回答进行排序</w:t>
            </w:r>
          </w:p>
        </w:tc>
      </w:tr>
      <w:tr w:rsidR="006006A1" w:rsidRPr="00ED0073" w14:paraId="6B717D8B" w14:textId="77777777" w:rsidTr="00172CA8">
        <w:tc>
          <w:tcPr>
            <w:tcW w:w="2812" w:type="dxa"/>
          </w:tcPr>
          <w:p w14:paraId="1ABEB0DA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09368F9" w14:textId="6265DADE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D36D6">
              <w:rPr>
                <w:rFonts w:hint="eastAsia"/>
              </w:rPr>
              <w:t>点击默认排序按钮</w:t>
            </w:r>
          </w:p>
          <w:p w14:paraId="522EE0C3" w14:textId="513F33F4" w:rsidR="006006A1" w:rsidRPr="00ED0073" w:rsidRDefault="005D36D6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6006A1" w:rsidRPr="00ED0073" w14:paraId="1CA2B659" w14:textId="77777777" w:rsidTr="00172CA8">
        <w:tc>
          <w:tcPr>
            <w:tcW w:w="2812" w:type="dxa"/>
          </w:tcPr>
          <w:p w14:paraId="7BEA1C21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F4607B6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4289934" w14:textId="77777777" w:rsidTr="00172CA8">
        <w:tc>
          <w:tcPr>
            <w:tcW w:w="2812" w:type="dxa"/>
          </w:tcPr>
          <w:p w14:paraId="293A3705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95D879E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437E1A6" w14:textId="77777777" w:rsidTr="00172CA8">
        <w:tc>
          <w:tcPr>
            <w:tcW w:w="2812" w:type="dxa"/>
          </w:tcPr>
          <w:p w14:paraId="348A53CE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39BDDF9A" w14:textId="06E6E7DA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6006A1" w:rsidRPr="00433E1C" w14:paraId="26D5AE92" w14:textId="77777777" w:rsidTr="00172CA8">
        <w:tc>
          <w:tcPr>
            <w:tcW w:w="2812" w:type="dxa"/>
          </w:tcPr>
          <w:p w14:paraId="2ED87AD1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1EC71C7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6EFA3CAC" w14:textId="77777777" w:rsidTr="00172CA8">
        <w:tc>
          <w:tcPr>
            <w:tcW w:w="2812" w:type="dxa"/>
          </w:tcPr>
          <w:p w14:paraId="6E96D141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AE6AFFD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95FA688" w14:textId="77777777" w:rsidTr="00172CA8">
        <w:tc>
          <w:tcPr>
            <w:tcW w:w="2812" w:type="dxa"/>
          </w:tcPr>
          <w:p w14:paraId="10F6826E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BF677D2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78DF9FC" w14:textId="77777777" w:rsidTr="00172CA8">
        <w:tc>
          <w:tcPr>
            <w:tcW w:w="2812" w:type="dxa"/>
          </w:tcPr>
          <w:p w14:paraId="058470D3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4E8F1B8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60D6F81E" w14:textId="5CBBFFBA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4B3ABA4" w14:textId="77777777" w:rsidTr="00172CA8">
        <w:tc>
          <w:tcPr>
            <w:tcW w:w="2812" w:type="dxa"/>
          </w:tcPr>
          <w:p w14:paraId="637214D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A95ED0C" w14:textId="15B92D2F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102</w:t>
            </w:r>
          </w:p>
        </w:tc>
      </w:tr>
      <w:tr w:rsidR="006006A1" w:rsidRPr="00C52A26" w14:paraId="094B0AAE" w14:textId="77777777" w:rsidTr="00172CA8">
        <w:tc>
          <w:tcPr>
            <w:tcW w:w="2812" w:type="dxa"/>
          </w:tcPr>
          <w:p w14:paraId="0BCC9AF5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615D74" w14:textId="06823538" w:rsidR="006006A1" w:rsidRPr="00C52A26" w:rsidRDefault="006363C6" w:rsidP="00172CA8">
            <w:r>
              <w:rPr>
                <w:rFonts w:hint="eastAsia"/>
              </w:rPr>
              <w:t>回答按时间排序</w:t>
            </w:r>
          </w:p>
        </w:tc>
      </w:tr>
      <w:tr w:rsidR="006006A1" w:rsidRPr="00ED0073" w14:paraId="7A113BE9" w14:textId="77777777" w:rsidTr="00172CA8">
        <w:tc>
          <w:tcPr>
            <w:tcW w:w="2812" w:type="dxa"/>
          </w:tcPr>
          <w:p w14:paraId="1EE55907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F9534A3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2CC5605F" w14:textId="77777777" w:rsidTr="00172CA8">
        <w:tc>
          <w:tcPr>
            <w:tcW w:w="2812" w:type="dxa"/>
          </w:tcPr>
          <w:p w14:paraId="02344CAA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B6DC257" w14:textId="77777777" w:rsidR="006006A1" w:rsidRPr="00ED0073" w:rsidRDefault="006006A1" w:rsidP="00172CA8"/>
        </w:tc>
      </w:tr>
      <w:tr w:rsidR="006006A1" w:rsidRPr="00ED0073" w14:paraId="0310532C" w14:textId="77777777" w:rsidTr="00172CA8">
        <w:tc>
          <w:tcPr>
            <w:tcW w:w="2812" w:type="dxa"/>
          </w:tcPr>
          <w:p w14:paraId="2B0EE20C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02AF69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3A983577" w14:textId="77777777" w:rsidTr="00172CA8">
        <w:tc>
          <w:tcPr>
            <w:tcW w:w="2812" w:type="dxa"/>
          </w:tcPr>
          <w:p w14:paraId="2453748F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B8ECD7" w14:textId="4E09503A" w:rsidR="005D36D6" w:rsidRDefault="00CA2A65" w:rsidP="005D36D6">
            <w:r>
              <w:rPr>
                <w:rFonts w:hint="eastAsia"/>
              </w:rPr>
              <w:t>PRE-1：已登录</w:t>
            </w:r>
            <w:r w:rsidR="005D36D6">
              <w:t xml:space="preserve"> </w:t>
            </w:r>
          </w:p>
          <w:p w14:paraId="30AB66EC" w14:textId="5162955F" w:rsidR="006006A1" w:rsidRPr="00ED0073" w:rsidRDefault="005D36D6" w:rsidP="005D36D6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-2：进入具体某条问题界面</w:t>
            </w:r>
          </w:p>
        </w:tc>
      </w:tr>
      <w:tr w:rsidR="006006A1" w:rsidRPr="00ED0073" w14:paraId="68931406" w14:textId="77777777" w:rsidTr="00172CA8">
        <w:tc>
          <w:tcPr>
            <w:tcW w:w="2812" w:type="dxa"/>
          </w:tcPr>
          <w:p w14:paraId="7C47E5E0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4AC5CC" w14:textId="4D1BA98F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5D36D6">
              <w:rPr>
                <w:rFonts w:hint="eastAsia"/>
              </w:rPr>
              <w:t>回答进行排序</w:t>
            </w:r>
          </w:p>
        </w:tc>
      </w:tr>
      <w:tr w:rsidR="006006A1" w:rsidRPr="00ED0073" w14:paraId="00CFC3AF" w14:textId="77777777" w:rsidTr="00172CA8">
        <w:tc>
          <w:tcPr>
            <w:tcW w:w="2812" w:type="dxa"/>
          </w:tcPr>
          <w:p w14:paraId="6D742030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B03D4DD" w14:textId="5119CAE7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D36D6">
              <w:rPr>
                <w:rFonts w:hint="eastAsia"/>
              </w:rPr>
              <w:t>点击时间排序按钮</w:t>
            </w:r>
          </w:p>
          <w:p w14:paraId="7D09ECD6" w14:textId="05F1491F" w:rsidR="006006A1" w:rsidRPr="00ED0073" w:rsidRDefault="005D36D6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6006A1" w:rsidRPr="00ED0073" w14:paraId="624D44CB" w14:textId="77777777" w:rsidTr="00172CA8">
        <w:tc>
          <w:tcPr>
            <w:tcW w:w="2812" w:type="dxa"/>
          </w:tcPr>
          <w:p w14:paraId="3D92C074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1EDFE9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97A648E" w14:textId="77777777" w:rsidTr="00172CA8">
        <w:tc>
          <w:tcPr>
            <w:tcW w:w="2812" w:type="dxa"/>
          </w:tcPr>
          <w:p w14:paraId="4954FA56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C147FD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643C9F0" w14:textId="77777777" w:rsidTr="00172CA8">
        <w:tc>
          <w:tcPr>
            <w:tcW w:w="2812" w:type="dxa"/>
          </w:tcPr>
          <w:p w14:paraId="07706D90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F27D5D8" w14:textId="415350CC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6006A1" w:rsidRPr="00433E1C" w14:paraId="21D945BE" w14:textId="77777777" w:rsidTr="00172CA8">
        <w:tc>
          <w:tcPr>
            <w:tcW w:w="2812" w:type="dxa"/>
          </w:tcPr>
          <w:p w14:paraId="61A6C970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8AB1F1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06A35535" w14:textId="77777777" w:rsidTr="00172CA8">
        <w:tc>
          <w:tcPr>
            <w:tcW w:w="2812" w:type="dxa"/>
          </w:tcPr>
          <w:p w14:paraId="27553FAD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C78856D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10578CA" w14:textId="77777777" w:rsidTr="00172CA8">
        <w:tc>
          <w:tcPr>
            <w:tcW w:w="2812" w:type="dxa"/>
          </w:tcPr>
          <w:p w14:paraId="430884FB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8E269E6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A907A10" w14:textId="77777777" w:rsidTr="00172CA8">
        <w:tc>
          <w:tcPr>
            <w:tcW w:w="2812" w:type="dxa"/>
          </w:tcPr>
          <w:p w14:paraId="29F7CE3A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2AF4FAE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334E71D7" w14:textId="77777777" w:rsidR="006006A1" w:rsidRPr="006006A1" w:rsidRDefault="006006A1" w:rsidP="006006A1"/>
    <w:p w14:paraId="218B6935" w14:textId="6A312046" w:rsidR="00DF3CF8" w:rsidRDefault="00DF3CF8" w:rsidP="006006A1">
      <w:pPr>
        <w:pStyle w:val="4"/>
      </w:pPr>
      <w:r>
        <w:rPr>
          <w:rFonts w:hint="eastAsia"/>
        </w:rPr>
        <w:t>3</w:t>
      </w:r>
      <w:r>
        <w:t>.3.1.2</w:t>
      </w:r>
      <w:r w:rsidR="00C21895">
        <w:t>0</w:t>
      </w:r>
      <w:r w:rsidR="000B3D79">
        <w:t xml:space="preserve"> </w:t>
      </w:r>
      <w:r w:rsidR="000B3D79">
        <w:rPr>
          <w:rFonts w:hint="eastAsia"/>
        </w:rPr>
        <w:t>提问界面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E192B79" w14:textId="77777777" w:rsidTr="00172CA8">
        <w:tc>
          <w:tcPr>
            <w:tcW w:w="2812" w:type="dxa"/>
          </w:tcPr>
          <w:p w14:paraId="769EAD0C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061AC3B" w14:textId="7DB272CC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103</w:t>
            </w:r>
          </w:p>
        </w:tc>
      </w:tr>
      <w:tr w:rsidR="006006A1" w:rsidRPr="00C52A26" w14:paraId="419A08D8" w14:textId="77777777" w:rsidTr="00172CA8">
        <w:tc>
          <w:tcPr>
            <w:tcW w:w="2812" w:type="dxa"/>
          </w:tcPr>
          <w:p w14:paraId="26A5AB35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CA5D99C" w14:textId="481F6C3C" w:rsidR="006006A1" w:rsidRPr="00C52A26" w:rsidRDefault="006363C6" w:rsidP="00172CA8">
            <w:r>
              <w:rPr>
                <w:rFonts w:hint="eastAsia"/>
              </w:rPr>
              <w:t>问题添加附件</w:t>
            </w:r>
          </w:p>
        </w:tc>
      </w:tr>
      <w:tr w:rsidR="006006A1" w:rsidRPr="00ED0073" w14:paraId="41BEFF1D" w14:textId="77777777" w:rsidTr="00172CA8">
        <w:tc>
          <w:tcPr>
            <w:tcW w:w="2812" w:type="dxa"/>
          </w:tcPr>
          <w:p w14:paraId="4D5211C5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80A175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69512E4A" w14:textId="77777777" w:rsidTr="00172CA8">
        <w:tc>
          <w:tcPr>
            <w:tcW w:w="2812" w:type="dxa"/>
          </w:tcPr>
          <w:p w14:paraId="574DCDCE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EDD429B" w14:textId="77777777" w:rsidR="006006A1" w:rsidRPr="00ED0073" w:rsidRDefault="006006A1" w:rsidP="00172CA8"/>
        </w:tc>
      </w:tr>
      <w:tr w:rsidR="006006A1" w:rsidRPr="00ED0073" w14:paraId="30049955" w14:textId="77777777" w:rsidTr="00172CA8">
        <w:tc>
          <w:tcPr>
            <w:tcW w:w="2812" w:type="dxa"/>
          </w:tcPr>
          <w:p w14:paraId="6A69C1FE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4429CD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2206B61D" w14:textId="77777777" w:rsidTr="00172CA8">
        <w:tc>
          <w:tcPr>
            <w:tcW w:w="2812" w:type="dxa"/>
          </w:tcPr>
          <w:p w14:paraId="3B7B0F19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8EE0BD" w14:textId="4FB8BAE5" w:rsidR="005D36D6" w:rsidRDefault="00CA2A65" w:rsidP="005D36D6">
            <w:r>
              <w:rPr>
                <w:rFonts w:hint="eastAsia"/>
              </w:rPr>
              <w:t>PRE-1：已登录</w:t>
            </w:r>
            <w:r w:rsidR="005D36D6">
              <w:t xml:space="preserve"> </w:t>
            </w:r>
          </w:p>
          <w:p w14:paraId="7AFEF4EA" w14:textId="6E1EFBC9" w:rsidR="006006A1" w:rsidRPr="00ED0073" w:rsidRDefault="005D36D6" w:rsidP="005D36D6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-2：进入提问界面</w:t>
            </w:r>
          </w:p>
        </w:tc>
      </w:tr>
      <w:tr w:rsidR="006006A1" w:rsidRPr="00ED0073" w14:paraId="373D2221" w14:textId="77777777" w:rsidTr="00172CA8">
        <w:tc>
          <w:tcPr>
            <w:tcW w:w="2812" w:type="dxa"/>
          </w:tcPr>
          <w:p w14:paraId="768528CF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7B88D4" w14:textId="6A5D3E74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23023">
              <w:rPr>
                <w:rFonts w:hint="eastAsia"/>
              </w:rPr>
              <w:t>问题添加附件</w:t>
            </w:r>
          </w:p>
        </w:tc>
      </w:tr>
      <w:tr w:rsidR="006006A1" w:rsidRPr="00ED0073" w14:paraId="07C78F16" w14:textId="77777777" w:rsidTr="00172CA8">
        <w:tc>
          <w:tcPr>
            <w:tcW w:w="2812" w:type="dxa"/>
          </w:tcPr>
          <w:p w14:paraId="3F53223B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102E994" w14:textId="3BB26417" w:rsidR="006006A1" w:rsidRPr="00ED0073" w:rsidRDefault="006006A1" w:rsidP="00123023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123023">
              <w:rPr>
                <w:rFonts w:hint="eastAsia"/>
              </w:rPr>
              <w:t>点击图片按钮，添加照片作为附件</w:t>
            </w:r>
          </w:p>
        </w:tc>
      </w:tr>
      <w:tr w:rsidR="006006A1" w:rsidRPr="00ED0073" w14:paraId="703A42BC" w14:textId="77777777" w:rsidTr="00172CA8">
        <w:tc>
          <w:tcPr>
            <w:tcW w:w="2812" w:type="dxa"/>
          </w:tcPr>
          <w:p w14:paraId="0DC8FAF0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D652AB2" w14:textId="7EEB95EA" w:rsidR="00123023" w:rsidRDefault="00123023" w:rsidP="00123023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5D23E8F2" w14:textId="5C607AEB" w:rsidR="00123023" w:rsidRDefault="00123023" w:rsidP="00123023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724F88A6" w14:textId="67C2EAB1" w:rsidR="006006A1" w:rsidRPr="00ED0073" w:rsidRDefault="00123023" w:rsidP="00123023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6006A1" w:rsidRPr="00ED0073" w14:paraId="49B7CA2E" w14:textId="77777777" w:rsidTr="00172CA8">
        <w:tc>
          <w:tcPr>
            <w:tcW w:w="2812" w:type="dxa"/>
          </w:tcPr>
          <w:p w14:paraId="061F1F03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2F55B2D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EB42203" w14:textId="77777777" w:rsidTr="00172CA8">
        <w:tc>
          <w:tcPr>
            <w:tcW w:w="2812" w:type="dxa"/>
          </w:tcPr>
          <w:p w14:paraId="2AD411DE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BE2C3F" w14:textId="23112F32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.4293</w:t>
            </w:r>
          </w:p>
        </w:tc>
      </w:tr>
      <w:tr w:rsidR="006006A1" w:rsidRPr="00433E1C" w14:paraId="4A3069E1" w14:textId="77777777" w:rsidTr="00172CA8">
        <w:tc>
          <w:tcPr>
            <w:tcW w:w="2812" w:type="dxa"/>
          </w:tcPr>
          <w:p w14:paraId="4F899E9C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6D96B87C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725C1881" w14:textId="77777777" w:rsidTr="00172CA8">
        <w:tc>
          <w:tcPr>
            <w:tcW w:w="2812" w:type="dxa"/>
          </w:tcPr>
          <w:p w14:paraId="3E5AA7E4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6E7B6C9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3B8725B" w14:textId="77777777" w:rsidTr="00172CA8">
        <w:tc>
          <w:tcPr>
            <w:tcW w:w="2812" w:type="dxa"/>
          </w:tcPr>
          <w:p w14:paraId="522504BF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1340533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A083AC8" w14:textId="77777777" w:rsidTr="00172CA8">
        <w:tc>
          <w:tcPr>
            <w:tcW w:w="2812" w:type="dxa"/>
          </w:tcPr>
          <w:p w14:paraId="0607FE94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BBE2E6E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5CCB1983" w14:textId="38C3D835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186FADE" w14:textId="77777777" w:rsidTr="00172CA8">
        <w:tc>
          <w:tcPr>
            <w:tcW w:w="2812" w:type="dxa"/>
          </w:tcPr>
          <w:p w14:paraId="57F9E185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84D88D4" w14:textId="35C0455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104</w:t>
            </w:r>
          </w:p>
        </w:tc>
      </w:tr>
      <w:tr w:rsidR="006006A1" w:rsidRPr="00C52A26" w14:paraId="75FA5582" w14:textId="77777777" w:rsidTr="00172CA8">
        <w:tc>
          <w:tcPr>
            <w:tcW w:w="2812" w:type="dxa"/>
          </w:tcPr>
          <w:p w14:paraId="7252E5EB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4B6F50" w14:textId="1B623C62" w:rsidR="006006A1" w:rsidRPr="00C52A26" w:rsidRDefault="006363C6" w:rsidP="00172CA8">
            <w:r>
              <w:rPr>
                <w:rFonts w:hint="eastAsia"/>
              </w:rPr>
              <w:t>回答添加附件</w:t>
            </w:r>
          </w:p>
        </w:tc>
      </w:tr>
      <w:tr w:rsidR="006006A1" w:rsidRPr="00ED0073" w14:paraId="5FF924E2" w14:textId="77777777" w:rsidTr="00172CA8">
        <w:tc>
          <w:tcPr>
            <w:tcW w:w="2812" w:type="dxa"/>
          </w:tcPr>
          <w:p w14:paraId="1FAF4966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29F9A8F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6C83C41F" w14:textId="77777777" w:rsidTr="00172CA8">
        <w:tc>
          <w:tcPr>
            <w:tcW w:w="2812" w:type="dxa"/>
          </w:tcPr>
          <w:p w14:paraId="7408D022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125A6FC" w14:textId="77777777" w:rsidR="006006A1" w:rsidRPr="00ED0073" w:rsidRDefault="006006A1" w:rsidP="00172CA8"/>
        </w:tc>
      </w:tr>
      <w:tr w:rsidR="006006A1" w:rsidRPr="00ED0073" w14:paraId="6B10C206" w14:textId="77777777" w:rsidTr="00172CA8">
        <w:tc>
          <w:tcPr>
            <w:tcW w:w="2812" w:type="dxa"/>
          </w:tcPr>
          <w:p w14:paraId="1607CA68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ECB60C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123023" w:rsidRPr="00ED0073" w14:paraId="412FB2A9" w14:textId="77777777" w:rsidTr="00172CA8">
        <w:tc>
          <w:tcPr>
            <w:tcW w:w="2812" w:type="dxa"/>
          </w:tcPr>
          <w:p w14:paraId="7CF04DF2" w14:textId="77777777" w:rsidR="00123023" w:rsidRPr="00ED0073" w:rsidRDefault="00123023" w:rsidP="00123023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F0B202D" w14:textId="77777777" w:rsidR="00123023" w:rsidRDefault="00123023" w:rsidP="00123023">
            <w:r>
              <w:rPr>
                <w:rFonts w:hint="eastAsia"/>
              </w:rPr>
              <w:t>PRE-1：已登录</w:t>
            </w:r>
            <w:r>
              <w:t xml:space="preserve"> </w:t>
            </w:r>
          </w:p>
          <w:p w14:paraId="29EB412A" w14:textId="50E21F96" w:rsidR="00123023" w:rsidRPr="00ED0073" w:rsidRDefault="00123023" w:rsidP="0012302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-2：进入回答界面</w:t>
            </w:r>
          </w:p>
        </w:tc>
      </w:tr>
      <w:tr w:rsidR="00123023" w:rsidRPr="00ED0073" w14:paraId="6AF20451" w14:textId="77777777" w:rsidTr="00172CA8">
        <w:tc>
          <w:tcPr>
            <w:tcW w:w="2812" w:type="dxa"/>
          </w:tcPr>
          <w:p w14:paraId="5DE5E565" w14:textId="77777777" w:rsidR="00123023" w:rsidRPr="00ED0073" w:rsidRDefault="00123023" w:rsidP="00123023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79E3206" w14:textId="18E68319" w:rsidR="00123023" w:rsidRPr="00ED0073" w:rsidRDefault="00123023" w:rsidP="00123023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回答添加附件</w:t>
            </w:r>
          </w:p>
        </w:tc>
      </w:tr>
      <w:tr w:rsidR="00123023" w:rsidRPr="00ED0073" w14:paraId="04EA1431" w14:textId="77777777" w:rsidTr="00172CA8">
        <w:tc>
          <w:tcPr>
            <w:tcW w:w="2812" w:type="dxa"/>
          </w:tcPr>
          <w:p w14:paraId="619C8618" w14:textId="77777777" w:rsidR="00123023" w:rsidRPr="00ED0073" w:rsidRDefault="00123023" w:rsidP="00123023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F7E8CBE" w14:textId="580ACD0A" w:rsidR="00123023" w:rsidRPr="00ED0073" w:rsidRDefault="00123023" w:rsidP="00123023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123023" w:rsidRPr="00ED0073" w14:paraId="496445BB" w14:textId="77777777" w:rsidTr="00172CA8">
        <w:tc>
          <w:tcPr>
            <w:tcW w:w="2812" w:type="dxa"/>
          </w:tcPr>
          <w:p w14:paraId="23155400" w14:textId="77777777" w:rsidR="00123023" w:rsidRPr="00ED0073" w:rsidRDefault="00123023" w:rsidP="00123023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D7CCB1" w14:textId="77777777" w:rsidR="00123023" w:rsidRDefault="00123023" w:rsidP="00123023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57D4528E" w14:textId="77777777" w:rsidR="00123023" w:rsidRDefault="00123023" w:rsidP="00123023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04444052" w14:textId="076FEA88" w:rsidR="00123023" w:rsidRPr="00ED0073" w:rsidRDefault="00123023" w:rsidP="00123023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6006A1" w:rsidRPr="00ED0073" w14:paraId="38BAF4D7" w14:textId="77777777" w:rsidTr="00172CA8">
        <w:tc>
          <w:tcPr>
            <w:tcW w:w="2812" w:type="dxa"/>
          </w:tcPr>
          <w:p w14:paraId="26D3FCC3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9498E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0E1156B" w14:textId="77777777" w:rsidTr="00172CA8">
        <w:tc>
          <w:tcPr>
            <w:tcW w:w="2812" w:type="dxa"/>
          </w:tcPr>
          <w:p w14:paraId="774FBFE8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822563" w14:textId="05905C15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6006A1" w:rsidRPr="00433E1C" w14:paraId="18AE30E1" w14:textId="77777777" w:rsidTr="00172CA8">
        <w:tc>
          <w:tcPr>
            <w:tcW w:w="2812" w:type="dxa"/>
          </w:tcPr>
          <w:p w14:paraId="75FF642A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1B2853C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6E76D529" w14:textId="77777777" w:rsidTr="00172CA8">
        <w:tc>
          <w:tcPr>
            <w:tcW w:w="2812" w:type="dxa"/>
          </w:tcPr>
          <w:p w14:paraId="6D95F8A9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714BD4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CC51118" w14:textId="77777777" w:rsidTr="00172CA8">
        <w:tc>
          <w:tcPr>
            <w:tcW w:w="2812" w:type="dxa"/>
          </w:tcPr>
          <w:p w14:paraId="5FDC7B3B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87071A8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8551F54" w14:textId="77777777" w:rsidTr="00172CA8">
        <w:tc>
          <w:tcPr>
            <w:tcW w:w="2812" w:type="dxa"/>
          </w:tcPr>
          <w:p w14:paraId="2F2DC878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A707C16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477DC31E" w14:textId="77777777" w:rsidR="006006A1" w:rsidRPr="006006A1" w:rsidRDefault="006006A1" w:rsidP="006006A1"/>
    <w:p w14:paraId="053505F8" w14:textId="6F4EDC7E" w:rsidR="00DF3CF8" w:rsidRDefault="00DF3CF8" w:rsidP="006006A1">
      <w:pPr>
        <w:pStyle w:val="4"/>
      </w:pPr>
      <w:r>
        <w:rPr>
          <w:rFonts w:hint="eastAsia"/>
        </w:rPr>
        <w:t>3</w:t>
      </w:r>
      <w:r>
        <w:t>.3.1.2</w:t>
      </w:r>
      <w:r w:rsidR="00C21895">
        <w:t>1</w:t>
      </w:r>
      <w:r w:rsidR="000B3D79">
        <w:t xml:space="preserve"> </w:t>
      </w:r>
      <w:r w:rsidR="000B3D79">
        <w:rPr>
          <w:rFonts w:hint="eastAsia"/>
        </w:rPr>
        <w:t>回答界面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EB106BE" w14:textId="77777777" w:rsidTr="00172CA8">
        <w:tc>
          <w:tcPr>
            <w:tcW w:w="2812" w:type="dxa"/>
          </w:tcPr>
          <w:p w14:paraId="0DEEF54F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3458FF9" w14:textId="401938D5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105</w:t>
            </w:r>
          </w:p>
        </w:tc>
      </w:tr>
      <w:tr w:rsidR="006006A1" w:rsidRPr="00C52A26" w14:paraId="436FE10D" w14:textId="77777777" w:rsidTr="00172CA8">
        <w:tc>
          <w:tcPr>
            <w:tcW w:w="2812" w:type="dxa"/>
          </w:tcPr>
          <w:p w14:paraId="285C8536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06F2876" w14:textId="127AA26A" w:rsidR="006006A1" w:rsidRPr="00C52A26" w:rsidRDefault="006363C6" w:rsidP="00172CA8">
            <w:r>
              <w:rPr>
                <w:rFonts w:hint="eastAsia"/>
              </w:rPr>
              <w:t>回答添加图片</w:t>
            </w:r>
          </w:p>
        </w:tc>
      </w:tr>
      <w:tr w:rsidR="00123023" w:rsidRPr="00ED0073" w14:paraId="45BA8264" w14:textId="77777777" w:rsidTr="00172CA8">
        <w:tc>
          <w:tcPr>
            <w:tcW w:w="2812" w:type="dxa"/>
          </w:tcPr>
          <w:p w14:paraId="361993AE" w14:textId="77777777" w:rsidR="00123023" w:rsidRPr="00ED0073" w:rsidRDefault="00123023" w:rsidP="00123023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E4344FE" w14:textId="0DC16828" w:rsidR="00123023" w:rsidRPr="00ED0073" w:rsidRDefault="00123023" w:rsidP="00123023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23023" w:rsidRPr="00ED0073" w14:paraId="67F40F24" w14:textId="77777777" w:rsidTr="00172CA8">
        <w:tc>
          <w:tcPr>
            <w:tcW w:w="2812" w:type="dxa"/>
          </w:tcPr>
          <w:p w14:paraId="1F29000F" w14:textId="77777777" w:rsidR="00123023" w:rsidRPr="00ED0073" w:rsidRDefault="00123023" w:rsidP="00123023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F40F1A" w14:textId="77777777" w:rsidR="00123023" w:rsidRPr="00ED0073" w:rsidRDefault="00123023" w:rsidP="00123023"/>
        </w:tc>
      </w:tr>
      <w:tr w:rsidR="00123023" w:rsidRPr="00ED0073" w14:paraId="7C09C839" w14:textId="77777777" w:rsidTr="00172CA8">
        <w:tc>
          <w:tcPr>
            <w:tcW w:w="2812" w:type="dxa"/>
          </w:tcPr>
          <w:p w14:paraId="18F5C8DA" w14:textId="77777777" w:rsidR="00123023" w:rsidRPr="00ED0073" w:rsidRDefault="00123023" w:rsidP="00123023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270579" w14:textId="660EAE96" w:rsidR="00123023" w:rsidRPr="00ED0073" w:rsidRDefault="00123023" w:rsidP="00123023">
            <w:r>
              <w:rPr>
                <w:rFonts w:hint="eastAsia"/>
              </w:rPr>
              <w:t>注册用户</w:t>
            </w:r>
          </w:p>
        </w:tc>
      </w:tr>
      <w:tr w:rsidR="00123023" w:rsidRPr="00ED0073" w14:paraId="7D555F15" w14:textId="77777777" w:rsidTr="00172CA8">
        <w:tc>
          <w:tcPr>
            <w:tcW w:w="2812" w:type="dxa"/>
          </w:tcPr>
          <w:p w14:paraId="1E5327AC" w14:textId="77777777" w:rsidR="00123023" w:rsidRPr="00ED0073" w:rsidRDefault="00123023" w:rsidP="00123023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22C907B" w14:textId="77777777" w:rsidR="00123023" w:rsidRDefault="00123023" w:rsidP="00123023">
            <w:r>
              <w:rPr>
                <w:rFonts w:hint="eastAsia"/>
              </w:rPr>
              <w:t>PRE-1：已登录</w:t>
            </w:r>
            <w:r>
              <w:t xml:space="preserve"> </w:t>
            </w:r>
          </w:p>
          <w:p w14:paraId="7725B9CA" w14:textId="02AF7F80" w:rsidR="00123023" w:rsidRPr="00ED0073" w:rsidRDefault="00123023" w:rsidP="0012302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-2：进入回答界面</w:t>
            </w:r>
          </w:p>
        </w:tc>
      </w:tr>
      <w:tr w:rsidR="00123023" w:rsidRPr="00ED0073" w14:paraId="67DBB5FC" w14:textId="77777777" w:rsidTr="00172CA8">
        <w:tc>
          <w:tcPr>
            <w:tcW w:w="2812" w:type="dxa"/>
          </w:tcPr>
          <w:p w14:paraId="4F2DADA0" w14:textId="77777777" w:rsidR="00123023" w:rsidRPr="00ED0073" w:rsidRDefault="00123023" w:rsidP="00123023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66ABCDA" w14:textId="36D9D8E6" w:rsidR="00123023" w:rsidRPr="00ED0073" w:rsidRDefault="00123023" w:rsidP="00123023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回答添加照片</w:t>
            </w:r>
          </w:p>
        </w:tc>
      </w:tr>
      <w:tr w:rsidR="00123023" w:rsidRPr="00ED0073" w14:paraId="00B4E1D8" w14:textId="77777777" w:rsidTr="00172CA8">
        <w:tc>
          <w:tcPr>
            <w:tcW w:w="2812" w:type="dxa"/>
          </w:tcPr>
          <w:p w14:paraId="72E166A0" w14:textId="77777777" w:rsidR="00123023" w:rsidRPr="00ED0073" w:rsidRDefault="00123023" w:rsidP="00123023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8953F94" w14:textId="47178CC9" w:rsidR="00123023" w:rsidRPr="00ED0073" w:rsidRDefault="00123023" w:rsidP="00123023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6006A1" w:rsidRPr="00ED0073" w14:paraId="50DF4C5E" w14:textId="77777777" w:rsidTr="00172CA8">
        <w:tc>
          <w:tcPr>
            <w:tcW w:w="2812" w:type="dxa"/>
          </w:tcPr>
          <w:p w14:paraId="3648BD1D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F8BCA5E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AC2FE55" w14:textId="77777777" w:rsidTr="00172CA8">
        <w:tc>
          <w:tcPr>
            <w:tcW w:w="2812" w:type="dxa"/>
          </w:tcPr>
          <w:p w14:paraId="21819249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D5AFB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D0EC6AB" w14:textId="77777777" w:rsidTr="00172CA8">
        <w:tc>
          <w:tcPr>
            <w:tcW w:w="2812" w:type="dxa"/>
          </w:tcPr>
          <w:p w14:paraId="05A3F095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D51253E" w14:textId="6D911CB1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6006A1" w:rsidRPr="00433E1C" w14:paraId="7C3A5DB9" w14:textId="77777777" w:rsidTr="00172CA8">
        <w:tc>
          <w:tcPr>
            <w:tcW w:w="2812" w:type="dxa"/>
          </w:tcPr>
          <w:p w14:paraId="2AE84D70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CEF87D2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44AE169C" w14:textId="77777777" w:rsidTr="00172CA8">
        <w:tc>
          <w:tcPr>
            <w:tcW w:w="2812" w:type="dxa"/>
          </w:tcPr>
          <w:p w14:paraId="662A8BA0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93B5810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D3DA071" w14:textId="77777777" w:rsidTr="00172CA8">
        <w:tc>
          <w:tcPr>
            <w:tcW w:w="2812" w:type="dxa"/>
          </w:tcPr>
          <w:p w14:paraId="65A62C5F" w14:textId="77777777" w:rsidR="006006A1" w:rsidRPr="00270929" w:rsidRDefault="006006A1" w:rsidP="00172CA8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33012037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5122370" w14:textId="77777777" w:rsidTr="00172CA8">
        <w:tc>
          <w:tcPr>
            <w:tcW w:w="2812" w:type="dxa"/>
          </w:tcPr>
          <w:p w14:paraId="5040ED4F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DCDCDE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7CDEE472" w14:textId="03E66405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9BE7E93" w14:textId="77777777" w:rsidTr="00172CA8">
        <w:tc>
          <w:tcPr>
            <w:tcW w:w="2812" w:type="dxa"/>
          </w:tcPr>
          <w:p w14:paraId="33046B90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B9F4FA0" w14:textId="33CAC6AE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106</w:t>
            </w:r>
          </w:p>
        </w:tc>
      </w:tr>
      <w:tr w:rsidR="00123023" w:rsidRPr="00C52A26" w14:paraId="3088BFB7" w14:textId="77777777" w:rsidTr="00172CA8">
        <w:tc>
          <w:tcPr>
            <w:tcW w:w="2812" w:type="dxa"/>
          </w:tcPr>
          <w:p w14:paraId="5C0A91E3" w14:textId="77777777" w:rsidR="00123023" w:rsidRPr="00ED0073" w:rsidRDefault="00123023" w:rsidP="00123023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8B8C0E" w14:textId="0C0C6958" w:rsidR="00123023" w:rsidRPr="00C52A26" w:rsidRDefault="00123023" w:rsidP="00123023">
            <w:r>
              <w:rPr>
                <w:rFonts w:hint="eastAsia"/>
              </w:rPr>
              <w:t>回答添加附件</w:t>
            </w:r>
          </w:p>
        </w:tc>
      </w:tr>
      <w:tr w:rsidR="00123023" w:rsidRPr="00ED0073" w14:paraId="3655D512" w14:textId="77777777" w:rsidTr="00172CA8">
        <w:tc>
          <w:tcPr>
            <w:tcW w:w="2812" w:type="dxa"/>
          </w:tcPr>
          <w:p w14:paraId="092FA607" w14:textId="77777777" w:rsidR="00123023" w:rsidRPr="00ED0073" w:rsidRDefault="00123023" w:rsidP="00123023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4010628" w14:textId="40417D2F" w:rsidR="00123023" w:rsidRPr="00ED0073" w:rsidRDefault="00123023" w:rsidP="00123023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123023" w:rsidRPr="00ED0073" w14:paraId="54FC6E09" w14:textId="77777777" w:rsidTr="00172CA8">
        <w:tc>
          <w:tcPr>
            <w:tcW w:w="2812" w:type="dxa"/>
          </w:tcPr>
          <w:p w14:paraId="15DBD148" w14:textId="77777777" w:rsidR="00123023" w:rsidRPr="00ED0073" w:rsidRDefault="00123023" w:rsidP="00123023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F88469" w14:textId="77777777" w:rsidR="00123023" w:rsidRPr="00ED0073" w:rsidRDefault="00123023" w:rsidP="00123023"/>
        </w:tc>
      </w:tr>
      <w:tr w:rsidR="00123023" w:rsidRPr="00ED0073" w14:paraId="076BF1E5" w14:textId="77777777" w:rsidTr="00172CA8">
        <w:tc>
          <w:tcPr>
            <w:tcW w:w="2812" w:type="dxa"/>
          </w:tcPr>
          <w:p w14:paraId="73162A74" w14:textId="77777777" w:rsidR="00123023" w:rsidRPr="00ED0073" w:rsidRDefault="00123023" w:rsidP="00123023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467A684" w14:textId="73384FB9" w:rsidR="00123023" w:rsidRPr="00ED0073" w:rsidRDefault="00123023" w:rsidP="00123023">
            <w:r>
              <w:rPr>
                <w:rFonts w:hint="eastAsia"/>
              </w:rPr>
              <w:t>注册用户</w:t>
            </w:r>
          </w:p>
        </w:tc>
      </w:tr>
      <w:tr w:rsidR="00123023" w:rsidRPr="00ED0073" w14:paraId="5349483E" w14:textId="77777777" w:rsidTr="00172CA8">
        <w:tc>
          <w:tcPr>
            <w:tcW w:w="2812" w:type="dxa"/>
          </w:tcPr>
          <w:p w14:paraId="532B8CCC" w14:textId="77777777" w:rsidR="00123023" w:rsidRPr="00ED0073" w:rsidRDefault="00123023" w:rsidP="00123023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D301E3" w14:textId="77777777" w:rsidR="00123023" w:rsidRDefault="00123023" w:rsidP="00123023">
            <w:r>
              <w:rPr>
                <w:rFonts w:hint="eastAsia"/>
              </w:rPr>
              <w:t>PRE-1：已登录</w:t>
            </w:r>
            <w:r>
              <w:t xml:space="preserve"> </w:t>
            </w:r>
          </w:p>
          <w:p w14:paraId="48C54733" w14:textId="45FC6A49" w:rsidR="00123023" w:rsidRPr="00ED0073" w:rsidRDefault="00123023" w:rsidP="0012302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-2：进入回答界面</w:t>
            </w:r>
          </w:p>
        </w:tc>
      </w:tr>
      <w:tr w:rsidR="00123023" w:rsidRPr="00ED0073" w14:paraId="66EE6764" w14:textId="77777777" w:rsidTr="00172CA8">
        <w:tc>
          <w:tcPr>
            <w:tcW w:w="2812" w:type="dxa"/>
          </w:tcPr>
          <w:p w14:paraId="3D654EC3" w14:textId="77777777" w:rsidR="00123023" w:rsidRPr="00ED0073" w:rsidRDefault="00123023" w:rsidP="00123023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28B5951" w14:textId="5C54CC4D" w:rsidR="00123023" w:rsidRPr="00ED0073" w:rsidRDefault="00123023" w:rsidP="00123023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回答添加附件</w:t>
            </w:r>
          </w:p>
        </w:tc>
      </w:tr>
      <w:tr w:rsidR="00123023" w:rsidRPr="00ED0073" w14:paraId="26F8627A" w14:textId="77777777" w:rsidTr="00172CA8">
        <w:tc>
          <w:tcPr>
            <w:tcW w:w="2812" w:type="dxa"/>
          </w:tcPr>
          <w:p w14:paraId="630167FA" w14:textId="77777777" w:rsidR="00123023" w:rsidRPr="00ED0073" w:rsidRDefault="00123023" w:rsidP="00123023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7CBA00" w14:textId="3C2E9731" w:rsidR="00123023" w:rsidRPr="00ED0073" w:rsidRDefault="00123023" w:rsidP="00123023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123023" w:rsidRPr="00ED0073" w14:paraId="07392575" w14:textId="77777777" w:rsidTr="00172CA8">
        <w:tc>
          <w:tcPr>
            <w:tcW w:w="2812" w:type="dxa"/>
          </w:tcPr>
          <w:p w14:paraId="21E698F2" w14:textId="77777777" w:rsidR="00123023" w:rsidRPr="00ED0073" w:rsidRDefault="00123023" w:rsidP="00123023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CB48513" w14:textId="77777777" w:rsidR="00123023" w:rsidRDefault="00123023" w:rsidP="00123023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7461F9EC" w14:textId="77777777" w:rsidR="00123023" w:rsidRDefault="00123023" w:rsidP="00123023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26863F5A" w14:textId="6DBDD2A2" w:rsidR="00123023" w:rsidRPr="00ED0073" w:rsidRDefault="00123023" w:rsidP="00123023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6006A1" w:rsidRPr="00ED0073" w14:paraId="13456CF0" w14:textId="77777777" w:rsidTr="00172CA8">
        <w:tc>
          <w:tcPr>
            <w:tcW w:w="2812" w:type="dxa"/>
          </w:tcPr>
          <w:p w14:paraId="365EB11A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9BD03BE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59CCD3C" w14:textId="77777777" w:rsidTr="00172CA8">
        <w:tc>
          <w:tcPr>
            <w:tcW w:w="2812" w:type="dxa"/>
          </w:tcPr>
          <w:p w14:paraId="6970EFA7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CA6C9E9" w14:textId="02B323E4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6006A1" w:rsidRPr="00433E1C" w14:paraId="45C1B529" w14:textId="77777777" w:rsidTr="00172CA8">
        <w:tc>
          <w:tcPr>
            <w:tcW w:w="2812" w:type="dxa"/>
          </w:tcPr>
          <w:p w14:paraId="3B7A2541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7F3F9C4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3350FD14" w14:textId="77777777" w:rsidTr="00172CA8">
        <w:tc>
          <w:tcPr>
            <w:tcW w:w="2812" w:type="dxa"/>
          </w:tcPr>
          <w:p w14:paraId="334FC162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5BA9E20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59045FF" w14:textId="77777777" w:rsidTr="00172CA8">
        <w:tc>
          <w:tcPr>
            <w:tcW w:w="2812" w:type="dxa"/>
          </w:tcPr>
          <w:p w14:paraId="4509BEBC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1E6FD4D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150B95D" w14:textId="77777777" w:rsidTr="00172CA8">
        <w:tc>
          <w:tcPr>
            <w:tcW w:w="2812" w:type="dxa"/>
          </w:tcPr>
          <w:p w14:paraId="7ADA0500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FEC824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3897CF9C" w14:textId="77777777" w:rsidR="006006A1" w:rsidRPr="006006A1" w:rsidRDefault="006006A1" w:rsidP="006006A1"/>
    <w:p w14:paraId="55175590" w14:textId="7261431E" w:rsidR="00DF3CF8" w:rsidRDefault="00DF3CF8" w:rsidP="006006A1">
      <w:pPr>
        <w:pStyle w:val="4"/>
      </w:pPr>
      <w:r>
        <w:rPr>
          <w:rFonts w:hint="eastAsia"/>
        </w:rPr>
        <w:t>3</w:t>
      </w:r>
      <w:r>
        <w:t>.3.1.2</w:t>
      </w:r>
      <w:r w:rsidR="00C21895">
        <w:t>2</w:t>
      </w:r>
      <w:r w:rsidR="000B3D79">
        <w:t xml:space="preserve"> </w:t>
      </w:r>
      <w:r w:rsidR="000B3D79">
        <w:rPr>
          <w:rFonts w:hint="eastAsia"/>
        </w:rPr>
        <w:t>话题界面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9E9E7AA" w14:textId="77777777" w:rsidTr="00172CA8">
        <w:tc>
          <w:tcPr>
            <w:tcW w:w="2812" w:type="dxa"/>
          </w:tcPr>
          <w:p w14:paraId="139BE66A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5EE31D5A" w14:textId="69612A28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107</w:t>
            </w:r>
          </w:p>
        </w:tc>
      </w:tr>
      <w:tr w:rsidR="006006A1" w:rsidRPr="00C52A26" w14:paraId="17016A55" w14:textId="77777777" w:rsidTr="00172CA8">
        <w:tc>
          <w:tcPr>
            <w:tcW w:w="2812" w:type="dxa"/>
          </w:tcPr>
          <w:p w14:paraId="2D693E60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98AA5A4" w14:textId="394B3943" w:rsidR="006006A1" w:rsidRPr="00C52A26" w:rsidRDefault="006363C6" w:rsidP="00172CA8">
            <w:r>
              <w:rPr>
                <w:rFonts w:hint="eastAsia"/>
              </w:rPr>
              <w:t>查看话题简介</w:t>
            </w:r>
          </w:p>
        </w:tc>
      </w:tr>
      <w:tr w:rsidR="006006A1" w:rsidRPr="00ED0073" w14:paraId="3D8E7BEE" w14:textId="77777777" w:rsidTr="00172CA8">
        <w:tc>
          <w:tcPr>
            <w:tcW w:w="2812" w:type="dxa"/>
          </w:tcPr>
          <w:p w14:paraId="2C590BFB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F2D7280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396CF325" w14:textId="77777777" w:rsidTr="00172CA8">
        <w:tc>
          <w:tcPr>
            <w:tcW w:w="2812" w:type="dxa"/>
          </w:tcPr>
          <w:p w14:paraId="1E3534CD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A37600E" w14:textId="77777777" w:rsidR="006006A1" w:rsidRPr="00ED0073" w:rsidRDefault="006006A1" w:rsidP="00172CA8"/>
        </w:tc>
      </w:tr>
      <w:tr w:rsidR="006006A1" w:rsidRPr="00ED0073" w14:paraId="67E2A34F" w14:textId="77777777" w:rsidTr="00172CA8">
        <w:tc>
          <w:tcPr>
            <w:tcW w:w="2812" w:type="dxa"/>
          </w:tcPr>
          <w:p w14:paraId="23B8A83D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1ADECF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177CA0C2" w14:textId="77777777" w:rsidTr="00172CA8">
        <w:tc>
          <w:tcPr>
            <w:tcW w:w="2812" w:type="dxa"/>
          </w:tcPr>
          <w:p w14:paraId="7C9FEE21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E68B160" w14:textId="7C391C18" w:rsidR="00123023" w:rsidRDefault="00CA2A65" w:rsidP="00123023">
            <w:r>
              <w:rPr>
                <w:rFonts w:hint="eastAsia"/>
              </w:rPr>
              <w:t>PRE-1：已登录</w:t>
            </w:r>
            <w:r w:rsidR="00123023">
              <w:t xml:space="preserve"> </w:t>
            </w:r>
          </w:p>
          <w:p w14:paraId="1E7F5F6D" w14:textId="0129E180" w:rsidR="006006A1" w:rsidRPr="00ED0073" w:rsidRDefault="00123023" w:rsidP="0012302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-2：进入话题界面</w:t>
            </w:r>
          </w:p>
        </w:tc>
      </w:tr>
      <w:tr w:rsidR="006006A1" w:rsidRPr="00ED0073" w14:paraId="7EFA47EE" w14:textId="77777777" w:rsidTr="00172CA8">
        <w:tc>
          <w:tcPr>
            <w:tcW w:w="2812" w:type="dxa"/>
          </w:tcPr>
          <w:p w14:paraId="232FE2E2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1FB89C" w14:textId="75D77665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123023">
              <w:rPr>
                <w:rFonts w:hint="eastAsia"/>
              </w:rPr>
              <w:t>显示话题简介</w:t>
            </w:r>
            <w:r w:rsidRPr="00ED0073">
              <w:t xml:space="preserve"> </w:t>
            </w:r>
          </w:p>
        </w:tc>
      </w:tr>
      <w:tr w:rsidR="006006A1" w:rsidRPr="00ED0073" w14:paraId="260E60A2" w14:textId="77777777" w:rsidTr="00172CA8">
        <w:tc>
          <w:tcPr>
            <w:tcW w:w="2812" w:type="dxa"/>
          </w:tcPr>
          <w:p w14:paraId="62A6810D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DEA0E68" w14:textId="101D01B5" w:rsidR="00123023" w:rsidRDefault="00123023" w:rsidP="00172CA8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点击简介按钮</w:t>
            </w:r>
          </w:p>
          <w:p w14:paraId="450D309A" w14:textId="088914A7" w:rsidR="006006A1" w:rsidRPr="00ED0073" w:rsidRDefault="00123023" w:rsidP="00172CA8">
            <w:r>
              <w:rPr>
                <w:rFonts w:hint="eastAsia"/>
              </w:rPr>
              <w:t>2</w:t>
            </w:r>
            <w:r w:rsidR="006006A1">
              <w:rPr>
                <w:rFonts w:hint="eastAsia"/>
              </w:rPr>
              <w:t>.</w:t>
            </w:r>
            <w:r w:rsidR="006006A1" w:rsidRPr="00ED0073">
              <w:t xml:space="preserve"> </w:t>
            </w:r>
            <w:r>
              <w:rPr>
                <w:rFonts w:hint="eastAsia"/>
              </w:rPr>
              <w:t>显示话题简介</w:t>
            </w:r>
          </w:p>
        </w:tc>
      </w:tr>
      <w:tr w:rsidR="006006A1" w:rsidRPr="00ED0073" w14:paraId="03B9003C" w14:textId="77777777" w:rsidTr="00172CA8">
        <w:tc>
          <w:tcPr>
            <w:tcW w:w="2812" w:type="dxa"/>
          </w:tcPr>
          <w:p w14:paraId="109DF4C8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6C44C8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9EF06BF" w14:textId="77777777" w:rsidTr="00172CA8">
        <w:tc>
          <w:tcPr>
            <w:tcW w:w="2812" w:type="dxa"/>
          </w:tcPr>
          <w:p w14:paraId="6B4AB6D1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C545288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CD4D1E3" w14:textId="77777777" w:rsidTr="00172CA8">
        <w:tc>
          <w:tcPr>
            <w:tcW w:w="2812" w:type="dxa"/>
          </w:tcPr>
          <w:p w14:paraId="21E290F9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BE07428" w14:textId="26F23B0C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.4293</w:t>
            </w:r>
          </w:p>
        </w:tc>
      </w:tr>
      <w:tr w:rsidR="006006A1" w:rsidRPr="00433E1C" w14:paraId="13C7BE7D" w14:textId="77777777" w:rsidTr="00172CA8">
        <w:tc>
          <w:tcPr>
            <w:tcW w:w="2812" w:type="dxa"/>
          </w:tcPr>
          <w:p w14:paraId="4B84C383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4D4E75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60124605" w14:textId="77777777" w:rsidTr="00172CA8">
        <w:tc>
          <w:tcPr>
            <w:tcW w:w="2812" w:type="dxa"/>
          </w:tcPr>
          <w:p w14:paraId="70E38F09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F32D00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5C565B5" w14:textId="77777777" w:rsidTr="00172CA8">
        <w:tc>
          <w:tcPr>
            <w:tcW w:w="2812" w:type="dxa"/>
          </w:tcPr>
          <w:p w14:paraId="381512AC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B7A16B2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295BD6EF" w14:textId="77777777" w:rsidTr="00172CA8">
        <w:tc>
          <w:tcPr>
            <w:tcW w:w="2812" w:type="dxa"/>
          </w:tcPr>
          <w:p w14:paraId="70DBAFAF" w14:textId="77777777" w:rsidR="006006A1" w:rsidRDefault="006006A1" w:rsidP="00172CA8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36EFD219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11EEDCDE" w14:textId="43515E19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A908889" w14:textId="77777777" w:rsidTr="00172CA8">
        <w:tc>
          <w:tcPr>
            <w:tcW w:w="2812" w:type="dxa"/>
          </w:tcPr>
          <w:p w14:paraId="7712E9C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B9EEA55" w14:textId="429B52E7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108</w:t>
            </w:r>
          </w:p>
        </w:tc>
      </w:tr>
      <w:tr w:rsidR="006006A1" w:rsidRPr="00C52A26" w14:paraId="39944B66" w14:textId="77777777" w:rsidTr="00172CA8">
        <w:tc>
          <w:tcPr>
            <w:tcW w:w="2812" w:type="dxa"/>
          </w:tcPr>
          <w:p w14:paraId="65D2B873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FAF4F5" w14:textId="4FF1E7F8" w:rsidR="006006A1" w:rsidRPr="00C52A26" w:rsidRDefault="006363C6" w:rsidP="00172CA8">
            <w:r>
              <w:rPr>
                <w:rFonts w:hint="eastAsia"/>
              </w:rPr>
              <w:t>查看话题下的问题</w:t>
            </w:r>
          </w:p>
        </w:tc>
      </w:tr>
      <w:tr w:rsidR="006006A1" w:rsidRPr="00ED0073" w14:paraId="4E1D50DA" w14:textId="77777777" w:rsidTr="00172CA8">
        <w:tc>
          <w:tcPr>
            <w:tcW w:w="2812" w:type="dxa"/>
          </w:tcPr>
          <w:p w14:paraId="091D4D38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428038F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01D99FD6" w14:textId="77777777" w:rsidTr="00172CA8">
        <w:tc>
          <w:tcPr>
            <w:tcW w:w="2812" w:type="dxa"/>
          </w:tcPr>
          <w:p w14:paraId="55B3951C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56C2BCF" w14:textId="77777777" w:rsidR="006006A1" w:rsidRPr="00ED0073" w:rsidRDefault="006006A1" w:rsidP="00172CA8"/>
        </w:tc>
      </w:tr>
      <w:tr w:rsidR="006006A1" w:rsidRPr="00ED0073" w14:paraId="7393E43E" w14:textId="77777777" w:rsidTr="00172CA8">
        <w:tc>
          <w:tcPr>
            <w:tcW w:w="2812" w:type="dxa"/>
          </w:tcPr>
          <w:p w14:paraId="14D57CFB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28716A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DC00B00" w14:textId="77777777" w:rsidTr="00172CA8">
        <w:tc>
          <w:tcPr>
            <w:tcW w:w="2812" w:type="dxa"/>
          </w:tcPr>
          <w:p w14:paraId="0BA81E94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3D74236" w14:textId="7D6D3FF4" w:rsidR="00123023" w:rsidRDefault="00CA2A65" w:rsidP="00123023">
            <w:r>
              <w:rPr>
                <w:rFonts w:hint="eastAsia"/>
              </w:rPr>
              <w:t>PRE-1：已登录</w:t>
            </w:r>
            <w:r w:rsidR="00123023">
              <w:t xml:space="preserve"> </w:t>
            </w:r>
          </w:p>
          <w:p w14:paraId="4BA9D793" w14:textId="3413FA11" w:rsidR="006006A1" w:rsidRPr="00ED0073" w:rsidRDefault="00123023" w:rsidP="0012302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-2：进入话题界面</w:t>
            </w:r>
          </w:p>
        </w:tc>
      </w:tr>
      <w:tr w:rsidR="006006A1" w:rsidRPr="00ED0073" w14:paraId="30D150C2" w14:textId="77777777" w:rsidTr="00172CA8">
        <w:tc>
          <w:tcPr>
            <w:tcW w:w="2812" w:type="dxa"/>
          </w:tcPr>
          <w:p w14:paraId="5B72EEB7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33CDC03" w14:textId="7DF5E9FE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23023">
              <w:rPr>
                <w:rFonts w:hint="eastAsia"/>
              </w:rPr>
              <w:t>显示话题下的问题</w:t>
            </w:r>
          </w:p>
        </w:tc>
      </w:tr>
      <w:tr w:rsidR="006006A1" w:rsidRPr="00ED0073" w14:paraId="49971258" w14:textId="77777777" w:rsidTr="00172CA8">
        <w:tc>
          <w:tcPr>
            <w:tcW w:w="2812" w:type="dxa"/>
          </w:tcPr>
          <w:p w14:paraId="6913EB01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2B7EF9" w14:textId="41519B95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123023">
              <w:rPr>
                <w:rFonts w:hint="eastAsia"/>
              </w:rPr>
              <w:t>点击问题按钮</w:t>
            </w:r>
          </w:p>
          <w:p w14:paraId="6BB2E8BA" w14:textId="443016CD" w:rsidR="006006A1" w:rsidRPr="00ED0073" w:rsidRDefault="00123023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 xml:space="preserve">显示话题下的问题 </w:t>
            </w:r>
          </w:p>
        </w:tc>
      </w:tr>
      <w:tr w:rsidR="006006A1" w:rsidRPr="00ED0073" w14:paraId="2C6A825E" w14:textId="77777777" w:rsidTr="00172CA8">
        <w:tc>
          <w:tcPr>
            <w:tcW w:w="2812" w:type="dxa"/>
          </w:tcPr>
          <w:p w14:paraId="43A78DAA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DF2887B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4FC6150" w14:textId="77777777" w:rsidTr="00172CA8">
        <w:tc>
          <w:tcPr>
            <w:tcW w:w="2812" w:type="dxa"/>
          </w:tcPr>
          <w:p w14:paraId="0D182605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277476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55AC631" w14:textId="77777777" w:rsidTr="00172CA8">
        <w:tc>
          <w:tcPr>
            <w:tcW w:w="2812" w:type="dxa"/>
          </w:tcPr>
          <w:p w14:paraId="412E1ACC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0C6CAB2" w14:textId="2041466F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6006A1" w:rsidRPr="00433E1C" w14:paraId="3E641141" w14:textId="77777777" w:rsidTr="00172CA8">
        <w:tc>
          <w:tcPr>
            <w:tcW w:w="2812" w:type="dxa"/>
          </w:tcPr>
          <w:p w14:paraId="0671E9C5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B21E53C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7281C619" w14:textId="77777777" w:rsidTr="00172CA8">
        <w:tc>
          <w:tcPr>
            <w:tcW w:w="2812" w:type="dxa"/>
          </w:tcPr>
          <w:p w14:paraId="1FF6B804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FE3D48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5A361BE" w14:textId="77777777" w:rsidTr="00172CA8">
        <w:tc>
          <w:tcPr>
            <w:tcW w:w="2812" w:type="dxa"/>
          </w:tcPr>
          <w:p w14:paraId="7799B034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E09B64C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AA32DE1" w14:textId="77777777" w:rsidTr="00172CA8">
        <w:tc>
          <w:tcPr>
            <w:tcW w:w="2812" w:type="dxa"/>
          </w:tcPr>
          <w:p w14:paraId="57E99196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682FFFC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2393C5AB" w14:textId="4123E795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566B6C4" w14:textId="77777777" w:rsidTr="00172CA8">
        <w:tc>
          <w:tcPr>
            <w:tcW w:w="2812" w:type="dxa"/>
          </w:tcPr>
          <w:p w14:paraId="2CA2737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F33E861" w14:textId="08A6D342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109</w:t>
            </w:r>
          </w:p>
        </w:tc>
      </w:tr>
      <w:tr w:rsidR="006006A1" w:rsidRPr="00C52A26" w14:paraId="79197C83" w14:textId="77777777" w:rsidTr="00172CA8">
        <w:tc>
          <w:tcPr>
            <w:tcW w:w="2812" w:type="dxa"/>
          </w:tcPr>
          <w:p w14:paraId="407E5BD6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A960A64" w14:textId="7BC248A1" w:rsidR="006006A1" w:rsidRPr="00C52A26" w:rsidRDefault="006363C6" w:rsidP="00172CA8">
            <w:r>
              <w:rPr>
                <w:rFonts w:hint="eastAsia"/>
              </w:rPr>
              <w:t>查看话题下的精华问题</w:t>
            </w:r>
          </w:p>
        </w:tc>
      </w:tr>
      <w:tr w:rsidR="006006A1" w:rsidRPr="00ED0073" w14:paraId="68495833" w14:textId="77777777" w:rsidTr="00172CA8">
        <w:tc>
          <w:tcPr>
            <w:tcW w:w="2812" w:type="dxa"/>
          </w:tcPr>
          <w:p w14:paraId="61CA93CA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94A34C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5FD3D67" w14:textId="77777777" w:rsidTr="00172CA8">
        <w:tc>
          <w:tcPr>
            <w:tcW w:w="2812" w:type="dxa"/>
          </w:tcPr>
          <w:p w14:paraId="60C98234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D94F163" w14:textId="77777777" w:rsidR="006006A1" w:rsidRPr="00ED0073" w:rsidRDefault="006006A1" w:rsidP="00172CA8"/>
        </w:tc>
      </w:tr>
      <w:tr w:rsidR="006006A1" w:rsidRPr="00ED0073" w14:paraId="6BCCDD3E" w14:textId="77777777" w:rsidTr="00172CA8">
        <w:tc>
          <w:tcPr>
            <w:tcW w:w="2812" w:type="dxa"/>
          </w:tcPr>
          <w:p w14:paraId="1F297B7A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72AFBF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5AA43978" w14:textId="77777777" w:rsidTr="00172CA8">
        <w:tc>
          <w:tcPr>
            <w:tcW w:w="2812" w:type="dxa"/>
          </w:tcPr>
          <w:p w14:paraId="2D508FD5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3E79A22" w14:textId="05E81B5E" w:rsidR="00123023" w:rsidRDefault="00CA2A65" w:rsidP="00123023">
            <w:r>
              <w:rPr>
                <w:rFonts w:hint="eastAsia"/>
              </w:rPr>
              <w:t>PRE-1：已登录</w:t>
            </w:r>
            <w:r w:rsidR="00123023">
              <w:t xml:space="preserve"> </w:t>
            </w:r>
          </w:p>
          <w:p w14:paraId="06AA9F0C" w14:textId="6710ADCA" w:rsidR="006006A1" w:rsidRPr="00ED0073" w:rsidRDefault="00123023" w:rsidP="0012302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-2：进入话题界面</w:t>
            </w:r>
          </w:p>
        </w:tc>
      </w:tr>
      <w:tr w:rsidR="006006A1" w:rsidRPr="00ED0073" w14:paraId="71B8906E" w14:textId="77777777" w:rsidTr="00172CA8">
        <w:tc>
          <w:tcPr>
            <w:tcW w:w="2812" w:type="dxa"/>
          </w:tcPr>
          <w:p w14:paraId="693D8D94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96D5090" w14:textId="599F7885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23023">
              <w:rPr>
                <w:rFonts w:hint="eastAsia"/>
              </w:rPr>
              <w:t>显示话题下的精华问题</w:t>
            </w:r>
          </w:p>
        </w:tc>
      </w:tr>
      <w:tr w:rsidR="006006A1" w:rsidRPr="00ED0073" w14:paraId="75F4FDAA" w14:textId="77777777" w:rsidTr="00172CA8">
        <w:tc>
          <w:tcPr>
            <w:tcW w:w="2812" w:type="dxa"/>
          </w:tcPr>
          <w:p w14:paraId="5089D05C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20B31C3" w14:textId="0793057C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123023">
              <w:rPr>
                <w:rFonts w:hint="eastAsia"/>
              </w:rPr>
              <w:t>点击精华按钮</w:t>
            </w:r>
          </w:p>
          <w:p w14:paraId="1280E59A" w14:textId="62F345D8" w:rsidR="006006A1" w:rsidRPr="00ED0073" w:rsidRDefault="00123023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显示话题下的精华问题</w:t>
            </w:r>
          </w:p>
        </w:tc>
      </w:tr>
      <w:tr w:rsidR="006006A1" w:rsidRPr="00ED0073" w14:paraId="3DEC63E7" w14:textId="77777777" w:rsidTr="00172CA8">
        <w:tc>
          <w:tcPr>
            <w:tcW w:w="2812" w:type="dxa"/>
          </w:tcPr>
          <w:p w14:paraId="52B44FDA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A684A04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25F959C" w14:textId="77777777" w:rsidTr="00172CA8">
        <w:tc>
          <w:tcPr>
            <w:tcW w:w="2812" w:type="dxa"/>
          </w:tcPr>
          <w:p w14:paraId="30C176B3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F38C72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1F9C1B2" w14:textId="77777777" w:rsidTr="00172CA8">
        <w:tc>
          <w:tcPr>
            <w:tcW w:w="2812" w:type="dxa"/>
          </w:tcPr>
          <w:p w14:paraId="27FB2AE2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9A8F632" w14:textId="23F97C97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.4702</w:t>
            </w:r>
          </w:p>
        </w:tc>
      </w:tr>
      <w:tr w:rsidR="006006A1" w:rsidRPr="00433E1C" w14:paraId="57927140" w14:textId="77777777" w:rsidTr="00172CA8">
        <w:tc>
          <w:tcPr>
            <w:tcW w:w="2812" w:type="dxa"/>
          </w:tcPr>
          <w:p w14:paraId="358881DC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0EAB79A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2C40B671" w14:textId="77777777" w:rsidTr="00172CA8">
        <w:tc>
          <w:tcPr>
            <w:tcW w:w="2812" w:type="dxa"/>
          </w:tcPr>
          <w:p w14:paraId="280F8A14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730F555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D1ECF39" w14:textId="77777777" w:rsidTr="00172CA8">
        <w:tc>
          <w:tcPr>
            <w:tcW w:w="2812" w:type="dxa"/>
          </w:tcPr>
          <w:p w14:paraId="49A3CA91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B9EFB63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3A15B86" w14:textId="77777777" w:rsidTr="00172CA8">
        <w:tc>
          <w:tcPr>
            <w:tcW w:w="2812" w:type="dxa"/>
          </w:tcPr>
          <w:p w14:paraId="72007168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60B895C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1978069D" w14:textId="7040F9FF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D42AAFB" w14:textId="77777777" w:rsidTr="00172CA8">
        <w:tc>
          <w:tcPr>
            <w:tcW w:w="2812" w:type="dxa"/>
          </w:tcPr>
          <w:p w14:paraId="74545A83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3213D89" w14:textId="6EB7FC3A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111</w:t>
            </w:r>
          </w:p>
        </w:tc>
      </w:tr>
      <w:tr w:rsidR="006006A1" w:rsidRPr="00C52A26" w14:paraId="341F283E" w14:textId="77777777" w:rsidTr="00172CA8">
        <w:tc>
          <w:tcPr>
            <w:tcW w:w="2812" w:type="dxa"/>
          </w:tcPr>
          <w:p w14:paraId="51A61C79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C9F3E1F" w14:textId="4A929D04" w:rsidR="006006A1" w:rsidRPr="00C52A26" w:rsidRDefault="006363C6" w:rsidP="00172CA8">
            <w:r>
              <w:rPr>
                <w:rFonts w:hint="eastAsia"/>
              </w:rPr>
              <w:t>举报话题</w:t>
            </w:r>
          </w:p>
        </w:tc>
      </w:tr>
      <w:tr w:rsidR="006006A1" w:rsidRPr="00ED0073" w14:paraId="0E019435" w14:textId="77777777" w:rsidTr="00172CA8">
        <w:tc>
          <w:tcPr>
            <w:tcW w:w="2812" w:type="dxa"/>
          </w:tcPr>
          <w:p w14:paraId="2A57AB77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59BF03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54ACDF72" w14:textId="77777777" w:rsidTr="00172CA8">
        <w:tc>
          <w:tcPr>
            <w:tcW w:w="2812" w:type="dxa"/>
          </w:tcPr>
          <w:p w14:paraId="6D9F7EFB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AD76791" w14:textId="77777777" w:rsidR="006006A1" w:rsidRPr="00ED0073" w:rsidRDefault="006006A1" w:rsidP="00172CA8"/>
        </w:tc>
      </w:tr>
      <w:tr w:rsidR="006006A1" w:rsidRPr="00ED0073" w14:paraId="6B634264" w14:textId="77777777" w:rsidTr="00172CA8">
        <w:tc>
          <w:tcPr>
            <w:tcW w:w="2812" w:type="dxa"/>
          </w:tcPr>
          <w:p w14:paraId="0704F3FB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6410964F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2938D9E7" w14:textId="77777777" w:rsidTr="00172CA8">
        <w:tc>
          <w:tcPr>
            <w:tcW w:w="2812" w:type="dxa"/>
          </w:tcPr>
          <w:p w14:paraId="59F6F388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9CB6A21" w14:textId="24FA9B03" w:rsidR="00123023" w:rsidRDefault="00CA2A65" w:rsidP="00123023">
            <w:r>
              <w:rPr>
                <w:rFonts w:hint="eastAsia"/>
              </w:rPr>
              <w:t>PRE-1：已登录</w:t>
            </w:r>
            <w:r w:rsidR="00123023">
              <w:t xml:space="preserve"> </w:t>
            </w:r>
          </w:p>
          <w:p w14:paraId="71E99653" w14:textId="7BB334B9" w:rsidR="006006A1" w:rsidRPr="00ED0073" w:rsidRDefault="00123023" w:rsidP="0012302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-2：进入话题界面</w:t>
            </w:r>
          </w:p>
        </w:tc>
      </w:tr>
      <w:tr w:rsidR="006006A1" w:rsidRPr="00ED0073" w14:paraId="2FAD47CE" w14:textId="77777777" w:rsidTr="00172CA8">
        <w:tc>
          <w:tcPr>
            <w:tcW w:w="2812" w:type="dxa"/>
          </w:tcPr>
          <w:p w14:paraId="050C2E31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54B4EA" w14:textId="7301E501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123023">
              <w:rPr>
                <w:rFonts w:hint="eastAsia"/>
              </w:rPr>
              <w:t>话题被举报</w:t>
            </w:r>
            <w:r w:rsidRPr="00ED0073">
              <w:t xml:space="preserve"> </w:t>
            </w:r>
          </w:p>
        </w:tc>
      </w:tr>
      <w:tr w:rsidR="006006A1" w:rsidRPr="00ED0073" w14:paraId="781BE82B" w14:textId="77777777" w:rsidTr="00172CA8">
        <w:tc>
          <w:tcPr>
            <w:tcW w:w="2812" w:type="dxa"/>
          </w:tcPr>
          <w:p w14:paraId="25A878AA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B29C888" w14:textId="34585C67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123023">
              <w:rPr>
                <w:rFonts w:hint="eastAsia"/>
              </w:rPr>
              <w:t>点击举报按钮，弹出输入框</w:t>
            </w:r>
          </w:p>
          <w:p w14:paraId="117141FE" w14:textId="485AAA91" w:rsidR="00123023" w:rsidRDefault="00123023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输入举报理由</w:t>
            </w:r>
          </w:p>
          <w:p w14:paraId="594E5EAE" w14:textId="23BE903D" w:rsidR="00123023" w:rsidRPr="00ED0073" w:rsidRDefault="00123023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点击确认按钮</w:t>
            </w:r>
          </w:p>
          <w:p w14:paraId="1CFEDAC8" w14:textId="60F8E95E" w:rsidR="006006A1" w:rsidRPr="00ED0073" w:rsidRDefault="00123023" w:rsidP="00172CA8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话题被举报</w:t>
            </w:r>
          </w:p>
        </w:tc>
      </w:tr>
      <w:tr w:rsidR="006006A1" w:rsidRPr="00ED0073" w14:paraId="5C3B1D6F" w14:textId="77777777" w:rsidTr="00172CA8">
        <w:tc>
          <w:tcPr>
            <w:tcW w:w="2812" w:type="dxa"/>
          </w:tcPr>
          <w:p w14:paraId="61A6BEB1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4EE7CEB" w14:textId="34B8133C" w:rsidR="006006A1" w:rsidRPr="00ED0073" w:rsidRDefault="00123023" w:rsidP="00172CA8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点击取消按钮，取消举报</w:t>
            </w:r>
          </w:p>
        </w:tc>
      </w:tr>
      <w:tr w:rsidR="006006A1" w:rsidRPr="00ED0073" w14:paraId="778DEE43" w14:textId="77777777" w:rsidTr="00172CA8">
        <w:tc>
          <w:tcPr>
            <w:tcW w:w="2812" w:type="dxa"/>
          </w:tcPr>
          <w:p w14:paraId="62E511E6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EC97F3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BA6C2B9" w14:textId="77777777" w:rsidTr="00172CA8">
        <w:tc>
          <w:tcPr>
            <w:tcW w:w="2812" w:type="dxa"/>
          </w:tcPr>
          <w:p w14:paraId="1AFA67E5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37070DE" w14:textId="36841A82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6006A1" w:rsidRPr="00433E1C" w14:paraId="78FABC34" w14:textId="77777777" w:rsidTr="00172CA8">
        <w:tc>
          <w:tcPr>
            <w:tcW w:w="2812" w:type="dxa"/>
          </w:tcPr>
          <w:p w14:paraId="27891763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153052F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0E1FA9F3" w14:textId="77777777" w:rsidTr="00172CA8">
        <w:tc>
          <w:tcPr>
            <w:tcW w:w="2812" w:type="dxa"/>
          </w:tcPr>
          <w:p w14:paraId="461318D1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5ABE290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ABFA7D0" w14:textId="77777777" w:rsidTr="00172CA8">
        <w:tc>
          <w:tcPr>
            <w:tcW w:w="2812" w:type="dxa"/>
          </w:tcPr>
          <w:p w14:paraId="6FC77783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240CB2F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15889B7" w14:textId="77777777" w:rsidTr="00172CA8">
        <w:tc>
          <w:tcPr>
            <w:tcW w:w="2812" w:type="dxa"/>
          </w:tcPr>
          <w:p w14:paraId="459592F4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63383EB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07C38F12" w14:textId="4CA805ED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816F814" w14:textId="77777777" w:rsidTr="00172CA8">
        <w:tc>
          <w:tcPr>
            <w:tcW w:w="2812" w:type="dxa"/>
          </w:tcPr>
          <w:p w14:paraId="1E813222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5D6CF59A" w14:textId="0D31A988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112</w:t>
            </w:r>
          </w:p>
        </w:tc>
      </w:tr>
      <w:tr w:rsidR="006006A1" w:rsidRPr="00C52A26" w14:paraId="2DCEC6AC" w14:textId="77777777" w:rsidTr="00172CA8">
        <w:tc>
          <w:tcPr>
            <w:tcW w:w="2812" w:type="dxa"/>
          </w:tcPr>
          <w:p w14:paraId="6437D6A7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D32B822" w14:textId="5D692B87" w:rsidR="006006A1" w:rsidRPr="00C52A26" w:rsidRDefault="006363C6" w:rsidP="00172CA8">
            <w:r>
              <w:rPr>
                <w:rFonts w:hint="eastAsia"/>
              </w:rPr>
              <w:t>关注话题</w:t>
            </w:r>
          </w:p>
        </w:tc>
      </w:tr>
      <w:tr w:rsidR="006006A1" w:rsidRPr="00ED0073" w14:paraId="208DBD2E" w14:textId="77777777" w:rsidTr="00172CA8">
        <w:tc>
          <w:tcPr>
            <w:tcW w:w="2812" w:type="dxa"/>
          </w:tcPr>
          <w:p w14:paraId="70A8718C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19097D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2E8AF041" w14:textId="77777777" w:rsidTr="00172CA8">
        <w:tc>
          <w:tcPr>
            <w:tcW w:w="2812" w:type="dxa"/>
          </w:tcPr>
          <w:p w14:paraId="789F4D19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25DAB8D" w14:textId="77777777" w:rsidR="006006A1" w:rsidRPr="00ED0073" w:rsidRDefault="006006A1" w:rsidP="00172CA8"/>
        </w:tc>
      </w:tr>
      <w:tr w:rsidR="006006A1" w:rsidRPr="00ED0073" w14:paraId="761A6CC4" w14:textId="77777777" w:rsidTr="00172CA8">
        <w:tc>
          <w:tcPr>
            <w:tcW w:w="2812" w:type="dxa"/>
          </w:tcPr>
          <w:p w14:paraId="232FB1A6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BF0471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1C3A715A" w14:textId="77777777" w:rsidTr="00172CA8">
        <w:tc>
          <w:tcPr>
            <w:tcW w:w="2812" w:type="dxa"/>
          </w:tcPr>
          <w:p w14:paraId="6ECB9602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C6C515" w14:textId="56E32473" w:rsidR="00123023" w:rsidRDefault="00CA2A65" w:rsidP="00123023">
            <w:r>
              <w:rPr>
                <w:rFonts w:hint="eastAsia"/>
              </w:rPr>
              <w:t>PRE-1：已登录</w:t>
            </w:r>
            <w:r w:rsidR="00123023">
              <w:t xml:space="preserve"> </w:t>
            </w:r>
          </w:p>
          <w:p w14:paraId="1346BFD8" w14:textId="288379C4" w:rsidR="006006A1" w:rsidRPr="00ED0073" w:rsidRDefault="00123023" w:rsidP="0012302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-2：进入话题界面</w:t>
            </w:r>
          </w:p>
        </w:tc>
      </w:tr>
      <w:tr w:rsidR="006006A1" w:rsidRPr="00ED0073" w14:paraId="2BD58A98" w14:textId="77777777" w:rsidTr="00172CA8">
        <w:tc>
          <w:tcPr>
            <w:tcW w:w="2812" w:type="dxa"/>
          </w:tcPr>
          <w:p w14:paraId="091B3FCC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6B2E20" w14:textId="7CB5C5E4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23023">
              <w:rPr>
                <w:rFonts w:hint="eastAsia"/>
              </w:rPr>
              <w:t>关注话题</w:t>
            </w:r>
          </w:p>
        </w:tc>
      </w:tr>
      <w:tr w:rsidR="006006A1" w:rsidRPr="00ED0073" w14:paraId="5CE206F2" w14:textId="77777777" w:rsidTr="00172CA8">
        <w:tc>
          <w:tcPr>
            <w:tcW w:w="2812" w:type="dxa"/>
          </w:tcPr>
          <w:p w14:paraId="3A32C48F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AB6589" w14:textId="65120924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123023">
              <w:rPr>
                <w:rFonts w:hint="eastAsia"/>
              </w:rPr>
              <w:t>点击关注按钮</w:t>
            </w:r>
          </w:p>
          <w:p w14:paraId="72630C76" w14:textId="4968ED96" w:rsidR="006006A1" w:rsidRPr="00ED0073" w:rsidRDefault="00123023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关注话题成功</w:t>
            </w:r>
          </w:p>
        </w:tc>
      </w:tr>
      <w:tr w:rsidR="006006A1" w:rsidRPr="00ED0073" w14:paraId="01AE47CE" w14:textId="77777777" w:rsidTr="00172CA8">
        <w:tc>
          <w:tcPr>
            <w:tcW w:w="2812" w:type="dxa"/>
          </w:tcPr>
          <w:p w14:paraId="66316A52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0C8C806" w14:textId="4AF6E08A" w:rsidR="006006A1" w:rsidRPr="00ED0073" w:rsidRDefault="00DC748B" w:rsidP="00172CA8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再次点击关注按钮，话题取消关注</w:t>
            </w:r>
          </w:p>
        </w:tc>
      </w:tr>
      <w:tr w:rsidR="006006A1" w:rsidRPr="00ED0073" w14:paraId="0DC98B84" w14:textId="77777777" w:rsidTr="00172CA8">
        <w:tc>
          <w:tcPr>
            <w:tcW w:w="2812" w:type="dxa"/>
          </w:tcPr>
          <w:p w14:paraId="1605511A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050CD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8A1AC91" w14:textId="77777777" w:rsidTr="00172CA8">
        <w:tc>
          <w:tcPr>
            <w:tcW w:w="2812" w:type="dxa"/>
          </w:tcPr>
          <w:p w14:paraId="07F9F56A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48884D" w14:textId="2C944384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6006A1" w:rsidRPr="00433E1C" w14:paraId="05B2121D" w14:textId="77777777" w:rsidTr="00172CA8">
        <w:tc>
          <w:tcPr>
            <w:tcW w:w="2812" w:type="dxa"/>
          </w:tcPr>
          <w:p w14:paraId="7D661229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FD3A6C7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5F7BEF26" w14:textId="77777777" w:rsidTr="00172CA8">
        <w:tc>
          <w:tcPr>
            <w:tcW w:w="2812" w:type="dxa"/>
          </w:tcPr>
          <w:p w14:paraId="1B6D92A4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9F6895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B0A46FE" w14:textId="77777777" w:rsidTr="00172CA8">
        <w:tc>
          <w:tcPr>
            <w:tcW w:w="2812" w:type="dxa"/>
          </w:tcPr>
          <w:p w14:paraId="30926889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BC1208A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E85A94C" w14:textId="77777777" w:rsidTr="00172CA8">
        <w:tc>
          <w:tcPr>
            <w:tcW w:w="2812" w:type="dxa"/>
          </w:tcPr>
          <w:p w14:paraId="145257AA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F9E2FC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64F823C5" w14:textId="77777777" w:rsidR="006006A1" w:rsidRPr="006006A1" w:rsidRDefault="006006A1" w:rsidP="006006A1"/>
    <w:p w14:paraId="3EC0D397" w14:textId="1FFE3918" w:rsidR="00DF3CF8" w:rsidRDefault="00DF3CF8" w:rsidP="006006A1">
      <w:pPr>
        <w:pStyle w:val="4"/>
      </w:pPr>
      <w:r>
        <w:rPr>
          <w:rFonts w:hint="eastAsia"/>
        </w:rPr>
        <w:t>3</w:t>
      </w:r>
      <w:r>
        <w:t>.3.1.2</w:t>
      </w:r>
      <w:r w:rsidR="00C21895">
        <w:t>3</w:t>
      </w:r>
      <w:r w:rsidR="000B3D79">
        <w:t xml:space="preserve"> </w:t>
      </w:r>
      <w:r w:rsidR="000B3D79">
        <w:rPr>
          <w:rFonts w:hint="eastAsia"/>
        </w:rPr>
        <w:t>个人中心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D4D9702" w14:textId="77777777" w:rsidTr="00172CA8">
        <w:tc>
          <w:tcPr>
            <w:tcW w:w="2812" w:type="dxa"/>
          </w:tcPr>
          <w:p w14:paraId="349D427D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100C921A" w14:textId="2808C591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113</w:t>
            </w:r>
          </w:p>
        </w:tc>
      </w:tr>
      <w:tr w:rsidR="006006A1" w:rsidRPr="00C52A26" w14:paraId="4C17F9F8" w14:textId="77777777" w:rsidTr="00172CA8">
        <w:tc>
          <w:tcPr>
            <w:tcW w:w="2812" w:type="dxa"/>
          </w:tcPr>
          <w:p w14:paraId="34A6FDF8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69EF8F" w14:textId="552B8495" w:rsidR="006006A1" w:rsidRPr="00C52A26" w:rsidRDefault="006363C6" w:rsidP="00172CA8">
            <w:r>
              <w:rPr>
                <w:rFonts w:hint="eastAsia"/>
              </w:rPr>
              <w:t>查看我的关注</w:t>
            </w:r>
          </w:p>
        </w:tc>
      </w:tr>
      <w:tr w:rsidR="006006A1" w:rsidRPr="00ED0073" w14:paraId="0F8058BD" w14:textId="77777777" w:rsidTr="00172CA8">
        <w:tc>
          <w:tcPr>
            <w:tcW w:w="2812" w:type="dxa"/>
          </w:tcPr>
          <w:p w14:paraId="4EDD81B3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2C58B5E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D630251" w14:textId="77777777" w:rsidTr="00172CA8">
        <w:tc>
          <w:tcPr>
            <w:tcW w:w="2812" w:type="dxa"/>
          </w:tcPr>
          <w:p w14:paraId="49D8F7FE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3AEA0FE" w14:textId="27BA0D82" w:rsidR="006006A1" w:rsidRPr="00ED0073" w:rsidRDefault="006006A1" w:rsidP="00172CA8"/>
        </w:tc>
      </w:tr>
      <w:tr w:rsidR="006006A1" w:rsidRPr="00ED0073" w14:paraId="03EF40D3" w14:textId="77777777" w:rsidTr="00172CA8">
        <w:tc>
          <w:tcPr>
            <w:tcW w:w="2812" w:type="dxa"/>
          </w:tcPr>
          <w:p w14:paraId="5A5CD9A8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3716E22A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C9B33C0" w14:textId="77777777" w:rsidTr="00172CA8">
        <w:tc>
          <w:tcPr>
            <w:tcW w:w="2812" w:type="dxa"/>
          </w:tcPr>
          <w:p w14:paraId="0C9690C8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6572AE" w14:textId="6979BEB0" w:rsidR="00DF7DBD" w:rsidRDefault="00CA2A65" w:rsidP="00DF7DBD">
            <w:r>
              <w:rPr>
                <w:rFonts w:hint="eastAsia"/>
              </w:rPr>
              <w:t>PRE-1：已登录</w:t>
            </w:r>
            <w:r w:rsidR="00DF7DBD">
              <w:t xml:space="preserve"> </w:t>
            </w:r>
          </w:p>
          <w:p w14:paraId="073D0FFE" w14:textId="674A86C9" w:rsidR="006006A1" w:rsidRPr="00ED0073" w:rsidRDefault="00DF7DBD" w:rsidP="00DF7DBD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-2：进入个人中心</w:t>
            </w:r>
          </w:p>
        </w:tc>
      </w:tr>
      <w:tr w:rsidR="006006A1" w:rsidRPr="00ED0073" w14:paraId="344EC551" w14:textId="77777777" w:rsidTr="00172CA8">
        <w:tc>
          <w:tcPr>
            <w:tcW w:w="2812" w:type="dxa"/>
          </w:tcPr>
          <w:p w14:paraId="791D3A97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15DBDFF" w14:textId="2B877F4D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F7DBD">
              <w:rPr>
                <w:rFonts w:hint="eastAsia"/>
              </w:rPr>
              <w:t>显示我的关注</w:t>
            </w:r>
          </w:p>
        </w:tc>
      </w:tr>
      <w:tr w:rsidR="006006A1" w:rsidRPr="00ED0073" w14:paraId="780B0DCD" w14:textId="77777777" w:rsidTr="00172CA8">
        <w:tc>
          <w:tcPr>
            <w:tcW w:w="2812" w:type="dxa"/>
          </w:tcPr>
          <w:p w14:paraId="4CF47AA2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117A42" w14:textId="73E21B4B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F7DBD">
              <w:rPr>
                <w:rFonts w:hint="eastAsia"/>
              </w:rPr>
              <w:t>点击我的关注按钮</w:t>
            </w:r>
          </w:p>
          <w:p w14:paraId="6B8C14E9" w14:textId="69BB5ED5" w:rsidR="006006A1" w:rsidRPr="00ED0073" w:rsidRDefault="00DF7DBD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显示我的关注</w:t>
            </w:r>
          </w:p>
        </w:tc>
      </w:tr>
      <w:tr w:rsidR="006006A1" w:rsidRPr="00ED0073" w14:paraId="61F33812" w14:textId="77777777" w:rsidTr="00172CA8">
        <w:tc>
          <w:tcPr>
            <w:tcW w:w="2812" w:type="dxa"/>
          </w:tcPr>
          <w:p w14:paraId="5B1D65AF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1D2E04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E664481" w14:textId="77777777" w:rsidTr="00172CA8">
        <w:tc>
          <w:tcPr>
            <w:tcW w:w="2812" w:type="dxa"/>
          </w:tcPr>
          <w:p w14:paraId="4ABAE56D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F006D1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B86CC0" w:rsidRPr="00ED0073" w14:paraId="0AE4B164" w14:textId="77777777" w:rsidTr="00172CA8">
        <w:tc>
          <w:tcPr>
            <w:tcW w:w="2812" w:type="dxa"/>
          </w:tcPr>
          <w:p w14:paraId="445EDC69" w14:textId="77777777" w:rsidR="00B86CC0" w:rsidRPr="00ED0073" w:rsidRDefault="00B86CC0" w:rsidP="00B86CC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63A6FEE" w14:textId="684DDD69" w:rsidR="00B86CC0" w:rsidRPr="00ED0073" w:rsidRDefault="00B86CC0" w:rsidP="00B86CC0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B86CC0" w:rsidRPr="00433E1C" w14:paraId="607A1181" w14:textId="77777777" w:rsidTr="00172CA8">
        <w:tc>
          <w:tcPr>
            <w:tcW w:w="2812" w:type="dxa"/>
          </w:tcPr>
          <w:p w14:paraId="0275F816" w14:textId="77777777" w:rsidR="00B86CC0" w:rsidRPr="00ED0073" w:rsidRDefault="00B86CC0" w:rsidP="00B86CC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2BB24A9" w14:textId="77777777" w:rsidR="00B86CC0" w:rsidRPr="00433E1C" w:rsidRDefault="00B86CC0" w:rsidP="00B86CC0">
            <w:r w:rsidRPr="007C7770">
              <w:t>无</w:t>
            </w:r>
          </w:p>
        </w:tc>
      </w:tr>
      <w:tr w:rsidR="00B86CC0" w:rsidRPr="00757EB3" w14:paraId="52A3DC73" w14:textId="77777777" w:rsidTr="00172CA8">
        <w:tc>
          <w:tcPr>
            <w:tcW w:w="2812" w:type="dxa"/>
          </w:tcPr>
          <w:p w14:paraId="45FE75D9" w14:textId="77777777" w:rsidR="00B86CC0" w:rsidRPr="00ED0073" w:rsidRDefault="00B86CC0" w:rsidP="00B86CC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DFBDEEC" w14:textId="77777777" w:rsidR="00B86CC0" w:rsidRPr="00757EB3" w:rsidRDefault="00B86CC0" w:rsidP="00B86CC0">
            <w:r>
              <w:rPr>
                <w:rFonts w:hint="eastAsia"/>
              </w:rPr>
              <w:t>无</w:t>
            </w:r>
          </w:p>
        </w:tc>
      </w:tr>
      <w:tr w:rsidR="00B86CC0" w:rsidRPr="00757EB3" w14:paraId="4B2BB494" w14:textId="77777777" w:rsidTr="00172CA8">
        <w:tc>
          <w:tcPr>
            <w:tcW w:w="2812" w:type="dxa"/>
          </w:tcPr>
          <w:p w14:paraId="734D0403" w14:textId="77777777" w:rsidR="00B86CC0" w:rsidRPr="00270929" w:rsidRDefault="00B86CC0" w:rsidP="00B86CC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C9FD7EE" w14:textId="77777777" w:rsidR="00B86CC0" w:rsidRPr="007C7770" w:rsidRDefault="00B86CC0" w:rsidP="00B86CC0">
            <w:r>
              <w:rPr>
                <w:rFonts w:hint="eastAsia"/>
              </w:rPr>
              <w:t>无</w:t>
            </w:r>
          </w:p>
        </w:tc>
      </w:tr>
      <w:tr w:rsidR="00B86CC0" w:rsidRPr="00757EB3" w14:paraId="61E1E394" w14:textId="77777777" w:rsidTr="00172CA8">
        <w:tc>
          <w:tcPr>
            <w:tcW w:w="2812" w:type="dxa"/>
          </w:tcPr>
          <w:p w14:paraId="66BB79FD" w14:textId="77777777" w:rsidR="00B86CC0" w:rsidRDefault="00B86CC0" w:rsidP="00B86CC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143D226" w14:textId="77777777" w:rsidR="00B86CC0" w:rsidRPr="007C7770" w:rsidRDefault="00B86CC0" w:rsidP="00B86CC0">
            <w:r>
              <w:rPr>
                <w:rFonts w:hint="eastAsia"/>
              </w:rPr>
              <w:t>无</w:t>
            </w:r>
          </w:p>
        </w:tc>
      </w:tr>
    </w:tbl>
    <w:p w14:paraId="7B5CDD28" w14:textId="31E4948F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9C6875C" w14:textId="77777777" w:rsidTr="00172CA8">
        <w:tc>
          <w:tcPr>
            <w:tcW w:w="2812" w:type="dxa"/>
          </w:tcPr>
          <w:p w14:paraId="66F09589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36A5980A" w14:textId="0BA0E79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114</w:t>
            </w:r>
          </w:p>
        </w:tc>
      </w:tr>
      <w:tr w:rsidR="006006A1" w:rsidRPr="00C52A26" w14:paraId="7E314F96" w14:textId="77777777" w:rsidTr="00172CA8">
        <w:tc>
          <w:tcPr>
            <w:tcW w:w="2812" w:type="dxa"/>
          </w:tcPr>
          <w:p w14:paraId="20439217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B4842A3" w14:textId="54A02501" w:rsidR="006006A1" w:rsidRPr="00C52A26" w:rsidRDefault="006363C6" w:rsidP="00172CA8">
            <w:r>
              <w:rPr>
                <w:rFonts w:hint="eastAsia"/>
              </w:rPr>
              <w:t>查看我的消息</w:t>
            </w:r>
          </w:p>
        </w:tc>
      </w:tr>
      <w:tr w:rsidR="006006A1" w:rsidRPr="00ED0073" w14:paraId="0E553837" w14:textId="77777777" w:rsidTr="00172CA8">
        <w:tc>
          <w:tcPr>
            <w:tcW w:w="2812" w:type="dxa"/>
          </w:tcPr>
          <w:p w14:paraId="44C72EAB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85635A8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3D7D6094" w14:textId="77777777" w:rsidTr="00172CA8">
        <w:tc>
          <w:tcPr>
            <w:tcW w:w="2812" w:type="dxa"/>
          </w:tcPr>
          <w:p w14:paraId="765A42B6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FBE2AD0" w14:textId="77777777" w:rsidR="006006A1" w:rsidRPr="00ED0073" w:rsidRDefault="006006A1" w:rsidP="00172CA8"/>
        </w:tc>
      </w:tr>
      <w:tr w:rsidR="006006A1" w:rsidRPr="00ED0073" w14:paraId="59BCC6A1" w14:textId="77777777" w:rsidTr="00172CA8">
        <w:tc>
          <w:tcPr>
            <w:tcW w:w="2812" w:type="dxa"/>
          </w:tcPr>
          <w:p w14:paraId="0DEEE0B7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02F82E1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7738281B" w14:textId="77777777" w:rsidTr="00172CA8">
        <w:tc>
          <w:tcPr>
            <w:tcW w:w="2812" w:type="dxa"/>
          </w:tcPr>
          <w:p w14:paraId="3A1D06F9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4321268" w14:textId="2FC360F5" w:rsidR="00DF7DBD" w:rsidRDefault="00CA2A65" w:rsidP="00DF7DBD">
            <w:r>
              <w:rPr>
                <w:rFonts w:hint="eastAsia"/>
              </w:rPr>
              <w:t>PRE-1：已登录</w:t>
            </w:r>
            <w:r w:rsidR="00DF7DBD">
              <w:t xml:space="preserve"> </w:t>
            </w:r>
          </w:p>
          <w:p w14:paraId="06A15B4C" w14:textId="1FF90862" w:rsidR="006006A1" w:rsidRPr="00ED0073" w:rsidRDefault="00DF7DBD" w:rsidP="00DF7DBD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-2：进入个人中心</w:t>
            </w:r>
          </w:p>
        </w:tc>
      </w:tr>
      <w:tr w:rsidR="006006A1" w:rsidRPr="00ED0073" w14:paraId="4D387F60" w14:textId="77777777" w:rsidTr="00172CA8">
        <w:tc>
          <w:tcPr>
            <w:tcW w:w="2812" w:type="dxa"/>
          </w:tcPr>
          <w:p w14:paraId="4067882C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DFDD45" w14:textId="7B9FB211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F7DBD">
              <w:rPr>
                <w:rFonts w:hint="eastAsia"/>
              </w:rPr>
              <w:t>显示我的消息</w:t>
            </w:r>
          </w:p>
        </w:tc>
      </w:tr>
      <w:tr w:rsidR="006006A1" w:rsidRPr="00ED0073" w14:paraId="3959970B" w14:textId="77777777" w:rsidTr="00172CA8">
        <w:tc>
          <w:tcPr>
            <w:tcW w:w="2812" w:type="dxa"/>
          </w:tcPr>
          <w:p w14:paraId="0B7B6184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58BE0D" w14:textId="4B9D430C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F7DBD">
              <w:rPr>
                <w:rFonts w:hint="eastAsia"/>
              </w:rPr>
              <w:t>点击我的消息按钮</w:t>
            </w:r>
          </w:p>
          <w:p w14:paraId="427FBBEF" w14:textId="6C7DE698" w:rsidR="006006A1" w:rsidRPr="00ED0073" w:rsidRDefault="00DF7DBD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显示我的消息</w:t>
            </w:r>
          </w:p>
        </w:tc>
      </w:tr>
      <w:tr w:rsidR="006006A1" w:rsidRPr="00ED0073" w14:paraId="20A914D3" w14:textId="77777777" w:rsidTr="00172CA8">
        <w:tc>
          <w:tcPr>
            <w:tcW w:w="2812" w:type="dxa"/>
          </w:tcPr>
          <w:p w14:paraId="3D0444F5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7D63B2D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BE8E472" w14:textId="77777777" w:rsidTr="00172CA8">
        <w:tc>
          <w:tcPr>
            <w:tcW w:w="2812" w:type="dxa"/>
          </w:tcPr>
          <w:p w14:paraId="1190B693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7B8E9A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B692BD5" w14:textId="77777777" w:rsidTr="00172CA8">
        <w:tc>
          <w:tcPr>
            <w:tcW w:w="2812" w:type="dxa"/>
          </w:tcPr>
          <w:p w14:paraId="00909A32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6782D28" w14:textId="24AF4ACD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6006A1" w:rsidRPr="00433E1C" w14:paraId="572084B9" w14:textId="77777777" w:rsidTr="00172CA8">
        <w:tc>
          <w:tcPr>
            <w:tcW w:w="2812" w:type="dxa"/>
          </w:tcPr>
          <w:p w14:paraId="5CC33037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1DA3C5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4CAF7BC7" w14:textId="77777777" w:rsidTr="00172CA8">
        <w:tc>
          <w:tcPr>
            <w:tcW w:w="2812" w:type="dxa"/>
          </w:tcPr>
          <w:p w14:paraId="159083FA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23CE55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51D13F4" w14:textId="77777777" w:rsidTr="00172CA8">
        <w:tc>
          <w:tcPr>
            <w:tcW w:w="2812" w:type="dxa"/>
          </w:tcPr>
          <w:p w14:paraId="032C6686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965E55D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2E9E01B2" w14:textId="77777777" w:rsidTr="00172CA8">
        <w:tc>
          <w:tcPr>
            <w:tcW w:w="2812" w:type="dxa"/>
          </w:tcPr>
          <w:p w14:paraId="37934917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867BBD7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29240C17" w14:textId="7EB3D44A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7159426" w14:textId="77777777" w:rsidTr="00172CA8">
        <w:tc>
          <w:tcPr>
            <w:tcW w:w="2812" w:type="dxa"/>
          </w:tcPr>
          <w:p w14:paraId="7071726D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B3FBBD4" w14:textId="06A93F00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115</w:t>
            </w:r>
          </w:p>
        </w:tc>
      </w:tr>
      <w:tr w:rsidR="006006A1" w:rsidRPr="00C52A26" w14:paraId="74F769E8" w14:textId="77777777" w:rsidTr="00172CA8">
        <w:tc>
          <w:tcPr>
            <w:tcW w:w="2812" w:type="dxa"/>
          </w:tcPr>
          <w:p w14:paraId="41E1515E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BFB5BA3" w14:textId="5CA2F613" w:rsidR="006006A1" w:rsidRPr="00C52A26" w:rsidRDefault="006363C6" w:rsidP="00172CA8">
            <w:r>
              <w:rPr>
                <w:rFonts w:hint="eastAsia"/>
              </w:rPr>
              <w:t>查看系统通知</w:t>
            </w:r>
          </w:p>
        </w:tc>
      </w:tr>
      <w:tr w:rsidR="006006A1" w:rsidRPr="00ED0073" w14:paraId="59C8BF7A" w14:textId="77777777" w:rsidTr="00172CA8">
        <w:tc>
          <w:tcPr>
            <w:tcW w:w="2812" w:type="dxa"/>
          </w:tcPr>
          <w:p w14:paraId="52A6E67C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7E510F7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5A478FE9" w14:textId="77777777" w:rsidTr="00172CA8">
        <w:tc>
          <w:tcPr>
            <w:tcW w:w="2812" w:type="dxa"/>
          </w:tcPr>
          <w:p w14:paraId="05668CCE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A347A60" w14:textId="77777777" w:rsidR="006006A1" w:rsidRPr="00ED0073" w:rsidRDefault="006006A1" w:rsidP="00172CA8"/>
        </w:tc>
      </w:tr>
      <w:tr w:rsidR="006006A1" w:rsidRPr="00ED0073" w14:paraId="6AAC006B" w14:textId="77777777" w:rsidTr="00172CA8">
        <w:tc>
          <w:tcPr>
            <w:tcW w:w="2812" w:type="dxa"/>
          </w:tcPr>
          <w:p w14:paraId="0668D216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5053CE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B23AA96" w14:textId="77777777" w:rsidTr="00172CA8">
        <w:tc>
          <w:tcPr>
            <w:tcW w:w="2812" w:type="dxa"/>
          </w:tcPr>
          <w:p w14:paraId="6398E901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043CEC" w14:textId="24EF186D" w:rsidR="00DF7DBD" w:rsidRDefault="00CA2A65" w:rsidP="00DF7DBD">
            <w:r>
              <w:rPr>
                <w:rFonts w:hint="eastAsia"/>
              </w:rPr>
              <w:t>PRE-1：已登录</w:t>
            </w:r>
            <w:r w:rsidR="00DF7DBD">
              <w:t xml:space="preserve"> </w:t>
            </w:r>
          </w:p>
          <w:p w14:paraId="7C2FA6EC" w14:textId="7EA1EC31" w:rsidR="006006A1" w:rsidRPr="00ED0073" w:rsidRDefault="00DF7DBD" w:rsidP="00DF7DBD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-2：进入个人中心</w:t>
            </w:r>
          </w:p>
        </w:tc>
      </w:tr>
      <w:tr w:rsidR="006006A1" w:rsidRPr="00ED0073" w14:paraId="55EBDD87" w14:textId="77777777" w:rsidTr="00172CA8">
        <w:tc>
          <w:tcPr>
            <w:tcW w:w="2812" w:type="dxa"/>
          </w:tcPr>
          <w:p w14:paraId="32542A43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E62A26" w14:textId="38B8C75E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F7DBD">
              <w:rPr>
                <w:rFonts w:hint="eastAsia"/>
              </w:rPr>
              <w:t>显示系统通知</w:t>
            </w:r>
          </w:p>
        </w:tc>
      </w:tr>
      <w:tr w:rsidR="006006A1" w:rsidRPr="00ED0073" w14:paraId="21E6EFA2" w14:textId="77777777" w:rsidTr="00172CA8">
        <w:tc>
          <w:tcPr>
            <w:tcW w:w="2812" w:type="dxa"/>
          </w:tcPr>
          <w:p w14:paraId="549E6932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C36853E" w14:textId="68E81005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F7DBD">
              <w:rPr>
                <w:rFonts w:hint="eastAsia"/>
              </w:rPr>
              <w:t>点击系统通知按钮</w:t>
            </w:r>
          </w:p>
          <w:p w14:paraId="32A292CF" w14:textId="07C922D6" w:rsidR="006006A1" w:rsidRPr="00ED0073" w:rsidRDefault="00DF7DBD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显示系统通知</w:t>
            </w:r>
          </w:p>
        </w:tc>
      </w:tr>
      <w:tr w:rsidR="006006A1" w:rsidRPr="00ED0073" w14:paraId="13392AA4" w14:textId="77777777" w:rsidTr="00172CA8">
        <w:tc>
          <w:tcPr>
            <w:tcW w:w="2812" w:type="dxa"/>
          </w:tcPr>
          <w:p w14:paraId="3383EAED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66D84E1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20BF7D0" w14:textId="77777777" w:rsidTr="00172CA8">
        <w:tc>
          <w:tcPr>
            <w:tcW w:w="2812" w:type="dxa"/>
          </w:tcPr>
          <w:p w14:paraId="13259E56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5380B08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EB85865" w14:textId="77777777" w:rsidTr="00172CA8">
        <w:tc>
          <w:tcPr>
            <w:tcW w:w="2812" w:type="dxa"/>
          </w:tcPr>
          <w:p w14:paraId="502ED275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F4CC1EC" w14:textId="6BBE6C29" w:rsidR="006006A1" w:rsidRPr="00ED0073" w:rsidRDefault="00393383" w:rsidP="00172CA8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6006A1" w:rsidRPr="00433E1C" w14:paraId="0336B4D1" w14:textId="77777777" w:rsidTr="00172CA8">
        <w:tc>
          <w:tcPr>
            <w:tcW w:w="2812" w:type="dxa"/>
          </w:tcPr>
          <w:p w14:paraId="7123F67A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BB393B8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1A0C197C" w14:textId="77777777" w:rsidTr="00172CA8">
        <w:tc>
          <w:tcPr>
            <w:tcW w:w="2812" w:type="dxa"/>
          </w:tcPr>
          <w:p w14:paraId="64C36787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7678953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535D2F3" w14:textId="77777777" w:rsidTr="00172CA8">
        <w:tc>
          <w:tcPr>
            <w:tcW w:w="2812" w:type="dxa"/>
          </w:tcPr>
          <w:p w14:paraId="5D3A65D7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461C100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47DF4AE" w14:textId="77777777" w:rsidTr="00172CA8">
        <w:tc>
          <w:tcPr>
            <w:tcW w:w="2812" w:type="dxa"/>
          </w:tcPr>
          <w:p w14:paraId="0CEA85BA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C18F50F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53E417CA" w14:textId="6F205B79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F73DA5F" w14:textId="77777777" w:rsidTr="00172CA8">
        <w:tc>
          <w:tcPr>
            <w:tcW w:w="2812" w:type="dxa"/>
          </w:tcPr>
          <w:p w14:paraId="1C864956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6B817BF" w14:textId="5156AC2F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116</w:t>
            </w:r>
          </w:p>
        </w:tc>
      </w:tr>
      <w:tr w:rsidR="006006A1" w:rsidRPr="00C52A26" w14:paraId="437D615C" w14:textId="77777777" w:rsidTr="00172CA8">
        <w:tc>
          <w:tcPr>
            <w:tcW w:w="2812" w:type="dxa"/>
          </w:tcPr>
          <w:p w14:paraId="5A8D3C23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748EB72" w14:textId="6A144B5C" w:rsidR="006006A1" w:rsidRPr="00C52A26" w:rsidRDefault="006363C6" w:rsidP="00172CA8">
            <w:r>
              <w:rPr>
                <w:rFonts w:hint="eastAsia"/>
              </w:rPr>
              <w:t>开启/关闭内容推送</w:t>
            </w:r>
          </w:p>
        </w:tc>
      </w:tr>
      <w:tr w:rsidR="006006A1" w:rsidRPr="00ED0073" w14:paraId="3DE6425B" w14:textId="77777777" w:rsidTr="00172CA8">
        <w:tc>
          <w:tcPr>
            <w:tcW w:w="2812" w:type="dxa"/>
          </w:tcPr>
          <w:p w14:paraId="3C0CE475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5A534C5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30E169CB" w14:textId="77777777" w:rsidTr="00172CA8">
        <w:tc>
          <w:tcPr>
            <w:tcW w:w="2812" w:type="dxa"/>
          </w:tcPr>
          <w:p w14:paraId="458C804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A217710" w14:textId="77777777" w:rsidR="006006A1" w:rsidRPr="00ED0073" w:rsidRDefault="006006A1" w:rsidP="00172CA8"/>
        </w:tc>
      </w:tr>
      <w:tr w:rsidR="006006A1" w:rsidRPr="00ED0073" w14:paraId="77F99B3C" w14:textId="77777777" w:rsidTr="00172CA8">
        <w:tc>
          <w:tcPr>
            <w:tcW w:w="2812" w:type="dxa"/>
          </w:tcPr>
          <w:p w14:paraId="52A46770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8211399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50B8F8B" w14:textId="77777777" w:rsidTr="00172CA8">
        <w:tc>
          <w:tcPr>
            <w:tcW w:w="2812" w:type="dxa"/>
          </w:tcPr>
          <w:p w14:paraId="3DC55804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A4A219E" w14:textId="0EA8A459" w:rsidR="00DF7DBD" w:rsidRDefault="00CA2A65" w:rsidP="00DF7DBD">
            <w:r>
              <w:rPr>
                <w:rFonts w:hint="eastAsia"/>
              </w:rPr>
              <w:t>PRE-1：已登录</w:t>
            </w:r>
            <w:r w:rsidR="00DF7DBD">
              <w:t xml:space="preserve"> </w:t>
            </w:r>
          </w:p>
          <w:p w14:paraId="56CE57CF" w14:textId="18F874E1" w:rsidR="006006A1" w:rsidRPr="00ED0073" w:rsidRDefault="00DF7DBD" w:rsidP="00DF7DBD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-2：进入个人中心</w:t>
            </w:r>
          </w:p>
        </w:tc>
      </w:tr>
      <w:tr w:rsidR="006006A1" w:rsidRPr="00ED0073" w14:paraId="678A57FD" w14:textId="77777777" w:rsidTr="00172CA8">
        <w:tc>
          <w:tcPr>
            <w:tcW w:w="2812" w:type="dxa"/>
          </w:tcPr>
          <w:p w14:paraId="678E9E30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577758" w14:textId="33F27DE9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F7DBD">
              <w:rPr>
                <w:rFonts w:hint="eastAsia"/>
              </w:rPr>
              <w:t>开启/关闭内容推送</w:t>
            </w:r>
          </w:p>
        </w:tc>
      </w:tr>
      <w:tr w:rsidR="006006A1" w:rsidRPr="00ED0073" w14:paraId="541D2328" w14:textId="77777777" w:rsidTr="00172CA8">
        <w:tc>
          <w:tcPr>
            <w:tcW w:w="2812" w:type="dxa"/>
          </w:tcPr>
          <w:p w14:paraId="415E69C4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E0C4A69" w14:textId="367EBFEC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F7DBD">
              <w:rPr>
                <w:rFonts w:hint="eastAsia"/>
              </w:rPr>
              <w:t>内容推送按钮向右滑动</w:t>
            </w:r>
          </w:p>
          <w:p w14:paraId="188F7F8E" w14:textId="66483330" w:rsidR="006006A1" w:rsidRPr="00ED0073" w:rsidRDefault="00DF7DBD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内容推送开启</w:t>
            </w:r>
          </w:p>
        </w:tc>
      </w:tr>
      <w:tr w:rsidR="006006A1" w:rsidRPr="00ED0073" w14:paraId="21B09FC7" w14:textId="77777777" w:rsidTr="00172CA8">
        <w:tc>
          <w:tcPr>
            <w:tcW w:w="2812" w:type="dxa"/>
          </w:tcPr>
          <w:p w14:paraId="7CDA94B0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8871800" w14:textId="3DE34F8D" w:rsidR="006006A1" w:rsidRPr="00ED0073" w:rsidRDefault="00DF7DBD" w:rsidP="00172CA8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内容推送按钮向左滑动，内容推送关闭</w:t>
            </w:r>
          </w:p>
        </w:tc>
      </w:tr>
      <w:tr w:rsidR="006006A1" w:rsidRPr="00ED0073" w14:paraId="1E375284" w14:textId="77777777" w:rsidTr="00172CA8">
        <w:tc>
          <w:tcPr>
            <w:tcW w:w="2812" w:type="dxa"/>
          </w:tcPr>
          <w:p w14:paraId="0FEE5EBA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6B4B958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25692F8" w14:textId="77777777" w:rsidTr="00172CA8">
        <w:tc>
          <w:tcPr>
            <w:tcW w:w="2812" w:type="dxa"/>
          </w:tcPr>
          <w:p w14:paraId="4B655ADC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A5B79A6" w14:textId="0338A0CE" w:rsidR="006006A1" w:rsidRPr="00ED0073" w:rsidRDefault="0088496A" w:rsidP="00172CA8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6006A1" w:rsidRPr="00433E1C" w14:paraId="0A2282E7" w14:textId="77777777" w:rsidTr="00172CA8">
        <w:tc>
          <w:tcPr>
            <w:tcW w:w="2812" w:type="dxa"/>
          </w:tcPr>
          <w:p w14:paraId="7E5120BC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961DB30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08E4F7BA" w14:textId="77777777" w:rsidTr="00172CA8">
        <w:tc>
          <w:tcPr>
            <w:tcW w:w="2812" w:type="dxa"/>
          </w:tcPr>
          <w:p w14:paraId="69048FD0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F0E0BBB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02698FE" w14:textId="77777777" w:rsidTr="00172CA8">
        <w:tc>
          <w:tcPr>
            <w:tcW w:w="2812" w:type="dxa"/>
          </w:tcPr>
          <w:p w14:paraId="53005889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5161ED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E09AB68" w14:textId="77777777" w:rsidTr="00172CA8">
        <w:tc>
          <w:tcPr>
            <w:tcW w:w="2812" w:type="dxa"/>
          </w:tcPr>
          <w:p w14:paraId="63C7FE38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A70A229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47622DDD" w14:textId="74016435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9C26C86" w14:textId="77777777" w:rsidTr="00172CA8">
        <w:tc>
          <w:tcPr>
            <w:tcW w:w="2812" w:type="dxa"/>
          </w:tcPr>
          <w:p w14:paraId="454BCC99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7F4EA05" w14:textId="66837F6F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117</w:t>
            </w:r>
          </w:p>
        </w:tc>
      </w:tr>
      <w:tr w:rsidR="006006A1" w:rsidRPr="00C52A26" w14:paraId="318C7658" w14:textId="77777777" w:rsidTr="00172CA8">
        <w:tc>
          <w:tcPr>
            <w:tcW w:w="2812" w:type="dxa"/>
          </w:tcPr>
          <w:p w14:paraId="12CA3F0D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3E19E8D" w14:textId="0DEFF126" w:rsidR="006006A1" w:rsidRPr="00C52A26" w:rsidRDefault="006363C6" w:rsidP="00172CA8">
            <w:r>
              <w:rPr>
                <w:rFonts w:hint="eastAsia"/>
              </w:rPr>
              <w:t>查看向导指南</w:t>
            </w:r>
          </w:p>
        </w:tc>
      </w:tr>
      <w:tr w:rsidR="006006A1" w:rsidRPr="00ED0073" w14:paraId="50DF048A" w14:textId="77777777" w:rsidTr="00172CA8">
        <w:tc>
          <w:tcPr>
            <w:tcW w:w="2812" w:type="dxa"/>
          </w:tcPr>
          <w:p w14:paraId="74A4CFD4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1C5EB41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06FFFBE1" w14:textId="77777777" w:rsidTr="00172CA8">
        <w:tc>
          <w:tcPr>
            <w:tcW w:w="2812" w:type="dxa"/>
          </w:tcPr>
          <w:p w14:paraId="16BDF994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11C5545" w14:textId="77777777" w:rsidR="006006A1" w:rsidRPr="00ED0073" w:rsidRDefault="006006A1" w:rsidP="00172CA8"/>
        </w:tc>
      </w:tr>
      <w:tr w:rsidR="006006A1" w:rsidRPr="00ED0073" w14:paraId="5FBEB984" w14:textId="77777777" w:rsidTr="00172CA8">
        <w:tc>
          <w:tcPr>
            <w:tcW w:w="2812" w:type="dxa"/>
          </w:tcPr>
          <w:p w14:paraId="256EA8FA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155482D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3D149A7E" w14:textId="77777777" w:rsidTr="00172CA8">
        <w:tc>
          <w:tcPr>
            <w:tcW w:w="2812" w:type="dxa"/>
          </w:tcPr>
          <w:p w14:paraId="32DFEE9F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BD2805D" w14:textId="1627989F" w:rsidR="00115570" w:rsidRDefault="00CA2A65" w:rsidP="00115570">
            <w:r>
              <w:rPr>
                <w:rFonts w:hint="eastAsia"/>
              </w:rPr>
              <w:t>PRE-1：已登录</w:t>
            </w:r>
            <w:r w:rsidR="00115570">
              <w:t xml:space="preserve"> </w:t>
            </w:r>
          </w:p>
          <w:p w14:paraId="53D2124B" w14:textId="55937CCD" w:rsidR="006006A1" w:rsidRPr="00ED0073" w:rsidRDefault="00115570" w:rsidP="00115570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-2：进入个人中心</w:t>
            </w:r>
          </w:p>
        </w:tc>
      </w:tr>
      <w:tr w:rsidR="006006A1" w:rsidRPr="00ED0073" w14:paraId="5053FF30" w14:textId="77777777" w:rsidTr="00172CA8">
        <w:tc>
          <w:tcPr>
            <w:tcW w:w="2812" w:type="dxa"/>
          </w:tcPr>
          <w:p w14:paraId="5A77A60B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B29DEC5" w14:textId="5D28A43C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115570">
              <w:rPr>
                <w:rFonts w:hint="eastAsia"/>
              </w:rPr>
              <w:t>显示向导指南</w:t>
            </w:r>
          </w:p>
        </w:tc>
      </w:tr>
      <w:tr w:rsidR="006006A1" w:rsidRPr="00ED0073" w14:paraId="7DF3BCF9" w14:textId="77777777" w:rsidTr="00172CA8">
        <w:tc>
          <w:tcPr>
            <w:tcW w:w="2812" w:type="dxa"/>
          </w:tcPr>
          <w:p w14:paraId="4171A330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8E3E9B" w14:textId="7202599F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115570">
              <w:rPr>
                <w:rFonts w:hint="eastAsia"/>
              </w:rPr>
              <w:t>点击向导指南按钮</w:t>
            </w:r>
          </w:p>
          <w:p w14:paraId="4F0495CD" w14:textId="2BC74A3E" w:rsidR="006006A1" w:rsidRPr="00ED0073" w:rsidRDefault="00115570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显示向导指南</w:t>
            </w:r>
          </w:p>
        </w:tc>
      </w:tr>
      <w:tr w:rsidR="006006A1" w:rsidRPr="00ED0073" w14:paraId="646D8630" w14:textId="77777777" w:rsidTr="00172CA8">
        <w:tc>
          <w:tcPr>
            <w:tcW w:w="2812" w:type="dxa"/>
          </w:tcPr>
          <w:p w14:paraId="0AA5A50E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B9C2A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EF63659" w14:textId="77777777" w:rsidTr="00172CA8">
        <w:tc>
          <w:tcPr>
            <w:tcW w:w="2812" w:type="dxa"/>
          </w:tcPr>
          <w:p w14:paraId="58C1D380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EDBBD34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DDBD8CE" w14:textId="77777777" w:rsidTr="00172CA8">
        <w:tc>
          <w:tcPr>
            <w:tcW w:w="2812" w:type="dxa"/>
          </w:tcPr>
          <w:p w14:paraId="768FF8F4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C4E95F7" w14:textId="77273D38" w:rsidR="006006A1" w:rsidRPr="00ED0073" w:rsidRDefault="0088496A" w:rsidP="00172CA8">
            <w:r>
              <w:rPr>
                <w:rFonts w:hint="eastAsia"/>
              </w:rPr>
              <w:t>0</w:t>
            </w:r>
            <w:r>
              <w:t>.3660</w:t>
            </w:r>
          </w:p>
        </w:tc>
      </w:tr>
      <w:tr w:rsidR="006006A1" w:rsidRPr="00433E1C" w14:paraId="16735E43" w14:textId="77777777" w:rsidTr="00172CA8">
        <w:tc>
          <w:tcPr>
            <w:tcW w:w="2812" w:type="dxa"/>
          </w:tcPr>
          <w:p w14:paraId="361939E4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0CEBE9E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3FDE72C5" w14:textId="77777777" w:rsidTr="00172CA8">
        <w:tc>
          <w:tcPr>
            <w:tcW w:w="2812" w:type="dxa"/>
          </w:tcPr>
          <w:p w14:paraId="62F3DFEB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E22CD3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086BD67" w14:textId="77777777" w:rsidTr="00172CA8">
        <w:tc>
          <w:tcPr>
            <w:tcW w:w="2812" w:type="dxa"/>
          </w:tcPr>
          <w:p w14:paraId="53E5BA6B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F2D8652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5CB9077" w14:textId="77777777" w:rsidTr="00172CA8">
        <w:tc>
          <w:tcPr>
            <w:tcW w:w="2812" w:type="dxa"/>
          </w:tcPr>
          <w:p w14:paraId="4C1CC214" w14:textId="77777777" w:rsidR="006006A1" w:rsidRDefault="006006A1" w:rsidP="00172CA8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064E52CF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746E44A1" w14:textId="6D71E0B9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5177BD7" w14:textId="77777777" w:rsidTr="00172CA8">
        <w:tc>
          <w:tcPr>
            <w:tcW w:w="2812" w:type="dxa"/>
          </w:tcPr>
          <w:p w14:paraId="20AE965D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4CB44B3" w14:textId="0F225145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118</w:t>
            </w:r>
          </w:p>
        </w:tc>
      </w:tr>
      <w:tr w:rsidR="006006A1" w:rsidRPr="00C52A26" w14:paraId="759A58EE" w14:textId="77777777" w:rsidTr="00172CA8">
        <w:tc>
          <w:tcPr>
            <w:tcW w:w="2812" w:type="dxa"/>
          </w:tcPr>
          <w:p w14:paraId="50F6C7C3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65A69D2" w14:textId="13546BF7" w:rsidR="006006A1" w:rsidRPr="00C52A26" w:rsidRDefault="006363C6" w:rsidP="00172CA8">
            <w:r>
              <w:rPr>
                <w:rFonts w:hint="eastAsia"/>
              </w:rPr>
              <w:t>查看意见反馈</w:t>
            </w:r>
          </w:p>
        </w:tc>
      </w:tr>
      <w:tr w:rsidR="006006A1" w:rsidRPr="00ED0073" w14:paraId="5A56F566" w14:textId="77777777" w:rsidTr="00172CA8">
        <w:tc>
          <w:tcPr>
            <w:tcW w:w="2812" w:type="dxa"/>
          </w:tcPr>
          <w:p w14:paraId="3D5292C7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3D5C0EC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1DCED398" w14:textId="77777777" w:rsidTr="00172CA8">
        <w:tc>
          <w:tcPr>
            <w:tcW w:w="2812" w:type="dxa"/>
          </w:tcPr>
          <w:p w14:paraId="551137D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977777" w14:textId="77777777" w:rsidR="006006A1" w:rsidRPr="00ED0073" w:rsidRDefault="006006A1" w:rsidP="00172CA8"/>
        </w:tc>
      </w:tr>
      <w:tr w:rsidR="006006A1" w:rsidRPr="00ED0073" w14:paraId="797DE11E" w14:textId="77777777" w:rsidTr="00172CA8">
        <w:tc>
          <w:tcPr>
            <w:tcW w:w="2812" w:type="dxa"/>
          </w:tcPr>
          <w:p w14:paraId="22982D03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0387CF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6A42359C" w14:textId="77777777" w:rsidTr="00172CA8">
        <w:tc>
          <w:tcPr>
            <w:tcW w:w="2812" w:type="dxa"/>
          </w:tcPr>
          <w:p w14:paraId="6D3242B1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3263C3" w14:textId="61013BAD" w:rsidR="00F25974" w:rsidRDefault="00CA2A65" w:rsidP="00F25974">
            <w:r>
              <w:rPr>
                <w:rFonts w:hint="eastAsia"/>
              </w:rPr>
              <w:t>PRE-1：已登录</w:t>
            </w:r>
            <w:r w:rsidR="00F25974">
              <w:t xml:space="preserve"> </w:t>
            </w:r>
          </w:p>
          <w:p w14:paraId="3C3577D0" w14:textId="582A11FF" w:rsidR="006006A1" w:rsidRPr="00ED0073" w:rsidRDefault="00F25974" w:rsidP="00F25974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-2：进入个人中心</w:t>
            </w:r>
          </w:p>
        </w:tc>
      </w:tr>
      <w:tr w:rsidR="006006A1" w:rsidRPr="00ED0073" w14:paraId="39C0D86A" w14:textId="77777777" w:rsidTr="00172CA8">
        <w:tc>
          <w:tcPr>
            <w:tcW w:w="2812" w:type="dxa"/>
          </w:tcPr>
          <w:p w14:paraId="090F93B7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5A2987E" w14:textId="10BB4181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F25974">
              <w:rPr>
                <w:rFonts w:hint="eastAsia"/>
              </w:rPr>
              <w:t>提交意见反馈</w:t>
            </w:r>
            <w:r w:rsidRPr="00ED0073">
              <w:t xml:space="preserve"> </w:t>
            </w:r>
          </w:p>
        </w:tc>
      </w:tr>
      <w:tr w:rsidR="006006A1" w:rsidRPr="00ED0073" w14:paraId="7CEDF9ED" w14:textId="77777777" w:rsidTr="00172CA8">
        <w:tc>
          <w:tcPr>
            <w:tcW w:w="2812" w:type="dxa"/>
          </w:tcPr>
          <w:p w14:paraId="363B2EA7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7995D6" w14:textId="2CA99812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F25974">
              <w:rPr>
                <w:rFonts w:hint="eastAsia"/>
              </w:rPr>
              <w:t>点击意见反馈按钮</w:t>
            </w:r>
          </w:p>
          <w:p w14:paraId="36A240D2" w14:textId="77777777" w:rsidR="006006A1" w:rsidRDefault="00F25974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弹出意见反馈输入框</w:t>
            </w:r>
          </w:p>
          <w:p w14:paraId="260F4A3D" w14:textId="77777777" w:rsidR="00F25974" w:rsidRDefault="00F25974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输入反馈意见</w:t>
            </w:r>
          </w:p>
          <w:p w14:paraId="2E75EC10" w14:textId="6584393A" w:rsidR="00F25974" w:rsidRPr="00ED0073" w:rsidRDefault="00F25974" w:rsidP="00172CA8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点击确认</w:t>
            </w:r>
            <w:r w:rsidR="00B92BB1">
              <w:rPr>
                <w:rFonts w:hint="eastAsia"/>
              </w:rPr>
              <w:t>，提交意见反馈</w:t>
            </w:r>
          </w:p>
        </w:tc>
      </w:tr>
      <w:tr w:rsidR="006006A1" w:rsidRPr="00ED0073" w14:paraId="263A4912" w14:textId="77777777" w:rsidTr="00172CA8">
        <w:tc>
          <w:tcPr>
            <w:tcW w:w="2812" w:type="dxa"/>
          </w:tcPr>
          <w:p w14:paraId="5099EA50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BBEEA96" w14:textId="27B15C48" w:rsidR="006006A1" w:rsidRPr="00ED0073" w:rsidRDefault="00B92BB1" w:rsidP="00172CA8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点击取消按钮，取消意见反馈</w:t>
            </w:r>
          </w:p>
        </w:tc>
      </w:tr>
      <w:tr w:rsidR="006006A1" w:rsidRPr="00ED0073" w14:paraId="050EDF60" w14:textId="77777777" w:rsidTr="00172CA8">
        <w:tc>
          <w:tcPr>
            <w:tcW w:w="2812" w:type="dxa"/>
          </w:tcPr>
          <w:p w14:paraId="25120372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F1ADFF7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A7AAB35" w14:textId="77777777" w:rsidTr="00172CA8">
        <w:tc>
          <w:tcPr>
            <w:tcW w:w="2812" w:type="dxa"/>
          </w:tcPr>
          <w:p w14:paraId="269C14C8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CD60B41" w14:textId="06E8F911" w:rsidR="006006A1" w:rsidRPr="00ED0073" w:rsidRDefault="0088496A" w:rsidP="00172CA8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6006A1" w:rsidRPr="00433E1C" w14:paraId="134B9409" w14:textId="77777777" w:rsidTr="00172CA8">
        <w:tc>
          <w:tcPr>
            <w:tcW w:w="2812" w:type="dxa"/>
          </w:tcPr>
          <w:p w14:paraId="5F06EDFD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7E4E5AB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53C1E45B" w14:textId="77777777" w:rsidTr="00172CA8">
        <w:tc>
          <w:tcPr>
            <w:tcW w:w="2812" w:type="dxa"/>
          </w:tcPr>
          <w:p w14:paraId="557AD89D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D4D37A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41EEB01" w14:textId="77777777" w:rsidTr="00172CA8">
        <w:tc>
          <w:tcPr>
            <w:tcW w:w="2812" w:type="dxa"/>
          </w:tcPr>
          <w:p w14:paraId="50626C9F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AEDE960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030DF5B" w14:textId="77777777" w:rsidTr="00172CA8">
        <w:tc>
          <w:tcPr>
            <w:tcW w:w="2812" w:type="dxa"/>
          </w:tcPr>
          <w:p w14:paraId="712A6B30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35F0AE0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44C6FB97" w14:textId="1DF597CD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25020268" w14:textId="77777777" w:rsidTr="00172CA8">
        <w:tc>
          <w:tcPr>
            <w:tcW w:w="2812" w:type="dxa"/>
          </w:tcPr>
          <w:p w14:paraId="6F607952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31B2FB4" w14:textId="2FE34EFF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119</w:t>
            </w:r>
          </w:p>
        </w:tc>
      </w:tr>
      <w:tr w:rsidR="006006A1" w:rsidRPr="00C52A26" w14:paraId="69CB9EFE" w14:textId="77777777" w:rsidTr="00172CA8">
        <w:tc>
          <w:tcPr>
            <w:tcW w:w="2812" w:type="dxa"/>
          </w:tcPr>
          <w:p w14:paraId="5923067A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FBC6717" w14:textId="45DF5547" w:rsidR="006006A1" w:rsidRPr="00C52A26" w:rsidRDefault="006363C6" w:rsidP="00172CA8">
            <w:r>
              <w:rPr>
                <w:rFonts w:hint="eastAsia"/>
              </w:rPr>
              <w:t>查看更多设置</w:t>
            </w:r>
          </w:p>
        </w:tc>
      </w:tr>
      <w:tr w:rsidR="006006A1" w:rsidRPr="00ED0073" w14:paraId="3B33AE15" w14:textId="77777777" w:rsidTr="00172CA8">
        <w:tc>
          <w:tcPr>
            <w:tcW w:w="2812" w:type="dxa"/>
          </w:tcPr>
          <w:p w14:paraId="439F549C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27DB272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3F5C1A3D" w14:textId="77777777" w:rsidTr="00172CA8">
        <w:tc>
          <w:tcPr>
            <w:tcW w:w="2812" w:type="dxa"/>
          </w:tcPr>
          <w:p w14:paraId="48AA4055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672DB83" w14:textId="77777777" w:rsidR="006006A1" w:rsidRPr="00ED0073" w:rsidRDefault="006006A1" w:rsidP="00172CA8"/>
        </w:tc>
      </w:tr>
      <w:tr w:rsidR="006006A1" w:rsidRPr="00ED0073" w14:paraId="73AF7A88" w14:textId="77777777" w:rsidTr="00172CA8">
        <w:tc>
          <w:tcPr>
            <w:tcW w:w="2812" w:type="dxa"/>
          </w:tcPr>
          <w:p w14:paraId="4B677458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AE73A2B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298F8D52" w14:textId="77777777" w:rsidTr="00172CA8">
        <w:tc>
          <w:tcPr>
            <w:tcW w:w="2812" w:type="dxa"/>
          </w:tcPr>
          <w:p w14:paraId="2DFC975D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E032EE" w14:textId="504793E6" w:rsidR="007301FE" w:rsidRDefault="00CA2A65" w:rsidP="007301FE">
            <w:r>
              <w:rPr>
                <w:rFonts w:hint="eastAsia"/>
              </w:rPr>
              <w:t>PRE-1：已登录</w:t>
            </w:r>
            <w:r w:rsidR="007301FE">
              <w:t xml:space="preserve"> </w:t>
            </w:r>
          </w:p>
          <w:p w14:paraId="4E478A40" w14:textId="5F0EA7C8" w:rsidR="006006A1" w:rsidRPr="00ED0073" w:rsidRDefault="007301FE" w:rsidP="007301FE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-2：进入个人中心</w:t>
            </w:r>
          </w:p>
        </w:tc>
      </w:tr>
      <w:tr w:rsidR="006006A1" w:rsidRPr="00ED0073" w14:paraId="22E5F371" w14:textId="77777777" w:rsidTr="00172CA8">
        <w:tc>
          <w:tcPr>
            <w:tcW w:w="2812" w:type="dxa"/>
          </w:tcPr>
          <w:p w14:paraId="032D54FD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222B59" w14:textId="4F8D7BBD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7301FE">
              <w:rPr>
                <w:rFonts w:hint="eastAsia"/>
              </w:rPr>
              <w:t>进入更多设置界面</w:t>
            </w:r>
          </w:p>
        </w:tc>
      </w:tr>
      <w:tr w:rsidR="006006A1" w:rsidRPr="00ED0073" w14:paraId="2C688277" w14:textId="77777777" w:rsidTr="00172CA8">
        <w:tc>
          <w:tcPr>
            <w:tcW w:w="2812" w:type="dxa"/>
          </w:tcPr>
          <w:p w14:paraId="6AB8F510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49E5DCC" w14:textId="233A5561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7301FE">
              <w:rPr>
                <w:rFonts w:hint="eastAsia"/>
              </w:rPr>
              <w:t>点击更多设置</w:t>
            </w:r>
          </w:p>
          <w:p w14:paraId="5A814608" w14:textId="0F20E78B" w:rsidR="006006A1" w:rsidRPr="00ED0073" w:rsidRDefault="007301FE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进入更多设置界面</w:t>
            </w:r>
          </w:p>
        </w:tc>
      </w:tr>
      <w:tr w:rsidR="006006A1" w:rsidRPr="00ED0073" w14:paraId="473E1E37" w14:textId="77777777" w:rsidTr="00172CA8">
        <w:tc>
          <w:tcPr>
            <w:tcW w:w="2812" w:type="dxa"/>
          </w:tcPr>
          <w:p w14:paraId="4061D5BD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518A95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45684CE" w14:textId="77777777" w:rsidTr="00172CA8">
        <w:tc>
          <w:tcPr>
            <w:tcW w:w="2812" w:type="dxa"/>
          </w:tcPr>
          <w:p w14:paraId="351A04A4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30C73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FE7F0E8" w14:textId="77777777" w:rsidTr="00172CA8">
        <w:tc>
          <w:tcPr>
            <w:tcW w:w="2812" w:type="dxa"/>
          </w:tcPr>
          <w:p w14:paraId="6631C327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1893B9" w14:textId="6CF54EB7" w:rsidR="006006A1" w:rsidRPr="00ED0073" w:rsidRDefault="0088496A" w:rsidP="00172CA8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6006A1" w:rsidRPr="00433E1C" w14:paraId="1694452D" w14:textId="77777777" w:rsidTr="00172CA8">
        <w:tc>
          <w:tcPr>
            <w:tcW w:w="2812" w:type="dxa"/>
          </w:tcPr>
          <w:p w14:paraId="7011BFCE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F845A2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168F5AAC" w14:textId="77777777" w:rsidTr="00172CA8">
        <w:tc>
          <w:tcPr>
            <w:tcW w:w="2812" w:type="dxa"/>
          </w:tcPr>
          <w:p w14:paraId="512E836C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074A94B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0D359BE" w14:textId="77777777" w:rsidTr="00172CA8">
        <w:tc>
          <w:tcPr>
            <w:tcW w:w="2812" w:type="dxa"/>
          </w:tcPr>
          <w:p w14:paraId="14962359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ED6C869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842EF85" w14:textId="77777777" w:rsidTr="00172CA8">
        <w:tc>
          <w:tcPr>
            <w:tcW w:w="2812" w:type="dxa"/>
          </w:tcPr>
          <w:p w14:paraId="7726BE43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45E1471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71CD631E" w14:textId="4AEB8B32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B47E0C2" w14:textId="77777777" w:rsidTr="00172CA8">
        <w:tc>
          <w:tcPr>
            <w:tcW w:w="2812" w:type="dxa"/>
          </w:tcPr>
          <w:p w14:paraId="649FCC91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177C831" w14:textId="387A5A88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120</w:t>
            </w:r>
          </w:p>
        </w:tc>
      </w:tr>
      <w:tr w:rsidR="006006A1" w:rsidRPr="00C52A26" w14:paraId="3C1A5F11" w14:textId="77777777" w:rsidTr="00172CA8">
        <w:tc>
          <w:tcPr>
            <w:tcW w:w="2812" w:type="dxa"/>
          </w:tcPr>
          <w:p w14:paraId="1F864DF7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E69CE40" w14:textId="10315DF0" w:rsidR="006006A1" w:rsidRPr="00C52A26" w:rsidRDefault="006363C6" w:rsidP="00172CA8">
            <w:r>
              <w:rPr>
                <w:rFonts w:hint="eastAsia"/>
              </w:rPr>
              <w:t>查看账户信息</w:t>
            </w:r>
          </w:p>
        </w:tc>
      </w:tr>
      <w:tr w:rsidR="006006A1" w:rsidRPr="00ED0073" w14:paraId="43DA41D3" w14:textId="77777777" w:rsidTr="00172CA8">
        <w:tc>
          <w:tcPr>
            <w:tcW w:w="2812" w:type="dxa"/>
          </w:tcPr>
          <w:p w14:paraId="5ABDE5B7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422295D1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9701DD3" w14:textId="77777777" w:rsidTr="00172CA8">
        <w:tc>
          <w:tcPr>
            <w:tcW w:w="2812" w:type="dxa"/>
          </w:tcPr>
          <w:p w14:paraId="271C1FC2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FB22B9" w14:textId="77777777" w:rsidR="006006A1" w:rsidRPr="00ED0073" w:rsidRDefault="006006A1" w:rsidP="00172CA8"/>
        </w:tc>
      </w:tr>
      <w:tr w:rsidR="006006A1" w:rsidRPr="00ED0073" w14:paraId="670F04C4" w14:textId="77777777" w:rsidTr="00172CA8">
        <w:tc>
          <w:tcPr>
            <w:tcW w:w="2812" w:type="dxa"/>
          </w:tcPr>
          <w:p w14:paraId="6D3502FD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C08DDC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14C0B931" w14:textId="77777777" w:rsidTr="00172CA8">
        <w:tc>
          <w:tcPr>
            <w:tcW w:w="2812" w:type="dxa"/>
          </w:tcPr>
          <w:p w14:paraId="4636B6DC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429D6E" w14:textId="3ADED038" w:rsidR="007301FE" w:rsidRDefault="00CA2A65" w:rsidP="007301FE">
            <w:r>
              <w:rPr>
                <w:rFonts w:hint="eastAsia"/>
              </w:rPr>
              <w:t>PRE-1：已登录</w:t>
            </w:r>
            <w:r w:rsidR="007301FE">
              <w:t xml:space="preserve"> </w:t>
            </w:r>
          </w:p>
          <w:p w14:paraId="3C11DFBA" w14:textId="4E7B4583" w:rsidR="006006A1" w:rsidRPr="00ED0073" w:rsidRDefault="007301FE" w:rsidP="007301FE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-2：进入更多设置界面</w:t>
            </w:r>
          </w:p>
        </w:tc>
      </w:tr>
      <w:tr w:rsidR="006006A1" w:rsidRPr="00ED0073" w14:paraId="79DC78EE" w14:textId="77777777" w:rsidTr="00172CA8">
        <w:tc>
          <w:tcPr>
            <w:tcW w:w="2812" w:type="dxa"/>
          </w:tcPr>
          <w:p w14:paraId="408D3F61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5C53705" w14:textId="46B56DBC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7301FE">
              <w:rPr>
                <w:rFonts w:hint="eastAsia"/>
              </w:rPr>
              <w:t>显示账户信息</w:t>
            </w:r>
          </w:p>
        </w:tc>
      </w:tr>
      <w:tr w:rsidR="006006A1" w:rsidRPr="00ED0073" w14:paraId="71C1FD53" w14:textId="77777777" w:rsidTr="00172CA8">
        <w:tc>
          <w:tcPr>
            <w:tcW w:w="2812" w:type="dxa"/>
          </w:tcPr>
          <w:p w14:paraId="1A18328E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D58413C" w14:textId="10A7B5C1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7301FE">
              <w:rPr>
                <w:rFonts w:hint="eastAsia"/>
              </w:rPr>
              <w:t>点击账户安全</w:t>
            </w:r>
          </w:p>
          <w:p w14:paraId="2DCB77DC" w14:textId="23682296" w:rsidR="006006A1" w:rsidRPr="00ED0073" w:rsidRDefault="007301FE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显示账户信息</w:t>
            </w:r>
          </w:p>
        </w:tc>
      </w:tr>
      <w:tr w:rsidR="006006A1" w:rsidRPr="00ED0073" w14:paraId="2A4049A4" w14:textId="77777777" w:rsidTr="00172CA8">
        <w:tc>
          <w:tcPr>
            <w:tcW w:w="2812" w:type="dxa"/>
          </w:tcPr>
          <w:p w14:paraId="3A204127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2705382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0338FD7" w14:textId="77777777" w:rsidTr="00172CA8">
        <w:tc>
          <w:tcPr>
            <w:tcW w:w="2812" w:type="dxa"/>
          </w:tcPr>
          <w:p w14:paraId="7F55E0E2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A139D0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669242F" w14:textId="77777777" w:rsidTr="00172CA8">
        <w:tc>
          <w:tcPr>
            <w:tcW w:w="2812" w:type="dxa"/>
          </w:tcPr>
          <w:p w14:paraId="05221C8D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8AE0100" w14:textId="497AA77A" w:rsidR="006006A1" w:rsidRPr="00ED0073" w:rsidRDefault="0088496A" w:rsidP="00172CA8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6006A1" w:rsidRPr="00433E1C" w14:paraId="0B0E4350" w14:textId="77777777" w:rsidTr="00172CA8">
        <w:tc>
          <w:tcPr>
            <w:tcW w:w="2812" w:type="dxa"/>
          </w:tcPr>
          <w:p w14:paraId="5A9DE7FA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6D957E7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617296AC" w14:textId="77777777" w:rsidTr="00172CA8">
        <w:tc>
          <w:tcPr>
            <w:tcW w:w="2812" w:type="dxa"/>
          </w:tcPr>
          <w:p w14:paraId="3D391A6C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2B76A37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B27242F" w14:textId="77777777" w:rsidTr="00172CA8">
        <w:tc>
          <w:tcPr>
            <w:tcW w:w="2812" w:type="dxa"/>
          </w:tcPr>
          <w:p w14:paraId="040B2466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A7FFD59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DB12744" w14:textId="77777777" w:rsidTr="00172CA8">
        <w:tc>
          <w:tcPr>
            <w:tcW w:w="2812" w:type="dxa"/>
          </w:tcPr>
          <w:p w14:paraId="07A40BA6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B5F9A59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4947DAC0" w14:textId="703C3ADC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EC91745" w14:textId="77777777" w:rsidTr="00172CA8">
        <w:tc>
          <w:tcPr>
            <w:tcW w:w="2812" w:type="dxa"/>
          </w:tcPr>
          <w:p w14:paraId="27DE9453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0ECFD96" w14:textId="0B5626AA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121</w:t>
            </w:r>
          </w:p>
        </w:tc>
      </w:tr>
      <w:tr w:rsidR="006006A1" w:rsidRPr="00C52A26" w14:paraId="45A5AF41" w14:textId="77777777" w:rsidTr="00172CA8">
        <w:tc>
          <w:tcPr>
            <w:tcW w:w="2812" w:type="dxa"/>
          </w:tcPr>
          <w:p w14:paraId="438E7940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CE5528" w14:textId="50ED6B45" w:rsidR="006006A1" w:rsidRPr="00C52A26" w:rsidRDefault="006363C6" w:rsidP="00172CA8">
            <w:r>
              <w:rPr>
                <w:rFonts w:hint="eastAsia"/>
              </w:rPr>
              <w:t>修改账户信息</w:t>
            </w:r>
          </w:p>
        </w:tc>
      </w:tr>
      <w:tr w:rsidR="006006A1" w:rsidRPr="00ED0073" w14:paraId="2B4AC716" w14:textId="77777777" w:rsidTr="00172CA8">
        <w:tc>
          <w:tcPr>
            <w:tcW w:w="2812" w:type="dxa"/>
          </w:tcPr>
          <w:p w14:paraId="004134A6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8D6439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6ED868C0" w14:textId="77777777" w:rsidTr="00172CA8">
        <w:tc>
          <w:tcPr>
            <w:tcW w:w="2812" w:type="dxa"/>
          </w:tcPr>
          <w:p w14:paraId="6EC459D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B6F4C0" w14:textId="77777777" w:rsidR="006006A1" w:rsidRPr="00ED0073" w:rsidRDefault="006006A1" w:rsidP="00172CA8"/>
        </w:tc>
      </w:tr>
      <w:tr w:rsidR="006006A1" w:rsidRPr="00ED0073" w14:paraId="10CE33F6" w14:textId="77777777" w:rsidTr="00172CA8">
        <w:tc>
          <w:tcPr>
            <w:tcW w:w="2812" w:type="dxa"/>
          </w:tcPr>
          <w:p w14:paraId="7F378974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A12326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71D70914" w14:textId="77777777" w:rsidTr="00172CA8">
        <w:tc>
          <w:tcPr>
            <w:tcW w:w="2812" w:type="dxa"/>
          </w:tcPr>
          <w:p w14:paraId="51AC1EF6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038EEF" w14:textId="6298DE7F" w:rsidR="007301FE" w:rsidRDefault="00CA2A65" w:rsidP="007301FE">
            <w:r>
              <w:rPr>
                <w:rFonts w:hint="eastAsia"/>
              </w:rPr>
              <w:t>PRE-1：已登录</w:t>
            </w:r>
            <w:r w:rsidR="007301FE">
              <w:t xml:space="preserve"> </w:t>
            </w:r>
          </w:p>
          <w:p w14:paraId="532C9EDB" w14:textId="203BABF3" w:rsidR="006006A1" w:rsidRPr="00ED0073" w:rsidRDefault="007301FE" w:rsidP="007301FE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-2：进入更多设置界面</w:t>
            </w:r>
          </w:p>
        </w:tc>
      </w:tr>
      <w:tr w:rsidR="006006A1" w:rsidRPr="00ED0073" w14:paraId="45F65BF5" w14:textId="77777777" w:rsidTr="00172CA8">
        <w:tc>
          <w:tcPr>
            <w:tcW w:w="2812" w:type="dxa"/>
          </w:tcPr>
          <w:p w14:paraId="61843614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1B9A2C" w14:textId="61B67818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7301FE">
              <w:rPr>
                <w:rFonts w:hint="eastAsia"/>
              </w:rPr>
              <w:t>修改账户信息</w:t>
            </w:r>
          </w:p>
        </w:tc>
      </w:tr>
      <w:tr w:rsidR="006006A1" w:rsidRPr="00ED0073" w14:paraId="548D5D37" w14:textId="77777777" w:rsidTr="00172CA8">
        <w:tc>
          <w:tcPr>
            <w:tcW w:w="2812" w:type="dxa"/>
          </w:tcPr>
          <w:p w14:paraId="173294E8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A874607" w14:textId="2A307401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7301FE">
              <w:rPr>
                <w:rFonts w:hint="eastAsia"/>
              </w:rPr>
              <w:t>点击账户安全按钮</w:t>
            </w:r>
          </w:p>
          <w:p w14:paraId="0820ED15" w14:textId="77777777" w:rsidR="006006A1" w:rsidRDefault="007301FE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点击修改密码按钮</w:t>
            </w:r>
          </w:p>
          <w:p w14:paraId="4BC81981" w14:textId="77777777" w:rsidR="007301FE" w:rsidRDefault="007301FE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弹出重置密码框</w:t>
            </w:r>
          </w:p>
          <w:p w14:paraId="562E3850" w14:textId="77777777" w:rsidR="007301FE" w:rsidRDefault="007301FE" w:rsidP="00172CA8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输入所需信息</w:t>
            </w:r>
          </w:p>
          <w:p w14:paraId="0296216F" w14:textId="461BA4C2" w:rsidR="007301FE" w:rsidRPr="00ED0073" w:rsidRDefault="007301FE" w:rsidP="00172CA8">
            <w:r>
              <w:rPr>
                <w:rFonts w:hint="eastAsia"/>
              </w:rPr>
              <w:t>5.点击确认，提交修改申请</w:t>
            </w:r>
          </w:p>
        </w:tc>
      </w:tr>
      <w:tr w:rsidR="006006A1" w:rsidRPr="00ED0073" w14:paraId="0E790617" w14:textId="77777777" w:rsidTr="00172CA8">
        <w:tc>
          <w:tcPr>
            <w:tcW w:w="2812" w:type="dxa"/>
          </w:tcPr>
          <w:p w14:paraId="4E3DE22C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71A7EA3" w14:textId="1B56B539" w:rsidR="006006A1" w:rsidRPr="00ED0073" w:rsidRDefault="007301FE" w:rsidP="00172CA8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点击取消按钮，取消修改</w:t>
            </w:r>
          </w:p>
        </w:tc>
      </w:tr>
      <w:tr w:rsidR="006006A1" w:rsidRPr="00ED0073" w14:paraId="688E4A04" w14:textId="77777777" w:rsidTr="00172CA8">
        <w:tc>
          <w:tcPr>
            <w:tcW w:w="2812" w:type="dxa"/>
          </w:tcPr>
          <w:p w14:paraId="53EB4FC9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560AB0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9FCE040" w14:textId="77777777" w:rsidTr="00172CA8">
        <w:tc>
          <w:tcPr>
            <w:tcW w:w="2812" w:type="dxa"/>
          </w:tcPr>
          <w:p w14:paraId="35BA5BD0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6104AB" w14:textId="4CF929AC" w:rsidR="006006A1" w:rsidRPr="00ED0073" w:rsidRDefault="0088496A" w:rsidP="00172CA8">
            <w:r>
              <w:rPr>
                <w:rFonts w:hint="eastAsia"/>
              </w:rPr>
              <w:t>0</w:t>
            </w:r>
            <w:r>
              <w:t>.3650</w:t>
            </w:r>
          </w:p>
        </w:tc>
      </w:tr>
      <w:tr w:rsidR="006006A1" w:rsidRPr="00433E1C" w14:paraId="103ABC4D" w14:textId="77777777" w:rsidTr="00172CA8">
        <w:tc>
          <w:tcPr>
            <w:tcW w:w="2812" w:type="dxa"/>
          </w:tcPr>
          <w:p w14:paraId="6533BFB4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D4E4F09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73D6C900" w14:textId="77777777" w:rsidTr="00172CA8">
        <w:tc>
          <w:tcPr>
            <w:tcW w:w="2812" w:type="dxa"/>
          </w:tcPr>
          <w:p w14:paraId="38569A02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D5F15DE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E6B1E73" w14:textId="77777777" w:rsidTr="00172CA8">
        <w:tc>
          <w:tcPr>
            <w:tcW w:w="2812" w:type="dxa"/>
          </w:tcPr>
          <w:p w14:paraId="11E9FFD0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90776F3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60AFC40" w14:textId="77777777" w:rsidTr="00172CA8">
        <w:tc>
          <w:tcPr>
            <w:tcW w:w="2812" w:type="dxa"/>
          </w:tcPr>
          <w:p w14:paraId="3E7BD0E8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F0A37CA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51AAFDFC" w14:textId="5E7C021C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8DA8D33" w14:textId="77777777" w:rsidTr="00172CA8">
        <w:tc>
          <w:tcPr>
            <w:tcW w:w="2812" w:type="dxa"/>
          </w:tcPr>
          <w:p w14:paraId="329EF59C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174122A3" w14:textId="49329F96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122</w:t>
            </w:r>
          </w:p>
        </w:tc>
      </w:tr>
      <w:tr w:rsidR="006006A1" w:rsidRPr="00C52A26" w14:paraId="3CD04B24" w14:textId="77777777" w:rsidTr="00172CA8">
        <w:tc>
          <w:tcPr>
            <w:tcW w:w="2812" w:type="dxa"/>
          </w:tcPr>
          <w:p w14:paraId="3367AA08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AF2B9D8" w14:textId="0DB08B99" w:rsidR="006006A1" w:rsidRPr="00C52A26" w:rsidRDefault="006363C6" w:rsidP="00172CA8">
            <w:r>
              <w:rPr>
                <w:rFonts w:hint="eastAsia"/>
              </w:rPr>
              <w:t>退出登录</w:t>
            </w:r>
          </w:p>
        </w:tc>
      </w:tr>
      <w:tr w:rsidR="006006A1" w:rsidRPr="00ED0073" w14:paraId="47D339AE" w14:textId="77777777" w:rsidTr="00172CA8">
        <w:tc>
          <w:tcPr>
            <w:tcW w:w="2812" w:type="dxa"/>
          </w:tcPr>
          <w:p w14:paraId="1DDF7C59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1B214C3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6129E86" w14:textId="77777777" w:rsidTr="00172CA8">
        <w:tc>
          <w:tcPr>
            <w:tcW w:w="2812" w:type="dxa"/>
          </w:tcPr>
          <w:p w14:paraId="0D58B4EF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21FDCF" w14:textId="77777777" w:rsidR="006006A1" w:rsidRPr="00ED0073" w:rsidRDefault="006006A1" w:rsidP="00172CA8"/>
        </w:tc>
      </w:tr>
      <w:tr w:rsidR="006006A1" w:rsidRPr="00ED0073" w14:paraId="05EB6377" w14:textId="77777777" w:rsidTr="00172CA8">
        <w:tc>
          <w:tcPr>
            <w:tcW w:w="2812" w:type="dxa"/>
          </w:tcPr>
          <w:p w14:paraId="435880F4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557D74D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07ADBA8" w14:textId="77777777" w:rsidTr="00172CA8">
        <w:tc>
          <w:tcPr>
            <w:tcW w:w="2812" w:type="dxa"/>
          </w:tcPr>
          <w:p w14:paraId="32539270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6872FBCF" w14:textId="2B34FEB3" w:rsidR="007301FE" w:rsidRDefault="00CA2A65" w:rsidP="007301FE">
            <w:r>
              <w:rPr>
                <w:rFonts w:hint="eastAsia"/>
              </w:rPr>
              <w:t>PRE-1：已登录</w:t>
            </w:r>
            <w:r w:rsidR="007301FE">
              <w:t xml:space="preserve"> </w:t>
            </w:r>
          </w:p>
          <w:p w14:paraId="4B25B418" w14:textId="1E332591" w:rsidR="006006A1" w:rsidRPr="00ED0073" w:rsidRDefault="007301FE" w:rsidP="007301FE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-2：进入个人中心</w:t>
            </w:r>
          </w:p>
        </w:tc>
      </w:tr>
      <w:tr w:rsidR="006006A1" w:rsidRPr="00ED0073" w14:paraId="3C557DAE" w14:textId="77777777" w:rsidTr="00172CA8">
        <w:tc>
          <w:tcPr>
            <w:tcW w:w="2812" w:type="dxa"/>
          </w:tcPr>
          <w:p w14:paraId="044974D5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113B6B8" w14:textId="0E5FF9A9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7301FE">
              <w:rPr>
                <w:rFonts w:hint="eastAsia"/>
              </w:rPr>
              <w:t>退出登录</w:t>
            </w:r>
          </w:p>
        </w:tc>
      </w:tr>
      <w:tr w:rsidR="006006A1" w:rsidRPr="00ED0073" w14:paraId="37B14C13" w14:textId="77777777" w:rsidTr="00172CA8">
        <w:tc>
          <w:tcPr>
            <w:tcW w:w="2812" w:type="dxa"/>
          </w:tcPr>
          <w:p w14:paraId="36C345B3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55A6A3" w14:textId="2FA63F5C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7301FE">
              <w:rPr>
                <w:rFonts w:hint="eastAsia"/>
              </w:rPr>
              <w:t>点击退出登录按钮</w:t>
            </w:r>
          </w:p>
          <w:p w14:paraId="7CE6A768" w14:textId="4F672E68" w:rsidR="006006A1" w:rsidRPr="00ED0073" w:rsidRDefault="007301FE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账户退出登录</w:t>
            </w:r>
          </w:p>
        </w:tc>
      </w:tr>
      <w:tr w:rsidR="006006A1" w:rsidRPr="00ED0073" w14:paraId="1D81286D" w14:textId="77777777" w:rsidTr="00172CA8">
        <w:tc>
          <w:tcPr>
            <w:tcW w:w="2812" w:type="dxa"/>
          </w:tcPr>
          <w:p w14:paraId="27C04228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5B6B66D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4407AB3" w14:textId="77777777" w:rsidTr="00172CA8">
        <w:tc>
          <w:tcPr>
            <w:tcW w:w="2812" w:type="dxa"/>
          </w:tcPr>
          <w:p w14:paraId="7EF8933E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35B3D3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8D01C16" w14:textId="77777777" w:rsidTr="00172CA8">
        <w:tc>
          <w:tcPr>
            <w:tcW w:w="2812" w:type="dxa"/>
          </w:tcPr>
          <w:p w14:paraId="58AFDEB9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E0033CC" w14:textId="3B88C20D" w:rsidR="006006A1" w:rsidRPr="00ED0073" w:rsidRDefault="0088496A" w:rsidP="00172CA8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6006A1" w:rsidRPr="00433E1C" w14:paraId="7CFBD1AA" w14:textId="77777777" w:rsidTr="00172CA8">
        <w:tc>
          <w:tcPr>
            <w:tcW w:w="2812" w:type="dxa"/>
          </w:tcPr>
          <w:p w14:paraId="02D23EF4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C5CAA4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1BBA2314" w14:textId="77777777" w:rsidTr="00172CA8">
        <w:tc>
          <w:tcPr>
            <w:tcW w:w="2812" w:type="dxa"/>
          </w:tcPr>
          <w:p w14:paraId="63A760AA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73447FB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539D1FA" w14:textId="77777777" w:rsidTr="00172CA8">
        <w:tc>
          <w:tcPr>
            <w:tcW w:w="2812" w:type="dxa"/>
          </w:tcPr>
          <w:p w14:paraId="4EE08743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6B1FCBE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B4C5B0B" w14:textId="77777777" w:rsidTr="00172CA8">
        <w:tc>
          <w:tcPr>
            <w:tcW w:w="2812" w:type="dxa"/>
          </w:tcPr>
          <w:p w14:paraId="56392C33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618C32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5669C45D" w14:textId="77777777" w:rsidR="006006A1" w:rsidRPr="006006A1" w:rsidRDefault="006006A1" w:rsidP="006006A1"/>
    <w:p w14:paraId="66BA74F6" w14:textId="3195C5B9" w:rsidR="00DF3CF8" w:rsidRDefault="00DF3CF8" w:rsidP="006006A1">
      <w:pPr>
        <w:pStyle w:val="4"/>
      </w:pPr>
      <w:r>
        <w:rPr>
          <w:rFonts w:hint="eastAsia"/>
        </w:rPr>
        <w:t>3</w:t>
      </w:r>
      <w:r>
        <w:t>.3.1.2</w:t>
      </w:r>
      <w:r w:rsidR="00C21895">
        <w:t>4</w:t>
      </w:r>
      <w:r w:rsidR="000B3D79">
        <w:t xml:space="preserve"> </w:t>
      </w:r>
      <w:r w:rsidR="000B3D79">
        <w:rPr>
          <w:rFonts w:hint="eastAsia"/>
        </w:rPr>
        <w:t>我的消息界面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771D3F9" w14:textId="77777777" w:rsidTr="00172CA8">
        <w:tc>
          <w:tcPr>
            <w:tcW w:w="2812" w:type="dxa"/>
          </w:tcPr>
          <w:p w14:paraId="266D416A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8733981" w14:textId="1FEA85F7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123</w:t>
            </w:r>
          </w:p>
        </w:tc>
      </w:tr>
      <w:tr w:rsidR="006006A1" w:rsidRPr="00C52A26" w14:paraId="5E0D8389" w14:textId="77777777" w:rsidTr="00172CA8">
        <w:tc>
          <w:tcPr>
            <w:tcW w:w="2812" w:type="dxa"/>
          </w:tcPr>
          <w:p w14:paraId="34DD9D39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4E55C2A" w14:textId="7C4078F6" w:rsidR="006006A1" w:rsidRPr="00C52A26" w:rsidRDefault="006363C6" w:rsidP="00172CA8">
            <w:r>
              <w:rPr>
                <w:rFonts w:hint="eastAsia"/>
              </w:rPr>
              <w:t>查看所有收到的消息</w:t>
            </w:r>
          </w:p>
        </w:tc>
      </w:tr>
      <w:tr w:rsidR="006006A1" w:rsidRPr="00ED0073" w14:paraId="3472E464" w14:textId="77777777" w:rsidTr="00172CA8">
        <w:tc>
          <w:tcPr>
            <w:tcW w:w="2812" w:type="dxa"/>
          </w:tcPr>
          <w:p w14:paraId="477BF529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79104A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17A211A0" w14:textId="77777777" w:rsidTr="00172CA8">
        <w:tc>
          <w:tcPr>
            <w:tcW w:w="2812" w:type="dxa"/>
          </w:tcPr>
          <w:p w14:paraId="36B08D65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2D36F5" w14:textId="77777777" w:rsidR="006006A1" w:rsidRPr="00ED0073" w:rsidRDefault="006006A1" w:rsidP="00172CA8"/>
        </w:tc>
      </w:tr>
      <w:tr w:rsidR="006006A1" w:rsidRPr="00ED0073" w14:paraId="36B6B6BE" w14:textId="77777777" w:rsidTr="00172CA8">
        <w:tc>
          <w:tcPr>
            <w:tcW w:w="2812" w:type="dxa"/>
          </w:tcPr>
          <w:p w14:paraId="3F8AD894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A37B1C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35545F1A" w14:textId="77777777" w:rsidTr="00172CA8">
        <w:tc>
          <w:tcPr>
            <w:tcW w:w="2812" w:type="dxa"/>
          </w:tcPr>
          <w:p w14:paraId="1A8D5B23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1D8D236" w14:textId="3769C854" w:rsidR="00292C37" w:rsidRDefault="00CA2A65" w:rsidP="00292C37">
            <w:r>
              <w:rPr>
                <w:rFonts w:hint="eastAsia"/>
              </w:rPr>
              <w:t>PRE-1：已登录</w:t>
            </w:r>
            <w:r w:rsidR="00292C37">
              <w:t xml:space="preserve"> </w:t>
            </w:r>
          </w:p>
          <w:p w14:paraId="3BEE0576" w14:textId="4E921D26" w:rsidR="006006A1" w:rsidRPr="00ED0073" w:rsidRDefault="00292C37" w:rsidP="00292C37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-2：进入我的消息界面</w:t>
            </w:r>
          </w:p>
        </w:tc>
      </w:tr>
      <w:tr w:rsidR="006006A1" w:rsidRPr="00ED0073" w14:paraId="208DF2BD" w14:textId="77777777" w:rsidTr="00172CA8">
        <w:tc>
          <w:tcPr>
            <w:tcW w:w="2812" w:type="dxa"/>
          </w:tcPr>
          <w:p w14:paraId="00D13D1E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622651D" w14:textId="12DD406A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292C37">
              <w:rPr>
                <w:rFonts w:hint="eastAsia"/>
              </w:rPr>
              <w:t>显示我收到的消息</w:t>
            </w:r>
          </w:p>
        </w:tc>
      </w:tr>
      <w:tr w:rsidR="006006A1" w:rsidRPr="00ED0073" w14:paraId="315B518F" w14:textId="77777777" w:rsidTr="00172CA8">
        <w:tc>
          <w:tcPr>
            <w:tcW w:w="2812" w:type="dxa"/>
          </w:tcPr>
          <w:p w14:paraId="00A5FC94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2D9935" w14:textId="2F71BD7F" w:rsidR="006006A1" w:rsidRPr="00ED0073" w:rsidRDefault="006006A1" w:rsidP="00172CA8">
            <w:r>
              <w:rPr>
                <w:rFonts w:hint="eastAsia"/>
              </w:rPr>
              <w:t>1.</w:t>
            </w:r>
            <w:r w:rsidR="00292C37">
              <w:rPr>
                <w:rFonts w:hint="eastAsia"/>
              </w:rPr>
              <w:t>显示我收到的消息</w:t>
            </w:r>
          </w:p>
        </w:tc>
      </w:tr>
      <w:tr w:rsidR="006006A1" w:rsidRPr="00ED0073" w14:paraId="03FC14BC" w14:textId="77777777" w:rsidTr="00172CA8">
        <w:tc>
          <w:tcPr>
            <w:tcW w:w="2812" w:type="dxa"/>
          </w:tcPr>
          <w:p w14:paraId="1754A37C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51078EE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2914CA1" w14:textId="77777777" w:rsidTr="00172CA8">
        <w:tc>
          <w:tcPr>
            <w:tcW w:w="2812" w:type="dxa"/>
          </w:tcPr>
          <w:p w14:paraId="78B434B4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456D760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741A32A" w14:textId="77777777" w:rsidTr="00172CA8">
        <w:tc>
          <w:tcPr>
            <w:tcW w:w="2812" w:type="dxa"/>
          </w:tcPr>
          <w:p w14:paraId="1B356C4C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B884EBD" w14:textId="0FE80EF3" w:rsidR="006006A1" w:rsidRPr="00ED0073" w:rsidRDefault="0088496A" w:rsidP="00172CA8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6006A1" w:rsidRPr="00433E1C" w14:paraId="2427CA66" w14:textId="77777777" w:rsidTr="00172CA8">
        <w:tc>
          <w:tcPr>
            <w:tcW w:w="2812" w:type="dxa"/>
          </w:tcPr>
          <w:p w14:paraId="5C1D81DC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0BBB92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1DC4B6E3" w14:textId="77777777" w:rsidTr="00172CA8">
        <w:tc>
          <w:tcPr>
            <w:tcW w:w="2812" w:type="dxa"/>
          </w:tcPr>
          <w:p w14:paraId="258C765C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8A56FF5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D327528" w14:textId="77777777" w:rsidTr="00172CA8">
        <w:tc>
          <w:tcPr>
            <w:tcW w:w="2812" w:type="dxa"/>
          </w:tcPr>
          <w:p w14:paraId="1EA8F4BD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2C1BB12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3C54B8A" w14:textId="77777777" w:rsidTr="00172CA8">
        <w:tc>
          <w:tcPr>
            <w:tcW w:w="2812" w:type="dxa"/>
          </w:tcPr>
          <w:p w14:paraId="43C574A5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918B430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661A9FB1" w14:textId="12EFA628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B93735C" w14:textId="77777777" w:rsidTr="00172CA8">
        <w:tc>
          <w:tcPr>
            <w:tcW w:w="2812" w:type="dxa"/>
          </w:tcPr>
          <w:p w14:paraId="5E4B6F4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EF86DA8" w14:textId="36FEBA2D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124</w:t>
            </w:r>
          </w:p>
        </w:tc>
      </w:tr>
      <w:tr w:rsidR="006006A1" w:rsidRPr="00C52A26" w14:paraId="56B07A83" w14:textId="77777777" w:rsidTr="00172CA8">
        <w:tc>
          <w:tcPr>
            <w:tcW w:w="2812" w:type="dxa"/>
          </w:tcPr>
          <w:p w14:paraId="12BD8C82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CC402EA" w14:textId="7F4E08BE" w:rsidR="006006A1" w:rsidRPr="00C52A26" w:rsidRDefault="006363C6" w:rsidP="00172CA8">
            <w:r>
              <w:rPr>
                <w:rFonts w:hint="eastAsia"/>
              </w:rPr>
              <w:t>查看某条消息</w:t>
            </w:r>
          </w:p>
        </w:tc>
      </w:tr>
      <w:tr w:rsidR="006006A1" w:rsidRPr="00ED0073" w14:paraId="4BD7F946" w14:textId="77777777" w:rsidTr="00172CA8">
        <w:tc>
          <w:tcPr>
            <w:tcW w:w="2812" w:type="dxa"/>
          </w:tcPr>
          <w:p w14:paraId="4B58D393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9B97C08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14F45A2C" w14:textId="77777777" w:rsidTr="00172CA8">
        <w:tc>
          <w:tcPr>
            <w:tcW w:w="2812" w:type="dxa"/>
          </w:tcPr>
          <w:p w14:paraId="3782DF60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C043C3" w14:textId="77777777" w:rsidR="006006A1" w:rsidRPr="00ED0073" w:rsidRDefault="006006A1" w:rsidP="00172CA8"/>
        </w:tc>
      </w:tr>
      <w:tr w:rsidR="006006A1" w:rsidRPr="00ED0073" w14:paraId="4938622D" w14:textId="77777777" w:rsidTr="00172CA8">
        <w:tc>
          <w:tcPr>
            <w:tcW w:w="2812" w:type="dxa"/>
          </w:tcPr>
          <w:p w14:paraId="7D3404A6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FA35D20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5DC5FAAB" w14:textId="77777777" w:rsidTr="00172CA8">
        <w:tc>
          <w:tcPr>
            <w:tcW w:w="2812" w:type="dxa"/>
          </w:tcPr>
          <w:p w14:paraId="131B321D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CD04FA" w14:textId="19BDEA24" w:rsidR="00BD3624" w:rsidRDefault="00CA2A65" w:rsidP="00BD3624">
            <w:r>
              <w:rPr>
                <w:rFonts w:hint="eastAsia"/>
              </w:rPr>
              <w:t>PRE-1：已登录</w:t>
            </w:r>
            <w:r w:rsidR="00BD3624">
              <w:t xml:space="preserve"> </w:t>
            </w:r>
          </w:p>
          <w:p w14:paraId="155E4D3E" w14:textId="0702F64A" w:rsidR="006006A1" w:rsidRPr="00ED0073" w:rsidRDefault="00BD3624" w:rsidP="00BD3624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-2：进入我的消息</w:t>
            </w:r>
          </w:p>
        </w:tc>
      </w:tr>
      <w:tr w:rsidR="006006A1" w:rsidRPr="00ED0073" w14:paraId="0A9E688A" w14:textId="77777777" w:rsidTr="00172CA8">
        <w:tc>
          <w:tcPr>
            <w:tcW w:w="2812" w:type="dxa"/>
          </w:tcPr>
          <w:p w14:paraId="0F2E6657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218C085" w14:textId="2A5A839E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BD3624">
              <w:rPr>
                <w:rFonts w:hint="eastAsia"/>
              </w:rPr>
              <w:t>进入消息详情页</w:t>
            </w:r>
          </w:p>
        </w:tc>
      </w:tr>
      <w:tr w:rsidR="006006A1" w:rsidRPr="00ED0073" w14:paraId="311364A0" w14:textId="77777777" w:rsidTr="00172CA8">
        <w:tc>
          <w:tcPr>
            <w:tcW w:w="2812" w:type="dxa"/>
          </w:tcPr>
          <w:p w14:paraId="7A1D2EC7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4C98856A" w14:textId="59CD4028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BD3624">
              <w:rPr>
                <w:rFonts w:hint="eastAsia"/>
              </w:rPr>
              <w:t>选择任意聊天对象并点击</w:t>
            </w:r>
          </w:p>
          <w:p w14:paraId="12430B41" w14:textId="280350A9" w:rsidR="006006A1" w:rsidRPr="00ED0073" w:rsidRDefault="00BD3624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进入消息详情页</w:t>
            </w:r>
          </w:p>
        </w:tc>
      </w:tr>
      <w:tr w:rsidR="006006A1" w:rsidRPr="00ED0073" w14:paraId="79797506" w14:textId="77777777" w:rsidTr="00172CA8">
        <w:tc>
          <w:tcPr>
            <w:tcW w:w="2812" w:type="dxa"/>
          </w:tcPr>
          <w:p w14:paraId="500827D0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EC40A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25D929A" w14:textId="77777777" w:rsidTr="00172CA8">
        <w:tc>
          <w:tcPr>
            <w:tcW w:w="2812" w:type="dxa"/>
          </w:tcPr>
          <w:p w14:paraId="438B5B05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2FA1C3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F4B31E8" w14:textId="77777777" w:rsidTr="00172CA8">
        <w:tc>
          <w:tcPr>
            <w:tcW w:w="2812" w:type="dxa"/>
          </w:tcPr>
          <w:p w14:paraId="1ACDF2D7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9E9F43A" w14:textId="7E3BDDFC" w:rsidR="006006A1" w:rsidRPr="00ED0073" w:rsidRDefault="0088496A" w:rsidP="00172CA8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6006A1" w:rsidRPr="00433E1C" w14:paraId="3942B643" w14:textId="77777777" w:rsidTr="00172CA8">
        <w:tc>
          <w:tcPr>
            <w:tcW w:w="2812" w:type="dxa"/>
          </w:tcPr>
          <w:p w14:paraId="12C66D25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155F271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4692F32D" w14:textId="77777777" w:rsidTr="00172CA8">
        <w:tc>
          <w:tcPr>
            <w:tcW w:w="2812" w:type="dxa"/>
          </w:tcPr>
          <w:p w14:paraId="4F5700AE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7C1F2F8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7C98776" w14:textId="77777777" w:rsidTr="00172CA8">
        <w:tc>
          <w:tcPr>
            <w:tcW w:w="2812" w:type="dxa"/>
          </w:tcPr>
          <w:p w14:paraId="0E87F272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06CC4E0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2A55FF66" w14:textId="77777777" w:rsidTr="00172CA8">
        <w:tc>
          <w:tcPr>
            <w:tcW w:w="2812" w:type="dxa"/>
          </w:tcPr>
          <w:p w14:paraId="495E9BA6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860AB7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0EC608C7" w14:textId="4033BBA1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A44C019" w14:textId="77777777" w:rsidTr="00172CA8">
        <w:tc>
          <w:tcPr>
            <w:tcW w:w="2812" w:type="dxa"/>
          </w:tcPr>
          <w:p w14:paraId="12C153A8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1DB3154C" w14:textId="6261E149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125</w:t>
            </w:r>
          </w:p>
        </w:tc>
      </w:tr>
      <w:tr w:rsidR="006006A1" w:rsidRPr="00C52A26" w14:paraId="0C60699A" w14:textId="77777777" w:rsidTr="00172CA8">
        <w:tc>
          <w:tcPr>
            <w:tcW w:w="2812" w:type="dxa"/>
          </w:tcPr>
          <w:p w14:paraId="3A8A87D4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F899685" w14:textId="28FE032E" w:rsidR="006006A1" w:rsidRPr="00C52A26" w:rsidRDefault="006363C6" w:rsidP="00172CA8">
            <w:r>
              <w:rPr>
                <w:rFonts w:hint="eastAsia"/>
              </w:rPr>
              <w:t>回复消息</w:t>
            </w:r>
          </w:p>
        </w:tc>
      </w:tr>
      <w:tr w:rsidR="006006A1" w:rsidRPr="00ED0073" w14:paraId="15D60A4B" w14:textId="77777777" w:rsidTr="00172CA8">
        <w:tc>
          <w:tcPr>
            <w:tcW w:w="2812" w:type="dxa"/>
          </w:tcPr>
          <w:p w14:paraId="69BFE108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128D091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5812A765" w14:textId="77777777" w:rsidTr="00172CA8">
        <w:tc>
          <w:tcPr>
            <w:tcW w:w="2812" w:type="dxa"/>
          </w:tcPr>
          <w:p w14:paraId="4F559AE4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23F249" w14:textId="77777777" w:rsidR="006006A1" w:rsidRPr="00ED0073" w:rsidRDefault="006006A1" w:rsidP="00172CA8"/>
        </w:tc>
      </w:tr>
      <w:tr w:rsidR="006006A1" w:rsidRPr="00ED0073" w14:paraId="68B46E51" w14:textId="77777777" w:rsidTr="00172CA8">
        <w:tc>
          <w:tcPr>
            <w:tcW w:w="2812" w:type="dxa"/>
          </w:tcPr>
          <w:p w14:paraId="5EACB577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BA8607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EF78A95" w14:textId="77777777" w:rsidTr="00172CA8">
        <w:tc>
          <w:tcPr>
            <w:tcW w:w="2812" w:type="dxa"/>
          </w:tcPr>
          <w:p w14:paraId="6CF906F8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45D8452" w14:textId="3F205247" w:rsidR="00EE5150" w:rsidRDefault="00CA2A65" w:rsidP="00EE5150">
            <w:r>
              <w:rPr>
                <w:rFonts w:hint="eastAsia"/>
              </w:rPr>
              <w:t>PRE-1：已登录</w:t>
            </w:r>
            <w:r w:rsidR="00EE5150">
              <w:t xml:space="preserve"> </w:t>
            </w:r>
          </w:p>
          <w:p w14:paraId="288D475D" w14:textId="00FC0FB7" w:rsidR="006006A1" w:rsidRPr="00ED0073" w:rsidRDefault="00EE5150" w:rsidP="00EE5150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-2：进入消息详情页</w:t>
            </w:r>
          </w:p>
        </w:tc>
      </w:tr>
      <w:tr w:rsidR="006006A1" w:rsidRPr="00ED0073" w14:paraId="130E278F" w14:textId="77777777" w:rsidTr="00172CA8">
        <w:tc>
          <w:tcPr>
            <w:tcW w:w="2812" w:type="dxa"/>
          </w:tcPr>
          <w:p w14:paraId="098C6121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976F126" w14:textId="58F0F5C4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EE5150">
              <w:rPr>
                <w:rFonts w:hint="eastAsia"/>
              </w:rPr>
              <w:t>回复消息</w:t>
            </w:r>
          </w:p>
        </w:tc>
      </w:tr>
      <w:tr w:rsidR="006006A1" w:rsidRPr="00ED0073" w14:paraId="60E83AD5" w14:textId="77777777" w:rsidTr="00172CA8">
        <w:tc>
          <w:tcPr>
            <w:tcW w:w="2812" w:type="dxa"/>
          </w:tcPr>
          <w:p w14:paraId="211049E1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8EF07AC" w14:textId="72D06BA1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EE5150">
              <w:rPr>
                <w:rFonts w:hint="eastAsia"/>
              </w:rPr>
              <w:t>输入发送消息内容</w:t>
            </w:r>
          </w:p>
          <w:p w14:paraId="5505F72C" w14:textId="1969CAE1" w:rsidR="00EE5150" w:rsidRPr="00ED0073" w:rsidRDefault="00EE5150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6006A1" w:rsidRPr="00ED0073" w14:paraId="5C6289A3" w14:textId="77777777" w:rsidTr="00172CA8">
        <w:tc>
          <w:tcPr>
            <w:tcW w:w="2812" w:type="dxa"/>
          </w:tcPr>
          <w:p w14:paraId="4825F424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C147769" w14:textId="77777777" w:rsidR="006006A1" w:rsidRDefault="00EE5150" w:rsidP="00172CA8">
            <w:r>
              <w:rPr>
                <w:rFonts w:hint="eastAsia"/>
              </w:rPr>
              <w:t>1.拍摄照片发送</w:t>
            </w:r>
          </w:p>
          <w:p w14:paraId="0A5195A6" w14:textId="77777777" w:rsidR="00EE5150" w:rsidRDefault="00EE5150" w:rsidP="00172CA8">
            <w:r>
              <w:rPr>
                <w:rFonts w:hint="eastAsia"/>
              </w:rPr>
              <w:t>2.选择本地照片发送</w:t>
            </w:r>
          </w:p>
          <w:p w14:paraId="7313DF18" w14:textId="1FFDC97F" w:rsidR="00EE5150" w:rsidRPr="00ED0073" w:rsidRDefault="00EE5150" w:rsidP="00172CA8">
            <w:r>
              <w:rPr>
                <w:rFonts w:hint="eastAsia"/>
              </w:rPr>
              <w:t>3.选择本地文件发送</w:t>
            </w:r>
          </w:p>
        </w:tc>
      </w:tr>
      <w:tr w:rsidR="006006A1" w:rsidRPr="00ED0073" w14:paraId="0AF89FA1" w14:textId="77777777" w:rsidTr="00172CA8">
        <w:tc>
          <w:tcPr>
            <w:tcW w:w="2812" w:type="dxa"/>
          </w:tcPr>
          <w:p w14:paraId="4B471E09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5827B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DD13BF2" w14:textId="77777777" w:rsidTr="00172CA8">
        <w:tc>
          <w:tcPr>
            <w:tcW w:w="2812" w:type="dxa"/>
          </w:tcPr>
          <w:p w14:paraId="7F109889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AB8C7AE" w14:textId="2EEEEE3D" w:rsidR="006006A1" w:rsidRPr="00ED0073" w:rsidRDefault="0088496A" w:rsidP="00172CA8">
            <w:r>
              <w:rPr>
                <w:rFonts w:hint="eastAsia"/>
              </w:rPr>
              <w:t>0</w:t>
            </w:r>
            <w:r>
              <w:t>.3628</w:t>
            </w:r>
          </w:p>
        </w:tc>
      </w:tr>
      <w:tr w:rsidR="006006A1" w:rsidRPr="00433E1C" w14:paraId="1944C667" w14:textId="77777777" w:rsidTr="00172CA8">
        <w:tc>
          <w:tcPr>
            <w:tcW w:w="2812" w:type="dxa"/>
          </w:tcPr>
          <w:p w14:paraId="3EF595AC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E7BAA65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4DC419B2" w14:textId="77777777" w:rsidTr="00172CA8">
        <w:tc>
          <w:tcPr>
            <w:tcW w:w="2812" w:type="dxa"/>
          </w:tcPr>
          <w:p w14:paraId="7E7C0B7F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7D1FC2C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B61FE31" w14:textId="77777777" w:rsidTr="00172CA8">
        <w:tc>
          <w:tcPr>
            <w:tcW w:w="2812" w:type="dxa"/>
          </w:tcPr>
          <w:p w14:paraId="771AA949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4DD5DBD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2DF75E9F" w14:textId="77777777" w:rsidTr="00172CA8">
        <w:tc>
          <w:tcPr>
            <w:tcW w:w="2812" w:type="dxa"/>
          </w:tcPr>
          <w:p w14:paraId="0961722C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A65C9B0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42AC8DA7" w14:textId="77777777" w:rsidR="006006A1" w:rsidRPr="006006A1" w:rsidRDefault="006006A1" w:rsidP="006006A1"/>
    <w:p w14:paraId="573B4ADE" w14:textId="7B1F6C99" w:rsidR="00DF3CF8" w:rsidRDefault="00DF3CF8" w:rsidP="006006A1">
      <w:pPr>
        <w:pStyle w:val="4"/>
      </w:pPr>
      <w:r>
        <w:rPr>
          <w:rFonts w:hint="eastAsia"/>
        </w:rPr>
        <w:t>3</w:t>
      </w:r>
      <w:r>
        <w:t>.3.1.2</w:t>
      </w:r>
      <w:r w:rsidR="00C21895">
        <w:t>5</w:t>
      </w:r>
      <w:r w:rsidR="000B3D79">
        <w:t xml:space="preserve"> </w:t>
      </w:r>
      <w:r w:rsidR="000B3D79">
        <w:rPr>
          <w:rFonts w:hint="eastAsia"/>
        </w:rPr>
        <w:t>友情链接界面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B1DD10C" w14:textId="77777777" w:rsidTr="00172CA8">
        <w:tc>
          <w:tcPr>
            <w:tcW w:w="2812" w:type="dxa"/>
          </w:tcPr>
          <w:p w14:paraId="61624A78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12CFDB54" w14:textId="72A3D2B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126</w:t>
            </w:r>
          </w:p>
        </w:tc>
      </w:tr>
      <w:tr w:rsidR="006006A1" w:rsidRPr="00C52A26" w14:paraId="0309B312" w14:textId="77777777" w:rsidTr="00172CA8">
        <w:tc>
          <w:tcPr>
            <w:tcW w:w="2812" w:type="dxa"/>
          </w:tcPr>
          <w:p w14:paraId="51E9A7A7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BD199E6" w14:textId="43DCEBB4" w:rsidR="006006A1" w:rsidRPr="00C52A26" w:rsidRDefault="006363C6" w:rsidP="00172CA8">
            <w:r>
              <w:rPr>
                <w:rFonts w:hint="eastAsia"/>
              </w:rPr>
              <w:t>查看所有友情链接</w:t>
            </w:r>
          </w:p>
        </w:tc>
      </w:tr>
      <w:tr w:rsidR="006006A1" w:rsidRPr="00ED0073" w14:paraId="6F6A1FAE" w14:textId="77777777" w:rsidTr="00172CA8">
        <w:tc>
          <w:tcPr>
            <w:tcW w:w="2812" w:type="dxa"/>
          </w:tcPr>
          <w:p w14:paraId="26277AF4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3A4AC12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F767C6D" w14:textId="77777777" w:rsidTr="00172CA8">
        <w:tc>
          <w:tcPr>
            <w:tcW w:w="2812" w:type="dxa"/>
          </w:tcPr>
          <w:p w14:paraId="554E3AB0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52E621B" w14:textId="77777777" w:rsidR="006006A1" w:rsidRPr="00ED0073" w:rsidRDefault="006006A1" w:rsidP="00172CA8"/>
        </w:tc>
      </w:tr>
      <w:tr w:rsidR="006006A1" w:rsidRPr="00ED0073" w14:paraId="6737F11F" w14:textId="77777777" w:rsidTr="00172CA8">
        <w:tc>
          <w:tcPr>
            <w:tcW w:w="2812" w:type="dxa"/>
          </w:tcPr>
          <w:p w14:paraId="0F903A8A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B228AEA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22DE18D1" w14:textId="77777777" w:rsidTr="00172CA8">
        <w:tc>
          <w:tcPr>
            <w:tcW w:w="2812" w:type="dxa"/>
          </w:tcPr>
          <w:p w14:paraId="682A225A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968E421" w14:textId="3201B5E2" w:rsidR="00436FFB" w:rsidRDefault="00CA2A65" w:rsidP="00436FFB">
            <w:r>
              <w:rPr>
                <w:rFonts w:hint="eastAsia"/>
              </w:rPr>
              <w:t>PRE-1：已登录</w:t>
            </w:r>
            <w:r w:rsidR="00436FFB">
              <w:t xml:space="preserve"> </w:t>
            </w:r>
          </w:p>
          <w:p w14:paraId="3374CCB5" w14:textId="6EC074D0" w:rsidR="006006A1" w:rsidRPr="00ED0073" w:rsidRDefault="00436FFB" w:rsidP="00436FFB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-2：进入友情链接</w:t>
            </w:r>
          </w:p>
        </w:tc>
      </w:tr>
      <w:tr w:rsidR="006006A1" w:rsidRPr="00ED0073" w14:paraId="7F7BE049" w14:textId="77777777" w:rsidTr="00172CA8">
        <w:tc>
          <w:tcPr>
            <w:tcW w:w="2812" w:type="dxa"/>
          </w:tcPr>
          <w:p w14:paraId="3D6AD454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608284" w14:textId="44E52A2B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436FFB">
              <w:rPr>
                <w:rFonts w:hint="eastAsia"/>
              </w:rPr>
              <w:t>显示所有友情链接</w:t>
            </w:r>
          </w:p>
        </w:tc>
      </w:tr>
      <w:tr w:rsidR="006006A1" w:rsidRPr="00ED0073" w14:paraId="5B00BA59" w14:textId="77777777" w:rsidTr="00172CA8">
        <w:tc>
          <w:tcPr>
            <w:tcW w:w="2812" w:type="dxa"/>
          </w:tcPr>
          <w:p w14:paraId="4E5844A8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988AA7A" w14:textId="0365B428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436FFB">
              <w:rPr>
                <w:rFonts w:hint="eastAsia"/>
              </w:rPr>
              <w:t>显示所有友情链接</w:t>
            </w:r>
          </w:p>
        </w:tc>
      </w:tr>
      <w:tr w:rsidR="006006A1" w:rsidRPr="00ED0073" w14:paraId="18E5E743" w14:textId="77777777" w:rsidTr="00172CA8">
        <w:tc>
          <w:tcPr>
            <w:tcW w:w="2812" w:type="dxa"/>
          </w:tcPr>
          <w:p w14:paraId="45F9D2BB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C162714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65CCA10" w14:textId="77777777" w:rsidTr="00172CA8">
        <w:tc>
          <w:tcPr>
            <w:tcW w:w="2812" w:type="dxa"/>
          </w:tcPr>
          <w:p w14:paraId="46E5A345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2B5752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7B7CD4E" w14:textId="77777777" w:rsidTr="00172CA8">
        <w:tc>
          <w:tcPr>
            <w:tcW w:w="2812" w:type="dxa"/>
          </w:tcPr>
          <w:p w14:paraId="20C0A0C1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8E3D6E5" w14:textId="1061480C" w:rsidR="006006A1" w:rsidRPr="00ED0073" w:rsidRDefault="00F51FC5" w:rsidP="00172CA8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6006A1" w:rsidRPr="00433E1C" w14:paraId="081F1DBD" w14:textId="77777777" w:rsidTr="00172CA8">
        <w:tc>
          <w:tcPr>
            <w:tcW w:w="2812" w:type="dxa"/>
          </w:tcPr>
          <w:p w14:paraId="614C196D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78609C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574990E0" w14:textId="77777777" w:rsidTr="00172CA8">
        <w:tc>
          <w:tcPr>
            <w:tcW w:w="2812" w:type="dxa"/>
          </w:tcPr>
          <w:p w14:paraId="2CC47FB4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963DE08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12F255AF" w14:textId="77777777" w:rsidTr="00172CA8">
        <w:tc>
          <w:tcPr>
            <w:tcW w:w="2812" w:type="dxa"/>
          </w:tcPr>
          <w:p w14:paraId="3C47D584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AD6F143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3D8673B" w14:textId="77777777" w:rsidTr="00172CA8">
        <w:tc>
          <w:tcPr>
            <w:tcW w:w="2812" w:type="dxa"/>
          </w:tcPr>
          <w:p w14:paraId="75CDD2D8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41E921D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06D62BFD" w14:textId="2FFD36A6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D40AFBB" w14:textId="77777777" w:rsidTr="00172CA8">
        <w:tc>
          <w:tcPr>
            <w:tcW w:w="2812" w:type="dxa"/>
          </w:tcPr>
          <w:p w14:paraId="787B0758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2D5C058" w14:textId="0F4E8F6D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127</w:t>
            </w:r>
          </w:p>
        </w:tc>
      </w:tr>
      <w:tr w:rsidR="006006A1" w:rsidRPr="00C52A26" w14:paraId="74009DD2" w14:textId="77777777" w:rsidTr="00172CA8">
        <w:tc>
          <w:tcPr>
            <w:tcW w:w="2812" w:type="dxa"/>
          </w:tcPr>
          <w:p w14:paraId="35A288E1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769E19A" w14:textId="4F21F03C" w:rsidR="006006A1" w:rsidRPr="00C52A26" w:rsidRDefault="006363C6" w:rsidP="00172CA8">
            <w:r>
              <w:rPr>
                <w:rFonts w:hint="eastAsia"/>
              </w:rPr>
              <w:t>进入某条友情链接</w:t>
            </w:r>
          </w:p>
        </w:tc>
      </w:tr>
      <w:tr w:rsidR="006006A1" w:rsidRPr="00ED0073" w14:paraId="14B94652" w14:textId="77777777" w:rsidTr="00172CA8">
        <w:tc>
          <w:tcPr>
            <w:tcW w:w="2812" w:type="dxa"/>
          </w:tcPr>
          <w:p w14:paraId="56B36910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BD27AAE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AAF0286" w14:textId="77777777" w:rsidTr="00172CA8">
        <w:tc>
          <w:tcPr>
            <w:tcW w:w="2812" w:type="dxa"/>
          </w:tcPr>
          <w:p w14:paraId="22CB7ADA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34C679" w14:textId="77777777" w:rsidR="006006A1" w:rsidRPr="00ED0073" w:rsidRDefault="006006A1" w:rsidP="00172CA8"/>
        </w:tc>
      </w:tr>
      <w:tr w:rsidR="006006A1" w:rsidRPr="00ED0073" w14:paraId="6408F963" w14:textId="77777777" w:rsidTr="00172CA8">
        <w:tc>
          <w:tcPr>
            <w:tcW w:w="2812" w:type="dxa"/>
          </w:tcPr>
          <w:p w14:paraId="37009E2E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C119D6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CFF930C" w14:textId="77777777" w:rsidTr="00172CA8">
        <w:tc>
          <w:tcPr>
            <w:tcW w:w="2812" w:type="dxa"/>
          </w:tcPr>
          <w:p w14:paraId="47543237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F7EF0AE" w14:textId="023E01C2" w:rsidR="00436FFB" w:rsidRDefault="00CA2A65" w:rsidP="00436FFB">
            <w:r>
              <w:rPr>
                <w:rFonts w:hint="eastAsia"/>
              </w:rPr>
              <w:t>PRE-1：已登录</w:t>
            </w:r>
            <w:r w:rsidR="00436FFB">
              <w:t xml:space="preserve"> </w:t>
            </w:r>
          </w:p>
          <w:p w14:paraId="04174D5D" w14:textId="23E423CC" w:rsidR="006006A1" w:rsidRPr="00ED0073" w:rsidRDefault="00436FFB" w:rsidP="00436FFB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-2：进入友情链接</w:t>
            </w:r>
          </w:p>
        </w:tc>
      </w:tr>
      <w:tr w:rsidR="006006A1" w:rsidRPr="00ED0073" w14:paraId="22CE17F8" w14:textId="77777777" w:rsidTr="00172CA8">
        <w:tc>
          <w:tcPr>
            <w:tcW w:w="2812" w:type="dxa"/>
          </w:tcPr>
          <w:p w14:paraId="43B8F7EB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A0BD3EE" w14:textId="4FB907D5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436FFB">
              <w:rPr>
                <w:rFonts w:hint="eastAsia"/>
              </w:rPr>
              <w:t>进入某条友情链接</w:t>
            </w:r>
          </w:p>
        </w:tc>
      </w:tr>
      <w:tr w:rsidR="006006A1" w:rsidRPr="00ED0073" w14:paraId="1818965D" w14:textId="77777777" w:rsidTr="00172CA8">
        <w:tc>
          <w:tcPr>
            <w:tcW w:w="2812" w:type="dxa"/>
          </w:tcPr>
          <w:p w14:paraId="577A5C02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C28AD8B" w14:textId="2DBC55A6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436FFB">
              <w:rPr>
                <w:rFonts w:hint="eastAsia"/>
              </w:rPr>
              <w:t>选择任意友情链接并点击</w:t>
            </w:r>
          </w:p>
          <w:p w14:paraId="0F9667CB" w14:textId="57F6D0D5" w:rsidR="006006A1" w:rsidRPr="00ED0073" w:rsidRDefault="00436FFB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进入某条友情链接</w:t>
            </w:r>
          </w:p>
        </w:tc>
      </w:tr>
      <w:tr w:rsidR="006006A1" w:rsidRPr="00ED0073" w14:paraId="29EA3791" w14:textId="77777777" w:rsidTr="00172CA8">
        <w:tc>
          <w:tcPr>
            <w:tcW w:w="2812" w:type="dxa"/>
          </w:tcPr>
          <w:p w14:paraId="024D296F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53B2AE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3B66D44" w14:textId="77777777" w:rsidTr="00172CA8">
        <w:tc>
          <w:tcPr>
            <w:tcW w:w="2812" w:type="dxa"/>
          </w:tcPr>
          <w:p w14:paraId="19627704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7C96E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0A51F96" w14:textId="77777777" w:rsidTr="00172CA8">
        <w:tc>
          <w:tcPr>
            <w:tcW w:w="2812" w:type="dxa"/>
          </w:tcPr>
          <w:p w14:paraId="188AB707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C9C3B8C" w14:textId="107F2751" w:rsidR="006006A1" w:rsidRPr="00ED0073" w:rsidRDefault="00F51FC5" w:rsidP="00172CA8">
            <w:r>
              <w:rPr>
                <w:rFonts w:hint="eastAsia"/>
              </w:rPr>
              <w:t>0</w:t>
            </w:r>
            <w:r>
              <w:t>.</w:t>
            </w:r>
            <w:r>
              <w:rPr>
                <w:rFonts w:hint="eastAsia"/>
              </w:rPr>
              <w:t>.3</w:t>
            </w:r>
            <w:r>
              <w:t>641</w:t>
            </w:r>
          </w:p>
        </w:tc>
      </w:tr>
      <w:tr w:rsidR="006006A1" w:rsidRPr="00433E1C" w14:paraId="6125645C" w14:textId="77777777" w:rsidTr="00172CA8">
        <w:tc>
          <w:tcPr>
            <w:tcW w:w="2812" w:type="dxa"/>
          </w:tcPr>
          <w:p w14:paraId="49B97A09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B8B7C1D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22721E36" w14:textId="77777777" w:rsidTr="00172CA8">
        <w:tc>
          <w:tcPr>
            <w:tcW w:w="2812" w:type="dxa"/>
          </w:tcPr>
          <w:p w14:paraId="72881920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38DC8E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2C81D426" w14:textId="77777777" w:rsidTr="00172CA8">
        <w:tc>
          <w:tcPr>
            <w:tcW w:w="2812" w:type="dxa"/>
          </w:tcPr>
          <w:p w14:paraId="0EFDC34E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83A37F7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BA80A7D" w14:textId="77777777" w:rsidTr="00172CA8">
        <w:tc>
          <w:tcPr>
            <w:tcW w:w="2812" w:type="dxa"/>
          </w:tcPr>
          <w:p w14:paraId="0BB49258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95EF9F6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20264D95" w14:textId="77777777" w:rsidR="006006A1" w:rsidRPr="006006A1" w:rsidRDefault="006006A1" w:rsidP="006006A1"/>
    <w:p w14:paraId="1A8ABBF0" w14:textId="07D7C5F1" w:rsidR="00DF3CF8" w:rsidRDefault="00DF3CF8" w:rsidP="006006A1">
      <w:pPr>
        <w:pStyle w:val="4"/>
      </w:pPr>
      <w:r>
        <w:rPr>
          <w:rFonts w:hint="eastAsia"/>
        </w:rPr>
        <w:t>3</w:t>
      </w:r>
      <w:r>
        <w:t>.3.1.</w:t>
      </w:r>
      <w:r w:rsidR="00C21895">
        <w:t>26</w:t>
      </w:r>
      <w:r w:rsidR="000B3D79">
        <w:t xml:space="preserve"> </w:t>
      </w:r>
      <w:r w:rsidR="000B3D79">
        <w:rPr>
          <w:rFonts w:hint="eastAsia"/>
        </w:rPr>
        <w:t>向导指南界面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5C8492C" w14:textId="77777777" w:rsidTr="00172CA8">
        <w:tc>
          <w:tcPr>
            <w:tcW w:w="2812" w:type="dxa"/>
          </w:tcPr>
          <w:p w14:paraId="02898565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70CF24EB" w14:textId="5267FA23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128</w:t>
            </w:r>
          </w:p>
        </w:tc>
      </w:tr>
      <w:tr w:rsidR="006006A1" w:rsidRPr="00C52A26" w14:paraId="3424F802" w14:textId="77777777" w:rsidTr="00172CA8">
        <w:tc>
          <w:tcPr>
            <w:tcW w:w="2812" w:type="dxa"/>
          </w:tcPr>
          <w:p w14:paraId="7FABEE47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1E11D12" w14:textId="5F77768E" w:rsidR="006006A1" w:rsidRPr="00C52A26" w:rsidRDefault="006363C6" w:rsidP="00172CA8">
            <w:r>
              <w:rPr>
                <w:rFonts w:hint="eastAsia"/>
              </w:rPr>
              <w:t>查看所有帮助信息</w:t>
            </w:r>
          </w:p>
        </w:tc>
      </w:tr>
      <w:tr w:rsidR="006006A1" w:rsidRPr="00ED0073" w14:paraId="7525174E" w14:textId="77777777" w:rsidTr="00172CA8">
        <w:tc>
          <w:tcPr>
            <w:tcW w:w="2812" w:type="dxa"/>
          </w:tcPr>
          <w:p w14:paraId="094B2E9D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447E4E6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757B832" w14:textId="77777777" w:rsidTr="00172CA8">
        <w:tc>
          <w:tcPr>
            <w:tcW w:w="2812" w:type="dxa"/>
          </w:tcPr>
          <w:p w14:paraId="2AFBFDAE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03FB6E2" w14:textId="77777777" w:rsidR="006006A1" w:rsidRPr="00ED0073" w:rsidRDefault="006006A1" w:rsidP="00172CA8"/>
        </w:tc>
      </w:tr>
      <w:tr w:rsidR="006006A1" w:rsidRPr="00ED0073" w14:paraId="5E5350CF" w14:textId="77777777" w:rsidTr="00172CA8">
        <w:tc>
          <w:tcPr>
            <w:tcW w:w="2812" w:type="dxa"/>
          </w:tcPr>
          <w:p w14:paraId="0B422392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5B3D82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5441BF76" w14:textId="77777777" w:rsidTr="00172CA8">
        <w:tc>
          <w:tcPr>
            <w:tcW w:w="2812" w:type="dxa"/>
          </w:tcPr>
          <w:p w14:paraId="3D4FF1F6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58EDAA8" w14:textId="330F81F3" w:rsidR="003D2954" w:rsidRDefault="00CA2A65" w:rsidP="003D2954">
            <w:r>
              <w:rPr>
                <w:rFonts w:hint="eastAsia"/>
              </w:rPr>
              <w:t>PRE-1：已登录</w:t>
            </w:r>
            <w:r w:rsidR="003D2954">
              <w:t xml:space="preserve"> </w:t>
            </w:r>
          </w:p>
          <w:p w14:paraId="3F023F43" w14:textId="38321705" w:rsidR="006006A1" w:rsidRPr="00ED0073" w:rsidRDefault="003D2954" w:rsidP="003D2954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-2：进入向导指南界面</w:t>
            </w:r>
          </w:p>
        </w:tc>
      </w:tr>
      <w:tr w:rsidR="006006A1" w:rsidRPr="00ED0073" w14:paraId="5E47CAC3" w14:textId="77777777" w:rsidTr="00172CA8">
        <w:tc>
          <w:tcPr>
            <w:tcW w:w="2812" w:type="dxa"/>
          </w:tcPr>
          <w:p w14:paraId="795AEEB3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0844B41" w14:textId="6FECF469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3D2954">
              <w:rPr>
                <w:rFonts w:hint="eastAsia"/>
              </w:rPr>
              <w:t>显示帮助信息</w:t>
            </w:r>
            <w:r w:rsidRPr="00ED0073">
              <w:t xml:space="preserve"> </w:t>
            </w:r>
          </w:p>
        </w:tc>
      </w:tr>
      <w:tr w:rsidR="006006A1" w:rsidRPr="00ED0073" w14:paraId="5EBFE8EA" w14:textId="77777777" w:rsidTr="00172CA8">
        <w:tc>
          <w:tcPr>
            <w:tcW w:w="2812" w:type="dxa"/>
          </w:tcPr>
          <w:p w14:paraId="033A85FE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3A2C3C" w14:textId="7A913506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3D2954">
              <w:rPr>
                <w:rFonts w:hint="eastAsia"/>
              </w:rPr>
              <w:t>显示帮助信息</w:t>
            </w:r>
          </w:p>
        </w:tc>
      </w:tr>
      <w:tr w:rsidR="006006A1" w:rsidRPr="00ED0073" w14:paraId="378C1943" w14:textId="77777777" w:rsidTr="00172CA8">
        <w:tc>
          <w:tcPr>
            <w:tcW w:w="2812" w:type="dxa"/>
          </w:tcPr>
          <w:p w14:paraId="0357413D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6E67AC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39D91EF" w14:textId="77777777" w:rsidTr="00172CA8">
        <w:tc>
          <w:tcPr>
            <w:tcW w:w="2812" w:type="dxa"/>
          </w:tcPr>
          <w:p w14:paraId="14B1E8C6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3BA7B5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4E91006" w14:textId="77777777" w:rsidTr="00172CA8">
        <w:tc>
          <w:tcPr>
            <w:tcW w:w="2812" w:type="dxa"/>
          </w:tcPr>
          <w:p w14:paraId="7EF46D17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020A0186" w14:textId="30AE1D02" w:rsidR="006006A1" w:rsidRPr="00ED0073" w:rsidRDefault="00F51FC5" w:rsidP="00172CA8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6006A1" w:rsidRPr="00433E1C" w14:paraId="051C5481" w14:textId="77777777" w:rsidTr="00172CA8">
        <w:tc>
          <w:tcPr>
            <w:tcW w:w="2812" w:type="dxa"/>
          </w:tcPr>
          <w:p w14:paraId="0C18A5AE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98B31E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7096C3E0" w14:textId="77777777" w:rsidTr="00172CA8">
        <w:tc>
          <w:tcPr>
            <w:tcW w:w="2812" w:type="dxa"/>
          </w:tcPr>
          <w:p w14:paraId="2AE27ABC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D8B35AB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46D3A67" w14:textId="77777777" w:rsidTr="00172CA8">
        <w:tc>
          <w:tcPr>
            <w:tcW w:w="2812" w:type="dxa"/>
          </w:tcPr>
          <w:p w14:paraId="62E551A6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27A2F17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98A33E5" w14:textId="77777777" w:rsidTr="00172CA8">
        <w:tc>
          <w:tcPr>
            <w:tcW w:w="2812" w:type="dxa"/>
          </w:tcPr>
          <w:p w14:paraId="1D667256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E3D1CE3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024740B1" w14:textId="15F57C62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3B18307" w14:textId="77777777" w:rsidTr="00172CA8">
        <w:tc>
          <w:tcPr>
            <w:tcW w:w="2812" w:type="dxa"/>
          </w:tcPr>
          <w:p w14:paraId="07351372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1A37A494" w14:textId="06594214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129</w:t>
            </w:r>
          </w:p>
        </w:tc>
      </w:tr>
      <w:tr w:rsidR="006006A1" w:rsidRPr="00C52A26" w14:paraId="55309B1E" w14:textId="77777777" w:rsidTr="00172CA8">
        <w:tc>
          <w:tcPr>
            <w:tcW w:w="2812" w:type="dxa"/>
          </w:tcPr>
          <w:p w14:paraId="2BFC8567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967C70" w14:textId="327CF21E" w:rsidR="006006A1" w:rsidRPr="00C52A26" w:rsidRDefault="006363C6" w:rsidP="00172CA8">
            <w:r>
              <w:rPr>
                <w:rFonts w:hint="eastAsia"/>
              </w:rPr>
              <w:t>查看具体某条帮助信息</w:t>
            </w:r>
          </w:p>
        </w:tc>
      </w:tr>
      <w:tr w:rsidR="006006A1" w:rsidRPr="00ED0073" w14:paraId="5F89F7B8" w14:textId="77777777" w:rsidTr="00172CA8">
        <w:tc>
          <w:tcPr>
            <w:tcW w:w="2812" w:type="dxa"/>
          </w:tcPr>
          <w:p w14:paraId="44BBC436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2631E2F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33CCC551" w14:textId="77777777" w:rsidTr="00172CA8">
        <w:tc>
          <w:tcPr>
            <w:tcW w:w="2812" w:type="dxa"/>
          </w:tcPr>
          <w:p w14:paraId="4AF1376B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E7DB17" w14:textId="77777777" w:rsidR="006006A1" w:rsidRPr="00ED0073" w:rsidRDefault="006006A1" w:rsidP="00172CA8"/>
        </w:tc>
      </w:tr>
      <w:tr w:rsidR="006006A1" w:rsidRPr="00ED0073" w14:paraId="2397185F" w14:textId="77777777" w:rsidTr="00172CA8">
        <w:tc>
          <w:tcPr>
            <w:tcW w:w="2812" w:type="dxa"/>
          </w:tcPr>
          <w:p w14:paraId="51BA8499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B7DC90E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23BE32E" w14:textId="77777777" w:rsidTr="00172CA8">
        <w:tc>
          <w:tcPr>
            <w:tcW w:w="2812" w:type="dxa"/>
          </w:tcPr>
          <w:p w14:paraId="768EB8C5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4F878EF" w14:textId="333FF6A2" w:rsidR="003D2954" w:rsidRDefault="00CA2A65" w:rsidP="003D2954">
            <w:r>
              <w:rPr>
                <w:rFonts w:hint="eastAsia"/>
              </w:rPr>
              <w:t>PRE-1：已登录</w:t>
            </w:r>
            <w:r w:rsidR="003D2954">
              <w:t xml:space="preserve"> </w:t>
            </w:r>
          </w:p>
          <w:p w14:paraId="5C53499D" w14:textId="6B4438B2" w:rsidR="006006A1" w:rsidRPr="00ED0073" w:rsidRDefault="003D2954" w:rsidP="003D2954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-2：进入向导指南界面</w:t>
            </w:r>
          </w:p>
        </w:tc>
      </w:tr>
      <w:tr w:rsidR="006006A1" w:rsidRPr="00ED0073" w14:paraId="2DD488AE" w14:textId="77777777" w:rsidTr="00172CA8">
        <w:tc>
          <w:tcPr>
            <w:tcW w:w="2812" w:type="dxa"/>
          </w:tcPr>
          <w:p w14:paraId="4E8718B4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FCB85B0" w14:textId="296D289D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3D2954">
              <w:rPr>
                <w:rFonts w:hint="eastAsia"/>
              </w:rPr>
              <w:t>显示帮助信息</w:t>
            </w:r>
          </w:p>
        </w:tc>
      </w:tr>
      <w:tr w:rsidR="006006A1" w:rsidRPr="00ED0073" w14:paraId="39781DD5" w14:textId="77777777" w:rsidTr="00172CA8">
        <w:tc>
          <w:tcPr>
            <w:tcW w:w="2812" w:type="dxa"/>
          </w:tcPr>
          <w:p w14:paraId="4D8C4996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16BA3D0" w14:textId="0D7ED3D0" w:rsidR="006006A1" w:rsidRPr="00ED0073" w:rsidRDefault="006006A1" w:rsidP="003D2954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3D2954">
              <w:rPr>
                <w:rFonts w:hint="eastAsia"/>
              </w:rPr>
              <w:t>显示帮助信息</w:t>
            </w:r>
          </w:p>
        </w:tc>
      </w:tr>
      <w:tr w:rsidR="006006A1" w:rsidRPr="00ED0073" w14:paraId="3FFC0EE2" w14:textId="77777777" w:rsidTr="00172CA8">
        <w:tc>
          <w:tcPr>
            <w:tcW w:w="2812" w:type="dxa"/>
          </w:tcPr>
          <w:p w14:paraId="501D41DB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D74415C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6155F49" w14:textId="77777777" w:rsidTr="00172CA8">
        <w:tc>
          <w:tcPr>
            <w:tcW w:w="2812" w:type="dxa"/>
          </w:tcPr>
          <w:p w14:paraId="43D3D13D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00EE289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0101900" w14:textId="77777777" w:rsidTr="00172CA8">
        <w:tc>
          <w:tcPr>
            <w:tcW w:w="2812" w:type="dxa"/>
          </w:tcPr>
          <w:p w14:paraId="3CF5523B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A606BB0" w14:textId="3EE92985" w:rsidR="006006A1" w:rsidRPr="00ED0073" w:rsidRDefault="00F51FC5" w:rsidP="00172CA8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6006A1" w:rsidRPr="00433E1C" w14:paraId="43C32018" w14:textId="77777777" w:rsidTr="00172CA8">
        <w:tc>
          <w:tcPr>
            <w:tcW w:w="2812" w:type="dxa"/>
          </w:tcPr>
          <w:p w14:paraId="149BFB94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0F29CB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76286424" w14:textId="77777777" w:rsidTr="00172CA8">
        <w:tc>
          <w:tcPr>
            <w:tcW w:w="2812" w:type="dxa"/>
          </w:tcPr>
          <w:p w14:paraId="2FB32045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5E9D1F5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513DB24" w14:textId="77777777" w:rsidTr="00172CA8">
        <w:tc>
          <w:tcPr>
            <w:tcW w:w="2812" w:type="dxa"/>
          </w:tcPr>
          <w:p w14:paraId="0696A581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C57F30B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B1234BB" w14:textId="77777777" w:rsidTr="00172CA8">
        <w:tc>
          <w:tcPr>
            <w:tcW w:w="2812" w:type="dxa"/>
          </w:tcPr>
          <w:p w14:paraId="55CACE5E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5BC144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05B18B2E" w14:textId="77777777" w:rsidR="006006A1" w:rsidRPr="006006A1" w:rsidRDefault="006006A1" w:rsidP="006006A1"/>
    <w:p w14:paraId="14C1A724" w14:textId="708D5CCE" w:rsidR="00DF3CF8" w:rsidRDefault="00DF3CF8" w:rsidP="006006A1">
      <w:pPr>
        <w:pStyle w:val="4"/>
      </w:pPr>
      <w:r>
        <w:rPr>
          <w:rFonts w:hint="eastAsia"/>
        </w:rPr>
        <w:t>3</w:t>
      </w:r>
      <w:r>
        <w:t>.3.1.</w:t>
      </w:r>
      <w:r w:rsidR="00C21895">
        <w:t>27</w:t>
      </w:r>
      <w:r w:rsidR="000B3D79">
        <w:t xml:space="preserve"> </w:t>
      </w:r>
      <w:r w:rsidR="000B3D79">
        <w:rPr>
          <w:rFonts w:hint="eastAsia"/>
        </w:rPr>
        <w:t>意见反馈界面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3FCA439" w14:textId="77777777" w:rsidTr="00172CA8">
        <w:tc>
          <w:tcPr>
            <w:tcW w:w="2812" w:type="dxa"/>
          </w:tcPr>
          <w:p w14:paraId="0C74BD01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7583951E" w14:textId="5A890067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130</w:t>
            </w:r>
          </w:p>
        </w:tc>
      </w:tr>
      <w:tr w:rsidR="006006A1" w:rsidRPr="00C52A26" w14:paraId="1690BB0B" w14:textId="77777777" w:rsidTr="00172CA8">
        <w:tc>
          <w:tcPr>
            <w:tcW w:w="2812" w:type="dxa"/>
          </w:tcPr>
          <w:p w14:paraId="1E34F028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FEDF303" w14:textId="30D836EC" w:rsidR="006006A1" w:rsidRPr="00C52A26" w:rsidRDefault="006363C6" w:rsidP="00172CA8">
            <w:r>
              <w:rPr>
                <w:rFonts w:hint="eastAsia"/>
              </w:rPr>
              <w:t>网站留言板留言</w:t>
            </w:r>
          </w:p>
        </w:tc>
      </w:tr>
      <w:tr w:rsidR="006006A1" w:rsidRPr="00ED0073" w14:paraId="779E02FB" w14:textId="77777777" w:rsidTr="00172CA8">
        <w:tc>
          <w:tcPr>
            <w:tcW w:w="2812" w:type="dxa"/>
          </w:tcPr>
          <w:p w14:paraId="49645FB3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B8338A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1B84ADC4" w14:textId="77777777" w:rsidTr="00172CA8">
        <w:tc>
          <w:tcPr>
            <w:tcW w:w="2812" w:type="dxa"/>
          </w:tcPr>
          <w:p w14:paraId="03E54CD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EC0F506" w14:textId="77777777" w:rsidR="006006A1" w:rsidRPr="00ED0073" w:rsidRDefault="006006A1" w:rsidP="00172CA8"/>
        </w:tc>
      </w:tr>
      <w:tr w:rsidR="006006A1" w:rsidRPr="00ED0073" w14:paraId="1A136497" w14:textId="77777777" w:rsidTr="00172CA8">
        <w:tc>
          <w:tcPr>
            <w:tcW w:w="2812" w:type="dxa"/>
          </w:tcPr>
          <w:p w14:paraId="4C0AEFB9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A9B7CE6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6C620A1C" w14:textId="77777777" w:rsidTr="00172CA8">
        <w:tc>
          <w:tcPr>
            <w:tcW w:w="2812" w:type="dxa"/>
          </w:tcPr>
          <w:p w14:paraId="7506B0F2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35D53C6" w14:textId="5D613BD8" w:rsidR="000969AF" w:rsidRDefault="00CA2A65" w:rsidP="000969AF">
            <w:r>
              <w:rPr>
                <w:rFonts w:hint="eastAsia"/>
              </w:rPr>
              <w:t>PRE-1：已登录</w:t>
            </w:r>
            <w:r w:rsidR="000969AF">
              <w:t xml:space="preserve"> </w:t>
            </w:r>
          </w:p>
          <w:p w14:paraId="1CBF27AE" w14:textId="63A00780" w:rsidR="006006A1" w:rsidRPr="00ED0073" w:rsidRDefault="000969AF" w:rsidP="000969AF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</w:t>
            </w:r>
            <w:r w:rsidR="003D0AD8">
              <w:rPr>
                <w:rFonts w:hint="eastAsia"/>
              </w:rPr>
              <w:t>意见反馈</w:t>
            </w:r>
            <w:r>
              <w:rPr>
                <w:rFonts w:hint="eastAsia"/>
              </w:rPr>
              <w:t>界面</w:t>
            </w:r>
          </w:p>
        </w:tc>
      </w:tr>
      <w:tr w:rsidR="006006A1" w:rsidRPr="00ED0073" w14:paraId="20269624" w14:textId="77777777" w:rsidTr="00172CA8">
        <w:tc>
          <w:tcPr>
            <w:tcW w:w="2812" w:type="dxa"/>
          </w:tcPr>
          <w:p w14:paraId="082AD474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25186A" w14:textId="2A2FCC50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3D0AD8">
              <w:rPr>
                <w:rFonts w:hint="eastAsia"/>
              </w:rPr>
              <w:t>留言成功</w:t>
            </w:r>
          </w:p>
        </w:tc>
      </w:tr>
      <w:tr w:rsidR="006006A1" w:rsidRPr="00ED0073" w14:paraId="1C1D262F" w14:textId="77777777" w:rsidTr="00172CA8">
        <w:tc>
          <w:tcPr>
            <w:tcW w:w="2812" w:type="dxa"/>
          </w:tcPr>
          <w:p w14:paraId="035AB1D5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964E82F" w14:textId="42D2768C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3D0AD8">
              <w:rPr>
                <w:rFonts w:hint="eastAsia"/>
              </w:rPr>
              <w:t>输入反馈内容</w:t>
            </w:r>
          </w:p>
          <w:p w14:paraId="113FA2C2" w14:textId="210F1890" w:rsidR="006006A1" w:rsidRDefault="003D0AD8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点击发布按钮</w:t>
            </w:r>
          </w:p>
          <w:p w14:paraId="3F2C2891" w14:textId="31977445" w:rsidR="003D0AD8" w:rsidRPr="00ED0073" w:rsidRDefault="003D0AD8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发布成功返回个人中心</w:t>
            </w:r>
          </w:p>
        </w:tc>
      </w:tr>
      <w:tr w:rsidR="006006A1" w:rsidRPr="00ED0073" w14:paraId="7B465455" w14:textId="77777777" w:rsidTr="00172CA8">
        <w:tc>
          <w:tcPr>
            <w:tcW w:w="2812" w:type="dxa"/>
          </w:tcPr>
          <w:p w14:paraId="254E94F2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2B4C069" w14:textId="1AB30B6B" w:rsidR="006006A1" w:rsidRPr="00ED0073" w:rsidRDefault="003D0AD8" w:rsidP="00172CA8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点击取消按钮，返回个人中心</w:t>
            </w:r>
          </w:p>
        </w:tc>
      </w:tr>
      <w:tr w:rsidR="006006A1" w:rsidRPr="00ED0073" w14:paraId="17DEE510" w14:textId="77777777" w:rsidTr="00172CA8">
        <w:tc>
          <w:tcPr>
            <w:tcW w:w="2812" w:type="dxa"/>
          </w:tcPr>
          <w:p w14:paraId="541E3910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6800224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3B1AA75" w14:textId="77777777" w:rsidTr="00172CA8">
        <w:tc>
          <w:tcPr>
            <w:tcW w:w="2812" w:type="dxa"/>
          </w:tcPr>
          <w:p w14:paraId="5D066350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91CDF5C" w14:textId="66FB6C72" w:rsidR="006006A1" w:rsidRPr="00ED0073" w:rsidRDefault="00F51FC5" w:rsidP="00172CA8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6006A1" w:rsidRPr="00433E1C" w14:paraId="58745E43" w14:textId="77777777" w:rsidTr="00172CA8">
        <w:tc>
          <w:tcPr>
            <w:tcW w:w="2812" w:type="dxa"/>
          </w:tcPr>
          <w:p w14:paraId="11E522C6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E73B85C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509BBD71" w14:textId="77777777" w:rsidTr="00172CA8">
        <w:tc>
          <w:tcPr>
            <w:tcW w:w="2812" w:type="dxa"/>
          </w:tcPr>
          <w:p w14:paraId="03511D11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59D4B7CB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F3B0274" w14:textId="77777777" w:rsidTr="00172CA8">
        <w:tc>
          <w:tcPr>
            <w:tcW w:w="2812" w:type="dxa"/>
          </w:tcPr>
          <w:p w14:paraId="01BF689A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71C998A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D1C691F" w14:textId="77777777" w:rsidTr="00172CA8">
        <w:tc>
          <w:tcPr>
            <w:tcW w:w="2812" w:type="dxa"/>
          </w:tcPr>
          <w:p w14:paraId="65D9D2E9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07D2C61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201744CC" w14:textId="77777777" w:rsidR="006006A1" w:rsidRPr="006006A1" w:rsidRDefault="006006A1" w:rsidP="006006A1"/>
    <w:p w14:paraId="0B796563" w14:textId="66994E5E" w:rsidR="00DF3CF8" w:rsidRDefault="00DF3CF8" w:rsidP="006006A1">
      <w:pPr>
        <w:pStyle w:val="4"/>
      </w:pPr>
      <w:r>
        <w:rPr>
          <w:rFonts w:hint="eastAsia"/>
        </w:rPr>
        <w:t>3</w:t>
      </w:r>
      <w:r>
        <w:t>.3.1.2</w:t>
      </w:r>
      <w:r w:rsidR="00C21895">
        <w:t>8</w:t>
      </w:r>
      <w:r w:rsidR="000B3D79">
        <w:t xml:space="preserve"> </w:t>
      </w:r>
      <w:r w:rsidR="000B3D79">
        <w:rPr>
          <w:rFonts w:hint="eastAsia"/>
        </w:rPr>
        <w:t>我的关注界面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1E469E6" w14:textId="77777777" w:rsidTr="00172CA8">
        <w:tc>
          <w:tcPr>
            <w:tcW w:w="2812" w:type="dxa"/>
          </w:tcPr>
          <w:p w14:paraId="76328759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B7F68CE" w14:textId="637DF7E9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131</w:t>
            </w:r>
          </w:p>
        </w:tc>
      </w:tr>
      <w:tr w:rsidR="006006A1" w:rsidRPr="00C52A26" w14:paraId="1422A957" w14:textId="77777777" w:rsidTr="00172CA8">
        <w:tc>
          <w:tcPr>
            <w:tcW w:w="2812" w:type="dxa"/>
          </w:tcPr>
          <w:p w14:paraId="22BF65D6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3B28EF2" w14:textId="3A27C02B" w:rsidR="006006A1" w:rsidRPr="00C52A26" w:rsidRDefault="006363C6" w:rsidP="00172CA8">
            <w:r>
              <w:rPr>
                <w:rFonts w:hint="eastAsia"/>
              </w:rPr>
              <w:t>查看所有关注的用户</w:t>
            </w:r>
          </w:p>
        </w:tc>
      </w:tr>
      <w:tr w:rsidR="006006A1" w:rsidRPr="00ED0073" w14:paraId="40ECFA2F" w14:textId="77777777" w:rsidTr="00172CA8">
        <w:tc>
          <w:tcPr>
            <w:tcW w:w="2812" w:type="dxa"/>
          </w:tcPr>
          <w:p w14:paraId="10C736C4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58CAD9B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304410A0" w14:textId="77777777" w:rsidTr="00172CA8">
        <w:tc>
          <w:tcPr>
            <w:tcW w:w="2812" w:type="dxa"/>
          </w:tcPr>
          <w:p w14:paraId="5E46C5F9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C25C6AF" w14:textId="77777777" w:rsidR="006006A1" w:rsidRPr="00ED0073" w:rsidRDefault="006006A1" w:rsidP="00172CA8"/>
        </w:tc>
      </w:tr>
      <w:tr w:rsidR="006006A1" w:rsidRPr="00ED0073" w14:paraId="287DABD5" w14:textId="77777777" w:rsidTr="00172CA8">
        <w:tc>
          <w:tcPr>
            <w:tcW w:w="2812" w:type="dxa"/>
          </w:tcPr>
          <w:p w14:paraId="3E3E96ED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30E2E9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7496233F" w14:textId="77777777" w:rsidTr="00172CA8">
        <w:tc>
          <w:tcPr>
            <w:tcW w:w="2812" w:type="dxa"/>
          </w:tcPr>
          <w:p w14:paraId="7835E424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166836" w14:textId="5D18330A" w:rsidR="00524500" w:rsidRDefault="00CA2A65" w:rsidP="00524500">
            <w:r>
              <w:rPr>
                <w:rFonts w:hint="eastAsia"/>
              </w:rPr>
              <w:t>PRE-1：已登录</w:t>
            </w:r>
            <w:r w:rsidR="00524500">
              <w:t xml:space="preserve"> </w:t>
            </w:r>
          </w:p>
          <w:p w14:paraId="467E4126" w14:textId="3285A7D4" w:rsidR="006006A1" w:rsidRPr="00ED0073" w:rsidRDefault="00524500" w:rsidP="00524500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-2：进入我的关注界面</w:t>
            </w:r>
          </w:p>
        </w:tc>
      </w:tr>
      <w:tr w:rsidR="006006A1" w:rsidRPr="00ED0073" w14:paraId="3B6B1FF7" w14:textId="77777777" w:rsidTr="00172CA8">
        <w:tc>
          <w:tcPr>
            <w:tcW w:w="2812" w:type="dxa"/>
          </w:tcPr>
          <w:p w14:paraId="3ED31CED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4097F72" w14:textId="51FBC3E7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524500">
              <w:rPr>
                <w:rFonts w:hint="eastAsia"/>
              </w:rPr>
              <w:t>显示所有关注的用户</w:t>
            </w:r>
            <w:r w:rsidRPr="00ED0073">
              <w:t xml:space="preserve"> </w:t>
            </w:r>
          </w:p>
        </w:tc>
      </w:tr>
      <w:tr w:rsidR="006006A1" w:rsidRPr="00ED0073" w14:paraId="74B0514A" w14:textId="77777777" w:rsidTr="00172CA8">
        <w:tc>
          <w:tcPr>
            <w:tcW w:w="2812" w:type="dxa"/>
          </w:tcPr>
          <w:p w14:paraId="17B6219F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3490E7" w14:textId="3B0B6494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24500">
              <w:rPr>
                <w:rFonts w:hint="eastAsia"/>
              </w:rPr>
              <w:t>点击用户按钮</w:t>
            </w:r>
          </w:p>
          <w:p w14:paraId="18A7B3FB" w14:textId="06D4A5C0" w:rsidR="006006A1" w:rsidRPr="00ED0073" w:rsidRDefault="00524500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显示所有关注的用户</w:t>
            </w:r>
          </w:p>
        </w:tc>
      </w:tr>
      <w:tr w:rsidR="006006A1" w:rsidRPr="00ED0073" w14:paraId="76123889" w14:textId="77777777" w:rsidTr="00172CA8">
        <w:tc>
          <w:tcPr>
            <w:tcW w:w="2812" w:type="dxa"/>
          </w:tcPr>
          <w:p w14:paraId="2B2B6B10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BB6FCE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7D1D1DC" w14:textId="77777777" w:rsidTr="00172CA8">
        <w:tc>
          <w:tcPr>
            <w:tcW w:w="2812" w:type="dxa"/>
          </w:tcPr>
          <w:p w14:paraId="340FC633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C3351B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9FE1A13" w14:textId="77777777" w:rsidTr="00172CA8">
        <w:tc>
          <w:tcPr>
            <w:tcW w:w="2812" w:type="dxa"/>
          </w:tcPr>
          <w:p w14:paraId="076CC79B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3324140" w14:textId="14415B32" w:rsidR="006006A1" w:rsidRPr="00ED0073" w:rsidRDefault="00F51FC5" w:rsidP="00172CA8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6006A1" w:rsidRPr="00433E1C" w14:paraId="12130463" w14:textId="77777777" w:rsidTr="00172CA8">
        <w:tc>
          <w:tcPr>
            <w:tcW w:w="2812" w:type="dxa"/>
          </w:tcPr>
          <w:p w14:paraId="543B4569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0E2A650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4E1FB05F" w14:textId="77777777" w:rsidTr="00172CA8">
        <w:tc>
          <w:tcPr>
            <w:tcW w:w="2812" w:type="dxa"/>
          </w:tcPr>
          <w:p w14:paraId="7E9BFBB7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149833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2E62B37" w14:textId="77777777" w:rsidTr="00172CA8">
        <w:tc>
          <w:tcPr>
            <w:tcW w:w="2812" w:type="dxa"/>
          </w:tcPr>
          <w:p w14:paraId="30BE102B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7F0B6E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1722B12" w14:textId="77777777" w:rsidTr="00172CA8">
        <w:tc>
          <w:tcPr>
            <w:tcW w:w="2812" w:type="dxa"/>
          </w:tcPr>
          <w:p w14:paraId="6314B5EB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93E984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06BC05AE" w14:textId="53EB1B45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5579F5F" w14:textId="77777777" w:rsidTr="00172CA8">
        <w:tc>
          <w:tcPr>
            <w:tcW w:w="2812" w:type="dxa"/>
          </w:tcPr>
          <w:p w14:paraId="7DBC4A8A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3B84810D" w14:textId="5FC8B95E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132</w:t>
            </w:r>
          </w:p>
        </w:tc>
      </w:tr>
      <w:tr w:rsidR="006006A1" w:rsidRPr="00C52A26" w14:paraId="0E816FEA" w14:textId="77777777" w:rsidTr="00172CA8">
        <w:tc>
          <w:tcPr>
            <w:tcW w:w="2812" w:type="dxa"/>
          </w:tcPr>
          <w:p w14:paraId="6D89DC92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CDFBDCE" w14:textId="3008ADCF" w:rsidR="006006A1" w:rsidRPr="00C52A26" w:rsidRDefault="006363C6" w:rsidP="00172CA8">
            <w:r>
              <w:rPr>
                <w:rFonts w:hint="eastAsia"/>
              </w:rPr>
              <w:t>进入具体用户个人中心</w:t>
            </w:r>
          </w:p>
        </w:tc>
      </w:tr>
      <w:tr w:rsidR="006006A1" w:rsidRPr="00ED0073" w14:paraId="433DD281" w14:textId="77777777" w:rsidTr="00172CA8">
        <w:tc>
          <w:tcPr>
            <w:tcW w:w="2812" w:type="dxa"/>
          </w:tcPr>
          <w:p w14:paraId="16AF22F3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DC8DEE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2A19BF7D" w14:textId="77777777" w:rsidTr="00172CA8">
        <w:tc>
          <w:tcPr>
            <w:tcW w:w="2812" w:type="dxa"/>
          </w:tcPr>
          <w:p w14:paraId="35C1800C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B5A1663" w14:textId="77777777" w:rsidR="006006A1" w:rsidRPr="00ED0073" w:rsidRDefault="006006A1" w:rsidP="00172CA8"/>
        </w:tc>
      </w:tr>
      <w:tr w:rsidR="006006A1" w:rsidRPr="00ED0073" w14:paraId="2B9A807A" w14:textId="77777777" w:rsidTr="00172CA8">
        <w:tc>
          <w:tcPr>
            <w:tcW w:w="2812" w:type="dxa"/>
          </w:tcPr>
          <w:p w14:paraId="38D3EAFD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4EAB7D0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10B385D1" w14:textId="77777777" w:rsidTr="00172CA8">
        <w:tc>
          <w:tcPr>
            <w:tcW w:w="2812" w:type="dxa"/>
          </w:tcPr>
          <w:p w14:paraId="613FA0F5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6E7717F" w14:textId="66E7E5CE" w:rsidR="00524500" w:rsidRDefault="00CA2A65" w:rsidP="00524500">
            <w:r>
              <w:rPr>
                <w:rFonts w:hint="eastAsia"/>
              </w:rPr>
              <w:t>PRE-1：已登录</w:t>
            </w:r>
            <w:r w:rsidR="00524500">
              <w:t xml:space="preserve"> </w:t>
            </w:r>
          </w:p>
          <w:p w14:paraId="610ED2A2" w14:textId="17F9D833" w:rsidR="006006A1" w:rsidRPr="00ED0073" w:rsidRDefault="00524500" w:rsidP="00524500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-2：进入我的关注界面</w:t>
            </w:r>
          </w:p>
        </w:tc>
      </w:tr>
      <w:tr w:rsidR="006006A1" w:rsidRPr="00ED0073" w14:paraId="3AD50276" w14:textId="77777777" w:rsidTr="00172CA8">
        <w:tc>
          <w:tcPr>
            <w:tcW w:w="2812" w:type="dxa"/>
          </w:tcPr>
          <w:p w14:paraId="52216B28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718BB44" w14:textId="6D5265F9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524500">
              <w:rPr>
                <w:rFonts w:hint="eastAsia"/>
              </w:rPr>
              <w:t>进入具体用户个人中心</w:t>
            </w:r>
            <w:r w:rsidRPr="00ED0073">
              <w:t xml:space="preserve"> </w:t>
            </w:r>
          </w:p>
        </w:tc>
      </w:tr>
      <w:tr w:rsidR="006006A1" w:rsidRPr="00ED0073" w14:paraId="6C3F1329" w14:textId="77777777" w:rsidTr="00172CA8">
        <w:tc>
          <w:tcPr>
            <w:tcW w:w="2812" w:type="dxa"/>
          </w:tcPr>
          <w:p w14:paraId="18CC2BC8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BB852FF" w14:textId="41D00FEF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24500">
              <w:rPr>
                <w:rFonts w:hint="eastAsia"/>
              </w:rPr>
              <w:t>选择任意关注用户并点击</w:t>
            </w:r>
          </w:p>
          <w:p w14:paraId="1954FB72" w14:textId="111A5707" w:rsidR="006006A1" w:rsidRPr="00ED0073" w:rsidRDefault="00524500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进入该用户个人中心</w:t>
            </w:r>
          </w:p>
        </w:tc>
      </w:tr>
      <w:tr w:rsidR="006006A1" w:rsidRPr="00ED0073" w14:paraId="5685FC9A" w14:textId="77777777" w:rsidTr="00172CA8">
        <w:tc>
          <w:tcPr>
            <w:tcW w:w="2812" w:type="dxa"/>
          </w:tcPr>
          <w:p w14:paraId="4ACF086D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83133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F996478" w14:textId="77777777" w:rsidTr="00172CA8">
        <w:tc>
          <w:tcPr>
            <w:tcW w:w="2812" w:type="dxa"/>
          </w:tcPr>
          <w:p w14:paraId="6D3879EF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AAAA56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48495A4" w14:textId="77777777" w:rsidTr="00172CA8">
        <w:tc>
          <w:tcPr>
            <w:tcW w:w="2812" w:type="dxa"/>
          </w:tcPr>
          <w:p w14:paraId="6AB044EE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75149B0" w14:textId="2D47A523" w:rsidR="006006A1" w:rsidRPr="00ED0073" w:rsidRDefault="00F51FC5" w:rsidP="00172CA8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6006A1" w:rsidRPr="00433E1C" w14:paraId="312D6E2B" w14:textId="77777777" w:rsidTr="00172CA8">
        <w:tc>
          <w:tcPr>
            <w:tcW w:w="2812" w:type="dxa"/>
          </w:tcPr>
          <w:p w14:paraId="7D6D90F6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5F2C25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73F4AEC5" w14:textId="77777777" w:rsidTr="00172CA8">
        <w:tc>
          <w:tcPr>
            <w:tcW w:w="2812" w:type="dxa"/>
          </w:tcPr>
          <w:p w14:paraId="36E842A9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521B79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3D0B65C0" w14:textId="77777777" w:rsidTr="00172CA8">
        <w:tc>
          <w:tcPr>
            <w:tcW w:w="2812" w:type="dxa"/>
          </w:tcPr>
          <w:p w14:paraId="0CE1B627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15AFF0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F2BDC66" w14:textId="77777777" w:rsidTr="00172CA8">
        <w:tc>
          <w:tcPr>
            <w:tcW w:w="2812" w:type="dxa"/>
          </w:tcPr>
          <w:p w14:paraId="794B4F3D" w14:textId="77777777" w:rsidR="006006A1" w:rsidRDefault="006006A1" w:rsidP="00172CA8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592BC4DB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7D81F5B6" w14:textId="50B322E6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4FAF196" w14:textId="77777777" w:rsidTr="00172CA8">
        <w:tc>
          <w:tcPr>
            <w:tcW w:w="2812" w:type="dxa"/>
          </w:tcPr>
          <w:p w14:paraId="7DBB8038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1D32E7FF" w14:textId="1C54756F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133</w:t>
            </w:r>
          </w:p>
        </w:tc>
      </w:tr>
      <w:tr w:rsidR="006006A1" w:rsidRPr="00C52A26" w14:paraId="0DC01A39" w14:textId="77777777" w:rsidTr="00172CA8">
        <w:tc>
          <w:tcPr>
            <w:tcW w:w="2812" w:type="dxa"/>
          </w:tcPr>
          <w:p w14:paraId="6A12DA10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447818" w14:textId="2D941ECA" w:rsidR="006006A1" w:rsidRPr="00C52A26" w:rsidRDefault="006363C6" w:rsidP="00172CA8">
            <w:r>
              <w:rPr>
                <w:rFonts w:hint="eastAsia"/>
              </w:rPr>
              <w:t>查看所有关注的话题</w:t>
            </w:r>
          </w:p>
        </w:tc>
      </w:tr>
      <w:tr w:rsidR="006006A1" w:rsidRPr="00ED0073" w14:paraId="3C57A2C6" w14:textId="77777777" w:rsidTr="00172CA8">
        <w:tc>
          <w:tcPr>
            <w:tcW w:w="2812" w:type="dxa"/>
          </w:tcPr>
          <w:p w14:paraId="1DBAA698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C95DD4D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864207D" w14:textId="77777777" w:rsidTr="00172CA8">
        <w:tc>
          <w:tcPr>
            <w:tcW w:w="2812" w:type="dxa"/>
          </w:tcPr>
          <w:p w14:paraId="090C4A91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7955ED7" w14:textId="77777777" w:rsidR="006006A1" w:rsidRPr="00ED0073" w:rsidRDefault="006006A1" w:rsidP="00172CA8"/>
        </w:tc>
      </w:tr>
      <w:tr w:rsidR="006006A1" w:rsidRPr="00ED0073" w14:paraId="680233BB" w14:textId="77777777" w:rsidTr="00172CA8">
        <w:tc>
          <w:tcPr>
            <w:tcW w:w="2812" w:type="dxa"/>
          </w:tcPr>
          <w:p w14:paraId="343F5911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D48AC2D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E0D05E7" w14:textId="77777777" w:rsidTr="00172CA8">
        <w:tc>
          <w:tcPr>
            <w:tcW w:w="2812" w:type="dxa"/>
          </w:tcPr>
          <w:p w14:paraId="378770AA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A8973F8" w14:textId="27327264" w:rsidR="00524500" w:rsidRDefault="00CA2A65" w:rsidP="00524500">
            <w:r>
              <w:rPr>
                <w:rFonts w:hint="eastAsia"/>
              </w:rPr>
              <w:t>PRE-1：已登录</w:t>
            </w:r>
            <w:r w:rsidR="00524500">
              <w:t xml:space="preserve"> </w:t>
            </w:r>
          </w:p>
          <w:p w14:paraId="61F9FA87" w14:textId="4632D56C" w:rsidR="006006A1" w:rsidRPr="00ED0073" w:rsidRDefault="00524500" w:rsidP="00524500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-2：进入我的关注界面</w:t>
            </w:r>
          </w:p>
        </w:tc>
      </w:tr>
      <w:tr w:rsidR="006006A1" w:rsidRPr="00ED0073" w14:paraId="2A7E01F6" w14:textId="77777777" w:rsidTr="00172CA8">
        <w:tc>
          <w:tcPr>
            <w:tcW w:w="2812" w:type="dxa"/>
          </w:tcPr>
          <w:p w14:paraId="64A8483B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6E7ED0E" w14:textId="5410B38B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524500">
              <w:rPr>
                <w:rFonts w:hint="eastAsia"/>
              </w:rPr>
              <w:t>显示所有关注的话题</w:t>
            </w:r>
          </w:p>
        </w:tc>
      </w:tr>
      <w:tr w:rsidR="006006A1" w:rsidRPr="00ED0073" w14:paraId="4298822F" w14:textId="77777777" w:rsidTr="00172CA8">
        <w:tc>
          <w:tcPr>
            <w:tcW w:w="2812" w:type="dxa"/>
          </w:tcPr>
          <w:p w14:paraId="3F1E05F8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DD7DF7F" w14:textId="0C43424F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24500">
              <w:rPr>
                <w:rFonts w:hint="eastAsia"/>
              </w:rPr>
              <w:t>点击话题按钮</w:t>
            </w:r>
          </w:p>
          <w:p w14:paraId="5DA5F442" w14:textId="7B15DCFF" w:rsidR="006006A1" w:rsidRPr="00ED0073" w:rsidRDefault="00524500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显示所有关注的话题</w:t>
            </w:r>
          </w:p>
        </w:tc>
      </w:tr>
      <w:tr w:rsidR="006006A1" w:rsidRPr="00ED0073" w14:paraId="2B9CC45B" w14:textId="77777777" w:rsidTr="00172CA8">
        <w:tc>
          <w:tcPr>
            <w:tcW w:w="2812" w:type="dxa"/>
          </w:tcPr>
          <w:p w14:paraId="6FC728BA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67257BD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013F896" w14:textId="77777777" w:rsidTr="00172CA8">
        <w:tc>
          <w:tcPr>
            <w:tcW w:w="2812" w:type="dxa"/>
          </w:tcPr>
          <w:p w14:paraId="3825909B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42950F8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452FD42" w14:textId="77777777" w:rsidTr="00172CA8">
        <w:tc>
          <w:tcPr>
            <w:tcW w:w="2812" w:type="dxa"/>
          </w:tcPr>
          <w:p w14:paraId="693458B3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83BAC70" w14:textId="34D1D911" w:rsidR="006006A1" w:rsidRPr="00ED0073" w:rsidRDefault="00F51FC5" w:rsidP="00172CA8">
            <w:r>
              <w:rPr>
                <w:rFonts w:hint="eastAsia"/>
              </w:rPr>
              <w:t>0</w:t>
            </w:r>
            <w:r w:rsidR="002D2D80">
              <w:t>.</w:t>
            </w:r>
            <w:r>
              <w:t>3655</w:t>
            </w:r>
          </w:p>
        </w:tc>
      </w:tr>
      <w:tr w:rsidR="006006A1" w:rsidRPr="00433E1C" w14:paraId="60903235" w14:textId="77777777" w:rsidTr="00172CA8">
        <w:tc>
          <w:tcPr>
            <w:tcW w:w="2812" w:type="dxa"/>
          </w:tcPr>
          <w:p w14:paraId="3ECAAC23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03A886B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5B0C5605" w14:textId="77777777" w:rsidTr="00172CA8">
        <w:tc>
          <w:tcPr>
            <w:tcW w:w="2812" w:type="dxa"/>
          </w:tcPr>
          <w:p w14:paraId="16E30415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E205FEA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04C485C" w14:textId="77777777" w:rsidTr="00172CA8">
        <w:tc>
          <w:tcPr>
            <w:tcW w:w="2812" w:type="dxa"/>
          </w:tcPr>
          <w:p w14:paraId="034CD8A2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61F7806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01B15DC2" w14:textId="77777777" w:rsidTr="00172CA8">
        <w:tc>
          <w:tcPr>
            <w:tcW w:w="2812" w:type="dxa"/>
          </w:tcPr>
          <w:p w14:paraId="3980DB85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F725EF3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034EB67D" w14:textId="0C6687EA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DAB3675" w14:textId="77777777" w:rsidTr="00172CA8">
        <w:tc>
          <w:tcPr>
            <w:tcW w:w="2812" w:type="dxa"/>
          </w:tcPr>
          <w:p w14:paraId="381623B9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4654F97" w14:textId="2D8A1064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134</w:t>
            </w:r>
          </w:p>
        </w:tc>
      </w:tr>
      <w:tr w:rsidR="006006A1" w:rsidRPr="00C52A26" w14:paraId="09D1B7AD" w14:textId="77777777" w:rsidTr="00172CA8">
        <w:tc>
          <w:tcPr>
            <w:tcW w:w="2812" w:type="dxa"/>
          </w:tcPr>
          <w:p w14:paraId="2C552835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9F43CEA" w14:textId="02B68B89" w:rsidR="006006A1" w:rsidRPr="00C52A26" w:rsidRDefault="00FE4498" w:rsidP="00172CA8">
            <w:r>
              <w:rPr>
                <w:rFonts w:hint="eastAsia"/>
              </w:rPr>
              <w:t>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</w:p>
        </w:tc>
      </w:tr>
      <w:tr w:rsidR="006006A1" w:rsidRPr="00ED0073" w14:paraId="6341C811" w14:textId="77777777" w:rsidTr="00172CA8">
        <w:tc>
          <w:tcPr>
            <w:tcW w:w="2812" w:type="dxa"/>
          </w:tcPr>
          <w:p w14:paraId="4D801315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568DF0D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3A7F7536" w14:textId="77777777" w:rsidTr="00172CA8">
        <w:tc>
          <w:tcPr>
            <w:tcW w:w="2812" w:type="dxa"/>
          </w:tcPr>
          <w:p w14:paraId="6DA525EA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AC77DE" w14:textId="77777777" w:rsidR="006006A1" w:rsidRPr="00ED0073" w:rsidRDefault="006006A1" w:rsidP="00172CA8"/>
        </w:tc>
      </w:tr>
      <w:tr w:rsidR="006006A1" w:rsidRPr="00ED0073" w14:paraId="492CF7F5" w14:textId="77777777" w:rsidTr="00172CA8">
        <w:tc>
          <w:tcPr>
            <w:tcW w:w="2812" w:type="dxa"/>
          </w:tcPr>
          <w:p w14:paraId="46C0724E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FEE046F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214D5183" w14:textId="77777777" w:rsidTr="00172CA8">
        <w:tc>
          <w:tcPr>
            <w:tcW w:w="2812" w:type="dxa"/>
          </w:tcPr>
          <w:p w14:paraId="5D313F7A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CC2E45" w14:textId="1E3126F2" w:rsidR="00524500" w:rsidRDefault="00CA2A65" w:rsidP="00524500">
            <w:r>
              <w:rPr>
                <w:rFonts w:hint="eastAsia"/>
              </w:rPr>
              <w:t>PRE-1：已登录</w:t>
            </w:r>
            <w:r w:rsidR="00524500">
              <w:t xml:space="preserve"> </w:t>
            </w:r>
          </w:p>
          <w:p w14:paraId="455D247B" w14:textId="0417C019" w:rsidR="006006A1" w:rsidRPr="00ED0073" w:rsidRDefault="00524500" w:rsidP="00524500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-2：进入我的关注界面</w:t>
            </w:r>
          </w:p>
        </w:tc>
      </w:tr>
      <w:tr w:rsidR="006006A1" w:rsidRPr="00ED0073" w14:paraId="1298AC6A" w14:textId="77777777" w:rsidTr="00172CA8">
        <w:tc>
          <w:tcPr>
            <w:tcW w:w="2812" w:type="dxa"/>
          </w:tcPr>
          <w:p w14:paraId="2E3CC55D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C6C5228" w14:textId="1270C4C3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524500">
              <w:rPr>
                <w:rFonts w:hint="eastAsia"/>
              </w:rPr>
              <w:t>进入</w:t>
            </w:r>
            <w:proofErr w:type="gramStart"/>
            <w:r w:rsidR="00524500">
              <w:rPr>
                <w:rFonts w:hint="eastAsia"/>
              </w:rPr>
              <w:t>具体话题</w:t>
            </w:r>
            <w:proofErr w:type="gramEnd"/>
            <w:r w:rsidR="00524500">
              <w:rPr>
                <w:rFonts w:hint="eastAsia"/>
              </w:rPr>
              <w:t>界面</w:t>
            </w:r>
          </w:p>
        </w:tc>
      </w:tr>
      <w:tr w:rsidR="006006A1" w:rsidRPr="00ED0073" w14:paraId="172222E8" w14:textId="77777777" w:rsidTr="00172CA8">
        <w:tc>
          <w:tcPr>
            <w:tcW w:w="2812" w:type="dxa"/>
          </w:tcPr>
          <w:p w14:paraId="061B16EF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84B79AF" w14:textId="4AD221FE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24500">
              <w:rPr>
                <w:rFonts w:hint="eastAsia"/>
              </w:rPr>
              <w:t>选择并点击任意话题</w:t>
            </w:r>
          </w:p>
          <w:p w14:paraId="62880484" w14:textId="4EC70C85" w:rsidR="006006A1" w:rsidRPr="00ED0073" w:rsidRDefault="00524500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进入该话题具体界面</w:t>
            </w:r>
          </w:p>
        </w:tc>
      </w:tr>
      <w:tr w:rsidR="006006A1" w:rsidRPr="00ED0073" w14:paraId="265A140D" w14:textId="77777777" w:rsidTr="00172CA8">
        <w:tc>
          <w:tcPr>
            <w:tcW w:w="2812" w:type="dxa"/>
          </w:tcPr>
          <w:p w14:paraId="13A1E7CA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45EB20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59827419" w14:textId="77777777" w:rsidTr="00172CA8">
        <w:tc>
          <w:tcPr>
            <w:tcW w:w="2812" w:type="dxa"/>
          </w:tcPr>
          <w:p w14:paraId="68C00000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CCF29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F51FC5" w:rsidRPr="00ED0073" w14:paraId="34ED4825" w14:textId="77777777" w:rsidTr="00172CA8">
        <w:tc>
          <w:tcPr>
            <w:tcW w:w="2812" w:type="dxa"/>
          </w:tcPr>
          <w:p w14:paraId="7CACD199" w14:textId="77777777" w:rsidR="00F51FC5" w:rsidRPr="00ED0073" w:rsidRDefault="00F51FC5" w:rsidP="00F51FC5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CF1D7B7" w14:textId="48C125BF" w:rsidR="00F51FC5" w:rsidRPr="00ED0073" w:rsidRDefault="00F51FC5" w:rsidP="00F51FC5">
            <w:r>
              <w:rPr>
                <w:rFonts w:hint="eastAsia"/>
              </w:rPr>
              <w:t>0</w:t>
            </w:r>
            <w:r w:rsidR="002D2D80">
              <w:t>.</w:t>
            </w:r>
            <w:r>
              <w:t>3655</w:t>
            </w:r>
          </w:p>
        </w:tc>
      </w:tr>
      <w:tr w:rsidR="00F51FC5" w:rsidRPr="00433E1C" w14:paraId="0D44EE13" w14:textId="77777777" w:rsidTr="00172CA8">
        <w:tc>
          <w:tcPr>
            <w:tcW w:w="2812" w:type="dxa"/>
          </w:tcPr>
          <w:p w14:paraId="0DF583EB" w14:textId="77777777" w:rsidR="00F51FC5" w:rsidRPr="00ED0073" w:rsidRDefault="00F51FC5" w:rsidP="00F51FC5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ED284FF" w14:textId="77777777" w:rsidR="00F51FC5" w:rsidRPr="00433E1C" w:rsidRDefault="00F51FC5" w:rsidP="00F51FC5">
            <w:r w:rsidRPr="007C7770">
              <w:t>无</w:t>
            </w:r>
          </w:p>
        </w:tc>
      </w:tr>
      <w:tr w:rsidR="00F51FC5" w:rsidRPr="00757EB3" w14:paraId="1271F55C" w14:textId="77777777" w:rsidTr="00172CA8">
        <w:tc>
          <w:tcPr>
            <w:tcW w:w="2812" w:type="dxa"/>
          </w:tcPr>
          <w:p w14:paraId="286E14AA" w14:textId="77777777" w:rsidR="00F51FC5" w:rsidRPr="00ED0073" w:rsidRDefault="00F51FC5" w:rsidP="00F51FC5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21B755B" w14:textId="77777777" w:rsidR="00F51FC5" w:rsidRPr="00757EB3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555929FA" w14:textId="77777777" w:rsidTr="00172CA8">
        <w:tc>
          <w:tcPr>
            <w:tcW w:w="2812" w:type="dxa"/>
          </w:tcPr>
          <w:p w14:paraId="38DE80F8" w14:textId="77777777" w:rsidR="00F51FC5" w:rsidRPr="00270929" w:rsidRDefault="00F51FC5" w:rsidP="00F51FC5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B068CEC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78802218" w14:textId="77777777" w:rsidTr="00172CA8">
        <w:tc>
          <w:tcPr>
            <w:tcW w:w="2812" w:type="dxa"/>
          </w:tcPr>
          <w:p w14:paraId="58AC3968" w14:textId="77777777" w:rsidR="00F51FC5" w:rsidRDefault="00F51FC5" w:rsidP="00F51FC5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231F99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</w:tbl>
    <w:p w14:paraId="5478C478" w14:textId="66A8FA0A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9CDE1A5" w14:textId="77777777" w:rsidTr="00172CA8">
        <w:tc>
          <w:tcPr>
            <w:tcW w:w="2812" w:type="dxa"/>
          </w:tcPr>
          <w:p w14:paraId="720E8F86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33A4F168" w14:textId="11A8AFD8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135</w:t>
            </w:r>
          </w:p>
        </w:tc>
      </w:tr>
      <w:tr w:rsidR="006006A1" w:rsidRPr="00C52A26" w14:paraId="0C4B99B7" w14:textId="77777777" w:rsidTr="00172CA8">
        <w:tc>
          <w:tcPr>
            <w:tcW w:w="2812" w:type="dxa"/>
          </w:tcPr>
          <w:p w14:paraId="4A565FFE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EAD6013" w14:textId="014471EA" w:rsidR="006006A1" w:rsidRPr="00C52A26" w:rsidRDefault="00FE4498" w:rsidP="00172CA8">
            <w:r>
              <w:rPr>
                <w:rFonts w:hint="eastAsia"/>
              </w:rPr>
              <w:t>查看所有关注的问题</w:t>
            </w:r>
          </w:p>
        </w:tc>
      </w:tr>
      <w:tr w:rsidR="006006A1" w:rsidRPr="00ED0073" w14:paraId="2B9EAC2C" w14:textId="77777777" w:rsidTr="00172CA8">
        <w:tc>
          <w:tcPr>
            <w:tcW w:w="2812" w:type="dxa"/>
          </w:tcPr>
          <w:p w14:paraId="4B54A8AB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D781E4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21AE8B2B" w14:textId="77777777" w:rsidTr="00172CA8">
        <w:tc>
          <w:tcPr>
            <w:tcW w:w="2812" w:type="dxa"/>
          </w:tcPr>
          <w:p w14:paraId="013FCB23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60A535" w14:textId="77777777" w:rsidR="006006A1" w:rsidRPr="00ED0073" w:rsidRDefault="006006A1" w:rsidP="00172CA8"/>
        </w:tc>
      </w:tr>
      <w:tr w:rsidR="006006A1" w:rsidRPr="00ED0073" w14:paraId="5EE191D7" w14:textId="77777777" w:rsidTr="00172CA8">
        <w:tc>
          <w:tcPr>
            <w:tcW w:w="2812" w:type="dxa"/>
          </w:tcPr>
          <w:p w14:paraId="401DB658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4EE91543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7AEBB7C3" w14:textId="77777777" w:rsidTr="00172CA8">
        <w:tc>
          <w:tcPr>
            <w:tcW w:w="2812" w:type="dxa"/>
          </w:tcPr>
          <w:p w14:paraId="0EA4D188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383BD5" w14:textId="025D2DBC" w:rsidR="00524500" w:rsidRDefault="00CA2A65" w:rsidP="00524500">
            <w:r>
              <w:rPr>
                <w:rFonts w:hint="eastAsia"/>
              </w:rPr>
              <w:t>PRE-1：已登录</w:t>
            </w:r>
            <w:r w:rsidR="00524500">
              <w:t xml:space="preserve"> </w:t>
            </w:r>
          </w:p>
          <w:p w14:paraId="6406FB83" w14:textId="195C3B57" w:rsidR="006006A1" w:rsidRPr="00ED0073" w:rsidRDefault="00524500" w:rsidP="00524500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-2：进入我的关注界面</w:t>
            </w:r>
          </w:p>
        </w:tc>
      </w:tr>
      <w:tr w:rsidR="006006A1" w:rsidRPr="00ED0073" w14:paraId="45A743D7" w14:textId="77777777" w:rsidTr="00172CA8">
        <w:tc>
          <w:tcPr>
            <w:tcW w:w="2812" w:type="dxa"/>
          </w:tcPr>
          <w:p w14:paraId="3FF5B89D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B833C7" w14:textId="669E5FA3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524500">
              <w:rPr>
                <w:rFonts w:hint="eastAsia"/>
              </w:rPr>
              <w:t>显示所有关注的问题</w:t>
            </w:r>
          </w:p>
        </w:tc>
      </w:tr>
      <w:tr w:rsidR="006006A1" w:rsidRPr="00ED0073" w14:paraId="2EC356BE" w14:textId="77777777" w:rsidTr="00172CA8">
        <w:tc>
          <w:tcPr>
            <w:tcW w:w="2812" w:type="dxa"/>
          </w:tcPr>
          <w:p w14:paraId="3CE2742F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6900A30" w14:textId="346E16D6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24500">
              <w:rPr>
                <w:rFonts w:hint="eastAsia"/>
              </w:rPr>
              <w:t>点击问题按钮</w:t>
            </w:r>
          </w:p>
          <w:p w14:paraId="6EE3A87B" w14:textId="6EE3FB8B" w:rsidR="006006A1" w:rsidRPr="00ED0073" w:rsidRDefault="00524500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显示所有关注的问题</w:t>
            </w:r>
          </w:p>
        </w:tc>
      </w:tr>
      <w:tr w:rsidR="006006A1" w:rsidRPr="00ED0073" w14:paraId="6BA352D3" w14:textId="77777777" w:rsidTr="00172CA8">
        <w:tc>
          <w:tcPr>
            <w:tcW w:w="2812" w:type="dxa"/>
          </w:tcPr>
          <w:p w14:paraId="16E38BC5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275C8C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477980B" w14:textId="77777777" w:rsidTr="00172CA8">
        <w:tc>
          <w:tcPr>
            <w:tcW w:w="2812" w:type="dxa"/>
          </w:tcPr>
          <w:p w14:paraId="73AD6A20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ECD4908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F51FC5" w:rsidRPr="00ED0073" w14:paraId="7FD79D6F" w14:textId="77777777" w:rsidTr="00172CA8">
        <w:tc>
          <w:tcPr>
            <w:tcW w:w="2812" w:type="dxa"/>
          </w:tcPr>
          <w:p w14:paraId="7B109331" w14:textId="77777777" w:rsidR="00F51FC5" w:rsidRPr="00ED0073" w:rsidRDefault="00F51FC5" w:rsidP="00F51FC5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5EBBDA8" w14:textId="5652FD02" w:rsidR="00F51FC5" w:rsidRPr="00ED0073" w:rsidRDefault="00F51FC5" w:rsidP="00F51FC5">
            <w:r>
              <w:rPr>
                <w:rFonts w:hint="eastAsia"/>
              </w:rPr>
              <w:t>0</w:t>
            </w:r>
            <w:r w:rsidR="002D2D80">
              <w:t>.</w:t>
            </w:r>
            <w:r>
              <w:t>3655</w:t>
            </w:r>
          </w:p>
        </w:tc>
      </w:tr>
      <w:tr w:rsidR="00F51FC5" w:rsidRPr="00433E1C" w14:paraId="1441D114" w14:textId="77777777" w:rsidTr="00172CA8">
        <w:tc>
          <w:tcPr>
            <w:tcW w:w="2812" w:type="dxa"/>
          </w:tcPr>
          <w:p w14:paraId="0DBFAF80" w14:textId="77777777" w:rsidR="00F51FC5" w:rsidRPr="00ED0073" w:rsidRDefault="00F51FC5" w:rsidP="00F51FC5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DBC84DD" w14:textId="77777777" w:rsidR="00F51FC5" w:rsidRPr="00433E1C" w:rsidRDefault="00F51FC5" w:rsidP="00F51FC5">
            <w:r w:rsidRPr="007C7770">
              <w:t>无</w:t>
            </w:r>
          </w:p>
        </w:tc>
      </w:tr>
      <w:tr w:rsidR="00F51FC5" w:rsidRPr="00757EB3" w14:paraId="33B2BF07" w14:textId="77777777" w:rsidTr="00172CA8">
        <w:tc>
          <w:tcPr>
            <w:tcW w:w="2812" w:type="dxa"/>
          </w:tcPr>
          <w:p w14:paraId="3BFEA7FC" w14:textId="77777777" w:rsidR="00F51FC5" w:rsidRPr="00ED0073" w:rsidRDefault="00F51FC5" w:rsidP="00F51FC5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37F3F78" w14:textId="77777777" w:rsidR="00F51FC5" w:rsidRPr="00757EB3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527A1FB0" w14:textId="77777777" w:rsidTr="00172CA8">
        <w:tc>
          <w:tcPr>
            <w:tcW w:w="2812" w:type="dxa"/>
          </w:tcPr>
          <w:p w14:paraId="6B57409D" w14:textId="77777777" w:rsidR="00F51FC5" w:rsidRPr="00270929" w:rsidRDefault="00F51FC5" w:rsidP="00F51FC5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D56B568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063A98E2" w14:textId="77777777" w:rsidTr="00172CA8">
        <w:tc>
          <w:tcPr>
            <w:tcW w:w="2812" w:type="dxa"/>
          </w:tcPr>
          <w:p w14:paraId="321E72AA" w14:textId="77777777" w:rsidR="00F51FC5" w:rsidRDefault="00F51FC5" w:rsidP="00F51FC5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521A16C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</w:tbl>
    <w:p w14:paraId="7B8D2D44" w14:textId="1107D81E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C3081FC" w14:textId="77777777" w:rsidTr="00172CA8">
        <w:tc>
          <w:tcPr>
            <w:tcW w:w="2812" w:type="dxa"/>
          </w:tcPr>
          <w:p w14:paraId="4F8C54DD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55A092E7" w14:textId="504A38D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136</w:t>
            </w:r>
          </w:p>
        </w:tc>
      </w:tr>
      <w:tr w:rsidR="006006A1" w:rsidRPr="00C52A26" w14:paraId="0D4A4500" w14:textId="77777777" w:rsidTr="00172CA8">
        <w:tc>
          <w:tcPr>
            <w:tcW w:w="2812" w:type="dxa"/>
          </w:tcPr>
          <w:p w14:paraId="3BF760C3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47E5DE" w14:textId="0670B145" w:rsidR="006006A1" w:rsidRPr="00C52A26" w:rsidRDefault="00FE4498" w:rsidP="00172CA8">
            <w:r>
              <w:rPr>
                <w:rFonts w:hint="eastAsia"/>
              </w:rPr>
              <w:t>进入具体问题</w:t>
            </w:r>
          </w:p>
        </w:tc>
      </w:tr>
      <w:tr w:rsidR="006006A1" w:rsidRPr="00ED0073" w14:paraId="390594BB" w14:textId="77777777" w:rsidTr="00172CA8">
        <w:tc>
          <w:tcPr>
            <w:tcW w:w="2812" w:type="dxa"/>
          </w:tcPr>
          <w:p w14:paraId="7545D22F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9D5654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48E9607" w14:textId="77777777" w:rsidTr="00172CA8">
        <w:tc>
          <w:tcPr>
            <w:tcW w:w="2812" w:type="dxa"/>
          </w:tcPr>
          <w:p w14:paraId="262796F6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D72AB7" w14:textId="77777777" w:rsidR="006006A1" w:rsidRPr="00ED0073" w:rsidRDefault="006006A1" w:rsidP="00172CA8"/>
        </w:tc>
      </w:tr>
      <w:tr w:rsidR="006006A1" w:rsidRPr="00ED0073" w14:paraId="069C2A2F" w14:textId="77777777" w:rsidTr="00172CA8">
        <w:tc>
          <w:tcPr>
            <w:tcW w:w="2812" w:type="dxa"/>
          </w:tcPr>
          <w:p w14:paraId="1D1E8BCC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7E5D153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9912BE4" w14:textId="77777777" w:rsidTr="00172CA8">
        <w:tc>
          <w:tcPr>
            <w:tcW w:w="2812" w:type="dxa"/>
          </w:tcPr>
          <w:p w14:paraId="300AF610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B35E714" w14:textId="6876790D" w:rsidR="00524500" w:rsidRDefault="00CA2A65" w:rsidP="00524500">
            <w:r>
              <w:rPr>
                <w:rFonts w:hint="eastAsia"/>
              </w:rPr>
              <w:t>PRE-1：已登录</w:t>
            </w:r>
            <w:r w:rsidR="00524500">
              <w:t xml:space="preserve"> </w:t>
            </w:r>
          </w:p>
          <w:p w14:paraId="2F8E8500" w14:textId="1DEEAD2E" w:rsidR="006006A1" w:rsidRPr="00ED0073" w:rsidRDefault="00524500" w:rsidP="00524500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-2：进入我的关注界面</w:t>
            </w:r>
          </w:p>
        </w:tc>
      </w:tr>
      <w:tr w:rsidR="006006A1" w:rsidRPr="00ED0073" w14:paraId="00DC6CA4" w14:textId="77777777" w:rsidTr="00172CA8">
        <w:tc>
          <w:tcPr>
            <w:tcW w:w="2812" w:type="dxa"/>
          </w:tcPr>
          <w:p w14:paraId="214D89F8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6B2B527" w14:textId="56976807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524500">
              <w:rPr>
                <w:rFonts w:hint="eastAsia"/>
              </w:rPr>
              <w:t>进入具体问题界面</w:t>
            </w:r>
          </w:p>
        </w:tc>
      </w:tr>
      <w:tr w:rsidR="006006A1" w:rsidRPr="00ED0073" w14:paraId="6625BB3A" w14:textId="77777777" w:rsidTr="00172CA8">
        <w:tc>
          <w:tcPr>
            <w:tcW w:w="2812" w:type="dxa"/>
          </w:tcPr>
          <w:p w14:paraId="23409065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F02ABC" w14:textId="25ABCAFE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24500">
              <w:rPr>
                <w:rFonts w:hint="eastAsia"/>
              </w:rPr>
              <w:t>选择任意关注问题并点击</w:t>
            </w:r>
          </w:p>
          <w:p w14:paraId="5EA474E7" w14:textId="6D621EEF" w:rsidR="006006A1" w:rsidRPr="00ED0073" w:rsidRDefault="00524500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进入对应具体问题界面</w:t>
            </w:r>
          </w:p>
        </w:tc>
      </w:tr>
      <w:tr w:rsidR="006006A1" w:rsidRPr="00ED0073" w14:paraId="18B26B8E" w14:textId="77777777" w:rsidTr="00172CA8">
        <w:tc>
          <w:tcPr>
            <w:tcW w:w="2812" w:type="dxa"/>
          </w:tcPr>
          <w:p w14:paraId="508C7CD5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89DCC46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5E21F11" w14:textId="77777777" w:rsidTr="00172CA8">
        <w:tc>
          <w:tcPr>
            <w:tcW w:w="2812" w:type="dxa"/>
          </w:tcPr>
          <w:p w14:paraId="0FD4DD10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431644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F51FC5" w:rsidRPr="00ED0073" w14:paraId="5AAE73F7" w14:textId="77777777" w:rsidTr="00172CA8">
        <w:tc>
          <w:tcPr>
            <w:tcW w:w="2812" w:type="dxa"/>
          </w:tcPr>
          <w:p w14:paraId="6ECE8618" w14:textId="77777777" w:rsidR="00F51FC5" w:rsidRPr="00ED0073" w:rsidRDefault="00F51FC5" w:rsidP="00F51FC5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3FB4C65" w14:textId="7B4D0F5B" w:rsidR="00F51FC5" w:rsidRPr="00ED0073" w:rsidRDefault="00F51FC5" w:rsidP="00F51FC5">
            <w:r>
              <w:rPr>
                <w:rFonts w:hint="eastAsia"/>
              </w:rPr>
              <w:t>0</w:t>
            </w:r>
            <w:r w:rsidR="002D2D80">
              <w:t>.</w:t>
            </w:r>
            <w:r>
              <w:t>3655</w:t>
            </w:r>
          </w:p>
        </w:tc>
      </w:tr>
      <w:tr w:rsidR="00F51FC5" w:rsidRPr="00433E1C" w14:paraId="515F9361" w14:textId="77777777" w:rsidTr="00172CA8">
        <w:tc>
          <w:tcPr>
            <w:tcW w:w="2812" w:type="dxa"/>
          </w:tcPr>
          <w:p w14:paraId="71A3AA30" w14:textId="77777777" w:rsidR="00F51FC5" w:rsidRPr="00ED0073" w:rsidRDefault="00F51FC5" w:rsidP="00F51FC5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EC4DD03" w14:textId="77777777" w:rsidR="00F51FC5" w:rsidRPr="00433E1C" w:rsidRDefault="00F51FC5" w:rsidP="00F51FC5">
            <w:r w:rsidRPr="007C7770">
              <w:t>无</w:t>
            </w:r>
          </w:p>
        </w:tc>
      </w:tr>
      <w:tr w:rsidR="00F51FC5" w:rsidRPr="00757EB3" w14:paraId="6534725A" w14:textId="77777777" w:rsidTr="00172CA8">
        <w:tc>
          <w:tcPr>
            <w:tcW w:w="2812" w:type="dxa"/>
          </w:tcPr>
          <w:p w14:paraId="5AA5E187" w14:textId="77777777" w:rsidR="00F51FC5" w:rsidRPr="00ED0073" w:rsidRDefault="00F51FC5" w:rsidP="00F51FC5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8C9EA76" w14:textId="77777777" w:rsidR="00F51FC5" w:rsidRPr="00757EB3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7BDE873C" w14:textId="77777777" w:rsidTr="00172CA8">
        <w:tc>
          <w:tcPr>
            <w:tcW w:w="2812" w:type="dxa"/>
          </w:tcPr>
          <w:p w14:paraId="2813DD75" w14:textId="77777777" w:rsidR="00F51FC5" w:rsidRPr="00270929" w:rsidRDefault="00F51FC5" w:rsidP="00F51FC5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23A786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495E7177" w14:textId="77777777" w:rsidTr="00172CA8">
        <w:tc>
          <w:tcPr>
            <w:tcW w:w="2812" w:type="dxa"/>
          </w:tcPr>
          <w:p w14:paraId="22F6F48C" w14:textId="77777777" w:rsidR="00F51FC5" w:rsidRDefault="00F51FC5" w:rsidP="00F51FC5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7105A20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</w:tbl>
    <w:p w14:paraId="74FAAB58" w14:textId="77777777" w:rsidR="006006A1" w:rsidRPr="006006A1" w:rsidRDefault="006006A1" w:rsidP="006006A1"/>
    <w:p w14:paraId="271980AF" w14:textId="22A0F7F2" w:rsidR="00DF3CF8" w:rsidRDefault="00DF3CF8" w:rsidP="006006A1">
      <w:pPr>
        <w:pStyle w:val="4"/>
      </w:pPr>
      <w:r>
        <w:rPr>
          <w:rFonts w:hint="eastAsia"/>
        </w:rPr>
        <w:t>3</w:t>
      </w:r>
      <w:r>
        <w:t>.3.1.</w:t>
      </w:r>
      <w:r w:rsidR="00C21895">
        <w:t>29</w:t>
      </w:r>
      <w:r w:rsidR="000B3D79">
        <w:t xml:space="preserve"> </w:t>
      </w:r>
      <w:r w:rsidR="000B3D79">
        <w:rPr>
          <w:rFonts w:hint="eastAsia"/>
        </w:rPr>
        <w:t>系统通知界面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BAEB171" w14:textId="77777777" w:rsidTr="00172CA8">
        <w:tc>
          <w:tcPr>
            <w:tcW w:w="2812" w:type="dxa"/>
          </w:tcPr>
          <w:p w14:paraId="796C7310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5087254C" w14:textId="125920C1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137</w:t>
            </w:r>
          </w:p>
        </w:tc>
      </w:tr>
      <w:tr w:rsidR="006006A1" w:rsidRPr="00C52A26" w14:paraId="199BC3B3" w14:textId="77777777" w:rsidTr="00172CA8">
        <w:tc>
          <w:tcPr>
            <w:tcW w:w="2812" w:type="dxa"/>
          </w:tcPr>
          <w:p w14:paraId="27DA3E47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93F7F1" w14:textId="730E1315" w:rsidR="006006A1" w:rsidRPr="00C52A26" w:rsidRDefault="00FE4498" w:rsidP="00172CA8">
            <w:r>
              <w:rPr>
                <w:rFonts w:hint="eastAsia"/>
              </w:rPr>
              <w:t>查看所有系统通知</w:t>
            </w:r>
          </w:p>
        </w:tc>
      </w:tr>
      <w:tr w:rsidR="006006A1" w:rsidRPr="00ED0073" w14:paraId="086B0A2D" w14:textId="77777777" w:rsidTr="00172CA8">
        <w:tc>
          <w:tcPr>
            <w:tcW w:w="2812" w:type="dxa"/>
          </w:tcPr>
          <w:p w14:paraId="07AF7A48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1F2BDDF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19B90766" w14:textId="77777777" w:rsidTr="00172CA8">
        <w:tc>
          <w:tcPr>
            <w:tcW w:w="2812" w:type="dxa"/>
          </w:tcPr>
          <w:p w14:paraId="0D72250F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047994" w14:textId="77777777" w:rsidR="006006A1" w:rsidRPr="00ED0073" w:rsidRDefault="006006A1" w:rsidP="00172CA8"/>
        </w:tc>
      </w:tr>
      <w:tr w:rsidR="006006A1" w:rsidRPr="00ED0073" w14:paraId="1D17C9B8" w14:textId="77777777" w:rsidTr="00172CA8">
        <w:tc>
          <w:tcPr>
            <w:tcW w:w="2812" w:type="dxa"/>
          </w:tcPr>
          <w:p w14:paraId="6A5D856E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0D4C1B4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0BAFC88" w14:textId="77777777" w:rsidTr="00172CA8">
        <w:tc>
          <w:tcPr>
            <w:tcW w:w="2812" w:type="dxa"/>
          </w:tcPr>
          <w:p w14:paraId="34A25B94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EC15C56" w14:textId="4B2A365E" w:rsidR="00D60B53" w:rsidRDefault="00CA2A65" w:rsidP="00D60B53">
            <w:r>
              <w:rPr>
                <w:rFonts w:hint="eastAsia"/>
              </w:rPr>
              <w:t>PRE-1：已登录</w:t>
            </w:r>
            <w:r w:rsidR="00D60B53">
              <w:t xml:space="preserve"> </w:t>
            </w:r>
          </w:p>
          <w:p w14:paraId="53A01E65" w14:textId="54F05440" w:rsidR="006006A1" w:rsidRPr="00ED0073" w:rsidRDefault="00D60B53" w:rsidP="00D60B53">
            <w:r>
              <w:rPr>
                <w:rFonts w:hint="eastAsia"/>
              </w:rPr>
              <w:lastRenderedPageBreak/>
              <w:t>P</w:t>
            </w:r>
            <w:r>
              <w:t>RE</w:t>
            </w:r>
            <w:r>
              <w:rPr>
                <w:rFonts w:hint="eastAsia"/>
              </w:rPr>
              <w:t>-2：进入系统通知界面</w:t>
            </w:r>
          </w:p>
        </w:tc>
      </w:tr>
      <w:tr w:rsidR="006006A1" w:rsidRPr="00ED0073" w14:paraId="29569E9E" w14:textId="77777777" w:rsidTr="00172CA8">
        <w:tc>
          <w:tcPr>
            <w:tcW w:w="2812" w:type="dxa"/>
          </w:tcPr>
          <w:p w14:paraId="6076C033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46B859B7" w14:textId="1CB343CA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60B53">
              <w:rPr>
                <w:rFonts w:hint="eastAsia"/>
              </w:rPr>
              <w:t>显示所有系统通知</w:t>
            </w:r>
          </w:p>
        </w:tc>
      </w:tr>
      <w:tr w:rsidR="006006A1" w:rsidRPr="00ED0073" w14:paraId="1F6EFEC0" w14:textId="77777777" w:rsidTr="00172CA8">
        <w:tc>
          <w:tcPr>
            <w:tcW w:w="2812" w:type="dxa"/>
          </w:tcPr>
          <w:p w14:paraId="7B0FE4C4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BEA1D33" w14:textId="4192A705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60B53">
              <w:rPr>
                <w:rFonts w:hint="eastAsia"/>
              </w:rPr>
              <w:t>显示所有系统通知</w:t>
            </w:r>
          </w:p>
        </w:tc>
      </w:tr>
      <w:tr w:rsidR="006006A1" w:rsidRPr="00ED0073" w14:paraId="304BC91F" w14:textId="77777777" w:rsidTr="00172CA8">
        <w:tc>
          <w:tcPr>
            <w:tcW w:w="2812" w:type="dxa"/>
          </w:tcPr>
          <w:p w14:paraId="002FE1B2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7F22A4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9FA39AC" w14:textId="77777777" w:rsidTr="00172CA8">
        <w:tc>
          <w:tcPr>
            <w:tcW w:w="2812" w:type="dxa"/>
          </w:tcPr>
          <w:p w14:paraId="666F7364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CAAA7F5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F51FC5" w:rsidRPr="00ED0073" w14:paraId="6A3410F0" w14:textId="77777777" w:rsidTr="00172CA8">
        <w:tc>
          <w:tcPr>
            <w:tcW w:w="2812" w:type="dxa"/>
          </w:tcPr>
          <w:p w14:paraId="2F8342E4" w14:textId="77777777" w:rsidR="00F51FC5" w:rsidRPr="00ED0073" w:rsidRDefault="00F51FC5" w:rsidP="00F51FC5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9AA02A3" w14:textId="63317471" w:rsidR="00F51FC5" w:rsidRPr="00ED0073" w:rsidRDefault="00F51FC5" w:rsidP="00F51FC5">
            <w:r>
              <w:rPr>
                <w:rFonts w:hint="eastAsia"/>
              </w:rPr>
              <w:t>0</w:t>
            </w:r>
            <w:r w:rsidR="002D2D80">
              <w:t>.</w:t>
            </w:r>
            <w:r>
              <w:t>3655</w:t>
            </w:r>
          </w:p>
        </w:tc>
      </w:tr>
      <w:tr w:rsidR="00F51FC5" w:rsidRPr="00433E1C" w14:paraId="4BC09BDC" w14:textId="77777777" w:rsidTr="00172CA8">
        <w:tc>
          <w:tcPr>
            <w:tcW w:w="2812" w:type="dxa"/>
          </w:tcPr>
          <w:p w14:paraId="6A7AAC57" w14:textId="77777777" w:rsidR="00F51FC5" w:rsidRPr="00ED0073" w:rsidRDefault="00F51FC5" w:rsidP="00F51FC5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F3267AF" w14:textId="77777777" w:rsidR="00F51FC5" w:rsidRPr="00433E1C" w:rsidRDefault="00F51FC5" w:rsidP="00F51FC5">
            <w:r w:rsidRPr="007C7770">
              <w:t>无</w:t>
            </w:r>
          </w:p>
        </w:tc>
      </w:tr>
      <w:tr w:rsidR="00F51FC5" w:rsidRPr="00757EB3" w14:paraId="6D37A35B" w14:textId="77777777" w:rsidTr="00172CA8">
        <w:tc>
          <w:tcPr>
            <w:tcW w:w="2812" w:type="dxa"/>
          </w:tcPr>
          <w:p w14:paraId="3728275B" w14:textId="77777777" w:rsidR="00F51FC5" w:rsidRPr="00ED0073" w:rsidRDefault="00F51FC5" w:rsidP="00F51FC5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A7A9F22" w14:textId="77777777" w:rsidR="00F51FC5" w:rsidRPr="00757EB3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10427D4D" w14:textId="77777777" w:rsidTr="00172CA8">
        <w:tc>
          <w:tcPr>
            <w:tcW w:w="2812" w:type="dxa"/>
          </w:tcPr>
          <w:p w14:paraId="0A82C941" w14:textId="77777777" w:rsidR="00F51FC5" w:rsidRPr="00270929" w:rsidRDefault="00F51FC5" w:rsidP="00F51FC5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66F8B5E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5AA5E545" w14:textId="77777777" w:rsidTr="00172CA8">
        <w:tc>
          <w:tcPr>
            <w:tcW w:w="2812" w:type="dxa"/>
          </w:tcPr>
          <w:p w14:paraId="61CDB8E1" w14:textId="77777777" w:rsidR="00F51FC5" w:rsidRDefault="00F51FC5" w:rsidP="00F51FC5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3A7BA3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</w:tbl>
    <w:p w14:paraId="25BA5C1C" w14:textId="295965BA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1BBC7CED" w14:textId="77777777" w:rsidTr="00172CA8">
        <w:tc>
          <w:tcPr>
            <w:tcW w:w="2812" w:type="dxa"/>
          </w:tcPr>
          <w:p w14:paraId="5669CC7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33D55F79" w14:textId="1BD96E62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138</w:t>
            </w:r>
          </w:p>
        </w:tc>
      </w:tr>
      <w:tr w:rsidR="006006A1" w:rsidRPr="00C52A26" w14:paraId="639B4083" w14:textId="77777777" w:rsidTr="00172CA8">
        <w:tc>
          <w:tcPr>
            <w:tcW w:w="2812" w:type="dxa"/>
          </w:tcPr>
          <w:p w14:paraId="29114D04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7C45FC8" w14:textId="6A746E2D" w:rsidR="006006A1" w:rsidRPr="00C52A26" w:rsidRDefault="00FE4498" w:rsidP="00172CA8">
            <w:r>
              <w:rPr>
                <w:rFonts w:hint="eastAsia"/>
              </w:rPr>
              <w:t>查看具体某条系统通知</w:t>
            </w:r>
          </w:p>
        </w:tc>
      </w:tr>
      <w:tr w:rsidR="006006A1" w:rsidRPr="00ED0073" w14:paraId="7336664E" w14:textId="77777777" w:rsidTr="00172CA8">
        <w:tc>
          <w:tcPr>
            <w:tcW w:w="2812" w:type="dxa"/>
          </w:tcPr>
          <w:p w14:paraId="5606DF05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A69F34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1BC14646" w14:textId="77777777" w:rsidTr="00172CA8">
        <w:tc>
          <w:tcPr>
            <w:tcW w:w="2812" w:type="dxa"/>
          </w:tcPr>
          <w:p w14:paraId="08FFA511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26C31D9" w14:textId="77777777" w:rsidR="006006A1" w:rsidRPr="00ED0073" w:rsidRDefault="006006A1" w:rsidP="00172CA8"/>
        </w:tc>
      </w:tr>
      <w:tr w:rsidR="006006A1" w:rsidRPr="00ED0073" w14:paraId="6CA8ADF0" w14:textId="77777777" w:rsidTr="00172CA8">
        <w:tc>
          <w:tcPr>
            <w:tcW w:w="2812" w:type="dxa"/>
          </w:tcPr>
          <w:p w14:paraId="60B1A93E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AB6AA1C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354429E" w14:textId="77777777" w:rsidTr="00172CA8">
        <w:tc>
          <w:tcPr>
            <w:tcW w:w="2812" w:type="dxa"/>
          </w:tcPr>
          <w:p w14:paraId="1E25D21E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21E46C1" w14:textId="195411B9" w:rsidR="00D60B53" w:rsidRDefault="00CA2A65" w:rsidP="00D60B53">
            <w:r>
              <w:rPr>
                <w:rFonts w:hint="eastAsia"/>
              </w:rPr>
              <w:t>PRE-1：已登录</w:t>
            </w:r>
            <w:r w:rsidR="00D60B53">
              <w:t xml:space="preserve"> </w:t>
            </w:r>
          </w:p>
          <w:p w14:paraId="2BFA7B2D" w14:textId="4E8D2F15" w:rsidR="006006A1" w:rsidRPr="00ED0073" w:rsidRDefault="00D60B53" w:rsidP="00D60B5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-2：进入系统通知界面</w:t>
            </w:r>
          </w:p>
        </w:tc>
      </w:tr>
      <w:tr w:rsidR="006006A1" w:rsidRPr="00ED0073" w14:paraId="21D1032C" w14:textId="77777777" w:rsidTr="00172CA8">
        <w:tc>
          <w:tcPr>
            <w:tcW w:w="2812" w:type="dxa"/>
          </w:tcPr>
          <w:p w14:paraId="128C7600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197A63B" w14:textId="3459AD22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60B53">
              <w:rPr>
                <w:rFonts w:hint="eastAsia"/>
              </w:rPr>
              <w:t>显示某条系统通知</w:t>
            </w:r>
          </w:p>
        </w:tc>
      </w:tr>
      <w:tr w:rsidR="006006A1" w:rsidRPr="00ED0073" w14:paraId="4715A009" w14:textId="77777777" w:rsidTr="00172CA8">
        <w:tc>
          <w:tcPr>
            <w:tcW w:w="2812" w:type="dxa"/>
          </w:tcPr>
          <w:p w14:paraId="6A736B60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8EB2B26" w14:textId="77ACEFCD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60B53">
              <w:rPr>
                <w:rFonts w:hint="eastAsia"/>
              </w:rPr>
              <w:t>选择任意系统通知并点击</w:t>
            </w:r>
          </w:p>
          <w:p w14:paraId="20E33283" w14:textId="2E2F1D7B" w:rsidR="006006A1" w:rsidRPr="00ED0073" w:rsidRDefault="00D60B53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弹出对话框显示系统通知详细信息</w:t>
            </w:r>
          </w:p>
        </w:tc>
      </w:tr>
      <w:tr w:rsidR="006006A1" w:rsidRPr="00ED0073" w14:paraId="370AD826" w14:textId="77777777" w:rsidTr="00172CA8">
        <w:tc>
          <w:tcPr>
            <w:tcW w:w="2812" w:type="dxa"/>
          </w:tcPr>
          <w:p w14:paraId="23A947F2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039DE1D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2FA984DE" w14:textId="77777777" w:rsidTr="00172CA8">
        <w:tc>
          <w:tcPr>
            <w:tcW w:w="2812" w:type="dxa"/>
          </w:tcPr>
          <w:p w14:paraId="36130CF0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3E41294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F51FC5" w:rsidRPr="00ED0073" w14:paraId="5451E928" w14:textId="77777777" w:rsidTr="00172CA8">
        <w:tc>
          <w:tcPr>
            <w:tcW w:w="2812" w:type="dxa"/>
          </w:tcPr>
          <w:p w14:paraId="155B0EF8" w14:textId="77777777" w:rsidR="00F51FC5" w:rsidRPr="00ED0073" w:rsidRDefault="00F51FC5" w:rsidP="00F51FC5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159FD29" w14:textId="1C116A8D" w:rsidR="00F51FC5" w:rsidRPr="00ED0073" w:rsidRDefault="00F51FC5" w:rsidP="00F51FC5">
            <w:r>
              <w:rPr>
                <w:rFonts w:hint="eastAsia"/>
              </w:rPr>
              <w:t>0</w:t>
            </w:r>
            <w:r w:rsidR="002D2D80">
              <w:t>.</w:t>
            </w:r>
            <w:r>
              <w:t>3655</w:t>
            </w:r>
          </w:p>
        </w:tc>
      </w:tr>
      <w:tr w:rsidR="00F51FC5" w:rsidRPr="00433E1C" w14:paraId="076F9621" w14:textId="77777777" w:rsidTr="00172CA8">
        <w:tc>
          <w:tcPr>
            <w:tcW w:w="2812" w:type="dxa"/>
          </w:tcPr>
          <w:p w14:paraId="656A8682" w14:textId="77777777" w:rsidR="00F51FC5" w:rsidRPr="00ED0073" w:rsidRDefault="00F51FC5" w:rsidP="00F51FC5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B72768" w14:textId="77777777" w:rsidR="00F51FC5" w:rsidRPr="00433E1C" w:rsidRDefault="00F51FC5" w:rsidP="00F51FC5">
            <w:r w:rsidRPr="007C7770">
              <w:t>无</w:t>
            </w:r>
          </w:p>
        </w:tc>
      </w:tr>
      <w:tr w:rsidR="00F51FC5" w:rsidRPr="00757EB3" w14:paraId="4B51AC8A" w14:textId="77777777" w:rsidTr="00172CA8">
        <w:tc>
          <w:tcPr>
            <w:tcW w:w="2812" w:type="dxa"/>
          </w:tcPr>
          <w:p w14:paraId="5EDF1F31" w14:textId="77777777" w:rsidR="00F51FC5" w:rsidRPr="00ED0073" w:rsidRDefault="00F51FC5" w:rsidP="00F51FC5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0BC8546" w14:textId="77777777" w:rsidR="00F51FC5" w:rsidRPr="00757EB3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43184881" w14:textId="77777777" w:rsidTr="00172CA8">
        <w:tc>
          <w:tcPr>
            <w:tcW w:w="2812" w:type="dxa"/>
          </w:tcPr>
          <w:p w14:paraId="1755095F" w14:textId="77777777" w:rsidR="00F51FC5" w:rsidRPr="00270929" w:rsidRDefault="00F51FC5" w:rsidP="00F51FC5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4552FD2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2EFC4FCA" w14:textId="77777777" w:rsidTr="00172CA8">
        <w:tc>
          <w:tcPr>
            <w:tcW w:w="2812" w:type="dxa"/>
          </w:tcPr>
          <w:p w14:paraId="15A26611" w14:textId="77777777" w:rsidR="00F51FC5" w:rsidRDefault="00F51FC5" w:rsidP="00F51FC5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324E8E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</w:tbl>
    <w:p w14:paraId="65A06C5B" w14:textId="77777777" w:rsidR="006006A1" w:rsidRPr="006006A1" w:rsidRDefault="006006A1" w:rsidP="006006A1"/>
    <w:p w14:paraId="28069631" w14:textId="1312780F" w:rsidR="00DF3CF8" w:rsidRDefault="00DF3CF8" w:rsidP="006006A1">
      <w:pPr>
        <w:pStyle w:val="4"/>
      </w:pPr>
      <w:r>
        <w:rPr>
          <w:rFonts w:hint="eastAsia"/>
        </w:rPr>
        <w:t>3</w:t>
      </w:r>
      <w:r>
        <w:t>.3.1.3</w:t>
      </w:r>
      <w:r w:rsidR="00C21895">
        <w:t>0</w:t>
      </w:r>
      <w:r w:rsidR="000B3D79">
        <w:t xml:space="preserve"> </w:t>
      </w:r>
      <w:r w:rsidR="000B3D79">
        <w:rPr>
          <w:rFonts w:hint="eastAsia"/>
        </w:rPr>
        <w:t>更多设置界面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02932F48" w14:textId="77777777" w:rsidTr="00172CA8">
        <w:tc>
          <w:tcPr>
            <w:tcW w:w="2812" w:type="dxa"/>
          </w:tcPr>
          <w:p w14:paraId="388DFD77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3A419F90" w14:textId="3EAF5C4F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139</w:t>
            </w:r>
          </w:p>
        </w:tc>
      </w:tr>
      <w:tr w:rsidR="006006A1" w:rsidRPr="00C52A26" w14:paraId="6624EB4B" w14:textId="77777777" w:rsidTr="00172CA8">
        <w:tc>
          <w:tcPr>
            <w:tcW w:w="2812" w:type="dxa"/>
          </w:tcPr>
          <w:p w14:paraId="63899A12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0E8983B" w14:textId="1FEAFE81" w:rsidR="006006A1" w:rsidRPr="00C52A26" w:rsidRDefault="00FE4498" w:rsidP="00172CA8">
            <w:r>
              <w:rPr>
                <w:rFonts w:hint="eastAsia"/>
              </w:rPr>
              <w:t>查看所有界面主题</w:t>
            </w:r>
          </w:p>
        </w:tc>
      </w:tr>
      <w:tr w:rsidR="006006A1" w:rsidRPr="00ED0073" w14:paraId="10E2EF72" w14:textId="77777777" w:rsidTr="00172CA8">
        <w:tc>
          <w:tcPr>
            <w:tcW w:w="2812" w:type="dxa"/>
          </w:tcPr>
          <w:p w14:paraId="3163909C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3AF8DE2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1784F454" w14:textId="77777777" w:rsidTr="00172CA8">
        <w:tc>
          <w:tcPr>
            <w:tcW w:w="2812" w:type="dxa"/>
          </w:tcPr>
          <w:p w14:paraId="6D08A1CF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F346148" w14:textId="77777777" w:rsidR="006006A1" w:rsidRPr="00ED0073" w:rsidRDefault="006006A1" w:rsidP="00172CA8"/>
        </w:tc>
      </w:tr>
      <w:tr w:rsidR="006006A1" w:rsidRPr="00ED0073" w14:paraId="42E916C9" w14:textId="77777777" w:rsidTr="00172CA8">
        <w:tc>
          <w:tcPr>
            <w:tcW w:w="2812" w:type="dxa"/>
          </w:tcPr>
          <w:p w14:paraId="629E0704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3800FC0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5A671BE8" w14:textId="77777777" w:rsidTr="00172CA8">
        <w:tc>
          <w:tcPr>
            <w:tcW w:w="2812" w:type="dxa"/>
          </w:tcPr>
          <w:p w14:paraId="031BF54A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8AC382" w14:textId="030DA389" w:rsidR="00D60B53" w:rsidRDefault="00CA2A65" w:rsidP="00D60B53">
            <w:r>
              <w:rPr>
                <w:rFonts w:hint="eastAsia"/>
              </w:rPr>
              <w:t>PRE-1：已登录</w:t>
            </w:r>
            <w:r w:rsidR="00D60B53">
              <w:t xml:space="preserve"> </w:t>
            </w:r>
          </w:p>
          <w:p w14:paraId="629DCA4F" w14:textId="2D3E52A7" w:rsidR="006006A1" w:rsidRPr="00ED0073" w:rsidRDefault="00D60B53" w:rsidP="00D60B5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-2：进入更多设置界面</w:t>
            </w:r>
          </w:p>
        </w:tc>
      </w:tr>
      <w:tr w:rsidR="006006A1" w:rsidRPr="00ED0073" w14:paraId="3B1E8E13" w14:textId="77777777" w:rsidTr="00172CA8">
        <w:tc>
          <w:tcPr>
            <w:tcW w:w="2812" w:type="dxa"/>
          </w:tcPr>
          <w:p w14:paraId="40A670A4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C3C29DB" w14:textId="2EB9F266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60B53">
              <w:rPr>
                <w:rFonts w:hint="eastAsia"/>
              </w:rPr>
              <w:t>显示所有界面主题</w:t>
            </w:r>
          </w:p>
        </w:tc>
      </w:tr>
      <w:tr w:rsidR="006006A1" w:rsidRPr="00ED0073" w14:paraId="32A72789" w14:textId="77777777" w:rsidTr="00172CA8">
        <w:tc>
          <w:tcPr>
            <w:tcW w:w="2812" w:type="dxa"/>
          </w:tcPr>
          <w:p w14:paraId="1E3D4EBD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1333DD1" w14:textId="77777777" w:rsidR="006006A1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60B53">
              <w:rPr>
                <w:rFonts w:hint="eastAsia"/>
              </w:rPr>
              <w:t>点击更换主题按钮</w:t>
            </w:r>
          </w:p>
          <w:p w14:paraId="446A074E" w14:textId="416E8BC4" w:rsidR="00D60B53" w:rsidRPr="00ED0073" w:rsidRDefault="00D60B53" w:rsidP="00172CA8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显示所有界面主题</w:t>
            </w:r>
          </w:p>
        </w:tc>
      </w:tr>
      <w:tr w:rsidR="006006A1" w:rsidRPr="00ED0073" w14:paraId="141B8F29" w14:textId="77777777" w:rsidTr="00172CA8">
        <w:tc>
          <w:tcPr>
            <w:tcW w:w="2812" w:type="dxa"/>
          </w:tcPr>
          <w:p w14:paraId="51A47155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C9CBD6B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6958F7D" w14:textId="77777777" w:rsidTr="00172CA8">
        <w:tc>
          <w:tcPr>
            <w:tcW w:w="2812" w:type="dxa"/>
          </w:tcPr>
          <w:p w14:paraId="004FD0D8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0BA3B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F51FC5" w:rsidRPr="00ED0073" w14:paraId="588DE4AD" w14:textId="77777777" w:rsidTr="00172CA8">
        <w:tc>
          <w:tcPr>
            <w:tcW w:w="2812" w:type="dxa"/>
          </w:tcPr>
          <w:p w14:paraId="32AE59A0" w14:textId="77777777" w:rsidR="00F51FC5" w:rsidRPr="00ED0073" w:rsidRDefault="00F51FC5" w:rsidP="00F51FC5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5B12965" w14:textId="4945F694" w:rsidR="00F51FC5" w:rsidRPr="00ED0073" w:rsidRDefault="00F51FC5" w:rsidP="00F51FC5">
            <w:r>
              <w:rPr>
                <w:rFonts w:hint="eastAsia"/>
              </w:rPr>
              <w:t>0</w:t>
            </w:r>
            <w:r w:rsidR="002D2D80">
              <w:t>.</w:t>
            </w:r>
            <w:r>
              <w:t>3655</w:t>
            </w:r>
          </w:p>
        </w:tc>
      </w:tr>
      <w:tr w:rsidR="00F51FC5" w:rsidRPr="00433E1C" w14:paraId="36C20BC6" w14:textId="77777777" w:rsidTr="00172CA8">
        <w:tc>
          <w:tcPr>
            <w:tcW w:w="2812" w:type="dxa"/>
          </w:tcPr>
          <w:p w14:paraId="568AAAA5" w14:textId="77777777" w:rsidR="00F51FC5" w:rsidRPr="00ED0073" w:rsidRDefault="00F51FC5" w:rsidP="00F51FC5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0C16811" w14:textId="77777777" w:rsidR="00F51FC5" w:rsidRPr="00433E1C" w:rsidRDefault="00F51FC5" w:rsidP="00F51FC5">
            <w:r w:rsidRPr="007C7770">
              <w:t>无</w:t>
            </w:r>
          </w:p>
        </w:tc>
      </w:tr>
      <w:tr w:rsidR="00F51FC5" w:rsidRPr="00757EB3" w14:paraId="55FC1503" w14:textId="77777777" w:rsidTr="00172CA8">
        <w:tc>
          <w:tcPr>
            <w:tcW w:w="2812" w:type="dxa"/>
          </w:tcPr>
          <w:p w14:paraId="4D4A7C3A" w14:textId="77777777" w:rsidR="00F51FC5" w:rsidRPr="00ED0073" w:rsidRDefault="00F51FC5" w:rsidP="00F51FC5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D8C99FB" w14:textId="77777777" w:rsidR="00F51FC5" w:rsidRPr="00757EB3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2A35C00D" w14:textId="77777777" w:rsidTr="00172CA8">
        <w:tc>
          <w:tcPr>
            <w:tcW w:w="2812" w:type="dxa"/>
          </w:tcPr>
          <w:p w14:paraId="42BF0455" w14:textId="77777777" w:rsidR="00F51FC5" w:rsidRPr="00270929" w:rsidRDefault="00F51FC5" w:rsidP="00F51FC5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160E77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  <w:tr w:rsidR="00F51FC5" w:rsidRPr="00757EB3" w14:paraId="140D2785" w14:textId="77777777" w:rsidTr="00172CA8">
        <w:tc>
          <w:tcPr>
            <w:tcW w:w="2812" w:type="dxa"/>
          </w:tcPr>
          <w:p w14:paraId="6B157DE0" w14:textId="77777777" w:rsidR="00F51FC5" w:rsidRDefault="00F51FC5" w:rsidP="00F51FC5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8ADB55" w14:textId="77777777" w:rsidR="00F51FC5" w:rsidRPr="007C7770" w:rsidRDefault="00F51FC5" w:rsidP="00F51FC5">
            <w:r>
              <w:rPr>
                <w:rFonts w:hint="eastAsia"/>
              </w:rPr>
              <w:t>无</w:t>
            </w:r>
          </w:p>
        </w:tc>
      </w:tr>
    </w:tbl>
    <w:p w14:paraId="7A0BFA4B" w14:textId="57B1D269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9E1461B" w14:textId="77777777" w:rsidTr="00172CA8">
        <w:tc>
          <w:tcPr>
            <w:tcW w:w="2812" w:type="dxa"/>
          </w:tcPr>
          <w:p w14:paraId="05B63D10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3B5152C6" w14:textId="6C37011A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140</w:t>
            </w:r>
          </w:p>
        </w:tc>
      </w:tr>
      <w:tr w:rsidR="006006A1" w:rsidRPr="00C52A26" w14:paraId="4FD0484A" w14:textId="77777777" w:rsidTr="00172CA8">
        <w:tc>
          <w:tcPr>
            <w:tcW w:w="2812" w:type="dxa"/>
          </w:tcPr>
          <w:p w14:paraId="124B3AED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B2043A7" w14:textId="149B340D" w:rsidR="006006A1" w:rsidRPr="00C52A26" w:rsidRDefault="00FE4498" w:rsidP="00172CA8">
            <w:r>
              <w:rPr>
                <w:rFonts w:hint="eastAsia"/>
              </w:rPr>
              <w:t>更改界面主题</w:t>
            </w:r>
          </w:p>
        </w:tc>
      </w:tr>
      <w:tr w:rsidR="006006A1" w:rsidRPr="00ED0073" w14:paraId="39CE7873" w14:textId="77777777" w:rsidTr="00172CA8">
        <w:tc>
          <w:tcPr>
            <w:tcW w:w="2812" w:type="dxa"/>
          </w:tcPr>
          <w:p w14:paraId="04722B02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E8A353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0D5A7973" w14:textId="77777777" w:rsidTr="00172CA8">
        <w:tc>
          <w:tcPr>
            <w:tcW w:w="2812" w:type="dxa"/>
          </w:tcPr>
          <w:p w14:paraId="40EFB0B0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65A32C5" w14:textId="77777777" w:rsidR="006006A1" w:rsidRPr="00ED0073" w:rsidRDefault="006006A1" w:rsidP="00172CA8"/>
        </w:tc>
      </w:tr>
      <w:tr w:rsidR="006006A1" w:rsidRPr="00ED0073" w14:paraId="36846F71" w14:textId="77777777" w:rsidTr="00172CA8">
        <w:tc>
          <w:tcPr>
            <w:tcW w:w="2812" w:type="dxa"/>
          </w:tcPr>
          <w:p w14:paraId="62F1E7FF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5E1CD1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52597C64" w14:textId="77777777" w:rsidTr="00172CA8">
        <w:tc>
          <w:tcPr>
            <w:tcW w:w="2812" w:type="dxa"/>
          </w:tcPr>
          <w:p w14:paraId="11B42316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8F4B5DE" w14:textId="53142DAE" w:rsidR="00D60B53" w:rsidRDefault="00CA2A65" w:rsidP="00D60B53">
            <w:r>
              <w:rPr>
                <w:rFonts w:hint="eastAsia"/>
              </w:rPr>
              <w:t>PRE-1：已登录</w:t>
            </w:r>
            <w:r w:rsidR="00D60B53">
              <w:t xml:space="preserve"> </w:t>
            </w:r>
          </w:p>
          <w:p w14:paraId="46B2BF16" w14:textId="6EF1F36A" w:rsidR="006006A1" w:rsidRPr="00ED0073" w:rsidRDefault="00D60B53" w:rsidP="00D60B5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-2：进入更多设置界面</w:t>
            </w:r>
          </w:p>
        </w:tc>
      </w:tr>
      <w:tr w:rsidR="006006A1" w:rsidRPr="00ED0073" w14:paraId="04E64E1B" w14:textId="77777777" w:rsidTr="00172CA8">
        <w:tc>
          <w:tcPr>
            <w:tcW w:w="2812" w:type="dxa"/>
          </w:tcPr>
          <w:p w14:paraId="4E05FA85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6689343" w14:textId="3127E0BB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60B53">
              <w:rPr>
                <w:rFonts w:hint="eastAsia"/>
              </w:rPr>
              <w:t>更改界面主题</w:t>
            </w:r>
          </w:p>
        </w:tc>
      </w:tr>
      <w:tr w:rsidR="006006A1" w:rsidRPr="00ED0073" w14:paraId="17D800B9" w14:textId="77777777" w:rsidTr="00172CA8">
        <w:tc>
          <w:tcPr>
            <w:tcW w:w="2812" w:type="dxa"/>
          </w:tcPr>
          <w:p w14:paraId="124F1058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32ABB9" w14:textId="18AFFDB8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60B53">
              <w:rPr>
                <w:rFonts w:hint="eastAsia"/>
              </w:rPr>
              <w:t>点击更换主题</w:t>
            </w:r>
          </w:p>
          <w:p w14:paraId="69C4F845" w14:textId="77777777" w:rsidR="006006A1" w:rsidRDefault="00D60B53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选择任意主题并点击</w:t>
            </w:r>
          </w:p>
          <w:p w14:paraId="613FE2FF" w14:textId="77777777" w:rsidR="00D60B53" w:rsidRDefault="00D60B53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点击确认按钮</w:t>
            </w:r>
          </w:p>
          <w:p w14:paraId="78F2DB67" w14:textId="4F520B70" w:rsidR="00D60B53" w:rsidRPr="00ED0073" w:rsidRDefault="00D60B53" w:rsidP="00172CA8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更换主题成功</w:t>
            </w:r>
          </w:p>
        </w:tc>
      </w:tr>
      <w:tr w:rsidR="006006A1" w:rsidRPr="00ED0073" w14:paraId="27FD9C47" w14:textId="77777777" w:rsidTr="00172CA8">
        <w:tc>
          <w:tcPr>
            <w:tcW w:w="2812" w:type="dxa"/>
          </w:tcPr>
          <w:p w14:paraId="54A067E3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8BE4F86" w14:textId="550E7AFE" w:rsidR="006006A1" w:rsidRPr="00ED0073" w:rsidRDefault="00D60B53" w:rsidP="00172CA8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点击取消按钮，取消更换主题</w:t>
            </w:r>
          </w:p>
        </w:tc>
      </w:tr>
      <w:tr w:rsidR="006006A1" w:rsidRPr="00ED0073" w14:paraId="3A125D01" w14:textId="77777777" w:rsidTr="00172CA8">
        <w:tc>
          <w:tcPr>
            <w:tcW w:w="2812" w:type="dxa"/>
          </w:tcPr>
          <w:p w14:paraId="4761060A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0319AF3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2D2D80" w:rsidRPr="00ED0073" w14:paraId="41CD275A" w14:textId="77777777" w:rsidTr="00172CA8">
        <w:tc>
          <w:tcPr>
            <w:tcW w:w="2812" w:type="dxa"/>
          </w:tcPr>
          <w:p w14:paraId="6D86CB99" w14:textId="77777777" w:rsidR="002D2D80" w:rsidRPr="00ED0073" w:rsidRDefault="002D2D80" w:rsidP="002D2D8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73D9D6C" w14:textId="7A166C4E" w:rsidR="002D2D80" w:rsidRPr="00ED0073" w:rsidRDefault="002D2D80" w:rsidP="002D2D80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2D2D80" w:rsidRPr="00433E1C" w14:paraId="479F67A2" w14:textId="77777777" w:rsidTr="00172CA8">
        <w:tc>
          <w:tcPr>
            <w:tcW w:w="2812" w:type="dxa"/>
          </w:tcPr>
          <w:p w14:paraId="766B8FD8" w14:textId="77777777" w:rsidR="002D2D80" w:rsidRPr="00ED0073" w:rsidRDefault="002D2D80" w:rsidP="002D2D8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77A3DBE" w14:textId="77777777" w:rsidR="002D2D80" w:rsidRPr="00433E1C" w:rsidRDefault="002D2D80" w:rsidP="002D2D80">
            <w:r w:rsidRPr="007C7770">
              <w:t>无</w:t>
            </w:r>
          </w:p>
        </w:tc>
      </w:tr>
      <w:tr w:rsidR="002D2D80" w:rsidRPr="00757EB3" w14:paraId="4DB9B82B" w14:textId="77777777" w:rsidTr="00172CA8">
        <w:tc>
          <w:tcPr>
            <w:tcW w:w="2812" w:type="dxa"/>
          </w:tcPr>
          <w:p w14:paraId="495781E0" w14:textId="77777777" w:rsidR="002D2D80" w:rsidRPr="00ED0073" w:rsidRDefault="002D2D80" w:rsidP="002D2D8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D1E47EA" w14:textId="77777777" w:rsidR="002D2D80" w:rsidRPr="00757EB3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64F8071F" w14:textId="77777777" w:rsidTr="00172CA8">
        <w:tc>
          <w:tcPr>
            <w:tcW w:w="2812" w:type="dxa"/>
          </w:tcPr>
          <w:p w14:paraId="68DB337E" w14:textId="77777777" w:rsidR="002D2D80" w:rsidRPr="00270929" w:rsidRDefault="002D2D80" w:rsidP="002D2D8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C535BDD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73F65F39" w14:textId="77777777" w:rsidTr="00172CA8">
        <w:tc>
          <w:tcPr>
            <w:tcW w:w="2812" w:type="dxa"/>
          </w:tcPr>
          <w:p w14:paraId="1A36284D" w14:textId="77777777" w:rsidR="002D2D80" w:rsidRDefault="002D2D80" w:rsidP="002D2D8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AB4C500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</w:tbl>
    <w:p w14:paraId="5BE1EFB8" w14:textId="77777777" w:rsidR="006006A1" w:rsidRPr="006006A1" w:rsidRDefault="006006A1" w:rsidP="006006A1"/>
    <w:p w14:paraId="09E69AA9" w14:textId="4E4039A3" w:rsidR="00DF3CF8" w:rsidRDefault="00DF3CF8" w:rsidP="006006A1">
      <w:pPr>
        <w:pStyle w:val="4"/>
      </w:pPr>
      <w:r>
        <w:rPr>
          <w:rFonts w:hint="eastAsia"/>
        </w:rPr>
        <w:t>3</w:t>
      </w:r>
      <w:r>
        <w:t>.3.1.3</w:t>
      </w:r>
      <w:r w:rsidR="00C21895">
        <w:t>1</w:t>
      </w:r>
      <w:r w:rsidR="000B3D79">
        <w:t xml:space="preserve"> </w:t>
      </w:r>
      <w:r w:rsidR="000B3D79">
        <w:rPr>
          <w:rFonts w:hint="eastAsia"/>
        </w:rPr>
        <w:t>个人主页界面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117C4F7F" w14:textId="77777777" w:rsidTr="00172CA8">
        <w:tc>
          <w:tcPr>
            <w:tcW w:w="2812" w:type="dxa"/>
          </w:tcPr>
          <w:p w14:paraId="41789A3E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AC20D12" w14:textId="4730A549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141</w:t>
            </w:r>
          </w:p>
        </w:tc>
      </w:tr>
      <w:tr w:rsidR="006006A1" w:rsidRPr="00C52A26" w14:paraId="3BFFA9DE" w14:textId="77777777" w:rsidTr="00172CA8">
        <w:tc>
          <w:tcPr>
            <w:tcW w:w="2812" w:type="dxa"/>
          </w:tcPr>
          <w:p w14:paraId="69027A73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207A47" w14:textId="28EF622A" w:rsidR="006006A1" w:rsidRPr="00C52A26" w:rsidRDefault="00FE4498" w:rsidP="00172CA8">
            <w:r>
              <w:rPr>
                <w:rFonts w:hint="eastAsia"/>
              </w:rPr>
              <w:t>查看用户信息</w:t>
            </w:r>
          </w:p>
        </w:tc>
      </w:tr>
      <w:tr w:rsidR="006006A1" w:rsidRPr="00ED0073" w14:paraId="18AAF393" w14:textId="77777777" w:rsidTr="00172CA8">
        <w:tc>
          <w:tcPr>
            <w:tcW w:w="2812" w:type="dxa"/>
          </w:tcPr>
          <w:p w14:paraId="5A248CB4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736B42D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06D1A160" w14:textId="77777777" w:rsidTr="00172CA8">
        <w:tc>
          <w:tcPr>
            <w:tcW w:w="2812" w:type="dxa"/>
          </w:tcPr>
          <w:p w14:paraId="714EFDFB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E726D22" w14:textId="77777777" w:rsidR="006006A1" w:rsidRPr="00ED0073" w:rsidRDefault="006006A1" w:rsidP="00172CA8"/>
        </w:tc>
      </w:tr>
      <w:tr w:rsidR="006006A1" w:rsidRPr="00ED0073" w14:paraId="70E96177" w14:textId="77777777" w:rsidTr="00172CA8">
        <w:tc>
          <w:tcPr>
            <w:tcW w:w="2812" w:type="dxa"/>
          </w:tcPr>
          <w:p w14:paraId="33288245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41A52DB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C3AE0A9" w14:textId="77777777" w:rsidTr="00172CA8">
        <w:tc>
          <w:tcPr>
            <w:tcW w:w="2812" w:type="dxa"/>
          </w:tcPr>
          <w:p w14:paraId="444CFE21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98D9ADC" w14:textId="46873A9A" w:rsidR="00D60B53" w:rsidRDefault="00CA2A65" w:rsidP="00D60B53">
            <w:r>
              <w:rPr>
                <w:rFonts w:hint="eastAsia"/>
              </w:rPr>
              <w:t>PRE-1：已登录</w:t>
            </w:r>
            <w:r w:rsidR="00D60B53">
              <w:t xml:space="preserve"> </w:t>
            </w:r>
          </w:p>
          <w:p w14:paraId="58BE010B" w14:textId="0813215A" w:rsidR="006006A1" w:rsidRPr="00ED0073" w:rsidRDefault="00D60B53" w:rsidP="00D60B5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-2：进入个人主页界面</w:t>
            </w:r>
          </w:p>
        </w:tc>
      </w:tr>
      <w:tr w:rsidR="006006A1" w:rsidRPr="00ED0073" w14:paraId="4470B61F" w14:textId="77777777" w:rsidTr="00172CA8">
        <w:tc>
          <w:tcPr>
            <w:tcW w:w="2812" w:type="dxa"/>
          </w:tcPr>
          <w:p w14:paraId="49C968D1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EC70752" w14:textId="415A46D7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D60B53">
              <w:rPr>
                <w:rFonts w:hint="eastAsia"/>
              </w:rPr>
              <w:t>显示用户信息</w:t>
            </w:r>
            <w:r w:rsidRPr="00ED0073">
              <w:t xml:space="preserve"> </w:t>
            </w:r>
          </w:p>
        </w:tc>
      </w:tr>
      <w:tr w:rsidR="006006A1" w:rsidRPr="00ED0073" w14:paraId="2A09C80A" w14:textId="77777777" w:rsidTr="00172CA8">
        <w:tc>
          <w:tcPr>
            <w:tcW w:w="2812" w:type="dxa"/>
          </w:tcPr>
          <w:p w14:paraId="33079B3B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50C105" w14:textId="23BEF83B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60B53">
              <w:rPr>
                <w:rFonts w:hint="eastAsia"/>
              </w:rPr>
              <w:t>显示用户信息</w:t>
            </w:r>
          </w:p>
        </w:tc>
      </w:tr>
      <w:tr w:rsidR="006006A1" w:rsidRPr="00ED0073" w14:paraId="16F825D1" w14:textId="77777777" w:rsidTr="00172CA8">
        <w:tc>
          <w:tcPr>
            <w:tcW w:w="2812" w:type="dxa"/>
          </w:tcPr>
          <w:p w14:paraId="544BFEC6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0279D54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71D3DB0" w14:textId="77777777" w:rsidTr="00172CA8">
        <w:tc>
          <w:tcPr>
            <w:tcW w:w="2812" w:type="dxa"/>
          </w:tcPr>
          <w:p w14:paraId="48CF83AA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FAFF33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2D2D80" w:rsidRPr="00ED0073" w14:paraId="42F8BF15" w14:textId="77777777" w:rsidTr="00172CA8">
        <w:tc>
          <w:tcPr>
            <w:tcW w:w="2812" w:type="dxa"/>
          </w:tcPr>
          <w:p w14:paraId="47D473EF" w14:textId="77777777" w:rsidR="002D2D80" w:rsidRPr="00ED0073" w:rsidRDefault="002D2D80" w:rsidP="002D2D8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C70805A" w14:textId="3BE277B0" w:rsidR="002D2D80" w:rsidRPr="00ED0073" w:rsidRDefault="002D2D80" w:rsidP="002D2D80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2D2D80" w:rsidRPr="00433E1C" w14:paraId="434164CF" w14:textId="77777777" w:rsidTr="00172CA8">
        <w:tc>
          <w:tcPr>
            <w:tcW w:w="2812" w:type="dxa"/>
          </w:tcPr>
          <w:p w14:paraId="5BC75FEB" w14:textId="77777777" w:rsidR="002D2D80" w:rsidRPr="00ED0073" w:rsidRDefault="002D2D80" w:rsidP="002D2D8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AB7ABAB" w14:textId="77777777" w:rsidR="002D2D80" w:rsidRPr="00433E1C" w:rsidRDefault="002D2D80" w:rsidP="002D2D80">
            <w:r w:rsidRPr="007C7770">
              <w:t>无</w:t>
            </w:r>
          </w:p>
        </w:tc>
      </w:tr>
      <w:tr w:rsidR="002D2D80" w:rsidRPr="00757EB3" w14:paraId="093D5B48" w14:textId="77777777" w:rsidTr="00172CA8">
        <w:tc>
          <w:tcPr>
            <w:tcW w:w="2812" w:type="dxa"/>
          </w:tcPr>
          <w:p w14:paraId="3EC5410D" w14:textId="77777777" w:rsidR="002D2D80" w:rsidRPr="00ED0073" w:rsidRDefault="002D2D80" w:rsidP="002D2D8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05D601F" w14:textId="77777777" w:rsidR="002D2D80" w:rsidRPr="00757EB3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68E66CC4" w14:textId="77777777" w:rsidTr="00172CA8">
        <w:tc>
          <w:tcPr>
            <w:tcW w:w="2812" w:type="dxa"/>
          </w:tcPr>
          <w:p w14:paraId="11E3A0B7" w14:textId="77777777" w:rsidR="002D2D80" w:rsidRPr="00270929" w:rsidRDefault="002D2D80" w:rsidP="002D2D8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49951DD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0B7629FC" w14:textId="77777777" w:rsidTr="00172CA8">
        <w:tc>
          <w:tcPr>
            <w:tcW w:w="2812" w:type="dxa"/>
          </w:tcPr>
          <w:p w14:paraId="6AE7811A" w14:textId="77777777" w:rsidR="002D2D80" w:rsidRDefault="002D2D80" w:rsidP="002D2D8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E50C3D9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</w:tbl>
    <w:p w14:paraId="73F60DB4" w14:textId="4F356D55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1CD2FD5" w14:textId="77777777" w:rsidTr="00172CA8">
        <w:tc>
          <w:tcPr>
            <w:tcW w:w="2812" w:type="dxa"/>
          </w:tcPr>
          <w:p w14:paraId="33ADC85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CEB168F" w14:textId="3519862B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142</w:t>
            </w:r>
          </w:p>
        </w:tc>
      </w:tr>
      <w:tr w:rsidR="006006A1" w:rsidRPr="00C52A26" w14:paraId="04DB9D24" w14:textId="77777777" w:rsidTr="00172CA8">
        <w:tc>
          <w:tcPr>
            <w:tcW w:w="2812" w:type="dxa"/>
          </w:tcPr>
          <w:p w14:paraId="47B0EDF2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A54882" w14:textId="43896E02" w:rsidR="006006A1" w:rsidRPr="00C52A26" w:rsidRDefault="00FE4498" w:rsidP="00172CA8">
            <w:r>
              <w:rPr>
                <w:rFonts w:hint="eastAsia"/>
              </w:rPr>
              <w:t>私信用户</w:t>
            </w:r>
          </w:p>
        </w:tc>
      </w:tr>
      <w:tr w:rsidR="006006A1" w:rsidRPr="00ED0073" w14:paraId="4CC50BCA" w14:textId="77777777" w:rsidTr="00172CA8">
        <w:tc>
          <w:tcPr>
            <w:tcW w:w="2812" w:type="dxa"/>
          </w:tcPr>
          <w:p w14:paraId="78280F7E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E7556D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4AB2A137" w14:textId="77777777" w:rsidTr="00172CA8">
        <w:tc>
          <w:tcPr>
            <w:tcW w:w="2812" w:type="dxa"/>
          </w:tcPr>
          <w:p w14:paraId="3E623261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8337F97" w14:textId="77777777" w:rsidR="006006A1" w:rsidRPr="00ED0073" w:rsidRDefault="006006A1" w:rsidP="00172CA8"/>
        </w:tc>
      </w:tr>
      <w:tr w:rsidR="006006A1" w:rsidRPr="00ED0073" w14:paraId="4396199B" w14:textId="77777777" w:rsidTr="00172CA8">
        <w:tc>
          <w:tcPr>
            <w:tcW w:w="2812" w:type="dxa"/>
          </w:tcPr>
          <w:p w14:paraId="41DFA142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B3A387E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75AE55F6" w14:textId="77777777" w:rsidTr="00172CA8">
        <w:tc>
          <w:tcPr>
            <w:tcW w:w="2812" w:type="dxa"/>
          </w:tcPr>
          <w:p w14:paraId="7061355C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45A959" w14:textId="03611CF9" w:rsidR="00D60B53" w:rsidRDefault="00CA2A65" w:rsidP="00D60B53">
            <w:r>
              <w:rPr>
                <w:rFonts w:hint="eastAsia"/>
              </w:rPr>
              <w:t>PRE-1：已登录</w:t>
            </w:r>
            <w:r w:rsidR="00D60B53">
              <w:t xml:space="preserve"> </w:t>
            </w:r>
          </w:p>
          <w:p w14:paraId="5C48F365" w14:textId="3B7E9D30" w:rsidR="006006A1" w:rsidRPr="00ED0073" w:rsidRDefault="00D60B53" w:rsidP="00D60B5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-2：进入个人主页界面</w:t>
            </w:r>
          </w:p>
        </w:tc>
      </w:tr>
      <w:tr w:rsidR="006006A1" w:rsidRPr="00ED0073" w14:paraId="7BC3DF22" w14:textId="77777777" w:rsidTr="00172CA8">
        <w:tc>
          <w:tcPr>
            <w:tcW w:w="2812" w:type="dxa"/>
          </w:tcPr>
          <w:p w14:paraId="3C24AA44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A4BBC2" w14:textId="4BBADC94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60B53">
              <w:rPr>
                <w:rFonts w:hint="eastAsia"/>
              </w:rPr>
              <w:t>进入聊天界面</w:t>
            </w:r>
          </w:p>
        </w:tc>
      </w:tr>
      <w:tr w:rsidR="006006A1" w:rsidRPr="00ED0073" w14:paraId="63694489" w14:textId="77777777" w:rsidTr="00172CA8">
        <w:tc>
          <w:tcPr>
            <w:tcW w:w="2812" w:type="dxa"/>
          </w:tcPr>
          <w:p w14:paraId="24541D81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9FCA4F8" w14:textId="5A45939B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60B53">
              <w:rPr>
                <w:rFonts w:hint="eastAsia"/>
              </w:rPr>
              <w:t>点击私信按钮</w:t>
            </w:r>
          </w:p>
          <w:p w14:paraId="5617839E" w14:textId="77777777" w:rsidR="006006A1" w:rsidRDefault="00D60B53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进入聊天界面</w:t>
            </w:r>
          </w:p>
          <w:p w14:paraId="7C51A664" w14:textId="4C0B7607" w:rsidR="00D60B53" w:rsidRPr="00ED0073" w:rsidRDefault="00D60B53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发送信息</w:t>
            </w:r>
          </w:p>
        </w:tc>
      </w:tr>
      <w:tr w:rsidR="006006A1" w:rsidRPr="00ED0073" w14:paraId="3DFB49ED" w14:textId="77777777" w:rsidTr="00172CA8">
        <w:tc>
          <w:tcPr>
            <w:tcW w:w="2812" w:type="dxa"/>
          </w:tcPr>
          <w:p w14:paraId="58771F7F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D004245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6826FF8" w14:textId="77777777" w:rsidTr="00172CA8">
        <w:tc>
          <w:tcPr>
            <w:tcW w:w="2812" w:type="dxa"/>
          </w:tcPr>
          <w:p w14:paraId="6C4FE27C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FB0A3A2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2D2D80" w:rsidRPr="00ED0073" w14:paraId="4AB3BBC1" w14:textId="77777777" w:rsidTr="00172CA8">
        <w:tc>
          <w:tcPr>
            <w:tcW w:w="2812" w:type="dxa"/>
          </w:tcPr>
          <w:p w14:paraId="150E4913" w14:textId="77777777" w:rsidR="002D2D80" w:rsidRPr="00ED0073" w:rsidRDefault="002D2D80" w:rsidP="002D2D8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16186B" w14:textId="5FC5A1F1" w:rsidR="002D2D80" w:rsidRPr="00ED0073" w:rsidRDefault="002D2D80" w:rsidP="002D2D80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2D2D80" w:rsidRPr="00433E1C" w14:paraId="57059AB9" w14:textId="77777777" w:rsidTr="00172CA8">
        <w:tc>
          <w:tcPr>
            <w:tcW w:w="2812" w:type="dxa"/>
          </w:tcPr>
          <w:p w14:paraId="6C36B0C1" w14:textId="77777777" w:rsidR="002D2D80" w:rsidRPr="00ED0073" w:rsidRDefault="002D2D80" w:rsidP="002D2D8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927CD8F" w14:textId="77777777" w:rsidR="002D2D80" w:rsidRPr="00433E1C" w:rsidRDefault="002D2D80" w:rsidP="002D2D80">
            <w:r w:rsidRPr="007C7770">
              <w:t>无</w:t>
            </w:r>
          </w:p>
        </w:tc>
      </w:tr>
      <w:tr w:rsidR="002D2D80" w:rsidRPr="00757EB3" w14:paraId="5AF6A88A" w14:textId="77777777" w:rsidTr="00172CA8">
        <w:tc>
          <w:tcPr>
            <w:tcW w:w="2812" w:type="dxa"/>
          </w:tcPr>
          <w:p w14:paraId="0D0D98C1" w14:textId="77777777" w:rsidR="002D2D80" w:rsidRPr="00ED0073" w:rsidRDefault="002D2D80" w:rsidP="002D2D8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DA9ED04" w14:textId="77777777" w:rsidR="002D2D80" w:rsidRPr="00757EB3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3BCBAD82" w14:textId="77777777" w:rsidTr="00172CA8">
        <w:tc>
          <w:tcPr>
            <w:tcW w:w="2812" w:type="dxa"/>
          </w:tcPr>
          <w:p w14:paraId="43AC9A2A" w14:textId="77777777" w:rsidR="002D2D80" w:rsidRPr="00270929" w:rsidRDefault="002D2D80" w:rsidP="002D2D8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A3038A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4869A5CD" w14:textId="77777777" w:rsidTr="00172CA8">
        <w:tc>
          <w:tcPr>
            <w:tcW w:w="2812" w:type="dxa"/>
          </w:tcPr>
          <w:p w14:paraId="0FCC2F0B" w14:textId="77777777" w:rsidR="002D2D80" w:rsidRDefault="002D2D80" w:rsidP="002D2D8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735722B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</w:tbl>
    <w:p w14:paraId="4FB025FA" w14:textId="180A7C92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932FBCD" w14:textId="77777777" w:rsidTr="00172CA8">
        <w:tc>
          <w:tcPr>
            <w:tcW w:w="2812" w:type="dxa"/>
          </w:tcPr>
          <w:p w14:paraId="3CF67C87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571419EA" w14:textId="7F95EDC8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143</w:t>
            </w:r>
          </w:p>
        </w:tc>
      </w:tr>
      <w:tr w:rsidR="006006A1" w:rsidRPr="00C52A26" w14:paraId="25CFD7F7" w14:textId="77777777" w:rsidTr="00172CA8">
        <w:tc>
          <w:tcPr>
            <w:tcW w:w="2812" w:type="dxa"/>
          </w:tcPr>
          <w:p w14:paraId="73F2C07C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2CF4D28" w14:textId="707CFCED" w:rsidR="006006A1" w:rsidRPr="00C52A26" w:rsidRDefault="00FE4498" w:rsidP="00172CA8">
            <w:r>
              <w:rPr>
                <w:rFonts w:hint="eastAsia"/>
              </w:rPr>
              <w:t>关注用户</w:t>
            </w:r>
          </w:p>
        </w:tc>
      </w:tr>
      <w:tr w:rsidR="006006A1" w:rsidRPr="00ED0073" w14:paraId="16571C4D" w14:textId="77777777" w:rsidTr="00172CA8">
        <w:tc>
          <w:tcPr>
            <w:tcW w:w="2812" w:type="dxa"/>
          </w:tcPr>
          <w:p w14:paraId="319CEFCE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CA879D7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00B8B81F" w14:textId="77777777" w:rsidTr="00172CA8">
        <w:tc>
          <w:tcPr>
            <w:tcW w:w="2812" w:type="dxa"/>
          </w:tcPr>
          <w:p w14:paraId="26E57EBB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D3B8DB8" w14:textId="77777777" w:rsidR="006006A1" w:rsidRPr="00ED0073" w:rsidRDefault="006006A1" w:rsidP="00172CA8"/>
        </w:tc>
      </w:tr>
      <w:tr w:rsidR="006006A1" w:rsidRPr="00ED0073" w14:paraId="09CB4D5E" w14:textId="77777777" w:rsidTr="00172CA8">
        <w:tc>
          <w:tcPr>
            <w:tcW w:w="2812" w:type="dxa"/>
          </w:tcPr>
          <w:p w14:paraId="497C1C6F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95B9762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0AF0FB5C" w14:textId="77777777" w:rsidTr="00172CA8">
        <w:tc>
          <w:tcPr>
            <w:tcW w:w="2812" w:type="dxa"/>
          </w:tcPr>
          <w:p w14:paraId="5763BC8E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EBBBCF6" w14:textId="312124B8" w:rsidR="00D60B53" w:rsidRDefault="00CA2A65" w:rsidP="00D60B53">
            <w:r>
              <w:rPr>
                <w:rFonts w:hint="eastAsia"/>
              </w:rPr>
              <w:t>PRE-1：已登录</w:t>
            </w:r>
            <w:r w:rsidR="00D60B53">
              <w:t xml:space="preserve"> </w:t>
            </w:r>
          </w:p>
          <w:p w14:paraId="28457046" w14:textId="334D2214" w:rsidR="006006A1" w:rsidRPr="00ED0073" w:rsidRDefault="00D60B53" w:rsidP="00D60B53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-2：进入个人主页界面</w:t>
            </w:r>
          </w:p>
        </w:tc>
      </w:tr>
      <w:tr w:rsidR="006006A1" w:rsidRPr="00ED0073" w14:paraId="080977B6" w14:textId="77777777" w:rsidTr="00172CA8">
        <w:tc>
          <w:tcPr>
            <w:tcW w:w="2812" w:type="dxa"/>
          </w:tcPr>
          <w:p w14:paraId="59E7A84D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306E70" w14:textId="1CCD385D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60B53">
              <w:rPr>
                <w:rFonts w:hint="eastAsia"/>
              </w:rPr>
              <w:t>关注用户</w:t>
            </w:r>
          </w:p>
        </w:tc>
      </w:tr>
      <w:tr w:rsidR="006006A1" w:rsidRPr="00ED0073" w14:paraId="31BA8A3D" w14:textId="77777777" w:rsidTr="00172CA8">
        <w:tc>
          <w:tcPr>
            <w:tcW w:w="2812" w:type="dxa"/>
          </w:tcPr>
          <w:p w14:paraId="6E423D5B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38CDC2" w14:textId="469BEE65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60B53">
              <w:rPr>
                <w:rFonts w:hint="eastAsia"/>
              </w:rPr>
              <w:t>点击关注按钮</w:t>
            </w:r>
          </w:p>
          <w:p w14:paraId="70E41E26" w14:textId="77777777" w:rsidR="006006A1" w:rsidRDefault="00D60B53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按钮显示为已关注</w:t>
            </w:r>
          </w:p>
          <w:p w14:paraId="643A7580" w14:textId="6D988AE5" w:rsidR="00D60B53" w:rsidRPr="00ED0073" w:rsidRDefault="00D60B53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关注成功</w:t>
            </w:r>
          </w:p>
        </w:tc>
      </w:tr>
      <w:tr w:rsidR="006006A1" w:rsidRPr="00ED0073" w14:paraId="7866A4BB" w14:textId="77777777" w:rsidTr="00172CA8">
        <w:tc>
          <w:tcPr>
            <w:tcW w:w="2812" w:type="dxa"/>
          </w:tcPr>
          <w:p w14:paraId="5C561EB9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EE593DE" w14:textId="216D7F04" w:rsidR="006006A1" w:rsidRPr="00ED0073" w:rsidRDefault="00D60B53" w:rsidP="00172CA8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点击已关注按钮，按钮显示为关注，取消关注成功</w:t>
            </w:r>
          </w:p>
        </w:tc>
      </w:tr>
      <w:tr w:rsidR="006006A1" w:rsidRPr="00ED0073" w14:paraId="09D00378" w14:textId="77777777" w:rsidTr="00172CA8">
        <w:tc>
          <w:tcPr>
            <w:tcW w:w="2812" w:type="dxa"/>
          </w:tcPr>
          <w:p w14:paraId="14CA8828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8D62180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2D2D80" w:rsidRPr="00ED0073" w14:paraId="33AA793B" w14:textId="77777777" w:rsidTr="00172CA8">
        <w:tc>
          <w:tcPr>
            <w:tcW w:w="2812" w:type="dxa"/>
          </w:tcPr>
          <w:p w14:paraId="0C21CF84" w14:textId="77777777" w:rsidR="002D2D80" w:rsidRPr="00ED0073" w:rsidRDefault="002D2D80" w:rsidP="002D2D8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822A1EB" w14:textId="1A80F1B6" w:rsidR="002D2D80" w:rsidRPr="00ED0073" w:rsidRDefault="002D2D80" w:rsidP="002D2D80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2D2D80" w:rsidRPr="00433E1C" w14:paraId="3AA679E2" w14:textId="77777777" w:rsidTr="00172CA8">
        <w:tc>
          <w:tcPr>
            <w:tcW w:w="2812" w:type="dxa"/>
          </w:tcPr>
          <w:p w14:paraId="2DF9A380" w14:textId="77777777" w:rsidR="002D2D80" w:rsidRPr="00ED0073" w:rsidRDefault="002D2D80" w:rsidP="002D2D8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0241E3" w14:textId="77777777" w:rsidR="002D2D80" w:rsidRPr="00433E1C" w:rsidRDefault="002D2D80" w:rsidP="002D2D80">
            <w:r w:rsidRPr="007C7770">
              <w:t>无</w:t>
            </w:r>
          </w:p>
        </w:tc>
      </w:tr>
      <w:tr w:rsidR="002D2D80" w:rsidRPr="00757EB3" w14:paraId="1662A046" w14:textId="77777777" w:rsidTr="00172CA8">
        <w:tc>
          <w:tcPr>
            <w:tcW w:w="2812" w:type="dxa"/>
          </w:tcPr>
          <w:p w14:paraId="1F9E9378" w14:textId="77777777" w:rsidR="002D2D80" w:rsidRPr="00ED0073" w:rsidRDefault="002D2D80" w:rsidP="002D2D80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218C1732" w14:textId="77777777" w:rsidR="002D2D80" w:rsidRPr="00757EB3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3F402FEE" w14:textId="77777777" w:rsidTr="00172CA8">
        <w:tc>
          <w:tcPr>
            <w:tcW w:w="2812" w:type="dxa"/>
          </w:tcPr>
          <w:p w14:paraId="60AB5F5D" w14:textId="77777777" w:rsidR="002D2D80" w:rsidRPr="00270929" w:rsidRDefault="002D2D80" w:rsidP="002D2D8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766CFF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2628ACBB" w14:textId="77777777" w:rsidTr="00172CA8">
        <w:tc>
          <w:tcPr>
            <w:tcW w:w="2812" w:type="dxa"/>
          </w:tcPr>
          <w:p w14:paraId="1C7B8745" w14:textId="77777777" w:rsidR="002D2D80" w:rsidRDefault="002D2D80" w:rsidP="002D2D8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011252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</w:tbl>
    <w:p w14:paraId="6559B15F" w14:textId="01774CB7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11E19865" w14:textId="77777777" w:rsidTr="00172CA8">
        <w:tc>
          <w:tcPr>
            <w:tcW w:w="2812" w:type="dxa"/>
          </w:tcPr>
          <w:p w14:paraId="5CBDA550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727BC92C" w14:textId="431383C1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144</w:t>
            </w:r>
          </w:p>
        </w:tc>
      </w:tr>
      <w:tr w:rsidR="006006A1" w:rsidRPr="00C52A26" w14:paraId="5C252A73" w14:textId="77777777" w:rsidTr="00172CA8">
        <w:tc>
          <w:tcPr>
            <w:tcW w:w="2812" w:type="dxa"/>
          </w:tcPr>
          <w:p w14:paraId="16A01477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3DCE6F" w14:textId="26C6B074" w:rsidR="006006A1" w:rsidRPr="00C52A26" w:rsidRDefault="00FE4498" w:rsidP="00172CA8">
            <w:r>
              <w:rPr>
                <w:rFonts w:hint="eastAsia"/>
              </w:rPr>
              <w:t>查看用户动态</w:t>
            </w:r>
          </w:p>
        </w:tc>
      </w:tr>
      <w:tr w:rsidR="006006A1" w:rsidRPr="00ED0073" w14:paraId="27B89AF5" w14:textId="77777777" w:rsidTr="00172CA8">
        <w:tc>
          <w:tcPr>
            <w:tcW w:w="2812" w:type="dxa"/>
          </w:tcPr>
          <w:p w14:paraId="18DA6B7A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E59D7CD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55165C7C" w14:textId="77777777" w:rsidTr="00172CA8">
        <w:tc>
          <w:tcPr>
            <w:tcW w:w="2812" w:type="dxa"/>
          </w:tcPr>
          <w:p w14:paraId="701D676B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15597A" w14:textId="77777777" w:rsidR="006006A1" w:rsidRPr="00ED0073" w:rsidRDefault="006006A1" w:rsidP="00172CA8"/>
        </w:tc>
      </w:tr>
      <w:tr w:rsidR="006006A1" w:rsidRPr="00ED0073" w14:paraId="19610F38" w14:textId="77777777" w:rsidTr="00172CA8">
        <w:tc>
          <w:tcPr>
            <w:tcW w:w="2812" w:type="dxa"/>
          </w:tcPr>
          <w:p w14:paraId="55E6DF9B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1D1FFE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2747C444" w14:textId="77777777" w:rsidTr="00172CA8">
        <w:tc>
          <w:tcPr>
            <w:tcW w:w="2812" w:type="dxa"/>
          </w:tcPr>
          <w:p w14:paraId="3B9196CF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E111B0F" w14:textId="0C93687C" w:rsidR="00A31924" w:rsidRDefault="00CA2A65" w:rsidP="00A31924">
            <w:r>
              <w:rPr>
                <w:rFonts w:hint="eastAsia"/>
              </w:rPr>
              <w:t>PRE-1：已登录</w:t>
            </w:r>
            <w:r w:rsidR="00A31924">
              <w:t xml:space="preserve"> </w:t>
            </w:r>
          </w:p>
          <w:p w14:paraId="5B535744" w14:textId="1147DA6E" w:rsidR="006006A1" w:rsidRPr="00ED0073" w:rsidRDefault="00A31924" w:rsidP="00A31924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-2：进入个人主页界面</w:t>
            </w:r>
          </w:p>
        </w:tc>
      </w:tr>
      <w:tr w:rsidR="006006A1" w:rsidRPr="00ED0073" w14:paraId="51B18273" w14:textId="77777777" w:rsidTr="00172CA8">
        <w:tc>
          <w:tcPr>
            <w:tcW w:w="2812" w:type="dxa"/>
          </w:tcPr>
          <w:p w14:paraId="07412226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8C7BD2E" w14:textId="0166BE38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A31924">
              <w:rPr>
                <w:rFonts w:hint="eastAsia"/>
              </w:rPr>
              <w:t>显示用户动态</w:t>
            </w:r>
          </w:p>
        </w:tc>
      </w:tr>
      <w:tr w:rsidR="006006A1" w:rsidRPr="00ED0073" w14:paraId="6E819947" w14:textId="77777777" w:rsidTr="00172CA8">
        <w:tc>
          <w:tcPr>
            <w:tcW w:w="2812" w:type="dxa"/>
          </w:tcPr>
          <w:p w14:paraId="21E64F78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C5E226" w14:textId="2304E27B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A31924">
              <w:rPr>
                <w:rFonts w:hint="eastAsia"/>
              </w:rPr>
              <w:t>显示用户动态</w:t>
            </w:r>
          </w:p>
        </w:tc>
      </w:tr>
      <w:tr w:rsidR="006006A1" w:rsidRPr="00ED0073" w14:paraId="6AF08E4F" w14:textId="77777777" w:rsidTr="00172CA8">
        <w:tc>
          <w:tcPr>
            <w:tcW w:w="2812" w:type="dxa"/>
          </w:tcPr>
          <w:p w14:paraId="7CE231F3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CA32C8B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D589373" w14:textId="77777777" w:rsidTr="00172CA8">
        <w:tc>
          <w:tcPr>
            <w:tcW w:w="2812" w:type="dxa"/>
          </w:tcPr>
          <w:p w14:paraId="29906749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3D7154B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2D2D80" w:rsidRPr="00ED0073" w14:paraId="5E16D0E0" w14:textId="77777777" w:rsidTr="00172CA8">
        <w:tc>
          <w:tcPr>
            <w:tcW w:w="2812" w:type="dxa"/>
          </w:tcPr>
          <w:p w14:paraId="1A1D54E8" w14:textId="77777777" w:rsidR="002D2D80" w:rsidRPr="00ED0073" w:rsidRDefault="002D2D80" w:rsidP="002D2D8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24F0F9C" w14:textId="427B97F2" w:rsidR="002D2D80" w:rsidRPr="00ED0073" w:rsidRDefault="002D2D80" w:rsidP="002D2D80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2D2D80" w:rsidRPr="00433E1C" w14:paraId="0E2040C2" w14:textId="77777777" w:rsidTr="00172CA8">
        <w:tc>
          <w:tcPr>
            <w:tcW w:w="2812" w:type="dxa"/>
          </w:tcPr>
          <w:p w14:paraId="2C580F4C" w14:textId="77777777" w:rsidR="002D2D80" w:rsidRPr="00ED0073" w:rsidRDefault="002D2D80" w:rsidP="002D2D8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94F9BFE" w14:textId="77777777" w:rsidR="002D2D80" w:rsidRPr="00433E1C" w:rsidRDefault="002D2D80" w:rsidP="002D2D80">
            <w:r w:rsidRPr="007C7770">
              <w:t>无</w:t>
            </w:r>
          </w:p>
        </w:tc>
      </w:tr>
      <w:tr w:rsidR="002D2D80" w:rsidRPr="00757EB3" w14:paraId="08BBF5DA" w14:textId="77777777" w:rsidTr="00172CA8">
        <w:tc>
          <w:tcPr>
            <w:tcW w:w="2812" w:type="dxa"/>
          </w:tcPr>
          <w:p w14:paraId="06611205" w14:textId="77777777" w:rsidR="002D2D80" w:rsidRPr="00ED0073" w:rsidRDefault="002D2D80" w:rsidP="002D2D8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FCFE7D" w14:textId="77777777" w:rsidR="002D2D80" w:rsidRPr="00757EB3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0DB5BBD6" w14:textId="77777777" w:rsidTr="00172CA8">
        <w:tc>
          <w:tcPr>
            <w:tcW w:w="2812" w:type="dxa"/>
          </w:tcPr>
          <w:p w14:paraId="2DD36A03" w14:textId="77777777" w:rsidR="002D2D80" w:rsidRPr="00270929" w:rsidRDefault="002D2D80" w:rsidP="002D2D8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296C950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3E55E854" w14:textId="77777777" w:rsidTr="00172CA8">
        <w:tc>
          <w:tcPr>
            <w:tcW w:w="2812" w:type="dxa"/>
          </w:tcPr>
          <w:p w14:paraId="0FF3B5F2" w14:textId="77777777" w:rsidR="002D2D80" w:rsidRDefault="002D2D80" w:rsidP="002D2D8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97B70B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</w:tbl>
    <w:p w14:paraId="58C6C698" w14:textId="00BEB55D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1AD0358" w14:textId="77777777" w:rsidTr="00172CA8">
        <w:tc>
          <w:tcPr>
            <w:tcW w:w="2812" w:type="dxa"/>
          </w:tcPr>
          <w:p w14:paraId="5192EFB2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0D0270C6" w14:textId="532599D4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145</w:t>
            </w:r>
          </w:p>
        </w:tc>
      </w:tr>
      <w:tr w:rsidR="006006A1" w:rsidRPr="00C52A26" w14:paraId="025157FD" w14:textId="77777777" w:rsidTr="00172CA8">
        <w:tc>
          <w:tcPr>
            <w:tcW w:w="2812" w:type="dxa"/>
          </w:tcPr>
          <w:p w14:paraId="55660F46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764D522" w14:textId="25BE9E2A" w:rsidR="006006A1" w:rsidRPr="00C52A26" w:rsidRDefault="00FE4498" w:rsidP="00172CA8">
            <w:r>
              <w:rPr>
                <w:rFonts w:hint="eastAsia"/>
              </w:rPr>
              <w:t>查看用户回答</w:t>
            </w:r>
          </w:p>
        </w:tc>
      </w:tr>
      <w:tr w:rsidR="006006A1" w:rsidRPr="00ED0073" w14:paraId="1B394788" w14:textId="77777777" w:rsidTr="00172CA8">
        <w:tc>
          <w:tcPr>
            <w:tcW w:w="2812" w:type="dxa"/>
          </w:tcPr>
          <w:p w14:paraId="05A94833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A43845A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7DC13E81" w14:textId="77777777" w:rsidTr="00172CA8">
        <w:tc>
          <w:tcPr>
            <w:tcW w:w="2812" w:type="dxa"/>
          </w:tcPr>
          <w:p w14:paraId="7F79E499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43CAA1" w14:textId="77777777" w:rsidR="006006A1" w:rsidRPr="00ED0073" w:rsidRDefault="006006A1" w:rsidP="00172CA8"/>
        </w:tc>
      </w:tr>
      <w:tr w:rsidR="006006A1" w:rsidRPr="00ED0073" w14:paraId="472250C8" w14:textId="77777777" w:rsidTr="00172CA8">
        <w:tc>
          <w:tcPr>
            <w:tcW w:w="2812" w:type="dxa"/>
          </w:tcPr>
          <w:p w14:paraId="7987C7A9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903856B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18E9FCD5" w14:textId="77777777" w:rsidTr="00172CA8">
        <w:tc>
          <w:tcPr>
            <w:tcW w:w="2812" w:type="dxa"/>
          </w:tcPr>
          <w:p w14:paraId="0A81EC9D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60FB1E" w14:textId="1036B821" w:rsidR="0021475C" w:rsidRDefault="00CA2A65" w:rsidP="0021475C">
            <w:r>
              <w:rPr>
                <w:rFonts w:hint="eastAsia"/>
              </w:rPr>
              <w:t>PRE-1：已登录</w:t>
            </w:r>
            <w:r w:rsidR="0021475C">
              <w:t xml:space="preserve"> </w:t>
            </w:r>
          </w:p>
          <w:p w14:paraId="355F025A" w14:textId="628E82A4" w:rsidR="006006A1" w:rsidRPr="00ED0073" w:rsidRDefault="0021475C" w:rsidP="0021475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-2：进入个人主页界面</w:t>
            </w:r>
          </w:p>
        </w:tc>
      </w:tr>
      <w:tr w:rsidR="006006A1" w:rsidRPr="00ED0073" w14:paraId="592F30F2" w14:textId="77777777" w:rsidTr="00172CA8">
        <w:tc>
          <w:tcPr>
            <w:tcW w:w="2812" w:type="dxa"/>
          </w:tcPr>
          <w:p w14:paraId="63952B74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CB0E432" w14:textId="15F9D392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8A3762">
              <w:rPr>
                <w:rFonts w:hint="eastAsia"/>
              </w:rPr>
              <w:t>进入回答详情页</w:t>
            </w:r>
          </w:p>
        </w:tc>
      </w:tr>
      <w:tr w:rsidR="006006A1" w:rsidRPr="00ED0073" w14:paraId="3BEF9013" w14:textId="77777777" w:rsidTr="00172CA8">
        <w:tc>
          <w:tcPr>
            <w:tcW w:w="2812" w:type="dxa"/>
          </w:tcPr>
          <w:p w14:paraId="0275AB94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744034F" w14:textId="6372022D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8A3762">
              <w:rPr>
                <w:rFonts w:hint="eastAsia"/>
              </w:rPr>
              <w:t>选择任意回答并点击</w:t>
            </w:r>
          </w:p>
          <w:p w14:paraId="073FF6E6" w14:textId="4545C579" w:rsidR="006006A1" w:rsidRPr="00ED0073" w:rsidRDefault="008A3762" w:rsidP="00172CA8">
            <w:r>
              <w:rPr>
                <w:rFonts w:hint="eastAsia"/>
              </w:rPr>
              <w:t>2.</w:t>
            </w:r>
            <w:r>
              <w:t xml:space="preserve"> </w:t>
            </w:r>
            <w:r w:rsidR="00F570FA">
              <w:rPr>
                <w:rFonts w:hint="eastAsia"/>
              </w:rPr>
              <w:t>进入回答详情页</w:t>
            </w:r>
          </w:p>
        </w:tc>
      </w:tr>
      <w:tr w:rsidR="006006A1" w:rsidRPr="00ED0073" w14:paraId="2C869BE5" w14:textId="77777777" w:rsidTr="00172CA8">
        <w:tc>
          <w:tcPr>
            <w:tcW w:w="2812" w:type="dxa"/>
          </w:tcPr>
          <w:p w14:paraId="7076FD6B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FE4EDE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BA0C8BF" w14:textId="77777777" w:rsidTr="00172CA8">
        <w:tc>
          <w:tcPr>
            <w:tcW w:w="2812" w:type="dxa"/>
          </w:tcPr>
          <w:p w14:paraId="43175AC9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202AC8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2D2D80" w:rsidRPr="00ED0073" w14:paraId="4295B24C" w14:textId="77777777" w:rsidTr="00172CA8">
        <w:tc>
          <w:tcPr>
            <w:tcW w:w="2812" w:type="dxa"/>
          </w:tcPr>
          <w:p w14:paraId="12423935" w14:textId="77777777" w:rsidR="002D2D80" w:rsidRPr="00ED0073" w:rsidRDefault="002D2D80" w:rsidP="002D2D8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995670" w14:textId="3D495CD8" w:rsidR="002D2D80" w:rsidRPr="00ED0073" w:rsidRDefault="002D2D80" w:rsidP="002D2D80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2D2D80" w:rsidRPr="00433E1C" w14:paraId="2ADBC922" w14:textId="77777777" w:rsidTr="00172CA8">
        <w:tc>
          <w:tcPr>
            <w:tcW w:w="2812" w:type="dxa"/>
          </w:tcPr>
          <w:p w14:paraId="03E5DC83" w14:textId="77777777" w:rsidR="002D2D80" w:rsidRPr="00ED0073" w:rsidRDefault="002D2D80" w:rsidP="002D2D8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4494B55" w14:textId="77777777" w:rsidR="002D2D80" w:rsidRPr="00433E1C" w:rsidRDefault="002D2D80" w:rsidP="002D2D80">
            <w:r w:rsidRPr="007C7770">
              <w:t>无</w:t>
            </w:r>
          </w:p>
        </w:tc>
      </w:tr>
      <w:tr w:rsidR="002D2D80" w:rsidRPr="00757EB3" w14:paraId="08038622" w14:textId="77777777" w:rsidTr="00172CA8">
        <w:tc>
          <w:tcPr>
            <w:tcW w:w="2812" w:type="dxa"/>
          </w:tcPr>
          <w:p w14:paraId="4CBFDB3E" w14:textId="77777777" w:rsidR="002D2D80" w:rsidRPr="00ED0073" w:rsidRDefault="002D2D80" w:rsidP="002D2D8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74AB4B5" w14:textId="77777777" w:rsidR="002D2D80" w:rsidRPr="00757EB3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5BEA4D44" w14:textId="77777777" w:rsidTr="00172CA8">
        <w:tc>
          <w:tcPr>
            <w:tcW w:w="2812" w:type="dxa"/>
          </w:tcPr>
          <w:p w14:paraId="0A3D7BEE" w14:textId="77777777" w:rsidR="002D2D80" w:rsidRPr="00270929" w:rsidRDefault="002D2D80" w:rsidP="002D2D8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3C80810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794B298A" w14:textId="77777777" w:rsidTr="00172CA8">
        <w:tc>
          <w:tcPr>
            <w:tcW w:w="2812" w:type="dxa"/>
          </w:tcPr>
          <w:p w14:paraId="46A3027E" w14:textId="77777777" w:rsidR="002D2D80" w:rsidRDefault="002D2D80" w:rsidP="002D2D8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6A37EFA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</w:tbl>
    <w:p w14:paraId="2F4051E8" w14:textId="5385828D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6AF90F74" w14:textId="77777777" w:rsidTr="00172CA8">
        <w:tc>
          <w:tcPr>
            <w:tcW w:w="2812" w:type="dxa"/>
          </w:tcPr>
          <w:p w14:paraId="250BF1C3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564688C0" w14:textId="475A26F2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146</w:t>
            </w:r>
          </w:p>
        </w:tc>
      </w:tr>
      <w:tr w:rsidR="006006A1" w:rsidRPr="00C52A26" w14:paraId="2ABD1EC9" w14:textId="77777777" w:rsidTr="00172CA8">
        <w:tc>
          <w:tcPr>
            <w:tcW w:w="2812" w:type="dxa"/>
          </w:tcPr>
          <w:p w14:paraId="6FD2CFF2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806C08" w14:textId="0DFCAFAE" w:rsidR="006006A1" w:rsidRPr="00C52A26" w:rsidRDefault="00FE4498" w:rsidP="00172CA8">
            <w:r>
              <w:rPr>
                <w:rFonts w:hint="eastAsia"/>
              </w:rPr>
              <w:t>查看用户的提问</w:t>
            </w:r>
          </w:p>
        </w:tc>
      </w:tr>
      <w:tr w:rsidR="006006A1" w:rsidRPr="00ED0073" w14:paraId="3F326DC8" w14:textId="77777777" w:rsidTr="00172CA8">
        <w:tc>
          <w:tcPr>
            <w:tcW w:w="2812" w:type="dxa"/>
          </w:tcPr>
          <w:p w14:paraId="3452E17B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6AA10B11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6540FC66" w14:textId="77777777" w:rsidTr="00172CA8">
        <w:tc>
          <w:tcPr>
            <w:tcW w:w="2812" w:type="dxa"/>
          </w:tcPr>
          <w:p w14:paraId="0CAA6CFF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124363A" w14:textId="77777777" w:rsidR="006006A1" w:rsidRPr="00ED0073" w:rsidRDefault="006006A1" w:rsidP="00172CA8"/>
        </w:tc>
      </w:tr>
      <w:tr w:rsidR="006006A1" w:rsidRPr="00ED0073" w14:paraId="3719C3EC" w14:textId="77777777" w:rsidTr="00172CA8">
        <w:tc>
          <w:tcPr>
            <w:tcW w:w="2812" w:type="dxa"/>
          </w:tcPr>
          <w:p w14:paraId="091FD124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4A7093A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D7532C8" w14:textId="77777777" w:rsidTr="00172CA8">
        <w:tc>
          <w:tcPr>
            <w:tcW w:w="2812" w:type="dxa"/>
          </w:tcPr>
          <w:p w14:paraId="727E0401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0B59ABC" w14:textId="34AFA4B6" w:rsidR="00F570FA" w:rsidRDefault="00CA2A65" w:rsidP="00F570FA">
            <w:r>
              <w:rPr>
                <w:rFonts w:hint="eastAsia"/>
              </w:rPr>
              <w:t>PRE-1：已登录</w:t>
            </w:r>
            <w:r w:rsidR="00F570FA">
              <w:t xml:space="preserve"> </w:t>
            </w:r>
          </w:p>
          <w:p w14:paraId="676CA14F" w14:textId="71FDE7B9" w:rsidR="006006A1" w:rsidRPr="00ED0073" w:rsidRDefault="00F570FA" w:rsidP="00F570FA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-2：进入个人主页界面</w:t>
            </w:r>
          </w:p>
        </w:tc>
      </w:tr>
      <w:tr w:rsidR="006006A1" w:rsidRPr="00ED0073" w14:paraId="4CA6DD7D" w14:textId="77777777" w:rsidTr="00172CA8">
        <w:tc>
          <w:tcPr>
            <w:tcW w:w="2812" w:type="dxa"/>
          </w:tcPr>
          <w:p w14:paraId="242A0FC1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CAB2492" w14:textId="0C1F038E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F570FA">
              <w:rPr>
                <w:rFonts w:hint="eastAsia"/>
              </w:rPr>
              <w:t>进入问题详情页</w:t>
            </w:r>
          </w:p>
        </w:tc>
      </w:tr>
      <w:tr w:rsidR="006006A1" w:rsidRPr="00ED0073" w14:paraId="497C68C0" w14:textId="77777777" w:rsidTr="00172CA8">
        <w:tc>
          <w:tcPr>
            <w:tcW w:w="2812" w:type="dxa"/>
          </w:tcPr>
          <w:p w14:paraId="388BE658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A1080F4" w14:textId="06E166B1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F570FA">
              <w:rPr>
                <w:rFonts w:hint="eastAsia"/>
              </w:rPr>
              <w:t>选择任意问题并点击</w:t>
            </w:r>
          </w:p>
          <w:p w14:paraId="162FF951" w14:textId="12F1A31A" w:rsidR="006006A1" w:rsidRPr="00ED0073" w:rsidRDefault="00F570FA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进入问题详情页</w:t>
            </w:r>
          </w:p>
        </w:tc>
      </w:tr>
      <w:tr w:rsidR="006006A1" w:rsidRPr="00ED0073" w14:paraId="3A10CD2D" w14:textId="77777777" w:rsidTr="00172CA8">
        <w:tc>
          <w:tcPr>
            <w:tcW w:w="2812" w:type="dxa"/>
          </w:tcPr>
          <w:p w14:paraId="44CB5CCD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8B3F026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3DA1D44" w14:textId="77777777" w:rsidTr="00172CA8">
        <w:tc>
          <w:tcPr>
            <w:tcW w:w="2812" w:type="dxa"/>
          </w:tcPr>
          <w:p w14:paraId="319C1C5A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CF87CD7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2D2D80" w:rsidRPr="00ED0073" w14:paraId="699EEF5F" w14:textId="77777777" w:rsidTr="00172CA8">
        <w:tc>
          <w:tcPr>
            <w:tcW w:w="2812" w:type="dxa"/>
          </w:tcPr>
          <w:p w14:paraId="11A1BFC1" w14:textId="77777777" w:rsidR="002D2D80" w:rsidRPr="00ED0073" w:rsidRDefault="002D2D80" w:rsidP="002D2D8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54600F2" w14:textId="093B659A" w:rsidR="002D2D80" w:rsidRPr="00ED0073" w:rsidRDefault="002D2D80" w:rsidP="002D2D80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2D2D80" w:rsidRPr="00433E1C" w14:paraId="4E14AADB" w14:textId="77777777" w:rsidTr="00172CA8">
        <w:tc>
          <w:tcPr>
            <w:tcW w:w="2812" w:type="dxa"/>
          </w:tcPr>
          <w:p w14:paraId="1151F6D7" w14:textId="77777777" w:rsidR="002D2D80" w:rsidRPr="00ED0073" w:rsidRDefault="002D2D80" w:rsidP="002D2D8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0775C17" w14:textId="77777777" w:rsidR="002D2D80" w:rsidRPr="00433E1C" w:rsidRDefault="002D2D80" w:rsidP="002D2D80">
            <w:r w:rsidRPr="007C7770">
              <w:t>无</w:t>
            </w:r>
          </w:p>
        </w:tc>
      </w:tr>
      <w:tr w:rsidR="002D2D80" w:rsidRPr="00757EB3" w14:paraId="6AA2207B" w14:textId="77777777" w:rsidTr="00172CA8">
        <w:tc>
          <w:tcPr>
            <w:tcW w:w="2812" w:type="dxa"/>
          </w:tcPr>
          <w:p w14:paraId="09EB7EDC" w14:textId="77777777" w:rsidR="002D2D80" w:rsidRPr="00ED0073" w:rsidRDefault="002D2D80" w:rsidP="002D2D8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A6E7598" w14:textId="77777777" w:rsidR="002D2D80" w:rsidRPr="00757EB3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170E09A3" w14:textId="77777777" w:rsidTr="00172CA8">
        <w:tc>
          <w:tcPr>
            <w:tcW w:w="2812" w:type="dxa"/>
          </w:tcPr>
          <w:p w14:paraId="68C50DD6" w14:textId="77777777" w:rsidR="002D2D80" w:rsidRPr="00270929" w:rsidRDefault="002D2D80" w:rsidP="002D2D8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AB0ADF2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5E6BC877" w14:textId="77777777" w:rsidTr="00172CA8">
        <w:tc>
          <w:tcPr>
            <w:tcW w:w="2812" w:type="dxa"/>
          </w:tcPr>
          <w:p w14:paraId="10947B33" w14:textId="77777777" w:rsidR="002D2D80" w:rsidRDefault="002D2D80" w:rsidP="002D2D8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B4703DC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</w:tbl>
    <w:p w14:paraId="43EE38F5" w14:textId="67F66A40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5993E0CD" w14:textId="77777777" w:rsidTr="00172CA8">
        <w:tc>
          <w:tcPr>
            <w:tcW w:w="2812" w:type="dxa"/>
          </w:tcPr>
          <w:p w14:paraId="6B5F1804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3A2932EF" w14:textId="16C70BFD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147</w:t>
            </w:r>
          </w:p>
        </w:tc>
      </w:tr>
      <w:tr w:rsidR="006006A1" w:rsidRPr="00C52A26" w14:paraId="6A9DF3C4" w14:textId="77777777" w:rsidTr="00172CA8">
        <w:tc>
          <w:tcPr>
            <w:tcW w:w="2812" w:type="dxa"/>
          </w:tcPr>
          <w:p w14:paraId="1923FA7B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44D0AA4" w14:textId="1FB562FD" w:rsidR="006006A1" w:rsidRPr="00C52A26" w:rsidRDefault="00FE4498" w:rsidP="00172CA8">
            <w:r>
              <w:rPr>
                <w:rFonts w:hint="eastAsia"/>
              </w:rPr>
              <w:t>查看用户的文章</w:t>
            </w:r>
          </w:p>
        </w:tc>
      </w:tr>
      <w:tr w:rsidR="006006A1" w:rsidRPr="00ED0073" w14:paraId="5F8085DE" w14:textId="77777777" w:rsidTr="00172CA8">
        <w:tc>
          <w:tcPr>
            <w:tcW w:w="2812" w:type="dxa"/>
          </w:tcPr>
          <w:p w14:paraId="489D9D44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A7053B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5F7780B3" w14:textId="77777777" w:rsidTr="00172CA8">
        <w:tc>
          <w:tcPr>
            <w:tcW w:w="2812" w:type="dxa"/>
          </w:tcPr>
          <w:p w14:paraId="609C82E4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565E96" w14:textId="77777777" w:rsidR="006006A1" w:rsidRPr="00ED0073" w:rsidRDefault="006006A1" w:rsidP="00172CA8"/>
        </w:tc>
      </w:tr>
      <w:tr w:rsidR="006006A1" w:rsidRPr="00ED0073" w14:paraId="737AA87E" w14:textId="77777777" w:rsidTr="00172CA8">
        <w:tc>
          <w:tcPr>
            <w:tcW w:w="2812" w:type="dxa"/>
          </w:tcPr>
          <w:p w14:paraId="06913590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BC08352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39EFD7AD" w14:textId="77777777" w:rsidTr="00172CA8">
        <w:tc>
          <w:tcPr>
            <w:tcW w:w="2812" w:type="dxa"/>
          </w:tcPr>
          <w:p w14:paraId="439EE375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88F4CC" w14:textId="2B229C54" w:rsidR="005045D2" w:rsidRDefault="00CA2A65" w:rsidP="005045D2">
            <w:r>
              <w:rPr>
                <w:rFonts w:hint="eastAsia"/>
              </w:rPr>
              <w:t>PRE-1：已登录</w:t>
            </w:r>
            <w:r w:rsidR="005045D2">
              <w:t xml:space="preserve"> </w:t>
            </w:r>
          </w:p>
          <w:p w14:paraId="4188D8BE" w14:textId="53241ABD" w:rsidR="006006A1" w:rsidRPr="00ED0073" w:rsidRDefault="005045D2" w:rsidP="005045D2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-2：进入个人主页界面</w:t>
            </w:r>
          </w:p>
        </w:tc>
      </w:tr>
      <w:tr w:rsidR="006006A1" w:rsidRPr="00ED0073" w14:paraId="12796C98" w14:textId="77777777" w:rsidTr="00172CA8">
        <w:tc>
          <w:tcPr>
            <w:tcW w:w="2812" w:type="dxa"/>
          </w:tcPr>
          <w:p w14:paraId="4131DBD8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0CBB8B3" w14:textId="6F6A5E8C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5045D2">
              <w:rPr>
                <w:rFonts w:hint="eastAsia"/>
              </w:rPr>
              <w:t>显示用户文章</w:t>
            </w:r>
          </w:p>
        </w:tc>
      </w:tr>
      <w:tr w:rsidR="006006A1" w:rsidRPr="00ED0073" w14:paraId="112E8663" w14:textId="77777777" w:rsidTr="00172CA8">
        <w:tc>
          <w:tcPr>
            <w:tcW w:w="2812" w:type="dxa"/>
          </w:tcPr>
          <w:p w14:paraId="5747B439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D9C09A" w14:textId="71C1DC38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5045D2">
              <w:rPr>
                <w:rFonts w:hint="eastAsia"/>
              </w:rPr>
              <w:t>选择并点击任意文章</w:t>
            </w:r>
          </w:p>
          <w:p w14:paraId="60BEC23D" w14:textId="6292D680" w:rsidR="006006A1" w:rsidRPr="00ED0073" w:rsidRDefault="005045D2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显示文章</w:t>
            </w:r>
          </w:p>
        </w:tc>
      </w:tr>
      <w:tr w:rsidR="006006A1" w:rsidRPr="00ED0073" w14:paraId="5B11BA88" w14:textId="77777777" w:rsidTr="00172CA8">
        <w:tc>
          <w:tcPr>
            <w:tcW w:w="2812" w:type="dxa"/>
          </w:tcPr>
          <w:p w14:paraId="40E650D7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EB82FE1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426CDDE7" w14:textId="77777777" w:rsidTr="00172CA8">
        <w:tc>
          <w:tcPr>
            <w:tcW w:w="2812" w:type="dxa"/>
          </w:tcPr>
          <w:p w14:paraId="522DCD8B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333B0B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2D2D80" w:rsidRPr="00ED0073" w14:paraId="35E847F5" w14:textId="77777777" w:rsidTr="00172CA8">
        <w:tc>
          <w:tcPr>
            <w:tcW w:w="2812" w:type="dxa"/>
          </w:tcPr>
          <w:p w14:paraId="6589B6A4" w14:textId="77777777" w:rsidR="002D2D80" w:rsidRPr="00ED0073" w:rsidRDefault="002D2D80" w:rsidP="002D2D8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F30959B" w14:textId="41F7E35F" w:rsidR="002D2D80" w:rsidRPr="00ED0073" w:rsidRDefault="002D2D80" w:rsidP="002D2D80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2D2D80" w:rsidRPr="00433E1C" w14:paraId="7BED6C04" w14:textId="77777777" w:rsidTr="00172CA8">
        <w:tc>
          <w:tcPr>
            <w:tcW w:w="2812" w:type="dxa"/>
          </w:tcPr>
          <w:p w14:paraId="2B1D442B" w14:textId="77777777" w:rsidR="002D2D80" w:rsidRPr="00ED0073" w:rsidRDefault="002D2D80" w:rsidP="002D2D8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CCCE803" w14:textId="77777777" w:rsidR="002D2D80" w:rsidRPr="00433E1C" w:rsidRDefault="002D2D80" w:rsidP="002D2D80">
            <w:r w:rsidRPr="007C7770">
              <w:t>无</w:t>
            </w:r>
          </w:p>
        </w:tc>
      </w:tr>
      <w:tr w:rsidR="002D2D80" w:rsidRPr="00757EB3" w14:paraId="3D92058A" w14:textId="77777777" w:rsidTr="00172CA8">
        <w:tc>
          <w:tcPr>
            <w:tcW w:w="2812" w:type="dxa"/>
          </w:tcPr>
          <w:p w14:paraId="5E55C6BE" w14:textId="77777777" w:rsidR="002D2D80" w:rsidRPr="00ED0073" w:rsidRDefault="002D2D80" w:rsidP="002D2D8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BB65971" w14:textId="77777777" w:rsidR="002D2D80" w:rsidRPr="00757EB3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546C1F27" w14:textId="77777777" w:rsidTr="00172CA8">
        <w:tc>
          <w:tcPr>
            <w:tcW w:w="2812" w:type="dxa"/>
          </w:tcPr>
          <w:p w14:paraId="25EB4F88" w14:textId="77777777" w:rsidR="002D2D80" w:rsidRPr="00270929" w:rsidRDefault="002D2D80" w:rsidP="002D2D8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56EA6C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  <w:tr w:rsidR="002D2D80" w:rsidRPr="00757EB3" w14:paraId="5D7D4150" w14:textId="77777777" w:rsidTr="00172CA8">
        <w:tc>
          <w:tcPr>
            <w:tcW w:w="2812" w:type="dxa"/>
          </w:tcPr>
          <w:p w14:paraId="52F406EA" w14:textId="77777777" w:rsidR="002D2D80" w:rsidRDefault="002D2D80" w:rsidP="002D2D8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6BA207D" w14:textId="77777777" w:rsidR="002D2D80" w:rsidRPr="007C7770" w:rsidRDefault="002D2D80" w:rsidP="002D2D80">
            <w:r>
              <w:rPr>
                <w:rFonts w:hint="eastAsia"/>
              </w:rPr>
              <w:t>无</w:t>
            </w:r>
          </w:p>
        </w:tc>
      </w:tr>
    </w:tbl>
    <w:p w14:paraId="0EF4ACBC" w14:textId="77777777" w:rsidR="006006A1" w:rsidRPr="006006A1" w:rsidRDefault="006006A1" w:rsidP="006006A1"/>
    <w:p w14:paraId="3A58DD70" w14:textId="61691979" w:rsidR="00DF3CF8" w:rsidRDefault="00DF3CF8" w:rsidP="006006A1">
      <w:pPr>
        <w:pStyle w:val="4"/>
      </w:pPr>
      <w:r>
        <w:rPr>
          <w:rFonts w:hint="eastAsia"/>
        </w:rPr>
        <w:t>3</w:t>
      </w:r>
      <w:r>
        <w:t>.3.1.3</w:t>
      </w:r>
      <w:r w:rsidR="00C21895">
        <w:t>2</w:t>
      </w:r>
      <w:r w:rsidR="000B3D79">
        <w:t xml:space="preserve"> </w:t>
      </w:r>
      <w:r w:rsidR="000B3D79">
        <w:rPr>
          <w:rFonts w:hint="eastAsia"/>
        </w:rPr>
        <w:t>教师介绍界面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30B5E220" w14:textId="77777777" w:rsidTr="00172CA8">
        <w:tc>
          <w:tcPr>
            <w:tcW w:w="2812" w:type="dxa"/>
          </w:tcPr>
          <w:p w14:paraId="23B4C4A2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68E83E96" w14:textId="3FDD74AF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16</w:t>
            </w:r>
          </w:p>
        </w:tc>
      </w:tr>
      <w:tr w:rsidR="006006A1" w:rsidRPr="00C52A26" w14:paraId="235C7C5A" w14:textId="77777777" w:rsidTr="00172CA8">
        <w:tc>
          <w:tcPr>
            <w:tcW w:w="2812" w:type="dxa"/>
          </w:tcPr>
          <w:p w14:paraId="4CB0B31A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D3BF3E" w14:textId="469DAEC5" w:rsidR="006006A1" w:rsidRPr="00C52A26" w:rsidRDefault="00FE4498" w:rsidP="00172CA8">
            <w:r>
              <w:rPr>
                <w:rFonts w:hint="eastAsia"/>
              </w:rPr>
              <w:t>查看所有教师介绍</w:t>
            </w:r>
          </w:p>
        </w:tc>
      </w:tr>
      <w:tr w:rsidR="006006A1" w:rsidRPr="00ED0073" w14:paraId="59917A9C" w14:textId="77777777" w:rsidTr="00172CA8">
        <w:tc>
          <w:tcPr>
            <w:tcW w:w="2812" w:type="dxa"/>
          </w:tcPr>
          <w:p w14:paraId="2E1B3F78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65EAFF7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103E79A0" w14:textId="77777777" w:rsidTr="00172CA8">
        <w:tc>
          <w:tcPr>
            <w:tcW w:w="2812" w:type="dxa"/>
          </w:tcPr>
          <w:p w14:paraId="3D199162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EB26DC" w14:textId="77777777" w:rsidR="006006A1" w:rsidRPr="00ED0073" w:rsidRDefault="006006A1" w:rsidP="00172CA8"/>
        </w:tc>
      </w:tr>
      <w:tr w:rsidR="006006A1" w:rsidRPr="00ED0073" w14:paraId="57343B33" w14:textId="77777777" w:rsidTr="00172CA8">
        <w:tc>
          <w:tcPr>
            <w:tcW w:w="2812" w:type="dxa"/>
          </w:tcPr>
          <w:p w14:paraId="47CCAF57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126F69A3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4FCC03AB" w14:textId="77777777" w:rsidTr="00172CA8">
        <w:tc>
          <w:tcPr>
            <w:tcW w:w="2812" w:type="dxa"/>
          </w:tcPr>
          <w:p w14:paraId="09CFFB15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33ACCC6" w14:textId="0CB1104E" w:rsidR="00D52389" w:rsidRDefault="00CA2A65" w:rsidP="00D52389">
            <w:r>
              <w:rPr>
                <w:rFonts w:hint="eastAsia"/>
              </w:rPr>
              <w:t>PRE-1：已登录</w:t>
            </w:r>
            <w:r w:rsidR="00D52389">
              <w:t xml:space="preserve"> </w:t>
            </w:r>
          </w:p>
          <w:p w14:paraId="0AE00928" w14:textId="53151D86" w:rsidR="006006A1" w:rsidRPr="00ED0073" w:rsidRDefault="00D52389" w:rsidP="00D52389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-2：进入教师介绍界面</w:t>
            </w:r>
          </w:p>
        </w:tc>
      </w:tr>
      <w:tr w:rsidR="006006A1" w:rsidRPr="00ED0073" w14:paraId="1A2990E9" w14:textId="77777777" w:rsidTr="00172CA8">
        <w:tc>
          <w:tcPr>
            <w:tcW w:w="2812" w:type="dxa"/>
          </w:tcPr>
          <w:p w14:paraId="60B5A38A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34FDEF8" w14:textId="1FEDB75D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52389">
              <w:rPr>
                <w:rFonts w:hint="eastAsia"/>
              </w:rPr>
              <w:t>显示所有教师介绍</w:t>
            </w:r>
          </w:p>
        </w:tc>
      </w:tr>
      <w:tr w:rsidR="006006A1" w:rsidRPr="00ED0073" w14:paraId="373E3693" w14:textId="77777777" w:rsidTr="00172CA8">
        <w:tc>
          <w:tcPr>
            <w:tcW w:w="2812" w:type="dxa"/>
          </w:tcPr>
          <w:p w14:paraId="47A8F2B1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C2CA18B" w14:textId="072E2E0B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52389">
              <w:rPr>
                <w:rFonts w:hint="eastAsia"/>
              </w:rPr>
              <w:t>显示所有教师介绍</w:t>
            </w:r>
          </w:p>
        </w:tc>
      </w:tr>
      <w:tr w:rsidR="006006A1" w:rsidRPr="00ED0073" w14:paraId="2AD842B2" w14:textId="77777777" w:rsidTr="00172CA8">
        <w:tc>
          <w:tcPr>
            <w:tcW w:w="2812" w:type="dxa"/>
          </w:tcPr>
          <w:p w14:paraId="68C08083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C0F1CFF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3DF1BAD0" w14:textId="77777777" w:rsidTr="00172CA8">
        <w:tc>
          <w:tcPr>
            <w:tcW w:w="2812" w:type="dxa"/>
          </w:tcPr>
          <w:p w14:paraId="45837B42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1C6F96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17305D0F" w14:textId="77777777" w:rsidTr="00172CA8">
        <w:tc>
          <w:tcPr>
            <w:tcW w:w="2812" w:type="dxa"/>
          </w:tcPr>
          <w:p w14:paraId="7D9897EC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2093B2F" w14:textId="1070D447" w:rsidR="006006A1" w:rsidRPr="00ED0073" w:rsidRDefault="002D2D80" w:rsidP="00172CA8">
            <w:r>
              <w:rPr>
                <w:rFonts w:hint="eastAsia"/>
              </w:rPr>
              <w:t>0</w:t>
            </w:r>
            <w:r>
              <w:t>.9710</w:t>
            </w:r>
          </w:p>
        </w:tc>
      </w:tr>
      <w:tr w:rsidR="006006A1" w:rsidRPr="00433E1C" w14:paraId="3FE9E7E9" w14:textId="77777777" w:rsidTr="00172CA8">
        <w:tc>
          <w:tcPr>
            <w:tcW w:w="2812" w:type="dxa"/>
          </w:tcPr>
          <w:p w14:paraId="356EB9E7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DEA842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48BBC0B9" w14:textId="77777777" w:rsidTr="00172CA8">
        <w:tc>
          <w:tcPr>
            <w:tcW w:w="2812" w:type="dxa"/>
          </w:tcPr>
          <w:p w14:paraId="0B7299E8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6871EF7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EA435BE" w14:textId="77777777" w:rsidTr="00172CA8">
        <w:tc>
          <w:tcPr>
            <w:tcW w:w="2812" w:type="dxa"/>
          </w:tcPr>
          <w:p w14:paraId="65DD4EA0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1E2CA9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5F64EF5C" w14:textId="77777777" w:rsidTr="00172CA8">
        <w:tc>
          <w:tcPr>
            <w:tcW w:w="2812" w:type="dxa"/>
          </w:tcPr>
          <w:p w14:paraId="7CAEBF05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6E30C8A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25F03FC3" w14:textId="01708B08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4B97BA58" w14:textId="77777777" w:rsidTr="00172CA8">
        <w:tc>
          <w:tcPr>
            <w:tcW w:w="2812" w:type="dxa"/>
          </w:tcPr>
          <w:p w14:paraId="6E072E29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2482DE52" w14:textId="25995587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18</w:t>
            </w:r>
          </w:p>
        </w:tc>
      </w:tr>
      <w:tr w:rsidR="006006A1" w:rsidRPr="00C52A26" w14:paraId="008D0A62" w14:textId="77777777" w:rsidTr="00172CA8">
        <w:tc>
          <w:tcPr>
            <w:tcW w:w="2812" w:type="dxa"/>
          </w:tcPr>
          <w:p w14:paraId="16D4918C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3E05796" w14:textId="0E06FB38" w:rsidR="006006A1" w:rsidRPr="00C52A26" w:rsidRDefault="00FE4498" w:rsidP="00172CA8">
            <w:r>
              <w:rPr>
                <w:rFonts w:hint="eastAsia"/>
              </w:rPr>
              <w:t>搜索教师</w:t>
            </w:r>
          </w:p>
        </w:tc>
      </w:tr>
      <w:tr w:rsidR="006006A1" w:rsidRPr="00ED0073" w14:paraId="599474EC" w14:textId="77777777" w:rsidTr="00172CA8">
        <w:tc>
          <w:tcPr>
            <w:tcW w:w="2812" w:type="dxa"/>
          </w:tcPr>
          <w:p w14:paraId="3DD412DD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BE48A25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58135E54" w14:textId="77777777" w:rsidTr="00172CA8">
        <w:tc>
          <w:tcPr>
            <w:tcW w:w="2812" w:type="dxa"/>
          </w:tcPr>
          <w:p w14:paraId="2F566684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0A79532" w14:textId="77777777" w:rsidR="006006A1" w:rsidRPr="00ED0073" w:rsidRDefault="006006A1" w:rsidP="00172CA8"/>
        </w:tc>
      </w:tr>
      <w:tr w:rsidR="006006A1" w:rsidRPr="00ED0073" w14:paraId="76CAD882" w14:textId="77777777" w:rsidTr="00172CA8">
        <w:tc>
          <w:tcPr>
            <w:tcW w:w="2812" w:type="dxa"/>
          </w:tcPr>
          <w:p w14:paraId="7A169B12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0480A95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1C00C290" w14:textId="77777777" w:rsidTr="00172CA8">
        <w:tc>
          <w:tcPr>
            <w:tcW w:w="2812" w:type="dxa"/>
          </w:tcPr>
          <w:p w14:paraId="5EE0E005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4AB5AEB" w14:textId="2EA85054" w:rsidR="00D52389" w:rsidRDefault="00CA2A65" w:rsidP="00D52389">
            <w:r>
              <w:rPr>
                <w:rFonts w:hint="eastAsia"/>
              </w:rPr>
              <w:t>PRE-1：已登录</w:t>
            </w:r>
            <w:r w:rsidR="00D52389">
              <w:t xml:space="preserve"> </w:t>
            </w:r>
          </w:p>
          <w:p w14:paraId="73FF1620" w14:textId="7CCBB9EA" w:rsidR="006006A1" w:rsidRPr="00ED0073" w:rsidRDefault="00D52389" w:rsidP="00D52389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-2：进入教师介绍界面</w:t>
            </w:r>
          </w:p>
        </w:tc>
      </w:tr>
      <w:tr w:rsidR="006006A1" w:rsidRPr="00ED0073" w14:paraId="663D3CDA" w14:textId="77777777" w:rsidTr="00172CA8">
        <w:tc>
          <w:tcPr>
            <w:tcW w:w="2812" w:type="dxa"/>
          </w:tcPr>
          <w:p w14:paraId="6434C861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7F828AC" w14:textId="3BF3931A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52389">
              <w:rPr>
                <w:rFonts w:hint="eastAsia"/>
              </w:rPr>
              <w:t>显示搜索结果</w:t>
            </w:r>
          </w:p>
        </w:tc>
      </w:tr>
      <w:tr w:rsidR="006006A1" w:rsidRPr="00ED0073" w14:paraId="478222B7" w14:textId="77777777" w:rsidTr="00172CA8">
        <w:tc>
          <w:tcPr>
            <w:tcW w:w="2812" w:type="dxa"/>
          </w:tcPr>
          <w:p w14:paraId="56546663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E8D314" w14:textId="41EBDA02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52389">
              <w:rPr>
                <w:rFonts w:hint="eastAsia"/>
              </w:rPr>
              <w:t>在搜索框中输入搜索内容</w:t>
            </w:r>
          </w:p>
          <w:p w14:paraId="172EFE22" w14:textId="77777777" w:rsidR="006006A1" w:rsidRDefault="00D52389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点击搜索按钮</w:t>
            </w:r>
          </w:p>
          <w:p w14:paraId="44F6B4C7" w14:textId="71605A23" w:rsidR="00D52389" w:rsidRPr="00ED0073" w:rsidRDefault="00D52389" w:rsidP="00172CA8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6006A1" w:rsidRPr="00ED0073" w14:paraId="6E45CE8C" w14:textId="77777777" w:rsidTr="00172CA8">
        <w:tc>
          <w:tcPr>
            <w:tcW w:w="2812" w:type="dxa"/>
          </w:tcPr>
          <w:p w14:paraId="667A99F3" w14:textId="77777777" w:rsidR="006006A1" w:rsidRPr="00ED0073" w:rsidRDefault="006006A1" w:rsidP="00172CA8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870E675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0A6941BF" w14:textId="77777777" w:rsidTr="00172CA8">
        <w:tc>
          <w:tcPr>
            <w:tcW w:w="2812" w:type="dxa"/>
          </w:tcPr>
          <w:p w14:paraId="0711CBF8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CAAD5A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2B9528C" w14:textId="77777777" w:rsidTr="00172CA8">
        <w:tc>
          <w:tcPr>
            <w:tcW w:w="2812" w:type="dxa"/>
          </w:tcPr>
          <w:p w14:paraId="030BED05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B9087DE" w14:textId="508E2DD9" w:rsidR="006006A1" w:rsidRPr="00ED0073" w:rsidRDefault="002D2D80" w:rsidP="00172CA8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6006A1" w:rsidRPr="00433E1C" w14:paraId="180B3E77" w14:textId="77777777" w:rsidTr="00172CA8">
        <w:tc>
          <w:tcPr>
            <w:tcW w:w="2812" w:type="dxa"/>
          </w:tcPr>
          <w:p w14:paraId="4AA0C237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478D7A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4D3D0DBE" w14:textId="77777777" w:rsidTr="00172CA8">
        <w:tc>
          <w:tcPr>
            <w:tcW w:w="2812" w:type="dxa"/>
          </w:tcPr>
          <w:p w14:paraId="0268171A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E4AF8F0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61B2C086" w14:textId="77777777" w:rsidTr="00172CA8">
        <w:tc>
          <w:tcPr>
            <w:tcW w:w="2812" w:type="dxa"/>
          </w:tcPr>
          <w:p w14:paraId="3A451AD9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823D518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411881E4" w14:textId="77777777" w:rsidTr="00172CA8">
        <w:tc>
          <w:tcPr>
            <w:tcW w:w="2812" w:type="dxa"/>
          </w:tcPr>
          <w:p w14:paraId="2190C779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412AEC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55927108" w14:textId="643BDFB8" w:rsidR="006006A1" w:rsidRDefault="006006A1" w:rsidP="006006A1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6006A1" w:rsidRPr="00ED0073" w14:paraId="738D78B5" w14:textId="77777777" w:rsidTr="00172CA8">
        <w:tc>
          <w:tcPr>
            <w:tcW w:w="2812" w:type="dxa"/>
          </w:tcPr>
          <w:p w14:paraId="40E239FB" w14:textId="77777777" w:rsidR="006006A1" w:rsidRPr="00ED0073" w:rsidRDefault="006006A1" w:rsidP="00172CA8">
            <w:r w:rsidRPr="00270929">
              <w:t>ID</w:t>
            </w:r>
          </w:p>
        </w:tc>
        <w:tc>
          <w:tcPr>
            <w:tcW w:w="5428" w:type="dxa"/>
          </w:tcPr>
          <w:p w14:paraId="41D716AB" w14:textId="7FEE77B2" w:rsidR="006006A1" w:rsidRPr="00ED0073" w:rsidRDefault="006006A1" w:rsidP="00172CA8">
            <w:r>
              <w:rPr>
                <w:rFonts w:hint="eastAsia"/>
              </w:rPr>
              <w:t>U</w:t>
            </w:r>
            <w:r>
              <w:t>C-R-</w:t>
            </w:r>
            <w:r w:rsidR="00E26AD1">
              <w:t>19</w:t>
            </w:r>
          </w:p>
        </w:tc>
      </w:tr>
      <w:tr w:rsidR="006006A1" w:rsidRPr="00C52A26" w14:paraId="2665E56F" w14:textId="77777777" w:rsidTr="00172CA8">
        <w:tc>
          <w:tcPr>
            <w:tcW w:w="2812" w:type="dxa"/>
          </w:tcPr>
          <w:p w14:paraId="155CA8C0" w14:textId="77777777" w:rsidR="006006A1" w:rsidRPr="00ED0073" w:rsidRDefault="006006A1" w:rsidP="00172CA8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EC27DEE" w14:textId="06E1E733" w:rsidR="006006A1" w:rsidRPr="00C52A26" w:rsidRDefault="00FE4498" w:rsidP="00172CA8">
            <w:r>
              <w:rPr>
                <w:rFonts w:hint="eastAsia"/>
              </w:rPr>
              <w:t>查看具体教师详情</w:t>
            </w:r>
          </w:p>
        </w:tc>
      </w:tr>
      <w:tr w:rsidR="006006A1" w:rsidRPr="00ED0073" w14:paraId="0FB920D1" w14:textId="77777777" w:rsidTr="00172CA8">
        <w:tc>
          <w:tcPr>
            <w:tcW w:w="2812" w:type="dxa"/>
          </w:tcPr>
          <w:p w14:paraId="2E1FA23A" w14:textId="77777777" w:rsidR="006006A1" w:rsidRPr="00ED0073" w:rsidRDefault="006006A1" w:rsidP="00172CA8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E9F48D1" w14:textId="77777777" w:rsidR="006006A1" w:rsidRPr="00ED0073" w:rsidRDefault="006006A1" w:rsidP="00172CA8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6006A1" w:rsidRPr="00ED0073" w14:paraId="6613F48C" w14:textId="77777777" w:rsidTr="00172CA8">
        <w:tc>
          <w:tcPr>
            <w:tcW w:w="2812" w:type="dxa"/>
          </w:tcPr>
          <w:p w14:paraId="4C2CAFD1" w14:textId="77777777" w:rsidR="006006A1" w:rsidRPr="00ED0073" w:rsidRDefault="006006A1" w:rsidP="00172CA8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961C01C" w14:textId="77777777" w:rsidR="006006A1" w:rsidRPr="00ED0073" w:rsidRDefault="006006A1" w:rsidP="00172CA8"/>
        </w:tc>
      </w:tr>
      <w:tr w:rsidR="006006A1" w:rsidRPr="00ED0073" w14:paraId="0EB10D5C" w14:textId="77777777" w:rsidTr="00172CA8">
        <w:tc>
          <w:tcPr>
            <w:tcW w:w="2812" w:type="dxa"/>
          </w:tcPr>
          <w:p w14:paraId="26997ACC" w14:textId="77777777" w:rsidR="006006A1" w:rsidRPr="00ED0073" w:rsidRDefault="006006A1" w:rsidP="00172CA8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908B913" w14:textId="77777777" w:rsidR="006006A1" w:rsidRPr="00ED0073" w:rsidRDefault="006006A1" w:rsidP="00172CA8">
            <w:r>
              <w:rPr>
                <w:rFonts w:hint="eastAsia"/>
              </w:rPr>
              <w:t>注册用户</w:t>
            </w:r>
          </w:p>
        </w:tc>
      </w:tr>
      <w:tr w:rsidR="006006A1" w:rsidRPr="00ED0073" w14:paraId="35ED781A" w14:textId="77777777" w:rsidTr="00172CA8">
        <w:tc>
          <w:tcPr>
            <w:tcW w:w="2812" w:type="dxa"/>
          </w:tcPr>
          <w:p w14:paraId="395A34C6" w14:textId="77777777" w:rsidR="006006A1" w:rsidRPr="00ED0073" w:rsidRDefault="006006A1" w:rsidP="00172CA8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86EF005" w14:textId="17D81D92" w:rsidR="00D52389" w:rsidRDefault="00CA2A65" w:rsidP="00D52389">
            <w:r>
              <w:rPr>
                <w:rFonts w:hint="eastAsia"/>
              </w:rPr>
              <w:t>PRE-1：已登录</w:t>
            </w:r>
            <w:r w:rsidR="00D52389">
              <w:t xml:space="preserve"> </w:t>
            </w:r>
          </w:p>
          <w:p w14:paraId="54A76C2A" w14:textId="72FABAAB" w:rsidR="006006A1" w:rsidRPr="00ED0073" w:rsidRDefault="00D52389" w:rsidP="00D52389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-2：进入教师介绍界面</w:t>
            </w:r>
          </w:p>
        </w:tc>
      </w:tr>
      <w:tr w:rsidR="006006A1" w:rsidRPr="00ED0073" w14:paraId="7FCAD756" w14:textId="77777777" w:rsidTr="00172CA8">
        <w:tc>
          <w:tcPr>
            <w:tcW w:w="2812" w:type="dxa"/>
          </w:tcPr>
          <w:p w14:paraId="7225460C" w14:textId="77777777" w:rsidR="006006A1" w:rsidRPr="00ED0073" w:rsidRDefault="006006A1" w:rsidP="00172CA8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AFD3AF0" w14:textId="0AFA0E9A" w:rsidR="006006A1" w:rsidRPr="00ED0073" w:rsidRDefault="006006A1" w:rsidP="00172CA8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 w:rsidR="00D52389">
              <w:rPr>
                <w:rFonts w:hint="eastAsia"/>
              </w:rPr>
              <w:t>显示具体教师详情</w:t>
            </w:r>
          </w:p>
        </w:tc>
      </w:tr>
      <w:tr w:rsidR="006006A1" w:rsidRPr="00ED0073" w14:paraId="75390EA1" w14:textId="77777777" w:rsidTr="00172CA8">
        <w:tc>
          <w:tcPr>
            <w:tcW w:w="2812" w:type="dxa"/>
          </w:tcPr>
          <w:p w14:paraId="23B3E964" w14:textId="77777777" w:rsidR="006006A1" w:rsidRPr="00ED0073" w:rsidRDefault="006006A1" w:rsidP="00172CA8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0D7193" w14:textId="74B5BC87" w:rsidR="006006A1" w:rsidRPr="00ED0073" w:rsidRDefault="006006A1" w:rsidP="00172CA8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 w:rsidR="00D52389">
              <w:rPr>
                <w:rFonts w:hint="eastAsia"/>
              </w:rPr>
              <w:t>选择任意教师并点击</w:t>
            </w:r>
          </w:p>
          <w:p w14:paraId="46CB02D9" w14:textId="47C69D23" w:rsidR="006006A1" w:rsidRPr="00ED0073" w:rsidRDefault="00D52389" w:rsidP="00172CA8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显示教师详细介绍</w:t>
            </w:r>
          </w:p>
        </w:tc>
      </w:tr>
      <w:tr w:rsidR="006006A1" w:rsidRPr="00ED0073" w14:paraId="67631BC9" w14:textId="77777777" w:rsidTr="00172CA8">
        <w:tc>
          <w:tcPr>
            <w:tcW w:w="2812" w:type="dxa"/>
          </w:tcPr>
          <w:p w14:paraId="28F3217D" w14:textId="77777777" w:rsidR="006006A1" w:rsidRPr="00ED0073" w:rsidRDefault="006006A1" w:rsidP="00172CA8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2587A93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76F19C58" w14:textId="77777777" w:rsidTr="00172CA8">
        <w:tc>
          <w:tcPr>
            <w:tcW w:w="2812" w:type="dxa"/>
          </w:tcPr>
          <w:p w14:paraId="602DEBAC" w14:textId="77777777" w:rsidR="006006A1" w:rsidRPr="00ED0073" w:rsidRDefault="006006A1" w:rsidP="00172CA8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CB716C6" w14:textId="77777777" w:rsidR="006006A1" w:rsidRPr="00ED007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ED0073" w14:paraId="690238B2" w14:textId="77777777" w:rsidTr="00172CA8">
        <w:tc>
          <w:tcPr>
            <w:tcW w:w="2812" w:type="dxa"/>
          </w:tcPr>
          <w:p w14:paraId="2E07C3D2" w14:textId="77777777" w:rsidR="006006A1" w:rsidRPr="00ED0073" w:rsidRDefault="006006A1" w:rsidP="00172CA8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F01FD5" w14:textId="5465B475" w:rsidR="006006A1" w:rsidRPr="00ED0073" w:rsidRDefault="002D2D80" w:rsidP="00172CA8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6006A1" w:rsidRPr="00433E1C" w14:paraId="1236ABAB" w14:textId="77777777" w:rsidTr="00172CA8">
        <w:tc>
          <w:tcPr>
            <w:tcW w:w="2812" w:type="dxa"/>
          </w:tcPr>
          <w:p w14:paraId="1545EA7F" w14:textId="77777777" w:rsidR="006006A1" w:rsidRPr="00ED0073" w:rsidRDefault="006006A1" w:rsidP="00172CA8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641B7D8" w14:textId="77777777" w:rsidR="006006A1" w:rsidRPr="00433E1C" w:rsidRDefault="006006A1" w:rsidP="00172CA8">
            <w:r w:rsidRPr="007C7770">
              <w:t>无</w:t>
            </w:r>
          </w:p>
        </w:tc>
      </w:tr>
      <w:tr w:rsidR="006006A1" w:rsidRPr="00757EB3" w14:paraId="1B097F77" w14:textId="77777777" w:rsidTr="00172CA8">
        <w:tc>
          <w:tcPr>
            <w:tcW w:w="2812" w:type="dxa"/>
          </w:tcPr>
          <w:p w14:paraId="56647C90" w14:textId="77777777" w:rsidR="006006A1" w:rsidRPr="00ED0073" w:rsidRDefault="006006A1" w:rsidP="00172CA8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80B780D" w14:textId="77777777" w:rsidR="006006A1" w:rsidRPr="00757EB3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6A12B34" w14:textId="77777777" w:rsidTr="00172CA8">
        <w:tc>
          <w:tcPr>
            <w:tcW w:w="2812" w:type="dxa"/>
          </w:tcPr>
          <w:p w14:paraId="566BAB8E" w14:textId="77777777" w:rsidR="006006A1" w:rsidRPr="00270929" w:rsidRDefault="006006A1" w:rsidP="00172CA8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BA150AE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  <w:tr w:rsidR="006006A1" w:rsidRPr="00757EB3" w14:paraId="78A59B84" w14:textId="77777777" w:rsidTr="00172CA8">
        <w:tc>
          <w:tcPr>
            <w:tcW w:w="2812" w:type="dxa"/>
          </w:tcPr>
          <w:p w14:paraId="20035DCF" w14:textId="77777777" w:rsidR="006006A1" w:rsidRDefault="006006A1" w:rsidP="00172CA8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C3281AD" w14:textId="77777777" w:rsidR="006006A1" w:rsidRPr="007C7770" w:rsidRDefault="006006A1" w:rsidP="00172CA8">
            <w:r>
              <w:rPr>
                <w:rFonts w:hint="eastAsia"/>
              </w:rPr>
              <w:t>无</w:t>
            </w:r>
          </w:p>
        </w:tc>
      </w:tr>
    </w:tbl>
    <w:p w14:paraId="54B33C18" w14:textId="52A0425E" w:rsidR="00DF3CF8" w:rsidRDefault="00DF3CF8">
      <w:pPr>
        <w:widowControl/>
        <w:jc w:val="left"/>
      </w:pPr>
    </w:p>
    <w:p w14:paraId="125C0426" w14:textId="77777777" w:rsidR="0023780C" w:rsidRDefault="0023780C" w:rsidP="0023780C">
      <w:pPr>
        <w:pStyle w:val="3"/>
      </w:pPr>
      <w:r>
        <w:rPr>
          <w:rFonts w:hint="eastAsia"/>
        </w:rPr>
        <w:t>3</w:t>
      </w:r>
      <w:r>
        <w:t xml:space="preserve">.3.2 </w:t>
      </w:r>
      <w:r>
        <w:rPr>
          <w:rFonts w:hint="eastAsia"/>
        </w:rPr>
        <w:t>已注册用户功能网页端</w:t>
      </w:r>
    </w:p>
    <w:p w14:paraId="6F17CDE4" w14:textId="77777777" w:rsidR="0023780C" w:rsidRPr="001B6D47" w:rsidRDefault="0023780C" w:rsidP="0023780C">
      <w:pPr>
        <w:pStyle w:val="4"/>
      </w:pPr>
      <w:r>
        <w:rPr>
          <w:rFonts w:hint="eastAsia"/>
        </w:rPr>
        <w:t>3.3.2</w:t>
      </w:r>
      <w:r>
        <w:t xml:space="preserve">.1 </w:t>
      </w:r>
      <w:r>
        <w:rPr>
          <w:rFonts w:hint="eastAsia"/>
        </w:rPr>
        <w:t>登录页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472DB01" w14:textId="77777777" w:rsidTr="0023780C">
        <w:tc>
          <w:tcPr>
            <w:tcW w:w="2812" w:type="dxa"/>
          </w:tcPr>
          <w:p w14:paraId="7F42847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5E16F2D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C-R-151</w:t>
            </w:r>
          </w:p>
        </w:tc>
      </w:tr>
      <w:tr w:rsidR="0023780C" w:rsidRPr="00C52A26" w14:paraId="2455A7BE" w14:textId="77777777" w:rsidTr="0023780C">
        <w:tc>
          <w:tcPr>
            <w:tcW w:w="2812" w:type="dxa"/>
          </w:tcPr>
          <w:p w14:paraId="65487E0B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9184D2E" w14:textId="77777777" w:rsidR="0023780C" w:rsidRPr="00C52A26" w:rsidRDefault="0023780C" w:rsidP="0023780C">
            <w:r>
              <w:rPr>
                <w:rFonts w:hint="eastAsia"/>
              </w:rPr>
              <w:t>账号密码登陆</w:t>
            </w:r>
          </w:p>
        </w:tc>
      </w:tr>
      <w:tr w:rsidR="0023780C" w:rsidRPr="00ED0073" w14:paraId="3090DE92" w14:textId="77777777" w:rsidTr="0023780C">
        <w:tc>
          <w:tcPr>
            <w:tcW w:w="2812" w:type="dxa"/>
          </w:tcPr>
          <w:p w14:paraId="0510E930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CE7CA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1C18E52" w14:textId="77777777" w:rsidTr="0023780C">
        <w:tc>
          <w:tcPr>
            <w:tcW w:w="2812" w:type="dxa"/>
          </w:tcPr>
          <w:p w14:paraId="40B76107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122927" w14:textId="77777777" w:rsidR="0023780C" w:rsidRPr="00ED0073" w:rsidRDefault="0023780C" w:rsidP="0023780C">
            <w:r>
              <w:rPr>
                <w:rFonts w:hint="eastAsia"/>
              </w:rPr>
              <w:t>登录系统</w:t>
            </w:r>
          </w:p>
        </w:tc>
      </w:tr>
      <w:tr w:rsidR="0023780C" w:rsidRPr="00ED0073" w14:paraId="7D00671D" w14:textId="77777777" w:rsidTr="0023780C">
        <w:tc>
          <w:tcPr>
            <w:tcW w:w="2812" w:type="dxa"/>
          </w:tcPr>
          <w:p w14:paraId="497D8866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FE69C20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9123564" w14:textId="77777777" w:rsidTr="0023780C">
        <w:tc>
          <w:tcPr>
            <w:tcW w:w="2812" w:type="dxa"/>
          </w:tcPr>
          <w:p w14:paraId="1380CE88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F7FE8C9" w14:textId="77777777" w:rsidR="0023780C" w:rsidRPr="00ED0073" w:rsidRDefault="0023780C" w:rsidP="0023780C">
            <w:r>
              <w:rPr>
                <w:rFonts w:hint="eastAsia"/>
              </w:rPr>
              <w:t>PRE-1：已经登陆已注册</w:t>
            </w:r>
          </w:p>
        </w:tc>
      </w:tr>
      <w:tr w:rsidR="0023780C" w:rsidRPr="00ED0073" w14:paraId="42EF50BF" w14:textId="77777777" w:rsidTr="0023780C">
        <w:tc>
          <w:tcPr>
            <w:tcW w:w="2812" w:type="dxa"/>
          </w:tcPr>
          <w:p w14:paraId="4A973D6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1A9C6A" w14:textId="77777777" w:rsidR="0023780C" w:rsidRPr="00ED0073" w:rsidRDefault="0023780C" w:rsidP="0023780C">
            <w:r>
              <w:rPr>
                <w:rFonts w:hint="eastAsia"/>
              </w:rPr>
              <w:t>POST-1：可以完全查看首页</w:t>
            </w:r>
          </w:p>
        </w:tc>
      </w:tr>
      <w:tr w:rsidR="0023780C" w:rsidRPr="00ED0073" w14:paraId="573F2734" w14:textId="77777777" w:rsidTr="0023780C">
        <w:tc>
          <w:tcPr>
            <w:tcW w:w="2812" w:type="dxa"/>
          </w:tcPr>
          <w:p w14:paraId="71F978BD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A99E433" w14:textId="77777777" w:rsidR="0023780C" w:rsidRDefault="0023780C" w:rsidP="0023780C">
            <w:r>
              <w:rPr>
                <w:rFonts w:hint="eastAsia"/>
              </w:rPr>
              <w:t>1.打开网页</w:t>
            </w:r>
          </w:p>
          <w:p w14:paraId="4CD41D9E" w14:textId="77777777" w:rsidR="0023780C" w:rsidRDefault="0023780C" w:rsidP="0023780C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00810CDF" w14:textId="77777777" w:rsidR="0023780C" w:rsidRDefault="0023780C" w:rsidP="0023780C">
            <w:r>
              <w:rPr>
                <w:rFonts w:hint="eastAsia"/>
              </w:rPr>
              <w:t>3.在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手机</w:t>
            </w:r>
            <w:r>
              <w:t>号码</w:t>
            </w:r>
          </w:p>
          <w:p w14:paraId="71D76BA6" w14:textId="77777777" w:rsidR="0023780C" w:rsidRDefault="0023780C" w:rsidP="0023780C">
            <w:r>
              <w:rPr>
                <w:rFonts w:hint="eastAsia"/>
              </w:rPr>
              <w:t>4.在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密码</w:t>
            </w:r>
          </w:p>
          <w:p w14:paraId="7049B8B0" w14:textId="77777777" w:rsidR="0023780C" w:rsidRPr="00ED0073" w:rsidRDefault="0023780C" w:rsidP="0023780C">
            <w:r>
              <w:rPr>
                <w:rFonts w:hint="eastAsia"/>
              </w:rPr>
              <w:t>5.点击</w:t>
            </w:r>
            <w:r>
              <w:t>登录按钮</w:t>
            </w:r>
          </w:p>
        </w:tc>
      </w:tr>
      <w:tr w:rsidR="0023780C" w:rsidRPr="00ED0073" w14:paraId="68D9105E" w14:textId="77777777" w:rsidTr="0023780C">
        <w:tc>
          <w:tcPr>
            <w:tcW w:w="2812" w:type="dxa"/>
          </w:tcPr>
          <w:p w14:paraId="2CCFEC0E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F9F99B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B485FFF" w14:textId="77777777" w:rsidTr="0023780C">
        <w:tc>
          <w:tcPr>
            <w:tcW w:w="2812" w:type="dxa"/>
          </w:tcPr>
          <w:p w14:paraId="6A55CEE5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8EF24D8" w14:textId="77777777" w:rsidR="0023780C" w:rsidRDefault="0023780C" w:rsidP="0023780C">
            <w:r>
              <w:rPr>
                <w:rFonts w:hint="eastAsia"/>
              </w:rPr>
              <w:t>E1：手机号码</w:t>
            </w:r>
            <w:r>
              <w:t>输入错误</w:t>
            </w:r>
          </w:p>
          <w:p w14:paraId="096563C4" w14:textId="77777777" w:rsidR="0023780C" w:rsidRDefault="0023780C" w:rsidP="0023780C">
            <w:r>
              <w:rPr>
                <w:rFonts w:hint="eastAsia"/>
              </w:rPr>
              <w:t>1.登录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手机号码</w:t>
            </w:r>
            <w:r>
              <w:t>不存在</w:t>
            </w:r>
          </w:p>
          <w:p w14:paraId="11B0FBE5" w14:textId="77777777" w:rsidR="0023780C" w:rsidRDefault="0023780C" w:rsidP="0023780C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4DBC41AE" w14:textId="77777777" w:rsidR="0023780C" w:rsidRDefault="0023780C" w:rsidP="0023780C">
            <w:r>
              <w:rPr>
                <w:rFonts w:hint="eastAsia"/>
              </w:rPr>
              <w:t>1.登录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  <w:p w14:paraId="4A30809C" w14:textId="77777777" w:rsidR="0023780C" w:rsidRDefault="0023780C" w:rsidP="0023780C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手机号码输入为空</w:t>
            </w:r>
          </w:p>
          <w:p w14:paraId="41C2B6B1" w14:textId="77777777" w:rsidR="0023780C" w:rsidRDefault="0023780C" w:rsidP="0023780C">
            <w:r>
              <w:rPr>
                <w:rFonts w:hint="eastAsia"/>
              </w:rPr>
              <w:t>1.在</w:t>
            </w:r>
            <w:r>
              <w:t>手机号码未输入的</w:t>
            </w:r>
            <w:r>
              <w:rPr>
                <w:rFonts w:hint="eastAsia"/>
              </w:rPr>
              <w:t>情况下</w:t>
            </w:r>
            <w:r>
              <w:t>点击了登录按钮</w:t>
            </w:r>
          </w:p>
          <w:p w14:paraId="65E76BDB" w14:textId="77777777" w:rsidR="0023780C" w:rsidRDefault="0023780C" w:rsidP="0023780C">
            <w:r>
              <w:rPr>
                <w:rFonts w:hint="eastAsia"/>
              </w:rPr>
              <w:t>2.登录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手机号码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7A219C4D" w14:textId="77777777" w:rsidR="0023780C" w:rsidRDefault="0023780C" w:rsidP="0023780C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76763DD1" w14:textId="77777777" w:rsidR="0023780C" w:rsidRDefault="0023780C" w:rsidP="0023780C">
            <w:r>
              <w:rPr>
                <w:rFonts w:hint="eastAsia"/>
              </w:rPr>
              <w:t>1.在</w:t>
            </w:r>
            <w:r>
              <w:t>密码未输入的情况下点击了登录按钮</w:t>
            </w:r>
          </w:p>
          <w:p w14:paraId="312E60E8" w14:textId="77777777" w:rsidR="0023780C" w:rsidRPr="00ED0073" w:rsidRDefault="0023780C" w:rsidP="0023780C">
            <w:r>
              <w:rPr>
                <w:rFonts w:hint="eastAsia"/>
              </w:rPr>
              <w:t>2.登录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23780C" w:rsidRPr="00ED0073" w14:paraId="7AD6F8B1" w14:textId="77777777" w:rsidTr="0023780C">
        <w:tc>
          <w:tcPr>
            <w:tcW w:w="2812" w:type="dxa"/>
          </w:tcPr>
          <w:p w14:paraId="0297B0ED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06B2E2C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.4523</w:t>
            </w:r>
          </w:p>
        </w:tc>
      </w:tr>
      <w:tr w:rsidR="0023780C" w:rsidRPr="00433E1C" w14:paraId="2E56C79E" w14:textId="77777777" w:rsidTr="0023780C">
        <w:tc>
          <w:tcPr>
            <w:tcW w:w="2812" w:type="dxa"/>
          </w:tcPr>
          <w:p w14:paraId="240FA3AD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706E39E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387676FA" w14:textId="77777777" w:rsidTr="0023780C">
        <w:tc>
          <w:tcPr>
            <w:tcW w:w="2812" w:type="dxa"/>
          </w:tcPr>
          <w:p w14:paraId="5234BA1C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BD4A979" w14:textId="77777777" w:rsidR="0023780C" w:rsidRPr="00757EB3" w:rsidRDefault="0023780C" w:rsidP="0023780C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登录，或QQ快速登录</w:t>
            </w:r>
          </w:p>
        </w:tc>
      </w:tr>
      <w:tr w:rsidR="0023780C" w:rsidRPr="00757EB3" w14:paraId="147D3B9B" w14:textId="77777777" w:rsidTr="0023780C">
        <w:tc>
          <w:tcPr>
            <w:tcW w:w="2812" w:type="dxa"/>
          </w:tcPr>
          <w:p w14:paraId="33BF1D80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DB98AF" w14:textId="77777777" w:rsidR="0023780C" w:rsidRPr="007C7770" w:rsidRDefault="0023780C" w:rsidP="0023780C">
            <w:r>
              <w:rPr>
                <w:rFonts w:hint="eastAsia"/>
              </w:rPr>
              <w:t>手机号码</w:t>
            </w:r>
            <w:r>
              <w:t>，密码</w:t>
            </w:r>
          </w:p>
        </w:tc>
      </w:tr>
      <w:tr w:rsidR="0023780C" w:rsidRPr="00757EB3" w14:paraId="080269E4" w14:textId="77777777" w:rsidTr="0023780C">
        <w:tc>
          <w:tcPr>
            <w:tcW w:w="2812" w:type="dxa"/>
          </w:tcPr>
          <w:p w14:paraId="23646E7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EEEBE2B" w14:textId="77777777" w:rsidR="0023780C" w:rsidRPr="007C7770" w:rsidRDefault="0023780C" w:rsidP="0023780C">
            <w:r>
              <w:rPr>
                <w:rFonts w:hint="eastAsia"/>
              </w:rPr>
              <w:t>异常</w:t>
            </w:r>
            <w:r>
              <w:t>提醒</w:t>
            </w:r>
          </w:p>
        </w:tc>
      </w:tr>
    </w:tbl>
    <w:p w14:paraId="5FA50361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23335043" wp14:editId="029AEC9D">
            <wp:extent cx="5274310" cy="505142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3918C55" w14:textId="77777777" w:rsidTr="0023780C">
        <w:tc>
          <w:tcPr>
            <w:tcW w:w="2812" w:type="dxa"/>
          </w:tcPr>
          <w:p w14:paraId="587F78E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D4D2502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C-R-154</w:t>
            </w:r>
          </w:p>
        </w:tc>
      </w:tr>
      <w:tr w:rsidR="0023780C" w:rsidRPr="00C52A26" w14:paraId="703A7B04" w14:textId="77777777" w:rsidTr="0023780C">
        <w:tc>
          <w:tcPr>
            <w:tcW w:w="2812" w:type="dxa"/>
          </w:tcPr>
          <w:p w14:paraId="01C13AC0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CF78F1F" w14:textId="77777777" w:rsidR="0023780C" w:rsidRPr="00C52A26" w:rsidRDefault="0023780C" w:rsidP="0023780C">
            <w:r>
              <w:rPr>
                <w:rFonts w:hint="eastAsia"/>
              </w:rPr>
              <w:t>注册</w:t>
            </w:r>
          </w:p>
        </w:tc>
      </w:tr>
      <w:tr w:rsidR="0023780C" w:rsidRPr="00ED0073" w14:paraId="2917546F" w14:textId="77777777" w:rsidTr="0023780C">
        <w:tc>
          <w:tcPr>
            <w:tcW w:w="2812" w:type="dxa"/>
          </w:tcPr>
          <w:p w14:paraId="0E8E48CF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38BE68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60DF5DD" w14:textId="77777777" w:rsidTr="0023780C">
        <w:tc>
          <w:tcPr>
            <w:tcW w:w="2812" w:type="dxa"/>
          </w:tcPr>
          <w:p w14:paraId="7F0EF12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4736CB" w14:textId="77777777" w:rsidR="0023780C" w:rsidRPr="00ED0073" w:rsidRDefault="0023780C" w:rsidP="0023780C">
            <w:r>
              <w:rPr>
                <w:rFonts w:hint="eastAsia"/>
              </w:rPr>
              <w:t>注册成为</w:t>
            </w:r>
            <w:r>
              <w:t>系统注册用户</w:t>
            </w:r>
          </w:p>
        </w:tc>
      </w:tr>
      <w:tr w:rsidR="0023780C" w:rsidRPr="00ED0073" w14:paraId="2DE798C5" w14:textId="77777777" w:rsidTr="0023780C">
        <w:tc>
          <w:tcPr>
            <w:tcW w:w="2812" w:type="dxa"/>
          </w:tcPr>
          <w:p w14:paraId="109E23B0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DCBC8EB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FD461DB" w14:textId="77777777" w:rsidTr="0023780C">
        <w:tc>
          <w:tcPr>
            <w:tcW w:w="2812" w:type="dxa"/>
          </w:tcPr>
          <w:p w14:paraId="28DC764A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CB2BB9E" w14:textId="77777777" w:rsidR="0023780C" w:rsidRPr="00ED0073" w:rsidRDefault="0023780C" w:rsidP="0023780C">
            <w:r>
              <w:rPr>
                <w:rFonts w:hint="eastAsia"/>
              </w:rPr>
              <w:t>PRE-1：已经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  <w:r>
              <w:rPr>
                <w:rFonts w:hint="eastAsia"/>
              </w:rPr>
              <w:t>网页</w:t>
            </w:r>
          </w:p>
        </w:tc>
      </w:tr>
      <w:tr w:rsidR="0023780C" w:rsidRPr="00ED0073" w14:paraId="00E4FBB8" w14:textId="77777777" w:rsidTr="0023780C">
        <w:tc>
          <w:tcPr>
            <w:tcW w:w="2812" w:type="dxa"/>
          </w:tcPr>
          <w:p w14:paraId="71BAF702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CA2E982" w14:textId="77777777" w:rsidR="0023780C" w:rsidRPr="00ED0073" w:rsidRDefault="0023780C" w:rsidP="0023780C">
            <w:r>
              <w:rPr>
                <w:rFonts w:hint="eastAsia"/>
              </w:rPr>
              <w:t>POST-1：用户账号</w:t>
            </w:r>
            <w:r>
              <w:t>信息登入系统</w:t>
            </w:r>
          </w:p>
        </w:tc>
      </w:tr>
      <w:tr w:rsidR="0023780C" w:rsidRPr="00ED0073" w14:paraId="3F277A6F" w14:textId="77777777" w:rsidTr="0023780C">
        <w:tc>
          <w:tcPr>
            <w:tcW w:w="2812" w:type="dxa"/>
          </w:tcPr>
          <w:p w14:paraId="6B996D00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7F78AD0" w14:textId="77777777" w:rsidR="0023780C" w:rsidRDefault="0023780C" w:rsidP="0023780C">
            <w:r>
              <w:rPr>
                <w:rFonts w:hint="eastAsia"/>
              </w:rPr>
              <w:t>1.打开网页</w:t>
            </w:r>
          </w:p>
          <w:p w14:paraId="6E955601" w14:textId="77777777" w:rsidR="0023780C" w:rsidRDefault="0023780C" w:rsidP="0023780C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72115BB9" w14:textId="77777777" w:rsidR="0023780C" w:rsidRDefault="0023780C" w:rsidP="0023780C">
            <w:r>
              <w:rPr>
                <w:rFonts w:hint="eastAsia"/>
              </w:rPr>
              <w:t>3.在</w:t>
            </w:r>
            <w:r>
              <w:t>弹出的登录页中点击</w:t>
            </w:r>
            <w:r>
              <w:rPr>
                <w:rFonts w:hint="eastAsia"/>
              </w:rPr>
              <w:t>用户注册按钮</w:t>
            </w:r>
          </w:p>
          <w:p w14:paraId="1EF8AFAF" w14:textId="77777777" w:rsidR="0023780C" w:rsidRDefault="0023780C" w:rsidP="0023780C">
            <w:r>
              <w:rPr>
                <w:rFonts w:hint="eastAsia"/>
              </w:rPr>
              <w:t>4.在</w:t>
            </w:r>
            <w:r>
              <w:t>弹出的注册页中输入手机号码</w:t>
            </w:r>
          </w:p>
          <w:p w14:paraId="4578A092" w14:textId="77777777" w:rsidR="0023780C" w:rsidRDefault="0023780C" w:rsidP="0023780C">
            <w:r>
              <w:rPr>
                <w:rFonts w:hint="eastAsia"/>
              </w:rPr>
              <w:t>5.点击</w:t>
            </w:r>
            <w:r>
              <w:t>发送验证码按钮</w:t>
            </w:r>
          </w:p>
          <w:p w14:paraId="3FB4CC44" w14:textId="77777777" w:rsidR="0023780C" w:rsidRDefault="0023780C" w:rsidP="0023780C">
            <w:r>
              <w:rPr>
                <w:rFonts w:hint="eastAsia"/>
              </w:rPr>
              <w:t>6.将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160D34A2" w14:textId="77777777" w:rsidR="0023780C" w:rsidRDefault="0023780C" w:rsidP="0023780C">
            <w:r>
              <w:rPr>
                <w:rFonts w:hint="eastAsia"/>
              </w:rPr>
              <w:t>7.输入</w:t>
            </w:r>
            <w:r>
              <w:t>密码</w:t>
            </w:r>
          </w:p>
          <w:p w14:paraId="13A8DBDC" w14:textId="77777777" w:rsidR="0023780C" w:rsidRDefault="0023780C" w:rsidP="0023780C">
            <w:r>
              <w:rPr>
                <w:rFonts w:hint="eastAsia"/>
              </w:rPr>
              <w:t>8.</w:t>
            </w:r>
            <w:proofErr w:type="gramStart"/>
            <w:r>
              <w:rPr>
                <w:rFonts w:hint="eastAsia"/>
              </w:rPr>
              <w:t>勾选已</w:t>
            </w:r>
            <w:proofErr w:type="gramEnd"/>
            <w:r>
              <w:rPr>
                <w:rFonts w:hint="eastAsia"/>
              </w:rPr>
              <w:t>阅读《用户注册协议》</w:t>
            </w:r>
          </w:p>
          <w:p w14:paraId="50073274" w14:textId="77777777" w:rsidR="0023780C" w:rsidRPr="00ED0073" w:rsidRDefault="0023780C" w:rsidP="0023780C">
            <w:r>
              <w:rPr>
                <w:rFonts w:hint="eastAsia"/>
              </w:rPr>
              <w:t>9.点击</w:t>
            </w:r>
            <w:r>
              <w:t>确认按钮</w:t>
            </w:r>
          </w:p>
        </w:tc>
      </w:tr>
      <w:tr w:rsidR="0023780C" w:rsidRPr="00ED0073" w14:paraId="2FE0D8DC" w14:textId="77777777" w:rsidTr="0023780C">
        <w:tc>
          <w:tcPr>
            <w:tcW w:w="2812" w:type="dxa"/>
          </w:tcPr>
          <w:p w14:paraId="6890DC8C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869DA1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CDB6800" w14:textId="77777777" w:rsidTr="0023780C">
        <w:tc>
          <w:tcPr>
            <w:tcW w:w="2812" w:type="dxa"/>
          </w:tcPr>
          <w:p w14:paraId="5FEC395A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04610BD7" w14:textId="77777777" w:rsidR="0023780C" w:rsidRDefault="0023780C" w:rsidP="0023780C">
            <w:r>
              <w:rPr>
                <w:rFonts w:hint="eastAsia"/>
              </w:rPr>
              <w:t>E1：网络延时</w:t>
            </w:r>
          </w:p>
          <w:p w14:paraId="1A0FD7ED" w14:textId="77777777" w:rsidR="0023780C" w:rsidRPr="00ED0073" w:rsidRDefault="0023780C" w:rsidP="0023780C">
            <w:r>
              <w:rPr>
                <w:rFonts w:hint="eastAsia"/>
              </w:rPr>
              <w:t>1.登录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注册失败</w:t>
            </w:r>
          </w:p>
        </w:tc>
      </w:tr>
      <w:tr w:rsidR="0023780C" w:rsidRPr="00ED0073" w14:paraId="71634A76" w14:textId="77777777" w:rsidTr="0023780C">
        <w:tc>
          <w:tcPr>
            <w:tcW w:w="2812" w:type="dxa"/>
          </w:tcPr>
          <w:p w14:paraId="3831BE16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7563605" w14:textId="77777777" w:rsidR="0023780C" w:rsidRPr="00ED0073" w:rsidRDefault="0023780C" w:rsidP="0023780C">
            <w:r>
              <w:t>0.4162</w:t>
            </w:r>
          </w:p>
        </w:tc>
      </w:tr>
      <w:tr w:rsidR="0023780C" w:rsidRPr="00433E1C" w14:paraId="0BE614A6" w14:textId="77777777" w:rsidTr="0023780C">
        <w:tc>
          <w:tcPr>
            <w:tcW w:w="2812" w:type="dxa"/>
          </w:tcPr>
          <w:p w14:paraId="092C793F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A341A6A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59FD35CA" w14:textId="77777777" w:rsidTr="0023780C">
        <w:tc>
          <w:tcPr>
            <w:tcW w:w="2812" w:type="dxa"/>
          </w:tcPr>
          <w:p w14:paraId="14B2EA5E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ED5C542" w14:textId="77777777" w:rsidR="0023780C" w:rsidRPr="00757EB3" w:rsidRDefault="0023780C" w:rsidP="0023780C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登录，或QQ快速登录</w:t>
            </w:r>
          </w:p>
        </w:tc>
      </w:tr>
      <w:tr w:rsidR="0023780C" w:rsidRPr="00757EB3" w14:paraId="726569F5" w14:textId="77777777" w:rsidTr="0023780C">
        <w:tc>
          <w:tcPr>
            <w:tcW w:w="2812" w:type="dxa"/>
          </w:tcPr>
          <w:p w14:paraId="620564CA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F8947E" w14:textId="77777777" w:rsidR="0023780C" w:rsidRPr="007C7770" w:rsidRDefault="0023780C" w:rsidP="0023780C">
            <w:r>
              <w:rPr>
                <w:rFonts w:hint="eastAsia"/>
              </w:rPr>
              <w:t>账号</w:t>
            </w:r>
            <w:r>
              <w:t>，密码</w:t>
            </w:r>
          </w:p>
        </w:tc>
      </w:tr>
      <w:tr w:rsidR="0023780C" w:rsidRPr="00757EB3" w14:paraId="2F1EB6F0" w14:textId="77777777" w:rsidTr="0023780C">
        <w:tc>
          <w:tcPr>
            <w:tcW w:w="2812" w:type="dxa"/>
          </w:tcPr>
          <w:p w14:paraId="379EC115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621DD1" w14:textId="77777777" w:rsidR="0023780C" w:rsidRPr="007C7770" w:rsidRDefault="0023780C" w:rsidP="0023780C">
            <w:r>
              <w:rPr>
                <w:rFonts w:hint="eastAsia"/>
              </w:rPr>
              <w:t>数据库记录账号密码</w:t>
            </w:r>
          </w:p>
        </w:tc>
      </w:tr>
    </w:tbl>
    <w:p w14:paraId="485CF120" w14:textId="77777777" w:rsidR="0023780C" w:rsidRDefault="0023780C" w:rsidP="0023780C">
      <w:r>
        <w:rPr>
          <w:noProof/>
        </w:rPr>
        <w:drawing>
          <wp:inline distT="0" distB="0" distL="0" distR="0" wp14:anchorId="0C740773" wp14:editId="5A4E7409">
            <wp:extent cx="5274310" cy="364680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DD9246B" w14:textId="77777777" w:rsidTr="0023780C">
        <w:tc>
          <w:tcPr>
            <w:tcW w:w="2812" w:type="dxa"/>
          </w:tcPr>
          <w:p w14:paraId="309B2D98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C30F94F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C-R-155</w:t>
            </w:r>
          </w:p>
        </w:tc>
      </w:tr>
      <w:tr w:rsidR="0023780C" w:rsidRPr="00C52A26" w14:paraId="78041440" w14:textId="77777777" w:rsidTr="0023780C">
        <w:tc>
          <w:tcPr>
            <w:tcW w:w="2812" w:type="dxa"/>
          </w:tcPr>
          <w:p w14:paraId="5E56D2BE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DFB3DE" w14:textId="77777777" w:rsidR="0023780C" w:rsidRPr="00C52A26" w:rsidRDefault="0023780C" w:rsidP="0023780C">
            <w:r>
              <w:rPr>
                <w:rFonts w:hint="eastAsia"/>
              </w:rPr>
              <w:t>重置密码</w:t>
            </w:r>
          </w:p>
        </w:tc>
      </w:tr>
      <w:tr w:rsidR="0023780C" w:rsidRPr="00ED0073" w14:paraId="37029068" w14:textId="77777777" w:rsidTr="0023780C">
        <w:tc>
          <w:tcPr>
            <w:tcW w:w="2812" w:type="dxa"/>
          </w:tcPr>
          <w:p w14:paraId="4F89DBD4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6C3222A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08971DC" w14:textId="77777777" w:rsidTr="0023780C">
        <w:tc>
          <w:tcPr>
            <w:tcW w:w="2812" w:type="dxa"/>
          </w:tcPr>
          <w:p w14:paraId="786AB607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0D618FD" w14:textId="77777777" w:rsidR="0023780C" w:rsidRPr="00ED0073" w:rsidRDefault="0023780C" w:rsidP="0023780C">
            <w:r>
              <w:rPr>
                <w:rFonts w:hint="eastAsia"/>
              </w:rPr>
              <w:t>重新设置密码</w:t>
            </w:r>
          </w:p>
        </w:tc>
      </w:tr>
      <w:tr w:rsidR="0023780C" w:rsidRPr="00ED0073" w14:paraId="2D714B96" w14:textId="77777777" w:rsidTr="0023780C">
        <w:tc>
          <w:tcPr>
            <w:tcW w:w="2812" w:type="dxa"/>
          </w:tcPr>
          <w:p w14:paraId="53E1D77E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A14DD0F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1D909C1" w14:textId="77777777" w:rsidTr="0023780C">
        <w:tc>
          <w:tcPr>
            <w:tcW w:w="2812" w:type="dxa"/>
          </w:tcPr>
          <w:p w14:paraId="6E6D89BD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B4A061A" w14:textId="77777777" w:rsidR="0023780C" w:rsidRPr="00ED0073" w:rsidRDefault="0023780C" w:rsidP="0023780C">
            <w:r>
              <w:rPr>
                <w:rFonts w:hint="eastAsia"/>
              </w:rPr>
              <w:t>PRE-1：已经登陆已注册</w:t>
            </w:r>
          </w:p>
        </w:tc>
      </w:tr>
      <w:tr w:rsidR="0023780C" w:rsidRPr="00ED0073" w14:paraId="0B835CF9" w14:textId="77777777" w:rsidTr="0023780C">
        <w:tc>
          <w:tcPr>
            <w:tcW w:w="2812" w:type="dxa"/>
          </w:tcPr>
          <w:p w14:paraId="5E582A1F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754CE83" w14:textId="77777777" w:rsidR="0023780C" w:rsidRPr="00ED0073" w:rsidRDefault="0023780C" w:rsidP="0023780C">
            <w:r>
              <w:rPr>
                <w:rFonts w:hint="eastAsia"/>
              </w:rPr>
              <w:t>POST-1：可以正常查看首页</w:t>
            </w:r>
            <w:r w:rsidRPr="00ED0073">
              <w:t xml:space="preserve"> </w:t>
            </w:r>
          </w:p>
        </w:tc>
      </w:tr>
      <w:tr w:rsidR="0023780C" w:rsidRPr="00ED0073" w14:paraId="2A62A61E" w14:textId="77777777" w:rsidTr="0023780C">
        <w:tc>
          <w:tcPr>
            <w:tcW w:w="2812" w:type="dxa"/>
          </w:tcPr>
          <w:p w14:paraId="499266CB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7E4547" w14:textId="77777777" w:rsidR="0023780C" w:rsidRDefault="0023780C" w:rsidP="0023780C">
            <w:r>
              <w:rPr>
                <w:rFonts w:hint="eastAsia"/>
              </w:rPr>
              <w:t>1.打开网页</w:t>
            </w:r>
          </w:p>
          <w:p w14:paraId="57346BDD" w14:textId="77777777" w:rsidR="0023780C" w:rsidRDefault="0023780C" w:rsidP="0023780C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111AEA89" w14:textId="77777777" w:rsidR="0023780C" w:rsidRDefault="0023780C" w:rsidP="0023780C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点击忘记密码</w:t>
            </w:r>
          </w:p>
          <w:p w14:paraId="50A436CD" w14:textId="77777777" w:rsidR="0023780C" w:rsidRDefault="0023780C" w:rsidP="0023780C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输入手机号或邮箱地址</w:t>
            </w:r>
          </w:p>
          <w:p w14:paraId="46D736AE" w14:textId="77777777" w:rsidR="0023780C" w:rsidRDefault="0023780C" w:rsidP="0023780C">
            <w:r>
              <w:rPr>
                <w:rFonts w:hint="eastAsia"/>
              </w:rPr>
              <w:t>5.发送验证码</w:t>
            </w:r>
          </w:p>
          <w:p w14:paraId="495993BE" w14:textId="77777777" w:rsidR="0023780C" w:rsidRDefault="0023780C" w:rsidP="0023780C">
            <w:r>
              <w:rPr>
                <w:rFonts w:hint="eastAsia"/>
              </w:rPr>
              <w:t>6.将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0C85B465" w14:textId="77777777" w:rsidR="0023780C" w:rsidRPr="008F4D32" w:rsidRDefault="0023780C" w:rsidP="0023780C">
            <w:r>
              <w:rPr>
                <w:rFonts w:hint="eastAsia"/>
              </w:rPr>
              <w:t>7.输入6-20位的登陆密码.</w:t>
            </w:r>
            <w:r w:rsidRPr="00ED0073">
              <w:t xml:space="preserve"> </w:t>
            </w:r>
          </w:p>
          <w:p w14:paraId="00664E67" w14:textId="77777777" w:rsidR="0023780C" w:rsidRDefault="0023780C" w:rsidP="0023780C">
            <w:r>
              <w:rPr>
                <w:rFonts w:hint="eastAsia"/>
              </w:rPr>
              <w:t>8.再次输入登陆密码</w:t>
            </w:r>
          </w:p>
          <w:p w14:paraId="6FDA725F" w14:textId="77777777" w:rsidR="0023780C" w:rsidRPr="00ED0073" w:rsidRDefault="0023780C" w:rsidP="0023780C">
            <w:r>
              <w:rPr>
                <w:rFonts w:hint="eastAsia"/>
              </w:rPr>
              <w:t>9.点击确认按钮</w:t>
            </w:r>
          </w:p>
        </w:tc>
      </w:tr>
      <w:tr w:rsidR="0023780C" w:rsidRPr="00ED0073" w14:paraId="41E1C873" w14:textId="77777777" w:rsidTr="0023780C">
        <w:tc>
          <w:tcPr>
            <w:tcW w:w="2812" w:type="dxa"/>
          </w:tcPr>
          <w:p w14:paraId="258B9BA6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7DF057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A7D6F7F" w14:textId="77777777" w:rsidTr="0023780C">
        <w:tc>
          <w:tcPr>
            <w:tcW w:w="2812" w:type="dxa"/>
          </w:tcPr>
          <w:p w14:paraId="0DD3C75C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1093D743" w14:textId="77777777" w:rsidR="0023780C" w:rsidRDefault="0023780C" w:rsidP="0023780C">
            <w:r>
              <w:rPr>
                <w:rFonts w:hint="eastAsia"/>
              </w:rPr>
              <w:t>E1：手机号码</w:t>
            </w:r>
            <w:r>
              <w:t>输入错误</w:t>
            </w:r>
          </w:p>
          <w:p w14:paraId="12B5D9B8" w14:textId="77777777" w:rsidR="0023780C" w:rsidRDefault="0023780C" w:rsidP="0023780C">
            <w:r>
              <w:rPr>
                <w:rFonts w:hint="eastAsia"/>
              </w:rPr>
              <w:t>1.修改密码</w:t>
            </w:r>
            <w:proofErr w:type="gramStart"/>
            <w:r>
              <w:rPr>
                <w:rFonts w:hint="eastAsia"/>
              </w:rPr>
              <w:t>页面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proofErr w:type="gramEnd"/>
            <w:r>
              <w:rPr>
                <w:rFonts w:hint="eastAsia"/>
              </w:rPr>
              <w:t>手机号码</w:t>
            </w:r>
            <w:r>
              <w:t>不存在</w:t>
            </w:r>
          </w:p>
          <w:p w14:paraId="656E1A0B" w14:textId="77777777" w:rsidR="0023780C" w:rsidRDefault="0023780C" w:rsidP="0023780C">
            <w:r>
              <w:rPr>
                <w:rFonts w:hint="eastAsia"/>
              </w:rPr>
              <w:t>E1：邮箱</w:t>
            </w:r>
            <w:r>
              <w:t>输入错误</w:t>
            </w:r>
          </w:p>
          <w:p w14:paraId="4BEA0CA9" w14:textId="77777777" w:rsidR="0023780C" w:rsidRPr="00F60DEB" w:rsidRDefault="0023780C" w:rsidP="0023780C">
            <w:r>
              <w:rPr>
                <w:rFonts w:hint="eastAsia"/>
              </w:rPr>
              <w:t>1.修改密码</w:t>
            </w:r>
            <w:proofErr w:type="gramStart"/>
            <w:r>
              <w:rPr>
                <w:rFonts w:hint="eastAsia"/>
              </w:rPr>
              <w:t>页面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proofErr w:type="gramEnd"/>
            <w:r>
              <w:rPr>
                <w:rFonts w:hint="eastAsia"/>
              </w:rPr>
              <w:t>邮箱</w:t>
            </w:r>
            <w:r>
              <w:t>不存在</w:t>
            </w:r>
          </w:p>
          <w:p w14:paraId="6CF4821D" w14:textId="77777777" w:rsidR="0023780C" w:rsidRDefault="0023780C" w:rsidP="0023780C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</w:t>
            </w:r>
            <w:r>
              <w:rPr>
                <w:rFonts w:hint="eastAsia"/>
              </w:rPr>
              <w:t>不符合规则</w:t>
            </w:r>
          </w:p>
          <w:p w14:paraId="7B3080C0" w14:textId="77777777" w:rsidR="0023780C" w:rsidRDefault="0023780C" w:rsidP="0023780C">
            <w:r>
              <w:rPr>
                <w:rFonts w:hint="eastAsia"/>
              </w:rPr>
              <w:t>1.登录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  <w:p w14:paraId="0EC84D73" w14:textId="77777777" w:rsidR="0023780C" w:rsidRDefault="0023780C" w:rsidP="0023780C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手机号码输入为空</w:t>
            </w:r>
          </w:p>
          <w:p w14:paraId="354FE675" w14:textId="77777777" w:rsidR="0023780C" w:rsidRDefault="0023780C" w:rsidP="0023780C">
            <w:r>
              <w:rPr>
                <w:rFonts w:hint="eastAsia"/>
              </w:rPr>
              <w:t>1.在</w:t>
            </w:r>
            <w:r>
              <w:t>手机号码未输入的</w:t>
            </w:r>
            <w:r>
              <w:rPr>
                <w:rFonts w:hint="eastAsia"/>
              </w:rPr>
              <w:t>情况下</w:t>
            </w:r>
            <w:r>
              <w:t>点击了</w:t>
            </w:r>
            <w:r>
              <w:rPr>
                <w:rFonts w:hint="eastAsia"/>
              </w:rPr>
              <w:t>发送验证码</w:t>
            </w:r>
            <w:r>
              <w:t>按钮</w:t>
            </w:r>
          </w:p>
          <w:p w14:paraId="5548DA63" w14:textId="77777777" w:rsidR="0023780C" w:rsidRDefault="0023780C" w:rsidP="0023780C">
            <w:r>
              <w:rPr>
                <w:rFonts w:hint="eastAsia"/>
              </w:rPr>
              <w:t>2.修改密码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手机号码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66EEF788" w14:textId="77777777" w:rsidR="0023780C" w:rsidRDefault="0023780C" w:rsidP="0023780C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789B0800" w14:textId="77777777" w:rsidR="0023780C" w:rsidRDefault="0023780C" w:rsidP="0023780C">
            <w:r>
              <w:rPr>
                <w:rFonts w:hint="eastAsia"/>
              </w:rPr>
              <w:t>1.在</w:t>
            </w:r>
            <w:r>
              <w:t>密码未输入的情况下点击了</w:t>
            </w:r>
            <w:r>
              <w:rPr>
                <w:rFonts w:hint="eastAsia"/>
              </w:rPr>
              <w:t>修改</w:t>
            </w:r>
            <w:r>
              <w:t>按钮</w:t>
            </w:r>
          </w:p>
          <w:p w14:paraId="6E8EE1E8" w14:textId="77777777" w:rsidR="0023780C" w:rsidRPr="00ED0073" w:rsidRDefault="0023780C" w:rsidP="0023780C">
            <w:r>
              <w:rPr>
                <w:rFonts w:hint="eastAsia"/>
              </w:rPr>
              <w:t>2.修改密码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23780C" w:rsidRPr="00ED0073" w14:paraId="27BBBC1F" w14:textId="77777777" w:rsidTr="0023780C">
        <w:tc>
          <w:tcPr>
            <w:tcW w:w="2812" w:type="dxa"/>
          </w:tcPr>
          <w:p w14:paraId="392B62D5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07B5D6B" w14:textId="77777777" w:rsidR="0023780C" w:rsidRPr="00ED0073" w:rsidRDefault="0023780C" w:rsidP="0023780C">
            <w:r>
              <w:t>0.4162</w:t>
            </w:r>
          </w:p>
        </w:tc>
      </w:tr>
      <w:tr w:rsidR="0023780C" w:rsidRPr="00433E1C" w14:paraId="1C486290" w14:textId="77777777" w:rsidTr="0023780C">
        <w:tc>
          <w:tcPr>
            <w:tcW w:w="2812" w:type="dxa"/>
          </w:tcPr>
          <w:p w14:paraId="682CBA77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FA52D5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0F90ED9" w14:textId="77777777" w:rsidTr="0023780C">
        <w:tc>
          <w:tcPr>
            <w:tcW w:w="2812" w:type="dxa"/>
          </w:tcPr>
          <w:p w14:paraId="1FF9F619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362D102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F0F28A8" w14:textId="77777777" w:rsidTr="0023780C">
        <w:tc>
          <w:tcPr>
            <w:tcW w:w="2812" w:type="dxa"/>
          </w:tcPr>
          <w:p w14:paraId="3DBB5B7F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7B1E79C" w14:textId="77777777" w:rsidR="0023780C" w:rsidRPr="007C7770" w:rsidRDefault="0023780C" w:rsidP="0023780C">
            <w:r>
              <w:rPr>
                <w:rFonts w:hint="eastAsia"/>
              </w:rPr>
              <w:t>手机号或邮箱地址、密码</w:t>
            </w:r>
          </w:p>
        </w:tc>
      </w:tr>
      <w:tr w:rsidR="0023780C" w:rsidRPr="00757EB3" w14:paraId="204577AD" w14:textId="77777777" w:rsidTr="0023780C">
        <w:tc>
          <w:tcPr>
            <w:tcW w:w="2812" w:type="dxa"/>
          </w:tcPr>
          <w:p w14:paraId="63979ED4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B5172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40CF926" w14:textId="77777777" w:rsidR="0023780C" w:rsidRDefault="0023780C" w:rsidP="0023780C">
      <w:r>
        <w:rPr>
          <w:noProof/>
        </w:rPr>
        <w:drawing>
          <wp:inline distT="0" distB="0" distL="0" distR="0" wp14:anchorId="0EC66304" wp14:editId="6BD14E44">
            <wp:extent cx="5274310" cy="480250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DD5B" w14:textId="77777777" w:rsidR="0023780C" w:rsidRDefault="0023780C" w:rsidP="0023780C">
      <w:pPr>
        <w:pStyle w:val="4"/>
      </w:pPr>
      <w:r>
        <w:rPr>
          <w:rFonts w:hint="eastAsia"/>
        </w:rPr>
        <w:lastRenderedPageBreak/>
        <w:t>3.3.2</w:t>
      </w:r>
      <w:r>
        <w:t xml:space="preserve">.2 </w:t>
      </w:r>
      <w:r>
        <w:rPr>
          <w:rFonts w:hint="eastAsia"/>
        </w:rPr>
        <w:t>主界面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65009751" w14:textId="77777777" w:rsidTr="0023780C">
        <w:tc>
          <w:tcPr>
            <w:tcW w:w="2812" w:type="dxa"/>
          </w:tcPr>
          <w:p w14:paraId="553EA886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5FD40CEC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C-R-156</w:t>
            </w:r>
          </w:p>
        </w:tc>
      </w:tr>
      <w:tr w:rsidR="0023780C" w:rsidRPr="00C52A26" w14:paraId="6D8B9F9B" w14:textId="77777777" w:rsidTr="0023780C">
        <w:tc>
          <w:tcPr>
            <w:tcW w:w="2812" w:type="dxa"/>
          </w:tcPr>
          <w:p w14:paraId="62B9F99B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3A9A0D4" w14:textId="77777777" w:rsidR="0023780C" w:rsidRPr="00C52A26" w:rsidRDefault="0023780C" w:rsidP="0023780C">
            <w:r>
              <w:rPr>
                <w:rFonts w:hint="eastAsia"/>
              </w:rPr>
              <w:t>按关键词搜索</w:t>
            </w:r>
          </w:p>
        </w:tc>
      </w:tr>
      <w:tr w:rsidR="0023780C" w:rsidRPr="00ED0073" w14:paraId="5A384931" w14:textId="77777777" w:rsidTr="0023780C">
        <w:tc>
          <w:tcPr>
            <w:tcW w:w="2812" w:type="dxa"/>
          </w:tcPr>
          <w:p w14:paraId="2076FF29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27997F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F257298" w14:textId="77777777" w:rsidTr="0023780C">
        <w:tc>
          <w:tcPr>
            <w:tcW w:w="2812" w:type="dxa"/>
          </w:tcPr>
          <w:p w14:paraId="3C5CD583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077CDF8" w14:textId="77777777" w:rsidR="0023780C" w:rsidRPr="00ED0073" w:rsidRDefault="0023780C" w:rsidP="0023780C">
            <w:r>
              <w:rPr>
                <w:rFonts w:hint="eastAsia"/>
              </w:rPr>
              <w:t>在导航栏中进行搜索</w:t>
            </w:r>
          </w:p>
        </w:tc>
      </w:tr>
      <w:tr w:rsidR="0023780C" w:rsidRPr="00ED0073" w14:paraId="215D285D" w14:textId="77777777" w:rsidTr="0023780C">
        <w:tc>
          <w:tcPr>
            <w:tcW w:w="2812" w:type="dxa"/>
          </w:tcPr>
          <w:p w14:paraId="7AAA005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DC029D" w14:textId="77777777" w:rsidR="0023780C" w:rsidRPr="00ED0073" w:rsidRDefault="0023780C" w:rsidP="0023780C">
            <w:r>
              <w:rPr>
                <w:rFonts w:hint="eastAsia"/>
              </w:rPr>
              <w:t>任意用户</w:t>
            </w:r>
          </w:p>
        </w:tc>
      </w:tr>
      <w:tr w:rsidR="0023780C" w:rsidRPr="00ED0073" w14:paraId="32462679" w14:textId="77777777" w:rsidTr="0023780C">
        <w:tc>
          <w:tcPr>
            <w:tcW w:w="2812" w:type="dxa"/>
          </w:tcPr>
          <w:p w14:paraId="0DE23DC6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B687B12" w14:textId="77777777" w:rsidR="0023780C" w:rsidRPr="00ED0073" w:rsidRDefault="0023780C" w:rsidP="0023780C">
            <w:r>
              <w:rPr>
                <w:rFonts w:hint="eastAsia"/>
              </w:rPr>
              <w:t>PRE-1：已经打开网页</w:t>
            </w:r>
          </w:p>
        </w:tc>
      </w:tr>
      <w:tr w:rsidR="0023780C" w:rsidRPr="00ED0073" w14:paraId="14B7C3ED" w14:textId="77777777" w:rsidTr="0023780C">
        <w:tc>
          <w:tcPr>
            <w:tcW w:w="2812" w:type="dxa"/>
          </w:tcPr>
          <w:p w14:paraId="483ECDFE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C71618A" w14:textId="77777777" w:rsidR="0023780C" w:rsidRPr="00ED0073" w:rsidRDefault="0023780C" w:rsidP="0023780C">
            <w:r>
              <w:rPr>
                <w:rFonts w:hint="eastAsia"/>
              </w:rPr>
              <w:t>POST-1：跳转至搜索页面</w:t>
            </w:r>
          </w:p>
        </w:tc>
      </w:tr>
      <w:tr w:rsidR="0023780C" w:rsidRPr="00ED0073" w14:paraId="24CA82D6" w14:textId="77777777" w:rsidTr="0023780C">
        <w:tc>
          <w:tcPr>
            <w:tcW w:w="2812" w:type="dxa"/>
          </w:tcPr>
          <w:p w14:paraId="68E417F0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1773EE9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6B539A0" w14:textId="77777777" w:rsidR="0023780C" w:rsidRDefault="0023780C" w:rsidP="0023780C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 xml:space="preserve"> 点击导航栏-搜索</w:t>
            </w:r>
          </w:p>
          <w:p w14:paraId="117085D2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点击搜索</w:t>
            </w:r>
          </w:p>
        </w:tc>
      </w:tr>
      <w:tr w:rsidR="0023780C" w:rsidRPr="00ED0073" w14:paraId="504C2BDA" w14:textId="77777777" w:rsidTr="0023780C">
        <w:tc>
          <w:tcPr>
            <w:tcW w:w="2812" w:type="dxa"/>
          </w:tcPr>
          <w:p w14:paraId="080A1267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70B7E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C5D43E6" w14:textId="77777777" w:rsidTr="0023780C">
        <w:tc>
          <w:tcPr>
            <w:tcW w:w="2812" w:type="dxa"/>
          </w:tcPr>
          <w:p w14:paraId="153B2B9B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A0491E2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B0952E3" w14:textId="77777777" w:rsidTr="0023780C">
        <w:tc>
          <w:tcPr>
            <w:tcW w:w="2812" w:type="dxa"/>
          </w:tcPr>
          <w:p w14:paraId="61029C41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C315151" w14:textId="77777777" w:rsidR="0023780C" w:rsidRPr="00ED0073" w:rsidRDefault="0023780C" w:rsidP="0023780C"/>
        </w:tc>
      </w:tr>
      <w:tr w:rsidR="0023780C" w:rsidRPr="00433E1C" w14:paraId="696BAFAA" w14:textId="77777777" w:rsidTr="0023780C">
        <w:tc>
          <w:tcPr>
            <w:tcW w:w="2812" w:type="dxa"/>
          </w:tcPr>
          <w:p w14:paraId="3FBDACBA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A982260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A1F78B3" w14:textId="77777777" w:rsidTr="0023780C">
        <w:tc>
          <w:tcPr>
            <w:tcW w:w="2812" w:type="dxa"/>
          </w:tcPr>
          <w:p w14:paraId="633EF11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0B3BB27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E939FD0" w14:textId="77777777" w:rsidTr="0023780C">
        <w:tc>
          <w:tcPr>
            <w:tcW w:w="2812" w:type="dxa"/>
          </w:tcPr>
          <w:p w14:paraId="746620F9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D0BF3C6" w14:textId="77777777" w:rsidR="0023780C" w:rsidRPr="007C7770" w:rsidRDefault="0023780C" w:rsidP="0023780C">
            <w:r>
              <w:rPr>
                <w:rFonts w:hint="eastAsia"/>
              </w:rPr>
              <w:t>想要搜索的内容</w:t>
            </w:r>
          </w:p>
        </w:tc>
      </w:tr>
      <w:tr w:rsidR="0023780C" w:rsidRPr="00757EB3" w14:paraId="2E8D29CA" w14:textId="77777777" w:rsidTr="0023780C">
        <w:tc>
          <w:tcPr>
            <w:tcW w:w="2812" w:type="dxa"/>
          </w:tcPr>
          <w:p w14:paraId="2066C0D6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009627" w14:textId="77777777" w:rsidR="0023780C" w:rsidRPr="007C7770" w:rsidRDefault="0023780C" w:rsidP="0023780C">
            <w:r>
              <w:rPr>
                <w:rFonts w:hint="eastAsia"/>
              </w:rPr>
              <w:t>相应的搜索界面</w:t>
            </w:r>
          </w:p>
        </w:tc>
      </w:tr>
    </w:tbl>
    <w:p w14:paraId="7888F921" w14:textId="77777777" w:rsidR="0023780C" w:rsidRDefault="0023780C" w:rsidP="0023780C">
      <w:pPr>
        <w:jc w:val="center"/>
      </w:pPr>
      <w:r>
        <w:rPr>
          <w:noProof/>
        </w:rPr>
        <w:drawing>
          <wp:inline distT="0" distB="0" distL="0" distR="0" wp14:anchorId="57B48149" wp14:editId="35A6BA7E">
            <wp:extent cx="1428985" cy="29622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34821" cy="297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B093A71" w14:textId="77777777" w:rsidTr="0023780C">
        <w:tc>
          <w:tcPr>
            <w:tcW w:w="2812" w:type="dxa"/>
          </w:tcPr>
          <w:p w14:paraId="39CA6385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458BAF6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C-R-157</w:t>
            </w:r>
          </w:p>
        </w:tc>
      </w:tr>
      <w:tr w:rsidR="0023780C" w:rsidRPr="00C52A26" w14:paraId="47853990" w14:textId="77777777" w:rsidTr="0023780C">
        <w:tc>
          <w:tcPr>
            <w:tcW w:w="2812" w:type="dxa"/>
          </w:tcPr>
          <w:p w14:paraId="2C140168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86AC1B" w14:textId="77777777" w:rsidR="0023780C" w:rsidRPr="00C52A26" w:rsidRDefault="0023780C" w:rsidP="0023780C">
            <w:r>
              <w:rPr>
                <w:rFonts w:hint="eastAsia"/>
              </w:rPr>
              <w:t>打开相关课程</w:t>
            </w:r>
          </w:p>
        </w:tc>
      </w:tr>
      <w:tr w:rsidR="0023780C" w:rsidRPr="00ED0073" w14:paraId="4F68375D" w14:textId="77777777" w:rsidTr="0023780C">
        <w:tc>
          <w:tcPr>
            <w:tcW w:w="2812" w:type="dxa"/>
          </w:tcPr>
          <w:p w14:paraId="5CFE142A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A587AB5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210DEE5" w14:textId="77777777" w:rsidTr="0023780C">
        <w:tc>
          <w:tcPr>
            <w:tcW w:w="2812" w:type="dxa"/>
          </w:tcPr>
          <w:p w14:paraId="6C20BACE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EAB70BD" w14:textId="77777777" w:rsidR="0023780C" w:rsidRPr="00ED0073" w:rsidRDefault="0023780C" w:rsidP="0023780C">
            <w:r>
              <w:rPr>
                <w:rFonts w:hint="eastAsia"/>
              </w:rPr>
              <w:t>打开相关课程</w:t>
            </w:r>
          </w:p>
        </w:tc>
      </w:tr>
      <w:tr w:rsidR="0023780C" w:rsidRPr="00ED0073" w14:paraId="43CF90AA" w14:textId="77777777" w:rsidTr="0023780C">
        <w:tc>
          <w:tcPr>
            <w:tcW w:w="2812" w:type="dxa"/>
          </w:tcPr>
          <w:p w14:paraId="6C43E808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2969E1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704E5E4" w14:textId="77777777" w:rsidTr="0023780C">
        <w:tc>
          <w:tcPr>
            <w:tcW w:w="2812" w:type="dxa"/>
          </w:tcPr>
          <w:p w14:paraId="0CED9EE1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F4DE68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13544E8C" w14:textId="77777777" w:rsidTr="0023780C">
        <w:tc>
          <w:tcPr>
            <w:tcW w:w="2812" w:type="dxa"/>
          </w:tcPr>
          <w:p w14:paraId="71F438D0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1346D5D" w14:textId="77777777" w:rsidR="0023780C" w:rsidRPr="00ED0073" w:rsidRDefault="0023780C" w:rsidP="0023780C">
            <w:r>
              <w:rPr>
                <w:rFonts w:hint="eastAsia"/>
              </w:rPr>
              <w:t>POST-1：跳转到相关课程页面</w:t>
            </w:r>
          </w:p>
        </w:tc>
      </w:tr>
      <w:tr w:rsidR="0023780C" w:rsidRPr="00ED0073" w14:paraId="189AB848" w14:textId="77777777" w:rsidTr="0023780C">
        <w:tc>
          <w:tcPr>
            <w:tcW w:w="2812" w:type="dxa"/>
          </w:tcPr>
          <w:p w14:paraId="24560875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8F41CE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打开首页</w:t>
            </w:r>
          </w:p>
          <w:p w14:paraId="79DC3261" w14:textId="77777777" w:rsidR="0023780C" w:rsidRDefault="0023780C" w:rsidP="0023780C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F85BC6F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</w:tc>
      </w:tr>
      <w:tr w:rsidR="0023780C" w:rsidRPr="00ED0073" w14:paraId="74FF896F" w14:textId="77777777" w:rsidTr="0023780C">
        <w:tc>
          <w:tcPr>
            <w:tcW w:w="2812" w:type="dxa"/>
          </w:tcPr>
          <w:p w14:paraId="029C605A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429070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CAC4FC8" w14:textId="77777777" w:rsidTr="0023780C">
        <w:tc>
          <w:tcPr>
            <w:tcW w:w="2812" w:type="dxa"/>
          </w:tcPr>
          <w:p w14:paraId="0A485BC4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4F52C2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9B79769" w14:textId="77777777" w:rsidTr="0023780C">
        <w:tc>
          <w:tcPr>
            <w:tcW w:w="2812" w:type="dxa"/>
          </w:tcPr>
          <w:p w14:paraId="197D5D30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96CB062" w14:textId="77777777" w:rsidR="0023780C" w:rsidRPr="00ED0073" w:rsidRDefault="0023780C" w:rsidP="0023780C"/>
        </w:tc>
      </w:tr>
      <w:tr w:rsidR="0023780C" w:rsidRPr="00433E1C" w14:paraId="67499DF4" w14:textId="77777777" w:rsidTr="0023780C">
        <w:tc>
          <w:tcPr>
            <w:tcW w:w="2812" w:type="dxa"/>
          </w:tcPr>
          <w:p w14:paraId="73388210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E2A7BB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489D560" w14:textId="77777777" w:rsidTr="0023780C">
        <w:tc>
          <w:tcPr>
            <w:tcW w:w="2812" w:type="dxa"/>
          </w:tcPr>
          <w:p w14:paraId="0E3D7E7F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82A9458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8609D45" w14:textId="77777777" w:rsidTr="0023780C">
        <w:tc>
          <w:tcPr>
            <w:tcW w:w="2812" w:type="dxa"/>
          </w:tcPr>
          <w:p w14:paraId="76CBA2CE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D31BE5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91D0B3A" w14:textId="77777777" w:rsidTr="0023780C">
        <w:tc>
          <w:tcPr>
            <w:tcW w:w="2812" w:type="dxa"/>
          </w:tcPr>
          <w:p w14:paraId="2D7E55C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AD9AE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A449274" w14:textId="77777777" w:rsidR="0023780C" w:rsidRDefault="0023780C" w:rsidP="0023780C">
      <w:pPr>
        <w:jc w:val="center"/>
      </w:pPr>
      <w:r>
        <w:rPr>
          <w:noProof/>
        </w:rPr>
        <w:drawing>
          <wp:inline distT="0" distB="0" distL="0" distR="0" wp14:anchorId="5AA2BB3B" wp14:editId="07466ADB">
            <wp:extent cx="2124185" cy="3633788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28795" cy="36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448AC44" w14:textId="77777777" w:rsidTr="0023780C">
        <w:tc>
          <w:tcPr>
            <w:tcW w:w="2812" w:type="dxa"/>
          </w:tcPr>
          <w:p w14:paraId="23B33293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CA8015A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C-R-158</w:t>
            </w:r>
          </w:p>
        </w:tc>
      </w:tr>
      <w:tr w:rsidR="0023780C" w:rsidRPr="00C52A26" w14:paraId="1DDC619C" w14:textId="77777777" w:rsidTr="0023780C">
        <w:tc>
          <w:tcPr>
            <w:tcW w:w="2812" w:type="dxa"/>
          </w:tcPr>
          <w:p w14:paraId="33058CFD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FE890B" w14:textId="77777777" w:rsidR="0023780C" w:rsidRPr="00C52A26" w:rsidRDefault="0023780C" w:rsidP="0023780C">
            <w:r>
              <w:rPr>
                <w:rFonts w:hint="eastAsia"/>
              </w:rPr>
              <w:t>打开个人中心</w:t>
            </w:r>
          </w:p>
        </w:tc>
      </w:tr>
      <w:tr w:rsidR="0023780C" w:rsidRPr="00ED0073" w14:paraId="26627B89" w14:textId="77777777" w:rsidTr="0023780C">
        <w:tc>
          <w:tcPr>
            <w:tcW w:w="2812" w:type="dxa"/>
          </w:tcPr>
          <w:p w14:paraId="2A9965D4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9E44CC8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40F81F5D" w14:textId="77777777" w:rsidTr="0023780C">
        <w:tc>
          <w:tcPr>
            <w:tcW w:w="2812" w:type="dxa"/>
          </w:tcPr>
          <w:p w14:paraId="2B29F94F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4E0A91" w14:textId="77777777" w:rsidR="0023780C" w:rsidRPr="00ED0073" w:rsidRDefault="0023780C" w:rsidP="0023780C">
            <w:r>
              <w:rPr>
                <w:rFonts w:hint="eastAsia"/>
              </w:rPr>
              <w:t>个人中心</w:t>
            </w:r>
          </w:p>
        </w:tc>
      </w:tr>
      <w:tr w:rsidR="0023780C" w:rsidRPr="00ED0073" w14:paraId="294C9D86" w14:textId="77777777" w:rsidTr="0023780C">
        <w:tc>
          <w:tcPr>
            <w:tcW w:w="2812" w:type="dxa"/>
          </w:tcPr>
          <w:p w14:paraId="09D7FF9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E74FE4D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2E3AB7C" w14:textId="77777777" w:rsidTr="0023780C">
        <w:tc>
          <w:tcPr>
            <w:tcW w:w="2812" w:type="dxa"/>
          </w:tcPr>
          <w:p w14:paraId="7B43F771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9789B1D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0FA03E53" w14:textId="77777777" w:rsidTr="0023780C">
        <w:tc>
          <w:tcPr>
            <w:tcW w:w="2812" w:type="dxa"/>
          </w:tcPr>
          <w:p w14:paraId="133688F2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E3057AC" w14:textId="77777777" w:rsidR="0023780C" w:rsidRPr="00ED0073" w:rsidRDefault="0023780C" w:rsidP="0023780C">
            <w:r>
              <w:rPr>
                <w:rFonts w:hint="eastAsia"/>
              </w:rPr>
              <w:t>POST-1：跳转到个人中心</w:t>
            </w:r>
            <w:r w:rsidRPr="00ED0073">
              <w:t xml:space="preserve"> </w:t>
            </w:r>
          </w:p>
        </w:tc>
      </w:tr>
      <w:tr w:rsidR="0023780C" w:rsidRPr="00ED0073" w14:paraId="14094988" w14:textId="77777777" w:rsidTr="0023780C">
        <w:tc>
          <w:tcPr>
            <w:tcW w:w="2812" w:type="dxa"/>
          </w:tcPr>
          <w:p w14:paraId="1183ABA8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35CF3AC" w14:textId="77777777" w:rsidR="0023780C" w:rsidRPr="00ED0073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FFCC456" w14:textId="77777777" w:rsidR="0023780C" w:rsidRDefault="0023780C" w:rsidP="0023780C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3F04C938" w14:textId="77777777" w:rsidR="0023780C" w:rsidRDefault="0023780C" w:rsidP="0023780C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鼠标挪至我的</w:t>
            </w:r>
          </w:p>
          <w:p w14:paraId="35A8491A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点击个人中心</w:t>
            </w:r>
          </w:p>
        </w:tc>
      </w:tr>
      <w:tr w:rsidR="0023780C" w:rsidRPr="00ED0073" w14:paraId="12BD8739" w14:textId="77777777" w:rsidTr="0023780C">
        <w:tc>
          <w:tcPr>
            <w:tcW w:w="2812" w:type="dxa"/>
          </w:tcPr>
          <w:p w14:paraId="4356AD24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F3D038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25C61F8" w14:textId="77777777" w:rsidTr="0023780C">
        <w:tc>
          <w:tcPr>
            <w:tcW w:w="2812" w:type="dxa"/>
          </w:tcPr>
          <w:p w14:paraId="0BF95147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AFD3C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B3FDD4E" w14:textId="77777777" w:rsidTr="0023780C">
        <w:tc>
          <w:tcPr>
            <w:tcW w:w="2812" w:type="dxa"/>
          </w:tcPr>
          <w:p w14:paraId="3D27377E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88B2CB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23780C" w:rsidRPr="00433E1C" w14:paraId="7D7FA80D" w14:textId="77777777" w:rsidTr="0023780C">
        <w:tc>
          <w:tcPr>
            <w:tcW w:w="2812" w:type="dxa"/>
          </w:tcPr>
          <w:p w14:paraId="4C19BEB8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2B67A54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8E50815" w14:textId="77777777" w:rsidTr="0023780C">
        <w:tc>
          <w:tcPr>
            <w:tcW w:w="2812" w:type="dxa"/>
          </w:tcPr>
          <w:p w14:paraId="255EFC20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47FB25C6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DAB5449" w14:textId="77777777" w:rsidTr="0023780C">
        <w:tc>
          <w:tcPr>
            <w:tcW w:w="2812" w:type="dxa"/>
          </w:tcPr>
          <w:p w14:paraId="5573B75D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4E4B4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2C754E7" w14:textId="77777777" w:rsidTr="0023780C">
        <w:tc>
          <w:tcPr>
            <w:tcW w:w="2812" w:type="dxa"/>
          </w:tcPr>
          <w:p w14:paraId="30CD5EC5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1B974E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4111396" w14:textId="77777777" w:rsidR="0023780C" w:rsidRDefault="0023780C" w:rsidP="0023780C">
      <w:r>
        <w:rPr>
          <w:noProof/>
        </w:rPr>
        <w:drawing>
          <wp:inline distT="0" distB="0" distL="0" distR="0" wp14:anchorId="7CDEB16D" wp14:editId="632CD21F">
            <wp:extent cx="1619250" cy="36822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22144" cy="36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0E356DF" w14:textId="77777777" w:rsidTr="0023780C">
        <w:tc>
          <w:tcPr>
            <w:tcW w:w="2812" w:type="dxa"/>
          </w:tcPr>
          <w:p w14:paraId="5E292A05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6C3DFB6C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C-R-159</w:t>
            </w:r>
          </w:p>
        </w:tc>
      </w:tr>
      <w:tr w:rsidR="0023780C" w:rsidRPr="00C52A26" w14:paraId="4226C317" w14:textId="77777777" w:rsidTr="0023780C">
        <w:tc>
          <w:tcPr>
            <w:tcW w:w="2812" w:type="dxa"/>
          </w:tcPr>
          <w:p w14:paraId="4C886D92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E05B99" w14:textId="77777777" w:rsidR="0023780C" w:rsidRPr="00C52A26" w:rsidRDefault="0023780C" w:rsidP="0023780C">
            <w:r>
              <w:rPr>
                <w:rFonts w:hint="eastAsia"/>
              </w:rPr>
              <w:t>查看最新资讯</w:t>
            </w:r>
          </w:p>
        </w:tc>
      </w:tr>
      <w:tr w:rsidR="0023780C" w:rsidRPr="00ED0073" w14:paraId="708EF765" w14:textId="77777777" w:rsidTr="0023780C">
        <w:tc>
          <w:tcPr>
            <w:tcW w:w="2812" w:type="dxa"/>
          </w:tcPr>
          <w:p w14:paraId="64172045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63DEBE1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B0AF0D1" w14:textId="77777777" w:rsidTr="0023780C">
        <w:tc>
          <w:tcPr>
            <w:tcW w:w="2812" w:type="dxa"/>
          </w:tcPr>
          <w:p w14:paraId="37B5C3AB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205934" w14:textId="77777777" w:rsidR="0023780C" w:rsidRPr="00ED0073" w:rsidRDefault="0023780C" w:rsidP="0023780C">
            <w:r>
              <w:rPr>
                <w:rFonts w:hint="eastAsia"/>
              </w:rPr>
              <w:t>查看最新资讯</w:t>
            </w:r>
          </w:p>
        </w:tc>
      </w:tr>
      <w:tr w:rsidR="0023780C" w:rsidRPr="00ED0073" w14:paraId="0125EC21" w14:textId="77777777" w:rsidTr="0023780C">
        <w:tc>
          <w:tcPr>
            <w:tcW w:w="2812" w:type="dxa"/>
          </w:tcPr>
          <w:p w14:paraId="0DC53C00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29B76B5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64F14A1" w14:textId="77777777" w:rsidTr="0023780C">
        <w:tc>
          <w:tcPr>
            <w:tcW w:w="2812" w:type="dxa"/>
          </w:tcPr>
          <w:p w14:paraId="26E05075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67B6144" w14:textId="77777777" w:rsidR="0023780C" w:rsidRPr="00ED0073" w:rsidRDefault="0023780C" w:rsidP="0023780C">
            <w:r>
              <w:rPr>
                <w:rFonts w:hint="eastAsia"/>
              </w:rPr>
              <w:t>PRE-1：已经成功登陆</w:t>
            </w:r>
          </w:p>
        </w:tc>
      </w:tr>
      <w:tr w:rsidR="0023780C" w:rsidRPr="00ED0073" w14:paraId="2021C779" w14:textId="77777777" w:rsidTr="0023780C">
        <w:tc>
          <w:tcPr>
            <w:tcW w:w="2812" w:type="dxa"/>
          </w:tcPr>
          <w:p w14:paraId="62D7390B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B44757" w14:textId="77777777" w:rsidR="0023780C" w:rsidRPr="00ED0073" w:rsidRDefault="0023780C" w:rsidP="0023780C">
            <w:r>
              <w:rPr>
                <w:rFonts w:hint="eastAsia"/>
              </w:rPr>
              <w:t>POST-1：可以正常查看最新资讯</w:t>
            </w:r>
          </w:p>
        </w:tc>
      </w:tr>
      <w:tr w:rsidR="0023780C" w:rsidRPr="00ED0073" w14:paraId="582E4EAA" w14:textId="77777777" w:rsidTr="0023780C">
        <w:tc>
          <w:tcPr>
            <w:tcW w:w="2812" w:type="dxa"/>
          </w:tcPr>
          <w:p w14:paraId="4AEE31F7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EFFB5BC" w14:textId="77777777" w:rsidR="0023780C" w:rsidRPr="00ED0073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2EBC172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968E537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点击导航栏-最新资讯</w:t>
            </w:r>
          </w:p>
        </w:tc>
      </w:tr>
      <w:tr w:rsidR="0023780C" w:rsidRPr="00ED0073" w14:paraId="164F2785" w14:textId="77777777" w:rsidTr="0023780C">
        <w:tc>
          <w:tcPr>
            <w:tcW w:w="2812" w:type="dxa"/>
          </w:tcPr>
          <w:p w14:paraId="038CA7E1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611073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0EF50CE" w14:textId="77777777" w:rsidTr="0023780C">
        <w:tc>
          <w:tcPr>
            <w:tcW w:w="2812" w:type="dxa"/>
          </w:tcPr>
          <w:p w14:paraId="75ABDEEC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93FA1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572E04D" w14:textId="77777777" w:rsidTr="0023780C">
        <w:tc>
          <w:tcPr>
            <w:tcW w:w="2812" w:type="dxa"/>
          </w:tcPr>
          <w:p w14:paraId="47FBA4A2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E7C4BA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23780C" w:rsidRPr="00433E1C" w14:paraId="3346132B" w14:textId="77777777" w:rsidTr="0023780C">
        <w:tc>
          <w:tcPr>
            <w:tcW w:w="2812" w:type="dxa"/>
          </w:tcPr>
          <w:p w14:paraId="43139D73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28C1673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54F2C79" w14:textId="77777777" w:rsidTr="0023780C">
        <w:tc>
          <w:tcPr>
            <w:tcW w:w="2812" w:type="dxa"/>
          </w:tcPr>
          <w:p w14:paraId="225A26D9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7911E95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0C1A588" w14:textId="77777777" w:rsidTr="0023780C">
        <w:tc>
          <w:tcPr>
            <w:tcW w:w="2812" w:type="dxa"/>
          </w:tcPr>
          <w:p w14:paraId="1969D8A1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A8549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8EB73C9" w14:textId="77777777" w:rsidTr="0023780C">
        <w:tc>
          <w:tcPr>
            <w:tcW w:w="2812" w:type="dxa"/>
          </w:tcPr>
          <w:p w14:paraId="0FF81E3D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CACB6B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BC5BAEB" w14:textId="77777777" w:rsidR="0023780C" w:rsidRDefault="0023780C" w:rsidP="0023780C">
      <w:pPr>
        <w:jc w:val="center"/>
      </w:pPr>
      <w:r>
        <w:rPr>
          <w:noProof/>
        </w:rPr>
        <w:lastRenderedPageBreak/>
        <w:drawing>
          <wp:inline distT="0" distB="0" distL="0" distR="0" wp14:anchorId="51846964" wp14:editId="1F227004">
            <wp:extent cx="2463007" cy="4262437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66909" cy="426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7952D84" w14:textId="77777777" w:rsidTr="0023780C">
        <w:tc>
          <w:tcPr>
            <w:tcW w:w="2812" w:type="dxa"/>
          </w:tcPr>
          <w:p w14:paraId="3BA0752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5BA4FD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C-R-160</w:t>
            </w:r>
          </w:p>
        </w:tc>
      </w:tr>
      <w:tr w:rsidR="0023780C" w:rsidRPr="00C52A26" w14:paraId="3FF7FA89" w14:textId="77777777" w:rsidTr="0023780C">
        <w:tc>
          <w:tcPr>
            <w:tcW w:w="2812" w:type="dxa"/>
          </w:tcPr>
          <w:p w14:paraId="20FFEEF5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57EE3DB" w14:textId="77777777" w:rsidR="0023780C" w:rsidRPr="00C52A26" w:rsidRDefault="0023780C" w:rsidP="0023780C">
            <w:r>
              <w:rPr>
                <w:rFonts w:hint="eastAsia"/>
              </w:rPr>
              <w:t>打开学习交流</w:t>
            </w:r>
          </w:p>
        </w:tc>
      </w:tr>
      <w:tr w:rsidR="0023780C" w:rsidRPr="00ED0073" w14:paraId="3860EBB9" w14:textId="77777777" w:rsidTr="0023780C">
        <w:tc>
          <w:tcPr>
            <w:tcW w:w="2812" w:type="dxa"/>
          </w:tcPr>
          <w:p w14:paraId="27533988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ED2CF21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6DFF22F" w14:textId="77777777" w:rsidTr="0023780C">
        <w:tc>
          <w:tcPr>
            <w:tcW w:w="2812" w:type="dxa"/>
          </w:tcPr>
          <w:p w14:paraId="793FDDAA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27AB36" w14:textId="77777777" w:rsidR="0023780C" w:rsidRPr="00ED0073" w:rsidRDefault="0023780C" w:rsidP="0023780C"/>
        </w:tc>
      </w:tr>
      <w:tr w:rsidR="0023780C" w:rsidRPr="00ED0073" w14:paraId="3D6963F8" w14:textId="77777777" w:rsidTr="0023780C">
        <w:tc>
          <w:tcPr>
            <w:tcW w:w="2812" w:type="dxa"/>
          </w:tcPr>
          <w:p w14:paraId="385ADE6D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13BDEA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11D7545" w14:textId="77777777" w:rsidTr="0023780C">
        <w:tc>
          <w:tcPr>
            <w:tcW w:w="2812" w:type="dxa"/>
          </w:tcPr>
          <w:p w14:paraId="0F2CF025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A05871E" w14:textId="77777777" w:rsidR="0023780C" w:rsidRPr="00ED0073" w:rsidRDefault="0023780C" w:rsidP="0023780C">
            <w:r>
              <w:rPr>
                <w:rFonts w:hint="eastAsia"/>
              </w:rPr>
              <w:t>PRE-1：已经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23780C" w:rsidRPr="00ED0073" w14:paraId="763425D0" w14:textId="77777777" w:rsidTr="0023780C">
        <w:tc>
          <w:tcPr>
            <w:tcW w:w="2812" w:type="dxa"/>
          </w:tcPr>
          <w:p w14:paraId="7228BD1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FEA2FB0" w14:textId="77777777" w:rsidR="0023780C" w:rsidRPr="00ED0073" w:rsidRDefault="0023780C" w:rsidP="0023780C">
            <w:r>
              <w:rPr>
                <w:rFonts w:hint="eastAsia"/>
              </w:rPr>
              <w:t>POST-1：可以正常查看学习交流页面</w:t>
            </w:r>
            <w:r w:rsidRPr="00ED0073">
              <w:t xml:space="preserve"> </w:t>
            </w:r>
          </w:p>
        </w:tc>
      </w:tr>
      <w:tr w:rsidR="0023780C" w:rsidRPr="00ED0073" w14:paraId="6151A608" w14:textId="77777777" w:rsidTr="0023780C">
        <w:tc>
          <w:tcPr>
            <w:tcW w:w="2812" w:type="dxa"/>
          </w:tcPr>
          <w:p w14:paraId="499B8337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E05A91F" w14:textId="77777777" w:rsidR="0023780C" w:rsidRPr="00ED0073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A3609CA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6226A38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</w:tc>
      </w:tr>
      <w:tr w:rsidR="0023780C" w:rsidRPr="00ED0073" w14:paraId="369E5DC1" w14:textId="77777777" w:rsidTr="0023780C">
        <w:tc>
          <w:tcPr>
            <w:tcW w:w="2812" w:type="dxa"/>
          </w:tcPr>
          <w:p w14:paraId="145B69E2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1F9C8F0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A160702" w14:textId="77777777" w:rsidTr="0023780C">
        <w:tc>
          <w:tcPr>
            <w:tcW w:w="2812" w:type="dxa"/>
          </w:tcPr>
          <w:p w14:paraId="747F8249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AB62E2B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A10A1E9" w14:textId="77777777" w:rsidTr="0023780C">
        <w:tc>
          <w:tcPr>
            <w:tcW w:w="2812" w:type="dxa"/>
          </w:tcPr>
          <w:p w14:paraId="5A1793F8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946C6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23780C" w:rsidRPr="00433E1C" w14:paraId="77769832" w14:textId="77777777" w:rsidTr="0023780C">
        <w:tc>
          <w:tcPr>
            <w:tcW w:w="2812" w:type="dxa"/>
          </w:tcPr>
          <w:p w14:paraId="2B203B57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E914E54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7DBF637" w14:textId="77777777" w:rsidTr="0023780C">
        <w:tc>
          <w:tcPr>
            <w:tcW w:w="2812" w:type="dxa"/>
          </w:tcPr>
          <w:p w14:paraId="1BB9B26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DFDACD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C30A6B9" w14:textId="77777777" w:rsidTr="0023780C">
        <w:tc>
          <w:tcPr>
            <w:tcW w:w="2812" w:type="dxa"/>
          </w:tcPr>
          <w:p w14:paraId="5C817478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D5E0D49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18DF5FE" w14:textId="77777777" w:rsidTr="0023780C">
        <w:tc>
          <w:tcPr>
            <w:tcW w:w="2812" w:type="dxa"/>
          </w:tcPr>
          <w:p w14:paraId="0178F522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60B86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E2302AD" w14:textId="77777777" w:rsidR="0023780C" w:rsidRDefault="0023780C" w:rsidP="0023780C">
      <w:pPr>
        <w:jc w:val="center"/>
      </w:pPr>
      <w:r>
        <w:rPr>
          <w:noProof/>
        </w:rPr>
        <w:lastRenderedPageBreak/>
        <w:drawing>
          <wp:inline distT="0" distB="0" distL="0" distR="0" wp14:anchorId="321E7363" wp14:editId="7DA1CD01">
            <wp:extent cx="2481481" cy="4171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4861" cy="417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F8ECDFD" w14:textId="77777777" w:rsidTr="0023780C">
        <w:tc>
          <w:tcPr>
            <w:tcW w:w="2812" w:type="dxa"/>
          </w:tcPr>
          <w:p w14:paraId="302A907F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6BF63652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C-R-162</w:t>
            </w:r>
          </w:p>
        </w:tc>
      </w:tr>
      <w:tr w:rsidR="0023780C" w:rsidRPr="00C52A26" w14:paraId="7F1F7D33" w14:textId="77777777" w:rsidTr="0023780C">
        <w:tc>
          <w:tcPr>
            <w:tcW w:w="2812" w:type="dxa"/>
          </w:tcPr>
          <w:p w14:paraId="048159D3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5FB13E" w14:textId="77777777" w:rsidR="0023780C" w:rsidRPr="00C52A26" w:rsidRDefault="0023780C" w:rsidP="0023780C">
            <w:r>
              <w:rPr>
                <w:rFonts w:hint="eastAsia"/>
              </w:rPr>
              <w:t>打开教师介绍</w:t>
            </w:r>
          </w:p>
        </w:tc>
      </w:tr>
      <w:tr w:rsidR="0023780C" w:rsidRPr="00ED0073" w14:paraId="2564E44B" w14:textId="77777777" w:rsidTr="0023780C">
        <w:tc>
          <w:tcPr>
            <w:tcW w:w="2812" w:type="dxa"/>
          </w:tcPr>
          <w:p w14:paraId="7612FA18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117290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C73AD35" w14:textId="77777777" w:rsidTr="0023780C">
        <w:tc>
          <w:tcPr>
            <w:tcW w:w="2812" w:type="dxa"/>
          </w:tcPr>
          <w:p w14:paraId="2A96CCE4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3F10C8" w14:textId="77777777" w:rsidR="0023780C" w:rsidRPr="00ED0073" w:rsidRDefault="0023780C" w:rsidP="0023780C"/>
        </w:tc>
      </w:tr>
      <w:tr w:rsidR="0023780C" w:rsidRPr="00ED0073" w14:paraId="624020BA" w14:textId="77777777" w:rsidTr="0023780C">
        <w:tc>
          <w:tcPr>
            <w:tcW w:w="2812" w:type="dxa"/>
          </w:tcPr>
          <w:p w14:paraId="2CC8C17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CB2CBC5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31630E0B" w14:textId="77777777" w:rsidTr="0023780C">
        <w:tc>
          <w:tcPr>
            <w:tcW w:w="2812" w:type="dxa"/>
          </w:tcPr>
          <w:p w14:paraId="51346971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2BE0724" w14:textId="77777777" w:rsidR="0023780C" w:rsidRDefault="0023780C" w:rsidP="0023780C">
            <w:r>
              <w:rPr>
                <w:rFonts w:hint="eastAsia"/>
              </w:rPr>
              <w:t>PRE-1：已经登陆</w:t>
            </w:r>
            <w:proofErr w:type="gramStart"/>
            <w:r>
              <w:rPr>
                <w:rFonts w:hint="eastAsia"/>
              </w:rPr>
              <w:t>登陆</w:t>
            </w:r>
            <w:proofErr w:type="gramEnd"/>
          </w:p>
          <w:p w14:paraId="2F24C9EB" w14:textId="77777777" w:rsidR="0023780C" w:rsidRPr="00ED0073" w:rsidRDefault="0023780C" w:rsidP="0023780C">
            <w:r>
              <w:rPr>
                <w:rFonts w:hint="eastAsia"/>
              </w:rPr>
              <w:t>PRE-1：跳转到教师简介页面</w:t>
            </w:r>
          </w:p>
        </w:tc>
      </w:tr>
      <w:tr w:rsidR="0023780C" w:rsidRPr="00ED0073" w14:paraId="257AB48E" w14:textId="77777777" w:rsidTr="0023780C">
        <w:tc>
          <w:tcPr>
            <w:tcW w:w="2812" w:type="dxa"/>
          </w:tcPr>
          <w:p w14:paraId="401E9563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055C530" w14:textId="77777777" w:rsidR="0023780C" w:rsidRPr="00ED0073" w:rsidRDefault="0023780C" w:rsidP="0023780C">
            <w:r>
              <w:rPr>
                <w:rFonts w:hint="eastAsia"/>
              </w:rPr>
              <w:t>POST-1：可以正常查看教师介绍</w:t>
            </w:r>
          </w:p>
        </w:tc>
      </w:tr>
      <w:tr w:rsidR="0023780C" w:rsidRPr="00ED0073" w14:paraId="5E7F1F92" w14:textId="77777777" w:rsidTr="0023780C">
        <w:tc>
          <w:tcPr>
            <w:tcW w:w="2812" w:type="dxa"/>
          </w:tcPr>
          <w:p w14:paraId="6F6D77A3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939011" w14:textId="77777777" w:rsidR="0023780C" w:rsidRPr="00ED0073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90AACBA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9911929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点击导航栏-教师介绍</w:t>
            </w:r>
          </w:p>
        </w:tc>
      </w:tr>
      <w:tr w:rsidR="0023780C" w:rsidRPr="00ED0073" w14:paraId="1320FE50" w14:textId="77777777" w:rsidTr="0023780C">
        <w:tc>
          <w:tcPr>
            <w:tcW w:w="2812" w:type="dxa"/>
          </w:tcPr>
          <w:p w14:paraId="4DEB1089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DE6323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DBF4E03" w14:textId="77777777" w:rsidTr="0023780C">
        <w:tc>
          <w:tcPr>
            <w:tcW w:w="2812" w:type="dxa"/>
          </w:tcPr>
          <w:p w14:paraId="73C8FB7B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064954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BC6B1C1" w14:textId="77777777" w:rsidTr="0023780C">
        <w:tc>
          <w:tcPr>
            <w:tcW w:w="2812" w:type="dxa"/>
          </w:tcPr>
          <w:p w14:paraId="1F2089AF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E4EB01A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23780C" w:rsidRPr="00433E1C" w14:paraId="7C03E696" w14:textId="77777777" w:rsidTr="0023780C">
        <w:tc>
          <w:tcPr>
            <w:tcW w:w="2812" w:type="dxa"/>
          </w:tcPr>
          <w:p w14:paraId="409E30ED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C7B8A9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1E2F2B6" w14:textId="77777777" w:rsidTr="0023780C">
        <w:tc>
          <w:tcPr>
            <w:tcW w:w="2812" w:type="dxa"/>
          </w:tcPr>
          <w:p w14:paraId="3CB1F55D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1EC7C8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71E234C" w14:textId="77777777" w:rsidTr="0023780C">
        <w:tc>
          <w:tcPr>
            <w:tcW w:w="2812" w:type="dxa"/>
          </w:tcPr>
          <w:p w14:paraId="3A860CA7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3A0490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2AA8174" w14:textId="77777777" w:rsidTr="0023780C">
        <w:tc>
          <w:tcPr>
            <w:tcW w:w="2812" w:type="dxa"/>
          </w:tcPr>
          <w:p w14:paraId="5A3D1CAF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5824C0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23516E3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2E129BE7" wp14:editId="4DCD92A0">
            <wp:extent cx="1788058" cy="3081338"/>
            <wp:effectExtent l="0" t="0" r="317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90941" cy="308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AA7A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.3 </w:t>
      </w:r>
      <w:r>
        <w:rPr>
          <w:rFonts w:hint="eastAsia"/>
        </w:rPr>
        <w:t>最新资讯界面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9759A95" w14:textId="77777777" w:rsidTr="0023780C">
        <w:tc>
          <w:tcPr>
            <w:tcW w:w="2812" w:type="dxa"/>
          </w:tcPr>
          <w:p w14:paraId="3F87E403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5B4321D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C-R-163</w:t>
            </w:r>
          </w:p>
        </w:tc>
      </w:tr>
      <w:tr w:rsidR="0023780C" w:rsidRPr="00C52A26" w14:paraId="58AC0B6E" w14:textId="77777777" w:rsidTr="0023780C">
        <w:tc>
          <w:tcPr>
            <w:tcW w:w="2812" w:type="dxa"/>
          </w:tcPr>
          <w:p w14:paraId="6FB8146D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3F492B0" w14:textId="77777777" w:rsidR="0023780C" w:rsidRPr="00C52A26" w:rsidRDefault="0023780C" w:rsidP="0023780C">
            <w:r>
              <w:rPr>
                <w:rFonts w:hint="eastAsia"/>
              </w:rPr>
              <w:t>查看所有最新资讯</w:t>
            </w:r>
          </w:p>
        </w:tc>
      </w:tr>
      <w:tr w:rsidR="0023780C" w:rsidRPr="00ED0073" w14:paraId="27576E02" w14:textId="77777777" w:rsidTr="0023780C">
        <w:tc>
          <w:tcPr>
            <w:tcW w:w="2812" w:type="dxa"/>
          </w:tcPr>
          <w:p w14:paraId="5B3F5C37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8C1A158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925E288" w14:textId="77777777" w:rsidTr="0023780C">
        <w:tc>
          <w:tcPr>
            <w:tcW w:w="2812" w:type="dxa"/>
          </w:tcPr>
          <w:p w14:paraId="60240FA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27A4E97" w14:textId="77777777" w:rsidR="0023780C" w:rsidRPr="00ED0073" w:rsidRDefault="0023780C" w:rsidP="0023780C">
            <w:r>
              <w:rPr>
                <w:rFonts w:hint="eastAsia"/>
              </w:rPr>
              <w:t>查看所有最新资讯</w:t>
            </w:r>
          </w:p>
        </w:tc>
      </w:tr>
      <w:tr w:rsidR="0023780C" w:rsidRPr="00ED0073" w14:paraId="7A9DEF55" w14:textId="77777777" w:rsidTr="0023780C">
        <w:tc>
          <w:tcPr>
            <w:tcW w:w="2812" w:type="dxa"/>
          </w:tcPr>
          <w:p w14:paraId="0D702F8F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DD449D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BDC8E42" w14:textId="77777777" w:rsidTr="0023780C">
        <w:tc>
          <w:tcPr>
            <w:tcW w:w="2812" w:type="dxa"/>
          </w:tcPr>
          <w:p w14:paraId="17F387D8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4AF1599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15A0BBFB" w14:textId="77777777" w:rsidTr="0023780C">
        <w:tc>
          <w:tcPr>
            <w:tcW w:w="2812" w:type="dxa"/>
          </w:tcPr>
          <w:p w14:paraId="574A6798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C752887" w14:textId="77777777" w:rsidR="0023780C" w:rsidRPr="00ED0073" w:rsidRDefault="0023780C" w:rsidP="0023780C">
            <w:r>
              <w:rPr>
                <w:rFonts w:hint="eastAsia"/>
              </w:rPr>
              <w:t>POST-1：可以正常查看最新资讯页面</w:t>
            </w:r>
            <w:r w:rsidRPr="00ED0073">
              <w:t xml:space="preserve"> </w:t>
            </w:r>
          </w:p>
        </w:tc>
      </w:tr>
      <w:tr w:rsidR="0023780C" w:rsidRPr="00ED0073" w14:paraId="37A5A08E" w14:textId="77777777" w:rsidTr="0023780C">
        <w:tc>
          <w:tcPr>
            <w:tcW w:w="2812" w:type="dxa"/>
          </w:tcPr>
          <w:p w14:paraId="5258461A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F863CF2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打开网页‘</w:t>
            </w:r>
          </w:p>
          <w:p w14:paraId="7BDCE029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3907356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点击导航栏-最新资讯</w:t>
            </w:r>
          </w:p>
        </w:tc>
      </w:tr>
      <w:tr w:rsidR="0023780C" w:rsidRPr="00ED0073" w14:paraId="7A2F450F" w14:textId="77777777" w:rsidTr="0023780C">
        <w:tc>
          <w:tcPr>
            <w:tcW w:w="2812" w:type="dxa"/>
          </w:tcPr>
          <w:p w14:paraId="680D3A28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E7CF0D0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40718DD" w14:textId="77777777" w:rsidTr="0023780C">
        <w:tc>
          <w:tcPr>
            <w:tcW w:w="2812" w:type="dxa"/>
          </w:tcPr>
          <w:p w14:paraId="02794711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1A7F8F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0BA769D" w14:textId="77777777" w:rsidTr="0023780C">
        <w:tc>
          <w:tcPr>
            <w:tcW w:w="2812" w:type="dxa"/>
          </w:tcPr>
          <w:p w14:paraId="3F51ADCC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B8537CD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.3675</w:t>
            </w:r>
          </w:p>
        </w:tc>
      </w:tr>
      <w:tr w:rsidR="0023780C" w:rsidRPr="00433E1C" w14:paraId="69D59C39" w14:textId="77777777" w:rsidTr="0023780C">
        <w:tc>
          <w:tcPr>
            <w:tcW w:w="2812" w:type="dxa"/>
          </w:tcPr>
          <w:p w14:paraId="0C650EEC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BFA3BD2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81D0D73" w14:textId="77777777" w:rsidTr="0023780C">
        <w:tc>
          <w:tcPr>
            <w:tcW w:w="2812" w:type="dxa"/>
          </w:tcPr>
          <w:p w14:paraId="42D7305A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66D598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4069CB8" w14:textId="77777777" w:rsidTr="0023780C">
        <w:tc>
          <w:tcPr>
            <w:tcW w:w="2812" w:type="dxa"/>
          </w:tcPr>
          <w:p w14:paraId="5D99B776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D201D0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2718331" w14:textId="77777777" w:rsidTr="0023780C">
        <w:tc>
          <w:tcPr>
            <w:tcW w:w="2812" w:type="dxa"/>
          </w:tcPr>
          <w:p w14:paraId="0CB6E609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FA39AA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77C2A5F2" w14:textId="77777777" w:rsidR="0023780C" w:rsidRDefault="0023780C" w:rsidP="0023780C">
      <w:pPr>
        <w:jc w:val="center"/>
      </w:pPr>
      <w:r>
        <w:rPr>
          <w:noProof/>
        </w:rPr>
        <w:lastRenderedPageBreak/>
        <w:drawing>
          <wp:inline distT="0" distB="0" distL="0" distR="0" wp14:anchorId="13598675" wp14:editId="678BE681">
            <wp:extent cx="2483256" cy="4395788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85252" cy="439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1E518CB" w14:textId="77777777" w:rsidTr="0023780C">
        <w:tc>
          <w:tcPr>
            <w:tcW w:w="2812" w:type="dxa"/>
          </w:tcPr>
          <w:p w14:paraId="01652922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0E7A657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C-R-164</w:t>
            </w:r>
          </w:p>
        </w:tc>
      </w:tr>
      <w:tr w:rsidR="0023780C" w:rsidRPr="00C52A26" w14:paraId="1967FE38" w14:textId="77777777" w:rsidTr="0023780C">
        <w:tc>
          <w:tcPr>
            <w:tcW w:w="2812" w:type="dxa"/>
          </w:tcPr>
          <w:p w14:paraId="7CF50A22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92AF9D" w14:textId="77777777" w:rsidR="0023780C" w:rsidRPr="00C52A26" w:rsidRDefault="0023780C" w:rsidP="0023780C">
            <w:r>
              <w:rPr>
                <w:rFonts w:hint="eastAsia"/>
              </w:rPr>
              <w:t>查看资讯详情</w:t>
            </w:r>
          </w:p>
        </w:tc>
      </w:tr>
      <w:tr w:rsidR="0023780C" w:rsidRPr="00ED0073" w14:paraId="547F3AF5" w14:textId="77777777" w:rsidTr="0023780C">
        <w:tc>
          <w:tcPr>
            <w:tcW w:w="2812" w:type="dxa"/>
          </w:tcPr>
          <w:p w14:paraId="45905833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D947CA9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9AF6E70" w14:textId="77777777" w:rsidTr="0023780C">
        <w:tc>
          <w:tcPr>
            <w:tcW w:w="2812" w:type="dxa"/>
          </w:tcPr>
          <w:p w14:paraId="3005A17F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3114C77" w14:textId="77777777" w:rsidR="0023780C" w:rsidRPr="00ED0073" w:rsidRDefault="0023780C" w:rsidP="0023780C">
            <w:r>
              <w:rPr>
                <w:rFonts w:hint="eastAsia"/>
              </w:rPr>
              <w:t>查看资讯详情</w:t>
            </w:r>
          </w:p>
        </w:tc>
      </w:tr>
      <w:tr w:rsidR="0023780C" w:rsidRPr="00ED0073" w14:paraId="65C9A2A8" w14:textId="77777777" w:rsidTr="0023780C">
        <w:tc>
          <w:tcPr>
            <w:tcW w:w="2812" w:type="dxa"/>
          </w:tcPr>
          <w:p w14:paraId="4A2C862B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9240467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D62B797" w14:textId="77777777" w:rsidTr="0023780C">
        <w:tc>
          <w:tcPr>
            <w:tcW w:w="2812" w:type="dxa"/>
          </w:tcPr>
          <w:p w14:paraId="0371EC90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48D0882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718C45E8" w14:textId="77777777" w:rsidR="0023780C" w:rsidRPr="00ED0073" w:rsidRDefault="0023780C" w:rsidP="0023780C">
            <w:r>
              <w:rPr>
                <w:rFonts w:hint="eastAsia"/>
              </w:rPr>
              <w:t>PRE-1：跳转到最新资讯界面</w:t>
            </w:r>
          </w:p>
        </w:tc>
      </w:tr>
      <w:tr w:rsidR="0023780C" w:rsidRPr="00ED0073" w14:paraId="1127461F" w14:textId="77777777" w:rsidTr="0023780C">
        <w:tc>
          <w:tcPr>
            <w:tcW w:w="2812" w:type="dxa"/>
          </w:tcPr>
          <w:p w14:paraId="3F29DB52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3CFACDC" w14:textId="77777777" w:rsidR="0023780C" w:rsidRPr="00ED0073" w:rsidRDefault="0023780C" w:rsidP="0023780C">
            <w:r>
              <w:rPr>
                <w:rFonts w:hint="eastAsia"/>
              </w:rPr>
              <w:t>POST-1：跳转到该资讯的界面</w:t>
            </w:r>
          </w:p>
        </w:tc>
      </w:tr>
      <w:tr w:rsidR="0023780C" w:rsidRPr="00ED0073" w14:paraId="07E2808A" w14:textId="77777777" w:rsidTr="0023780C">
        <w:tc>
          <w:tcPr>
            <w:tcW w:w="2812" w:type="dxa"/>
          </w:tcPr>
          <w:p w14:paraId="2AB9D0B4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886122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登陆网页‘</w:t>
            </w:r>
          </w:p>
          <w:p w14:paraId="4C0323BA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F7E7043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点击导航栏-最新资讯</w:t>
            </w:r>
          </w:p>
          <w:p w14:paraId="20A57E14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点击具体某一条资讯</w:t>
            </w:r>
          </w:p>
        </w:tc>
      </w:tr>
      <w:tr w:rsidR="0023780C" w:rsidRPr="00ED0073" w14:paraId="2F889C66" w14:textId="77777777" w:rsidTr="0023780C">
        <w:tc>
          <w:tcPr>
            <w:tcW w:w="2812" w:type="dxa"/>
          </w:tcPr>
          <w:p w14:paraId="1769D540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226A4A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62F42DE" w14:textId="77777777" w:rsidTr="0023780C">
        <w:tc>
          <w:tcPr>
            <w:tcW w:w="2812" w:type="dxa"/>
          </w:tcPr>
          <w:p w14:paraId="26E4D231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60732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D592AE5" w14:textId="77777777" w:rsidTr="0023780C">
        <w:tc>
          <w:tcPr>
            <w:tcW w:w="2812" w:type="dxa"/>
          </w:tcPr>
          <w:p w14:paraId="2E24F6FF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B245EE4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.2314</w:t>
            </w:r>
          </w:p>
        </w:tc>
      </w:tr>
      <w:tr w:rsidR="0023780C" w:rsidRPr="00433E1C" w14:paraId="4B16998D" w14:textId="77777777" w:rsidTr="0023780C">
        <w:tc>
          <w:tcPr>
            <w:tcW w:w="2812" w:type="dxa"/>
          </w:tcPr>
          <w:p w14:paraId="00CF5369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CBF89CF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B7F71B0" w14:textId="77777777" w:rsidTr="0023780C">
        <w:tc>
          <w:tcPr>
            <w:tcW w:w="2812" w:type="dxa"/>
          </w:tcPr>
          <w:p w14:paraId="3D0D82EA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A640E25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E3089CC" w14:textId="77777777" w:rsidTr="0023780C">
        <w:tc>
          <w:tcPr>
            <w:tcW w:w="2812" w:type="dxa"/>
          </w:tcPr>
          <w:p w14:paraId="63395B61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A738E8D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EBA2D3F" w14:textId="77777777" w:rsidTr="0023780C">
        <w:tc>
          <w:tcPr>
            <w:tcW w:w="2812" w:type="dxa"/>
          </w:tcPr>
          <w:p w14:paraId="1723110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51230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76691F9" w14:textId="77777777" w:rsidR="0023780C" w:rsidRDefault="0023780C" w:rsidP="0023780C">
      <w:pPr>
        <w:jc w:val="center"/>
      </w:pPr>
      <w:r>
        <w:rPr>
          <w:noProof/>
        </w:rPr>
        <w:lastRenderedPageBreak/>
        <w:drawing>
          <wp:inline distT="0" distB="0" distL="0" distR="0" wp14:anchorId="34507D8E" wp14:editId="61E558EE">
            <wp:extent cx="1782920" cy="415290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85752" cy="41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7BF7E2D" w14:textId="77777777" w:rsidTr="0023780C">
        <w:tc>
          <w:tcPr>
            <w:tcW w:w="2812" w:type="dxa"/>
          </w:tcPr>
          <w:p w14:paraId="04FAA6E5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EE163D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C-R-165</w:t>
            </w:r>
          </w:p>
        </w:tc>
      </w:tr>
      <w:tr w:rsidR="0023780C" w:rsidRPr="00C52A26" w14:paraId="1F4C40CE" w14:textId="77777777" w:rsidTr="0023780C">
        <w:tc>
          <w:tcPr>
            <w:tcW w:w="2812" w:type="dxa"/>
          </w:tcPr>
          <w:p w14:paraId="18586D1A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35E2F60" w14:textId="77777777" w:rsidR="0023780C" w:rsidRPr="00C52A26" w:rsidRDefault="0023780C" w:rsidP="0023780C">
            <w:r>
              <w:rPr>
                <w:rFonts w:hint="eastAsia"/>
              </w:rPr>
              <w:t>搜索资讯</w:t>
            </w:r>
          </w:p>
        </w:tc>
      </w:tr>
      <w:tr w:rsidR="0023780C" w:rsidRPr="00ED0073" w14:paraId="487469D3" w14:textId="77777777" w:rsidTr="0023780C">
        <w:tc>
          <w:tcPr>
            <w:tcW w:w="2812" w:type="dxa"/>
          </w:tcPr>
          <w:p w14:paraId="4B5EEAE3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365EE52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4BFD2261" w14:textId="77777777" w:rsidTr="0023780C">
        <w:tc>
          <w:tcPr>
            <w:tcW w:w="2812" w:type="dxa"/>
          </w:tcPr>
          <w:p w14:paraId="350C99AC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F70230B" w14:textId="77777777" w:rsidR="0023780C" w:rsidRPr="00ED0073" w:rsidRDefault="0023780C" w:rsidP="0023780C">
            <w:r>
              <w:rPr>
                <w:rFonts w:hint="eastAsia"/>
              </w:rPr>
              <w:t>搜索资讯</w:t>
            </w:r>
          </w:p>
        </w:tc>
      </w:tr>
      <w:tr w:rsidR="0023780C" w:rsidRPr="00ED0073" w14:paraId="5AF6F66C" w14:textId="77777777" w:rsidTr="0023780C">
        <w:tc>
          <w:tcPr>
            <w:tcW w:w="2812" w:type="dxa"/>
          </w:tcPr>
          <w:p w14:paraId="491CC4B8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FB3ACBE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066EC2DF" w14:textId="77777777" w:rsidTr="0023780C">
        <w:tc>
          <w:tcPr>
            <w:tcW w:w="2812" w:type="dxa"/>
          </w:tcPr>
          <w:p w14:paraId="4F5881BF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176678A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4E046049" w14:textId="77777777" w:rsidTr="0023780C">
        <w:tc>
          <w:tcPr>
            <w:tcW w:w="2812" w:type="dxa"/>
          </w:tcPr>
          <w:p w14:paraId="62369F28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849992" w14:textId="77777777" w:rsidR="0023780C" w:rsidRPr="00ED0073" w:rsidRDefault="0023780C" w:rsidP="0023780C">
            <w:r>
              <w:rPr>
                <w:rFonts w:hint="eastAsia"/>
              </w:rPr>
              <w:t>POST-1：可以正常找到相关资讯</w:t>
            </w:r>
          </w:p>
        </w:tc>
      </w:tr>
      <w:tr w:rsidR="0023780C" w:rsidRPr="00ED0073" w14:paraId="1D6C60F8" w14:textId="77777777" w:rsidTr="0023780C">
        <w:tc>
          <w:tcPr>
            <w:tcW w:w="2812" w:type="dxa"/>
          </w:tcPr>
          <w:p w14:paraId="18EEC017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A4BF798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F662F66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E354A33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点击导航栏-搜索</w:t>
            </w:r>
          </w:p>
        </w:tc>
      </w:tr>
      <w:tr w:rsidR="0023780C" w:rsidRPr="00ED0073" w14:paraId="04710F10" w14:textId="77777777" w:rsidTr="0023780C">
        <w:tc>
          <w:tcPr>
            <w:tcW w:w="2812" w:type="dxa"/>
          </w:tcPr>
          <w:p w14:paraId="61D0C6C9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66EBC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B30D2A9" w14:textId="77777777" w:rsidTr="0023780C">
        <w:tc>
          <w:tcPr>
            <w:tcW w:w="2812" w:type="dxa"/>
          </w:tcPr>
          <w:p w14:paraId="005B8865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28C4B4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1790163" w14:textId="77777777" w:rsidTr="0023780C">
        <w:tc>
          <w:tcPr>
            <w:tcW w:w="2812" w:type="dxa"/>
          </w:tcPr>
          <w:p w14:paraId="4B0E8CE3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83FC519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.5771</w:t>
            </w:r>
          </w:p>
        </w:tc>
      </w:tr>
      <w:tr w:rsidR="0023780C" w:rsidRPr="00433E1C" w14:paraId="7B89EF82" w14:textId="77777777" w:rsidTr="0023780C">
        <w:tc>
          <w:tcPr>
            <w:tcW w:w="2812" w:type="dxa"/>
          </w:tcPr>
          <w:p w14:paraId="6A36FA5F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A2FEC52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F7F8C8D" w14:textId="77777777" w:rsidTr="0023780C">
        <w:tc>
          <w:tcPr>
            <w:tcW w:w="2812" w:type="dxa"/>
          </w:tcPr>
          <w:p w14:paraId="75B659BD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F9DB040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8A5388C" w14:textId="77777777" w:rsidTr="0023780C">
        <w:tc>
          <w:tcPr>
            <w:tcW w:w="2812" w:type="dxa"/>
          </w:tcPr>
          <w:p w14:paraId="2B3FB618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398B63" w14:textId="77777777" w:rsidR="0023780C" w:rsidRPr="007C7770" w:rsidRDefault="0023780C" w:rsidP="0023780C">
            <w:r>
              <w:rPr>
                <w:rFonts w:hint="eastAsia"/>
              </w:rPr>
              <w:t>想要搜索的资讯</w:t>
            </w:r>
          </w:p>
        </w:tc>
      </w:tr>
      <w:tr w:rsidR="0023780C" w:rsidRPr="00757EB3" w14:paraId="1682CFFC" w14:textId="77777777" w:rsidTr="0023780C">
        <w:tc>
          <w:tcPr>
            <w:tcW w:w="2812" w:type="dxa"/>
          </w:tcPr>
          <w:p w14:paraId="657715B2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4882867" w14:textId="77777777" w:rsidR="0023780C" w:rsidRPr="007C7770" w:rsidRDefault="0023780C" w:rsidP="0023780C">
            <w:r>
              <w:rPr>
                <w:rFonts w:hint="eastAsia"/>
              </w:rPr>
              <w:t>跳转到资讯的相关页面</w:t>
            </w:r>
          </w:p>
        </w:tc>
      </w:tr>
    </w:tbl>
    <w:p w14:paraId="3371C4D9" w14:textId="77777777" w:rsidR="0023780C" w:rsidRDefault="0023780C" w:rsidP="0023780C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A29462A" wp14:editId="769466D2">
            <wp:extent cx="1995172" cy="39624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7202" cy="396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8B8E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.4 </w:t>
      </w:r>
      <w:r>
        <w:rPr>
          <w:rFonts w:hint="eastAsia"/>
        </w:rPr>
        <w:t>相关课程界面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435B5B2" w14:textId="77777777" w:rsidTr="0023780C">
        <w:tc>
          <w:tcPr>
            <w:tcW w:w="2812" w:type="dxa"/>
          </w:tcPr>
          <w:p w14:paraId="538B8E7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BE4664F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C-R-170</w:t>
            </w:r>
          </w:p>
        </w:tc>
      </w:tr>
      <w:tr w:rsidR="0023780C" w:rsidRPr="00C52A26" w14:paraId="16A6CC5F" w14:textId="77777777" w:rsidTr="0023780C">
        <w:tc>
          <w:tcPr>
            <w:tcW w:w="2812" w:type="dxa"/>
          </w:tcPr>
          <w:p w14:paraId="4B885511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8343A21" w14:textId="77777777" w:rsidR="0023780C" w:rsidRPr="00C52A26" w:rsidRDefault="0023780C" w:rsidP="0023780C">
            <w:r>
              <w:rPr>
                <w:rFonts w:hint="eastAsia"/>
              </w:rPr>
              <w:t>搜索课程</w:t>
            </w:r>
          </w:p>
        </w:tc>
      </w:tr>
      <w:tr w:rsidR="0023780C" w:rsidRPr="00ED0073" w14:paraId="6A04317E" w14:textId="77777777" w:rsidTr="0023780C">
        <w:tc>
          <w:tcPr>
            <w:tcW w:w="2812" w:type="dxa"/>
          </w:tcPr>
          <w:p w14:paraId="17FB1DD3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7B3DBCE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F9C0DF6" w14:textId="77777777" w:rsidTr="0023780C">
        <w:tc>
          <w:tcPr>
            <w:tcW w:w="2812" w:type="dxa"/>
          </w:tcPr>
          <w:p w14:paraId="3DEBAFC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C41D13" w14:textId="77777777" w:rsidR="0023780C" w:rsidRPr="00ED0073" w:rsidRDefault="0023780C" w:rsidP="0023780C">
            <w:r>
              <w:rPr>
                <w:rFonts w:hint="eastAsia"/>
              </w:rPr>
              <w:t>搜索课程</w:t>
            </w:r>
          </w:p>
        </w:tc>
      </w:tr>
      <w:tr w:rsidR="0023780C" w:rsidRPr="00ED0073" w14:paraId="495D6A6C" w14:textId="77777777" w:rsidTr="0023780C">
        <w:tc>
          <w:tcPr>
            <w:tcW w:w="2812" w:type="dxa"/>
          </w:tcPr>
          <w:p w14:paraId="40D068B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4DFFDC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1CE9F6D" w14:textId="77777777" w:rsidTr="0023780C">
        <w:tc>
          <w:tcPr>
            <w:tcW w:w="2812" w:type="dxa"/>
          </w:tcPr>
          <w:p w14:paraId="1FC8805C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F11C11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8F149F8" w14:textId="77777777" w:rsidTr="0023780C">
        <w:tc>
          <w:tcPr>
            <w:tcW w:w="2812" w:type="dxa"/>
          </w:tcPr>
          <w:p w14:paraId="4EC6FDFA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30A3071" w14:textId="77777777" w:rsidR="0023780C" w:rsidRPr="00ED0073" w:rsidRDefault="0023780C" w:rsidP="0023780C">
            <w:r>
              <w:rPr>
                <w:rFonts w:hint="eastAsia"/>
              </w:rPr>
              <w:t>POST-1：可以正常查看首页</w:t>
            </w:r>
            <w:r w:rsidRPr="00ED0073">
              <w:t xml:space="preserve"> </w:t>
            </w:r>
          </w:p>
        </w:tc>
      </w:tr>
      <w:tr w:rsidR="0023780C" w:rsidRPr="00ED0073" w14:paraId="40587C3F" w14:textId="77777777" w:rsidTr="0023780C">
        <w:tc>
          <w:tcPr>
            <w:tcW w:w="2812" w:type="dxa"/>
          </w:tcPr>
          <w:p w14:paraId="5BAFB703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F0CDB1B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B3EA607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D7420E7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点击导航栏-搜索课程</w:t>
            </w:r>
          </w:p>
          <w:p w14:paraId="0B1F06E7" w14:textId="77777777" w:rsidR="0023780C" w:rsidRPr="00ED0073" w:rsidRDefault="0023780C" w:rsidP="0023780C"/>
        </w:tc>
      </w:tr>
      <w:tr w:rsidR="0023780C" w:rsidRPr="00ED0073" w14:paraId="6D28780E" w14:textId="77777777" w:rsidTr="0023780C">
        <w:tc>
          <w:tcPr>
            <w:tcW w:w="2812" w:type="dxa"/>
          </w:tcPr>
          <w:p w14:paraId="1DA35CCC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F2BC4C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60DE27E" w14:textId="77777777" w:rsidTr="0023780C">
        <w:tc>
          <w:tcPr>
            <w:tcW w:w="2812" w:type="dxa"/>
          </w:tcPr>
          <w:p w14:paraId="44929DA8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B7178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BA0CC8B" w14:textId="77777777" w:rsidTr="0023780C">
        <w:tc>
          <w:tcPr>
            <w:tcW w:w="2812" w:type="dxa"/>
          </w:tcPr>
          <w:p w14:paraId="6DB6D6CF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A5BB7A4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.6747</w:t>
            </w:r>
          </w:p>
        </w:tc>
      </w:tr>
      <w:tr w:rsidR="0023780C" w:rsidRPr="00433E1C" w14:paraId="4F31D256" w14:textId="77777777" w:rsidTr="0023780C">
        <w:tc>
          <w:tcPr>
            <w:tcW w:w="2812" w:type="dxa"/>
          </w:tcPr>
          <w:p w14:paraId="72D3D2A6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345288F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81CC170" w14:textId="77777777" w:rsidTr="0023780C">
        <w:tc>
          <w:tcPr>
            <w:tcW w:w="2812" w:type="dxa"/>
          </w:tcPr>
          <w:p w14:paraId="455F05A8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968E4C1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53AD819" w14:textId="77777777" w:rsidTr="0023780C">
        <w:tc>
          <w:tcPr>
            <w:tcW w:w="2812" w:type="dxa"/>
          </w:tcPr>
          <w:p w14:paraId="0235D329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5F28DE8" w14:textId="77777777" w:rsidR="0023780C" w:rsidRPr="007C7770" w:rsidRDefault="0023780C" w:rsidP="0023780C">
            <w:r>
              <w:rPr>
                <w:rFonts w:hint="eastAsia"/>
              </w:rPr>
              <w:t>想要搜索的课程</w:t>
            </w:r>
          </w:p>
        </w:tc>
      </w:tr>
      <w:tr w:rsidR="0023780C" w:rsidRPr="00757EB3" w14:paraId="3441B647" w14:textId="77777777" w:rsidTr="0023780C">
        <w:tc>
          <w:tcPr>
            <w:tcW w:w="2812" w:type="dxa"/>
          </w:tcPr>
          <w:p w14:paraId="5D810741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A003017" w14:textId="77777777" w:rsidR="0023780C" w:rsidRPr="007C7770" w:rsidRDefault="0023780C" w:rsidP="0023780C">
            <w:r>
              <w:rPr>
                <w:rFonts w:hint="eastAsia"/>
              </w:rPr>
              <w:t>课程的相关页面</w:t>
            </w:r>
          </w:p>
        </w:tc>
      </w:tr>
    </w:tbl>
    <w:p w14:paraId="57FA860D" w14:textId="77777777" w:rsidR="0023780C" w:rsidRDefault="0023780C" w:rsidP="0023780C">
      <w:pPr>
        <w:jc w:val="center"/>
      </w:pPr>
      <w:r>
        <w:rPr>
          <w:noProof/>
        </w:rPr>
        <w:lastRenderedPageBreak/>
        <w:drawing>
          <wp:inline distT="0" distB="0" distL="0" distR="0" wp14:anchorId="37F49C99" wp14:editId="6CE3C47B">
            <wp:extent cx="1595214" cy="3781425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97420" cy="37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0549B5F" w14:textId="77777777" w:rsidTr="0023780C">
        <w:tc>
          <w:tcPr>
            <w:tcW w:w="2812" w:type="dxa"/>
          </w:tcPr>
          <w:p w14:paraId="40F58CC5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726388F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C-R-171</w:t>
            </w:r>
          </w:p>
        </w:tc>
      </w:tr>
      <w:tr w:rsidR="0023780C" w:rsidRPr="00C52A26" w14:paraId="5D91BCF8" w14:textId="77777777" w:rsidTr="0023780C">
        <w:tc>
          <w:tcPr>
            <w:tcW w:w="2812" w:type="dxa"/>
          </w:tcPr>
          <w:p w14:paraId="48D941AF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B9BCED" w14:textId="77777777" w:rsidR="0023780C" w:rsidRPr="00C52A26" w:rsidRDefault="0023780C" w:rsidP="0023780C">
            <w:r>
              <w:rPr>
                <w:rFonts w:hint="eastAsia"/>
              </w:rPr>
              <w:t>查看热门课程</w:t>
            </w:r>
          </w:p>
        </w:tc>
      </w:tr>
      <w:tr w:rsidR="0023780C" w:rsidRPr="00ED0073" w14:paraId="0D50A0CB" w14:textId="77777777" w:rsidTr="0023780C">
        <w:tc>
          <w:tcPr>
            <w:tcW w:w="2812" w:type="dxa"/>
          </w:tcPr>
          <w:p w14:paraId="3B0B4D03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B963A8A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16647EA" w14:textId="77777777" w:rsidTr="0023780C">
        <w:tc>
          <w:tcPr>
            <w:tcW w:w="2812" w:type="dxa"/>
          </w:tcPr>
          <w:p w14:paraId="69354B5C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C98EA6E" w14:textId="77777777" w:rsidR="0023780C" w:rsidRPr="00ED0073" w:rsidRDefault="0023780C" w:rsidP="0023780C">
            <w:r>
              <w:rPr>
                <w:rFonts w:hint="eastAsia"/>
              </w:rPr>
              <w:t>查看热门课程</w:t>
            </w:r>
          </w:p>
        </w:tc>
      </w:tr>
      <w:tr w:rsidR="0023780C" w:rsidRPr="00ED0073" w14:paraId="2089AF9F" w14:textId="77777777" w:rsidTr="0023780C">
        <w:tc>
          <w:tcPr>
            <w:tcW w:w="2812" w:type="dxa"/>
          </w:tcPr>
          <w:p w14:paraId="5BE1C08F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A52502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EF27087" w14:textId="77777777" w:rsidTr="0023780C">
        <w:tc>
          <w:tcPr>
            <w:tcW w:w="2812" w:type="dxa"/>
          </w:tcPr>
          <w:p w14:paraId="5D231DD5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3C61A0" w14:textId="77777777" w:rsidR="0023780C" w:rsidRDefault="0023780C" w:rsidP="0023780C">
            <w:r>
              <w:rPr>
                <w:rFonts w:hint="eastAsia"/>
              </w:rPr>
              <w:t>PRE-1：已经登陆</w:t>
            </w:r>
            <w:proofErr w:type="gramStart"/>
            <w:r>
              <w:rPr>
                <w:rFonts w:hint="eastAsia"/>
              </w:rPr>
              <w:t>登陆</w:t>
            </w:r>
            <w:proofErr w:type="gramEnd"/>
          </w:p>
          <w:p w14:paraId="527A0A85" w14:textId="77777777" w:rsidR="0023780C" w:rsidRPr="00ED0073" w:rsidRDefault="0023780C" w:rsidP="0023780C">
            <w:r>
              <w:rPr>
                <w:rFonts w:hint="eastAsia"/>
              </w:rPr>
              <w:t>PRE-2：跳转到相关课程界面</w:t>
            </w:r>
          </w:p>
        </w:tc>
      </w:tr>
      <w:tr w:rsidR="0023780C" w:rsidRPr="00ED0073" w14:paraId="1B272F9E" w14:textId="77777777" w:rsidTr="0023780C">
        <w:tc>
          <w:tcPr>
            <w:tcW w:w="2812" w:type="dxa"/>
          </w:tcPr>
          <w:p w14:paraId="25D3A736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3C296FD" w14:textId="77777777" w:rsidR="0023780C" w:rsidRPr="00ED0073" w:rsidRDefault="0023780C" w:rsidP="0023780C">
            <w:r>
              <w:rPr>
                <w:rFonts w:hint="eastAsia"/>
              </w:rPr>
              <w:t>POST-1：可以正常查看首页</w:t>
            </w:r>
            <w:r w:rsidRPr="00ED0073">
              <w:t xml:space="preserve"> </w:t>
            </w:r>
          </w:p>
        </w:tc>
      </w:tr>
      <w:tr w:rsidR="0023780C" w:rsidRPr="00ED0073" w14:paraId="0736CE9F" w14:textId="77777777" w:rsidTr="0023780C">
        <w:tc>
          <w:tcPr>
            <w:tcW w:w="2812" w:type="dxa"/>
          </w:tcPr>
          <w:p w14:paraId="495A93B8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2E1D316" w14:textId="77777777" w:rsidR="0023780C" w:rsidRPr="00ED0073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C6BB348" w14:textId="77777777" w:rsidR="0023780C" w:rsidRDefault="0023780C" w:rsidP="0023780C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6AC9A526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54D19465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点击热门排序</w:t>
            </w:r>
          </w:p>
        </w:tc>
      </w:tr>
      <w:tr w:rsidR="0023780C" w:rsidRPr="00ED0073" w14:paraId="3CCC2461" w14:textId="77777777" w:rsidTr="0023780C">
        <w:tc>
          <w:tcPr>
            <w:tcW w:w="2812" w:type="dxa"/>
          </w:tcPr>
          <w:p w14:paraId="5CA15AC3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23E31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67F72B7" w14:textId="77777777" w:rsidTr="0023780C">
        <w:tc>
          <w:tcPr>
            <w:tcW w:w="2812" w:type="dxa"/>
          </w:tcPr>
          <w:p w14:paraId="7E9C5F19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FF93552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605E0DF" w14:textId="77777777" w:rsidTr="0023780C">
        <w:tc>
          <w:tcPr>
            <w:tcW w:w="2812" w:type="dxa"/>
          </w:tcPr>
          <w:p w14:paraId="0260ADDA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1FA2FBA" w14:textId="77777777" w:rsidR="0023780C" w:rsidRPr="00ED0073" w:rsidRDefault="0023780C" w:rsidP="0023780C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23780C" w:rsidRPr="00433E1C" w14:paraId="2559C571" w14:textId="77777777" w:rsidTr="0023780C">
        <w:tc>
          <w:tcPr>
            <w:tcW w:w="2812" w:type="dxa"/>
          </w:tcPr>
          <w:p w14:paraId="2A907D84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2BF4C4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AC97517" w14:textId="77777777" w:rsidTr="0023780C">
        <w:tc>
          <w:tcPr>
            <w:tcW w:w="2812" w:type="dxa"/>
          </w:tcPr>
          <w:p w14:paraId="7FF84967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24EDF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24307D4" w14:textId="77777777" w:rsidTr="0023780C">
        <w:tc>
          <w:tcPr>
            <w:tcW w:w="2812" w:type="dxa"/>
          </w:tcPr>
          <w:p w14:paraId="4D9DF043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F170C6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6B5ABC0" w14:textId="77777777" w:rsidTr="0023780C">
        <w:tc>
          <w:tcPr>
            <w:tcW w:w="2812" w:type="dxa"/>
          </w:tcPr>
          <w:p w14:paraId="1090565E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4DFB7D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28AA737" w14:textId="77777777" w:rsidR="0023780C" w:rsidRDefault="0023780C" w:rsidP="0023780C">
      <w:pPr>
        <w:jc w:val="center"/>
      </w:pPr>
      <w:r>
        <w:rPr>
          <w:noProof/>
        </w:rPr>
        <w:lastRenderedPageBreak/>
        <w:drawing>
          <wp:inline distT="0" distB="0" distL="0" distR="0" wp14:anchorId="2D996DAC" wp14:editId="15906265">
            <wp:extent cx="2597727" cy="47625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9137" cy="47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D3C2D4A" w14:textId="77777777" w:rsidTr="0023780C">
        <w:tc>
          <w:tcPr>
            <w:tcW w:w="2812" w:type="dxa"/>
          </w:tcPr>
          <w:p w14:paraId="3C3DA0E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3519E8C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C-R-172</w:t>
            </w:r>
          </w:p>
        </w:tc>
      </w:tr>
      <w:tr w:rsidR="0023780C" w:rsidRPr="00C52A26" w14:paraId="1D6324CE" w14:textId="77777777" w:rsidTr="0023780C">
        <w:tc>
          <w:tcPr>
            <w:tcW w:w="2812" w:type="dxa"/>
          </w:tcPr>
          <w:p w14:paraId="58A22DD9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0C5BFFD" w14:textId="77777777" w:rsidR="0023780C" w:rsidRPr="00C52A26" w:rsidRDefault="0023780C" w:rsidP="0023780C">
            <w:r>
              <w:rPr>
                <w:rFonts w:hint="eastAsia"/>
              </w:rPr>
              <w:t>查看所有课程</w:t>
            </w:r>
          </w:p>
        </w:tc>
      </w:tr>
      <w:tr w:rsidR="0023780C" w:rsidRPr="00ED0073" w14:paraId="79E2D826" w14:textId="77777777" w:rsidTr="0023780C">
        <w:tc>
          <w:tcPr>
            <w:tcW w:w="2812" w:type="dxa"/>
          </w:tcPr>
          <w:p w14:paraId="7F87A8C8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62F878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3EF45CED" w14:textId="77777777" w:rsidTr="0023780C">
        <w:tc>
          <w:tcPr>
            <w:tcW w:w="2812" w:type="dxa"/>
          </w:tcPr>
          <w:p w14:paraId="0E8B31BA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CFF733B" w14:textId="77777777" w:rsidR="0023780C" w:rsidRPr="00ED0073" w:rsidRDefault="0023780C" w:rsidP="0023780C">
            <w:r>
              <w:rPr>
                <w:rFonts w:hint="eastAsia"/>
              </w:rPr>
              <w:t>查看所有课程</w:t>
            </w:r>
          </w:p>
        </w:tc>
      </w:tr>
      <w:tr w:rsidR="0023780C" w:rsidRPr="00ED0073" w14:paraId="44CDEAF5" w14:textId="77777777" w:rsidTr="0023780C">
        <w:tc>
          <w:tcPr>
            <w:tcW w:w="2812" w:type="dxa"/>
          </w:tcPr>
          <w:p w14:paraId="3F9DB64E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067AFBF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8C21837" w14:textId="77777777" w:rsidTr="0023780C">
        <w:tc>
          <w:tcPr>
            <w:tcW w:w="2812" w:type="dxa"/>
          </w:tcPr>
          <w:p w14:paraId="2ABB982A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9C950F5" w14:textId="77777777" w:rsidR="0023780C" w:rsidRDefault="0023780C" w:rsidP="0023780C">
            <w:r>
              <w:rPr>
                <w:rFonts w:hint="eastAsia"/>
              </w:rPr>
              <w:t>PRE-1：已经登陆</w:t>
            </w:r>
            <w:proofErr w:type="gramStart"/>
            <w:r>
              <w:rPr>
                <w:rFonts w:hint="eastAsia"/>
              </w:rPr>
              <w:t>登陆</w:t>
            </w:r>
            <w:proofErr w:type="gramEnd"/>
          </w:p>
          <w:p w14:paraId="3B33AEB5" w14:textId="77777777" w:rsidR="0023780C" w:rsidRPr="00ED0073" w:rsidRDefault="0023780C" w:rsidP="0023780C">
            <w:r>
              <w:rPr>
                <w:rFonts w:hint="eastAsia"/>
              </w:rPr>
              <w:t>PRE-2：跳转到相关课程界面</w:t>
            </w:r>
          </w:p>
        </w:tc>
      </w:tr>
      <w:tr w:rsidR="0023780C" w:rsidRPr="00ED0073" w14:paraId="4C6D2A4E" w14:textId="77777777" w:rsidTr="0023780C">
        <w:tc>
          <w:tcPr>
            <w:tcW w:w="2812" w:type="dxa"/>
          </w:tcPr>
          <w:p w14:paraId="5927D43D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8061554" w14:textId="77777777" w:rsidR="0023780C" w:rsidRPr="00ED0073" w:rsidRDefault="0023780C" w:rsidP="0023780C">
            <w:r>
              <w:rPr>
                <w:rFonts w:hint="eastAsia"/>
              </w:rPr>
              <w:t>POST-1：可以正常查看首页</w:t>
            </w:r>
            <w:r w:rsidRPr="00ED0073">
              <w:t xml:space="preserve"> </w:t>
            </w:r>
          </w:p>
        </w:tc>
      </w:tr>
      <w:tr w:rsidR="0023780C" w:rsidRPr="00ED0073" w14:paraId="62D89D91" w14:textId="77777777" w:rsidTr="0023780C">
        <w:tc>
          <w:tcPr>
            <w:tcW w:w="2812" w:type="dxa"/>
          </w:tcPr>
          <w:p w14:paraId="12FCD6AB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8C419EB" w14:textId="77777777" w:rsidR="0023780C" w:rsidRPr="00ED0073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622FDE6" w14:textId="77777777" w:rsidR="0023780C" w:rsidRDefault="0023780C" w:rsidP="0023780C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67733CDD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4AF2E218" w14:textId="77777777" w:rsidR="0023780C" w:rsidRPr="005445B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点击所有课程</w:t>
            </w:r>
          </w:p>
        </w:tc>
      </w:tr>
      <w:tr w:rsidR="0023780C" w:rsidRPr="00ED0073" w14:paraId="6CBFD06B" w14:textId="77777777" w:rsidTr="0023780C">
        <w:tc>
          <w:tcPr>
            <w:tcW w:w="2812" w:type="dxa"/>
          </w:tcPr>
          <w:p w14:paraId="2B219E44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3C1615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2E41503" w14:textId="77777777" w:rsidTr="0023780C">
        <w:tc>
          <w:tcPr>
            <w:tcW w:w="2812" w:type="dxa"/>
          </w:tcPr>
          <w:p w14:paraId="15AB9135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EE6D4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769B0F1" w14:textId="77777777" w:rsidTr="0023780C">
        <w:tc>
          <w:tcPr>
            <w:tcW w:w="2812" w:type="dxa"/>
          </w:tcPr>
          <w:p w14:paraId="6306FF9C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88F69D" w14:textId="77777777" w:rsidR="0023780C" w:rsidRPr="00ED0073" w:rsidRDefault="0023780C" w:rsidP="0023780C">
            <w:r>
              <w:rPr>
                <w:rFonts w:hint="eastAsia"/>
              </w:rPr>
              <w:t>1</w:t>
            </w:r>
            <w:r>
              <w:t>.042</w:t>
            </w:r>
          </w:p>
        </w:tc>
      </w:tr>
      <w:tr w:rsidR="0023780C" w:rsidRPr="00433E1C" w14:paraId="058AB057" w14:textId="77777777" w:rsidTr="0023780C">
        <w:tc>
          <w:tcPr>
            <w:tcW w:w="2812" w:type="dxa"/>
          </w:tcPr>
          <w:p w14:paraId="7CB5C119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3BDDB15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0D55F99" w14:textId="77777777" w:rsidTr="0023780C">
        <w:tc>
          <w:tcPr>
            <w:tcW w:w="2812" w:type="dxa"/>
          </w:tcPr>
          <w:p w14:paraId="349BA8D0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2A7F7AC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F17B7C8" w14:textId="77777777" w:rsidTr="0023780C">
        <w:tc>
          <w:tcPr>
            <w:tcW w:w="2812" w:type="dxa"/>
          </w:tcPr>
          <w:p w14:paraId="64C12973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1601BCF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89A2C28" w14:textId="77777777" w:rsidTr="0023780C">
        <w:tc>
          <w:tcPr>
            <w:tcW w:w="2812" w:type="dxa"/>
          </w:tcPr>
          <w:p w14:paraId="0BF2367F" w14:textId="77777777" w:rsidR="0023780C" w:rsidRDefault="0023780C" w:rsidP="0023780C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66215A82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3D9CC8D5" w14:textId="77777777" w:rsidR="0023780C" w:rsidRDefault="0023780C" w:rsidP="0023780C">
      <w:pPr>
        <w:jc w:val="center"/>
      </w:pPr>
      <w:r>
        <w:rPr>
          <w:noProof/>
        </w:rPr>
        <w:drawing>
          <wp:inline distT="0" distB="0" distL="0" distR="0" wp14:anchorId="161C6181" wp14:editId="585F7277">
            <wp:extent cx="1525265" cy="3786188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7189" cy="37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128C5A3C" w14:textId="77777777" w:rsidTr="0023780C">
        <w:tc>
          <w:tcPr>
            <w:tcW w:w="2812" w:type="dxa"/>
          </w:tcPr>
          <w:p w14:paraId="42D1661A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7646BB4C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C-R-173</w:t>
            </w:r>
          </w:p>
        </w:tc>
      </w:tr>
      <w:tr w:rsidR="0023780C" w:rsidRPr="00C52A26" w14:paraId="781D3184" w14:textId="77777777" w:rsidTr="0023780C">
        <w:tc>
          <w:tcPr>
            <w:tcW w:w="2812" w:type="dxa"/>
          </w:tcPr>
          <w:p w14:paraId="2D6E5A95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D95D51A" w14:textId="77777777" w:rsidR="0023780C" w:rsidRPr="00C52A26" w:rsidRDefault="0023780C" w:rsidP="0023780C">
            <w:r>
              <w:rPr>
                <w:rFonts w:hint="eastAsia"/>
              </w:rPr>
              <w:t>查看我的课程</w:t>
            </w:r>
          </w:p>
        </w:tc>
      </w:tr>
      <w:tr w:rsidR="0023780C" w:rsidRPr="00ED0073" w14:paraId="5CFC3D6C" w14:textId="77777777" w:rsidTr="0023780C">
        <w:tc>
          <w:tcPr>
            <w:tcW w:w="2812" w:type="dxa"/>
          </w:tcPr>
          <w:p w14:paraId="13018486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C45CDFD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67F3D2C" w14:textId="77777777" w:rsidTr="0023780C">
        <w:tc>
          <w:tcPr>
            <w:tcW w:w="2812" w:type="dxa"/>
          </w:tcPr>
          <w:p w14:paraId="53CD4242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73B8A5" w14:textId="77777777" w:rsidR="0023780C" w:rsidRPr="00ED0073" w:rsidRDefault="0023780C" w:rsidP="0023780C">
            <w:r>
              <w:rPr>
                <w:rFonts w:hint="eastAsia"/>
              </w:rPr>
              <w:t>查看我的课程</w:t>
            </w:r>
          </w:p>
        </w:tc>
      </w:tr>
      <w:tr w:rsidR="0023780C" w:rsidRPr="00ED0073" w14:paraId="154BB863" w14:textId="77777777" w:rsidTr="0023780C">
        <w:tc>
          <w:tcPr>
            <w:tcW w:w="2812" w:type="dxa"/>
          </w:tcPr>
          <w:p w14:paraId="3A5AB9C5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5958CEA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08542EB5" w14:textId="77777777" w:rsidTr="0023780C">
        <w:tc>
          <w:tcPr>
            <w:tcW w:w="2812" w:type="dxa"/>
          </w:tcPr>
          <w:p w14:paraId="14ED7D77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5F30D5A" w14:textId="77777777" w:rsidR="0023780C" w:rsidRPr="00ED0073" w:rsidRDefault="0023780C" w:rsidP="0023780C">
            <w:r>
              <w:rPr>
                <w:rFonts w:hint="eastAsia"/>
              </w:rPr>
              <w:t>PRE-1：已经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23780C" w:rsidRPr="00ED0073" w14:paraId="30284F85" w14:textId="77777777" w:rsidTr="0023780C">
        <w:tc>
          <w:tcPr>
            <w:tcW w:w="2812" w:type="dxa"/>
          </w:tcPr>
          <w:p w14:paraId="209096B8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F2D6D3" w14:textId="77777777" w:rsidR="0023780C" w:rsidRPr="00ED0073" w:rsidRDefault="0023780C" w:rsidP="0023780C">
            <w:r>
              <w:rPr>
                <w:rFonts w:hint="eastAsia"/>
              </w:rPr>
              <w:t>POST-1：可以正常查看首页</w:t>
            </w:r>
            <w:r w:rsidRPr="00ED0073">
              <w:t xml:space="preserve"> </w:t>
            </w:r>
          </w:p>
        </w:tc>
      </w:tr>
      <w:tr w:rsidR="0023780C" w:rsidRPr="00ED0073" w14:paraId="588F6E23" w14:textId="77777777" w:rsidTr="0023780C">
        <w:tc>
          <w:tcPr>
            <w:tcW w:w="2812" w:type="dxa"/>
          </w:tcPr>
          <w:p w14:paraId="157F6641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3828349" w14:textId="77777777" w:rsidR="0023780C" w:rsidRPr="00ED0073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0F35FC9" w14:textId="77777777" w:rsidR="0023780C" w:rsidRDefault="0023780C" w:rsidP="0023780C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23AE7AD0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77AA3A67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点击我的课程</w:t>
            </w:r>
          </w:p>
        </w:tc>
      </w:tr>
      <w:tr w:rsidR="0023780C" w:rsidRPr="00ED0073" w14:paraId="0D10F0E1" w14:textId="77777777" w:rsidTr="0023780C">
        <w:tc>
          <w:tcPr>
            <w:tcW w:w="2812" w:type="dxa"/>
          </w:tcPr>
          <w:p w14:paraId="11812423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2540A04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E15FB85" w14:textId="77777777" w:rsidTr="0023780C">
        <w:tc>
          <w:tcPr>
            <w:tcW w:w="2812" w:type="dxa"/>
          </w:tcPr>
          <w:p w14:paraId="5DF5AEC5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3E9CE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E5D4180" w14:textId="77777777" w:rsidTr="0023780C">
        <w:tc>
          <w:tcPr>
            <w:tcW w:w="2812" w:type="dxa"/>
          </w:tcPr>
          <w:p w14:paraId="6C5F0098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3A6BAE9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23780C" w:rsidRPr="00433E1C" w14:paraId="3652D2FD" w14:textId="77777777" w:rsidTr="0023780C">
        <w:tc>
          <w:tcPr>
            <w:tcW w:w="2812" w:type="dxa"/>
          </w:tcPr>
          <w:p w14:paraId="5AA6C8EE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B772EFF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630BDD9" w14:textId="77777777" w:rsidTr="0023780C">
        <w:tc>
          <w:tcPr>
            <w:tcW w:w="2812" w:type="dxa"/>
          </w:tcPr>
          <w:p w14:paraId="2275126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04F8868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D3E4124" w14:textId="77777777" w:rsidTr="0023780C">
        <w:tc>
          <w:tcPr>
            <w:tcW w:w="2812" w:type="dxa"/>
          </w:tcPr>
          <w:p w14:paraId="16EFECED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D60FFB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AAF3B28" w14:textId="77777777" w:rsidTr="0023780C">
        <w:tc>
          <w:tcPr>
            <w:tcW w:w="2812" w:type="dxa"/>
          </w:tcPr>
          <w:p w14:paraId="3855F2BC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4DE0A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3F7D4FFD" w14:textId="77777777" w:rsidR="0023780C" w:rsidRDefault="0023780C" w:rsidP="0023780C">
      <w:pPr>
        <w:jc w:val="center"/>
      </w:pPr>
      <w:r>
        <w:rPr>
          <w:noProof/>
        </w:rPr>
        <w:lastRenderedPageBreak/>
        <w:drawing>
          <wp:inline distT="0" distB="0" distL="0" distR="0" wp14:anchorId="6855CF4E" wp14:editId="72115D0A">
            <wp:extent cx="2222003" cy="4052888"/>
            <wp:effectExtent l="0" t="0" r="698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23904" cy="40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5F6DFC6" w14:textId="77777777" w:rsidTr="0023780C">
        <w:tc>
          <w:tcPr>
            <w:tcW w:w="2812" w:type="dxa"/>
          </w:tcPr>
          <w:p w14:paraId="45726A50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51654AE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C-R-174</w:t>
            </w:r>
          </w:p>
        </w:tc>
      </w:tr>
      <w:tr w:rsidR="0023780C" w:rsidRPr="00C52A26" w14:paraId="3BB98249" w14:textId="77777777" w:rsidTr="0023780C">
        <w:tc>
          <w:tcPr>
            <w:tcW w:w="2812" w:type="dxa"/>
          </w:tcPr>
          <w:p w14:paraId="5AF38BB1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C42DA32" w14:textId="77777777" w:rsidR="0023780C" w:rsidRPr="00C52A26" w:rsidRDefault="0023780C" w:rsidP="0023780C">
            <w:r>
              <w:rPr>
                <w:rFonts w:hint="eastAsia"/>
              </w:rPr>
              <w:t>查看关注课程</w:t>
            </w:r>
          </w:p>
        </w:tc>
      </w:tr>
      <w:tr w:rsidR="0023780C" w:rsidRPr="00ED0073" w14:paraId="6BBC70BB" w14:textId="77777777" w:rsidTr="0023780C">
        <w:tc>
          <w:tcPr>
            <w:tcW w:w="2812" w:type="dxa"/>
          </w:tcPr>
          <w:p w14:paraId="56C8075B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2CF09EB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3A3E026F" w14:textId="77777777" w:rsidTr="0023780C">
        <w:tc>
          <w:tcPr>
            <w:tcW w:w="2812" w:type="dxa"/>
          </w:tcPr>
          <w:p w14:paraId="373DB982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028891" w14:textId="77777777" w:rsidR="0023780C" w:rsidRPr="00ED0073" w:rsidRDefault="0023780C" w:rsidP="0023780C">
            <w:r>
              <w:rPr>
                <w:rFonts w:hint="eastAsia"/>
              </w:rPr>
              <w:t>查看关注的课程</w:t>
            </w:r>
          </w:p>
        </w:tc>
      </w:tr>
      <w:tr w:rsidR="0023780C" w:rsidRPr="00ED0073" w14:paraId="3C030A33" w14:textId="77777777" w:rsidTr="0023780C">
        <w:tc>
          <w:tcPr>
            <w:tcW w:w="2812" w:type="dxa"/>
          </w:tcPr>
          <w:p w14:paraId="77F03B68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623F1E0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1C8FD29" w14:textId="77777777" w:rsidTr="0023780C">
        <w:tc>
          <w:tcPr>
            <w:tcW w:w="2812" w:type="dxa"/>
          </w:tcPr>
          <w:p w14:paraId="5BAB089D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7650D1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15073D57" w14:textId="77777777" w:rsidR="0023780C" w:rsidRPr="00ED0073" w:rsidRDefault="0023780C" w:rsidP="0023780C">
            <w:r>
              <w:rPr>
                <w:rFonts w:hint="eastAsia"/>
              </w:rPr>
              <w:t>PRE-2：</w:t>
            </w:r>
            <w:r w:rsidRPr="00ED007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跳转到个人中心界面</w:t>
            </w:r>
          </w:p>
        </w:tc>
      </w:tr>
      <w:tr w:rsidR="0023780C" w:rsidRPr="00ED0073" w14:paraId="79F9A076" w14:textId="77777777" w:rsidTr="0023780C">
        <w:tc>
          <w:tcPr>
            <w:tcW w:w="2812" w:type="dxa"/>
          </w:tcPr>
          <w:p w14:paraId="26A4DD78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DD11AB0" w14:textId="77777777" w:rsidR="0023780C" w:rsidRPr="00ED0073" w:rsidRDefault="0023780C" w:rsidP="0023780C">
            <w:r>
              <w:rPr>
                <w:rFonts w:hint="eastAsia"/>
              </w:rPr>
              <w:t>POST-1：可以正常查看首页</w:t>
            </w:r>
            <w:r w:rsidRPr="00ED0073">
              <w:t xml:space="preserve"> </w:t>
            </w:r>
          </w:p>
        </w:tc>
      </w:tr>
      <w:tr w:rsidR="0023780C" w:rsidRPr="00ED0073" w14:paraId="221FB8D2" w14:textId="77777777" w:rsidTr="0023780C">
        <w:tc>
          <w:tcPr>
            <w:tcW w:w="2812" w:type="dxa"/>
          </w:tcPr>
          <w:p w14:paraId="788DB67D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F9EE1B4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D459FD1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310DE48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点击我的-账户设置</w:t>
            </w:r>
          </w:p>
          <w:p w14:paraId="292C4354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点击关注课程</w:t>
            </w:r>
          </w:p>
        </w:tc>
      </w:tr>
      <w:tr w:rsidR="0023780C" w:rsidRPr="00ED0073" w14:paraId="68B7710A" w14:textId="77777777" w:rsidTr="0023780C">
        <w:tc>
          <w:tcPr>
            <w:tcW w:w="2812" w:type="dxa"/>
          </w:tcPr>
          <w:p w14:paraId="360218D2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97F038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374D22B" w14:textId="77777777" w:rsidTr="0023780C">
        <w:tc>
          <w:tcPr>
            <w:tcW w:w="2812" w:type="dxa"/>
          </w:tcPr>
          <w:p w14:paraId="60787767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89A46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198BFE1" w14:textId="77777777" w:rsidTr="0023780C">
        <w:tc>
          <w:tcPr>
            <w:tcW w:w="2812" w:type="dxa"/>
          </w:tcPr>
          <w:p w14:paraId="53AF91CA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78C7E1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23780C" w:rsidRPr="00433E1C" w14:paraId="794D2CD4" w14:textId="77777777" w:rsidTr="0023780C">
        <w:tc>
          <w:tcPr>
            <w:tcW w:w="2812" w:type="dxa"/>
          </w:tcPr>
          <w:p w14:paraId="3C05FCF8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C694F4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BD1578B" w14:textId="77777777" w:rsidTr="0023780C">
        <w:tc>
          <w:tcPr>
            <w:tcW w:w="2812" w:type="dxa"/>
          </w:tcPr>
          <w:p w14:paraId="20BDB934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976C0DB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03EFEDC" w14:textId="77777777" w:rsidTr="0023780C">
        <w:tc>
          <w:tcPr>
            <w:tcW w:w="2812" w:type="dxa"/>
          </w:tcPr>
          <w:p w14:paraId="39183C00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1C290E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452E62A" w14:textId="77777777" w:rsidTr="0023780C">
        <w:tc>
          <w:tcPr>
            <w:tcW w:w="2812" w:type="dxa"/>
          </w:tcPr>
          <w:p w14:paraId="1BC41644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C96E819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B54C65B" w14:textId="77777777" w:rsidR="0023780C" w:rsidRDefault="0023780C" w:rsidP="0023780C">
      <w:pPr>
        <w:jc w:val="center"/>
      </w:pPr>
      <w:r>
        <w:rPr>
          <w:noProof/>
        </w:rPr>
        <w:lastRenderedPageBreak/>
        <w:drawing>
          <wp:inline distT="0" distB="0" distL="0" distR="0" wp14:anchorId="52FEBBB8" wp14:editId="723B581D">
            <wp:extent cx="2217592" cy="470058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19665" cy="47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3F7C733" w14:textId="77777777" w:rsidTr="0023780C">
        <w:tc>
          <w:tcPr>
            <w:tcW w:w="2812" w:type="dxa"/>
          </w:tcPr>
          <w:p w14:paraId="4E4A5684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4E5EE68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C-R-175</w:t>
            </w:r>
          </w:p>
        </w:tc>
      </w:tr>
      <w:tr w:rsidR="0023780C" w:rsidRPr="00C52A26" w14:paraId="206EBD62" w14:textId="77777777" w:rsidTr="0023780C">
        <w:tc>
          <w:tcPr>
            <w:tcW w:w="2812" w:type="dxa"/>
          </w:tcPr>
          <w:p w14:paraId="63A1CAF0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0F34A1B" w14:textId="77777777" w:rsidR="0023780C" w:rsidRPr="00C52A26" w:rsidRDefault="0023780C" w:rsidP="0023780C">
            <w:r>
              <w:rPr>
                <w:rFonts w:hint="eastAsia"/>
              </w:rPr>
              <w:t>查看具体课程</w:t>
            </w:r>
          </w:p>
        </w:tc>
      </w:tr>
      <w:tr w:rsidR="0023780C" w:rsidRPr="00ED0073" w14:paraId="164BE611" w14:textId="77777777" w:rsidTr="0023780C">
        <w:tc>
          <w:tcPr>
            <w:tcW w:w="2812" w:type="dxa"/>
          </w:tcPr>
          <w:p w14:paraId="53642EB1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5603130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BFE925E" w14:textId="77777777" w:rsidTr="0023780C">
        <w:tc>
          <w:tcPr>
            <w:tcW w:w="2812" w:type="dxa"/>
          </w:tcPr>
          <w:p w14:paraId="78C5D5AA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8A2E380" w14:textId="77777777" w:rsidR="0023780C" w:rsidRPr="00ED0073" w:rsidRDefault="0023780C" w:rsidP="0023780C"/>
        </w:tc>
      </w:tr>
      <w:tr w:rsidR="0023780C" w:rsidRPr="00ED0073" w14:paraId="640E43E0" w14:textId="77777777" w:rsidTr="0023780C">
        <w:tc>
          <w:tcPr>
            <w:tcW w:w="2812" w:type="dxa"/>
          </w:tcPr>
          <w:p w14:paraId="70421D6D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6FD369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9CAE262" w14:textId="77777777" w:rsidTr="0023780C">
        <w:tc>
          <w:tcPr>
            <w:tcW w:w="2812" w:type="dxa"/>
          </w:tcPr>
          <w:p w14:paraId="124ED553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55A88AC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2D3A1F2E" w14:textId="77777777" w:rsidR="0023780C" w:rsidRPr="00ED0073" w:rsidRDefault="0023780C" w:rsidP="0023780C">
            <w:r>
              <w:rPr>
                <w:rFonts w:hint="eastAsia"/>
              </w:rPr>
              <w:t>PRE-2：跳转到相关课程界面</w:t>
            </w:r>
          </w:p>
        </w:tc>
      </w:tr>
      <w:tr w:rsidR="0023780C" w:rsidRPr="00ED0073" w14:paraId="58193776" w14:textId="77777777" w:rsidTr="0023780C">
        <w:tc>
          <w:tcPr>
            <w:tcW w:w="2812" w:type="dxa"/>
          </w:tcPr>
          <w:p w14:paraId="675B85B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D24CB11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478F1701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5772544F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23780C" w:rsidRPr="00ED0073" w14:paraId="44D48FD2" w14:textId="77777777" w:rsidTr="0023780C">
        <w:tc>
          <w:tcPr>
            <w:tcW w:w="2812" w:type="dxa"/>
          </w:tcPr>
          <w:p w14:paraId="5A717EC2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F18D0F6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6154A35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9CC88C0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导航栏-相关课程</w:t>
            </w:r>
          </w:p>
          <w:p w14:paraId="36A7221D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点击具体某门课程</w:t>
            </w:r>
          </w:p>
        </w:tc>
      </w:tr>
      <w:tr w:rsidR="0023780C" w:rsidRPr="00ED0073" w14:paraId="06D562CE" w14:textId="77777777" w:rsidTr="0023780C">
        <w:tc>
          <w:tcPr>
            <w:tcW w:w="2812" w:type="dxa"/>
          </w:tcPr>
          <w:p w14:paraId="299E4A99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8A0AB3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23D44BA" w14:textId="77777777" w:rsidTr="0023780C">
        <w:tc>
          <w:tcPr>
            <w:tcW w:w="2812" w:type="dxa"/>
          </w:tcPr>
          <w:p w14:paraId="433C3C0C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8D86F9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D250750" w14:textId="77777777" w:rsidTr="0023780C">
        <w:tc>
          <w:tcPr>
            <w:tcW w:w="2812" w:type="dxa"/>
          </w:tcPr>
          <w:p w14:paraId="238263D2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3C375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23780C" w:rsidRPr="00433E1C" w14:paraId="58B0E730" w14:textId="77777777" w:rsidTr="0023780C">
        <w:tc>
          <w:tcPr>
            <w:tcW w:w="2812" w:type="dxa"/>
          </w:tcPr>
          <w:p w14:paraId="60964CB2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1093131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328118C" w14:textId="77777777" w:rsidTr="0023780C">
        <w:tc>
          <w:tcPr>
            <w:tcW w:w="2812" w:type="dxa"/>
          </w:tcPr>
          <w:p w14:paraId="15A1F3BC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1102355" w14:textId="77777777" w:rsidR="0023780C" w:rsidRPr="00757EB3" w:rsidRDefault="0023780C" w:rsidP="0023780C">
            <w:pPr>
              <w:pStyle w:val="af1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P</w:t>
            </w:r>
            <w:r>
              <w:t>C</w:t>
            </w:r>
            <w:proofErr w:type="gramStart"/>
            <w:r>
              <w:rPr>
                <w:rFonts w:hint="eastAsia"/>
              </w:rPr>
              <w:t>端需要</w:t>
            </w:r>
            <w:proofErr w:type="gramEnd"/>
            <w:r>
              <w:rPr>
                <w:rFonts w:hint="eastAsia"/>
              </w:rPr>
              <w:t>在接入Internet的情况下才能使用该功能</w:t>
            </w:r>
          </w:p>
        </w:tc>
      </w:tr>
      <w:tr w:rsidR="0023780C" w:rsidRPr="00757EB3" w14:paraId="1AAEB997" w14:textId="77777777" w:rsidTr="0023780C">
        <w:tc>
          <w:tcPr>
            <w:tcW w:w="2812" w:type="dxa"/>
          </w:tcPr>
          <w:p w14:paraId="1336255E" w14:textId="77777777" w:rsidR="0023780C" w:rsidRPr="00270929" w:rsidRDefault="0023780C" w:rsidP="0023780C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1F444F9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E8A1AA3" w14:textId="77777777" w:rsidTr="0023780C">
        <w:tc>
          <w:tcPr>
            <w:tcW w:w="2812" w:type="dxa"/>
          </w:tcPr>
          <w:p w14:paraId="3C1285E3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DA7198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132CE8F0" w14:textId="77777777" w:rsidR="0023780C" w:rsidRDefault="0023780C" w:rsidP="0023780C">
      <w:pPr>
        <w:jc w:val="center"/>
      </w:pPr>
      <w:r>
        <w:rPr>
          <w:noProof/>
        </w:rPr>
        <w:drawing>
          <wp:inline distT="0" distB="0" distL="0" distR="0" wp14:anchorId="38559597" wp14:editId="2030B3CC">
            <wp:extent cx="2298046" cy="3919538"/>
            <wp:effectExtent l="0" t="0" r="762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99883" cy="392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6D32CE38" w14:textId="77777777" w:rsidTr="0023780C">
        <w:tc>
          <w:tcPr>
            <w:tcW w:w="2812" w:type="dxa"/>
          </w:tcPr>
          <w:p w14:paraId="3CF0ED45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1CB3EBF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C-R-278</w:t>
            </w:r>
          </w:p>
        </w:tc>
      </w:tr>
      <w:tr w:rsidR="0023780C" w:rsidRPr="00C52A26" w14:paraId="7ADFFB4A" w14:textId="77777777" w:rsidTr="0023780C">
        <w:tc>
          <w:tcPr>
            <w:tcW w:w="2812" w:type="dxa"/>
          </w:tcPr>
          <w:p w14:paraId="511E3A53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FB05600" w14:textId="77777777" w:rsidR="0023780C" w:rsidRPr="00C52A26" w:rsidRDefault="0023780C" w:rsidP="0023780C">
            <w:r>
              <w:rPr>
                <w:rFonts w:hint="eastAsia"/>
              </w:rPr>
              <w:t>分类查看课程</w:t>
            </w:r>
          </w:p>
        </w:tc>
      </w:tr>
      <w:tr w:rsidR="0023780C" w:rsidRPr="00ED0073" w14:paraId="20D22D7E" w14:textId="77777777" w:rsidTr="0023780C">
        <w:tc>
          <w:tcPr>
            <w:tcW w:w="2812" w:type="dxa"/>
          </w:tcPr>
          <w:p w14:paraId="7DB8360C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FE676B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1D238F7" w14:textId="77777777" w:rsidTr="0023780C">
        <w:tc>
          <w:tcPr>
            <w:tcW w:w="2812" w:type="dxa"/>
          </w:tcPr>
          <w:p w14:paraId="3A280866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D711CA" w14:textId="77777777" w:rsidR="0023780C" w:rsidRPr="00ED0073" w:rsidRDefault="0023780C" w:rsidP="0023780C"/>
        </w:tc>
      </w:tr>
      <w:tr w:rsidR="0023780C" w:rsidRPr="00ED0073" w14:paraId="6A33BC9A" w14:textId="77777777" w:rsidTr="0023780C">
        <w:tc>
          <w:tcPr>
            <w:tcW w:w="2812" w:type="dxa"/>
          </w:tcPr>
          <w:p w14:paraId="08E0399F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D0F2CBB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D12E21D" w14:textId="77777777" w:rsidTr="0023780C">
        <w:tc>
          <w:tcPr>
            <w:tcW w:w="2812" w:type="dxa"/>
          </w:tcPr>
          <w:p w14:paraId="5DD74266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61B36D2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4843F041" w14:textId="77777777" w:rsidTr="0023780C">
        <w:tc>
          <w:tcPr>
            <w:tcW w:w="2812" w:type="dxa"/>
          </w:tcPr>
          <w:p w14:paraId="58796BD8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52B1A4E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前端发送的分类查看课程的请求</w:t>
            </w:r>
          </w:p>
          <w:p w14:paraId="219CFE33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服务器端返回分类课程的数据给前端</w:t>
            </w:r>
          </w:p>
          <w:p w14:paraId="1ED0B888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界面上分类查看课程</w:t>
            </w:r>
          </w:p>
        </w:tc>
      </w:tr>
      <w:tr w:rsidR="0023780C" w:rsidRPr="00ED0073" w14:paraId="3D9531AC" w14:textId="77777777" w:rsidTr="0023780C">
        <w:tc>
          <w:tcPr>
            <w:tcW w:w="2812" w:type="dxa"/>
          </w:tcPr>
          <w:p w14:paraId="7164C5F3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20B0166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B41854A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BA33C8D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2056D0CE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点击各个方向课程（如移动物联网方向</w:t>
            </w:r>
            <w:r>
              <w:t>…</w:t>
            </w:r>
            <w:r>
              <w:rPr>
                <w:rFonts w:hint="eastAsia"/>
              </w:rPr>
              <w:t>）</w:t>
            </w:r>
          </w:p>
        </w:tc>
      </w:tr>
      <w:tr w:rsidR="0023780C" w:rsidRPr="00ED0073" w14:paraId="38F1A0BB" w14:textId="77777777" w:rsidTr="0023780C">
        <w:tc>
          <w:tcPr>
            <w:tcW w:w="2812" w:type="dxa"/>
          </w:tcPr>
          <w:p w14:paraId="1F9F6E3A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254594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E7241B8" w14:textId="77777777" w:rsidTr="0023780C">
        <w:tc>
          <w:tcPr>
            <w:tcW w:w="2812" w:type="dxa"/>
          </w:tcPr>
          <w:p w14:paraId="28AFF8A8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1E30CE4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C34CB80" w14:textId="77777777" w:rsidTr="0023780C">
        <w:tc>
          <w:tcPr>
            <w:tcW w:w="2812" w:type="dxa"/>
          </w:tcPr>
          <w:p w14:paraId="00502736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DFCF44C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23780C" w:rsidRPr="00433E1C" w14:paraId="07981A72" w14:textId="77777777" w:rsidTr="0023780C">
        <w:tc>
          <w:tcPr>
            <w:tcW w:w="2812" w:type="dxa"/>
          </w:tcPr>
          <w:p w14:paraId="606F9EBA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5292C5F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6DBBD56" w14:textId="77777777" w:rsidTr="0023780C">
        <w:tc>
          <w:tcPr>
            <w:tcW w:w="2812" w:type="dxa"/>
          </w:tcPr>
          <w:p w14:paraId="713B4A6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AA213BC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96553EC" w14:textId="77777777" w:rsidTr="0023780C">
        <w:tc>
          <w:tcPr>
            <w:tcW w:w="2812" w:type="dxa"/>
          </w:tcPr>
          <w:p w14:paraId="36FB3BE6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F35AE1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171BE1E" w14:textId="77777777" w:rsidTr="0023780C">
        <w:tc>
          <w:tcPr>
            <w:tcW w:w="2812" w:type="dxa"/>
          </w:tcPr>
          <w:p w14:paraId="2F513FDB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B0B7419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3977956" w14:textId="77777777" w:rsidR="0023780C" w:rsidRPr="006006A1" w:rsidRDefault="0023780C" w:rsidP="0023780C">
      <w:r>
        <w:rPr>
          <w:noProof/>
        </w:rPr>
        <w:lastRenderedPageBreak/>
        <w:drawing>
          <wp:inline distT="0" distB="0" distL="0" distR="0" wp14:anchorId="510C0551" wp14:editId="4F92CACC">
            <wp:extent cx="2711375" cy="31432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14960" cy="314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BC6C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.5 </w:t>
      </w:r>
      <w:r>
        <w:rPr>
          <w:rFonts w:hint="eastAsia"/>
        </w:rPr>
        <w:t>所有课程界面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53159FD" w14:textId="77777777" w:rsidTr="0023780C">
        <w:tc>
          <w:tcPr>
            <w:tcW w:w="2812" w:type="dxa"/>
          </w:tcPr>
          <w:p w14:paraId="14474F75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EBFF547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C-R-176</w:t>
            </w:r>
          </w:p>
        </w:tc>
      </w:tr>
      <w:tr w:rsidR="0023780C" w:rsidRPr="00C52A26" w14:paraId="75D6F17B" w14:textId="77777777" w:rsidTr="0023780C">
        <w:tc>
          <w:tcPr>
            <w:tcW w:w="2812" w:type="dxa"/>
          </w:tcPr>
          <w:p w14:paraId="01563DC5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48C4F9C" w14:textId="77777777" w:rsidR="0023780C" w:rsidRPr="00C52A26" w:rsidRDefault="0023780C" w:rsidP="0023780C">
            <w:r>
              <w:rPr>
                <w:rFonts w:hint="eastAsia"/>
              </w:rPr>
              <w:t>查看课程列表</w:t>
            </w:r>
          </w:p>
        </w:tc>
      </w:tr>
      <w:tr w:rsidR="0023780C" w:rsidRPr="00ED0073" w14:paraId="0AC91B2E" w14:textId="77777777" w:rsidTr="0023780C">
        <w:tc>
          <w:tcPr>
            <w:tcW w:w="2812" w:type="dxa"/>
          </w:tcPr>
          <w:p w14:paraId="51FAF0DF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2F7782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8436EE9" w14:textId="77777777" w:rsidTr="0023780C">
        <w:tc>
          <w:tcPr>
            <w:tcW w:w="2812" w:type="dxa"/>
          </w:tcPr>
          <w:p w14:paraId="6024713A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1189CC7" w14:textId="77777777" w:rsidR="0023780C" w:rsidRPr="00ED0073" w:rsidRDefault="0023780C" w:rsidP="0023780C"/>
        </w:tc>
      </w:tr>
      <w:tr w:rsidR="0023780C" w:rsidRPr="00ED0073" w14:paraId="41442BCC" w14:textId="77777777" w:rsidTr="0023780C">
        <w:tc>
          <w:tcPr>
            <w:tcW w:w="2812" w:type="dxa"/>
          </w:tcPr>
          <w:p w14:paraId="2E02BAC9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9C47834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4B6B580" w14:textId="77777777" w:rsidTr="0023780C">
        <w:tc>
          <w:tcPr>
            <w:tcW w:w="2812" w:type="dxa"/>
          </w:tcPr>
          <w:p w14:paraId="6F5100D5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199CF69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17C109CD" w14:textId="77777777" w:rsidTr="0023780C">
        <w:tc>
          <w:tcPr>
            <w:tcW w:w="2812" w:type="dxa"/>
          </w:tcPr>
          <w:p w14:paraId="005DDED9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C3ADB2A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前端发送的查看所有课程的请求</w:t>
            </w:r>
          </w:p>
          <w:p w14:paraId="68F693CD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服务器端返回所有课程的数据给前端</w:t>
            </w:r>
          </w:p>
          <w:p w14:paraId="56911AE1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界面上显示所有课程</w:t>
            </w:r>
          </w:p>
        </w:tc>
      </w:tr>
      <w:tr w:rsidR="0023780C" w:rsidRPr="00ED0073" w14:paraId="0432EE99" w14:textId="77777777" w:rsidTr="0023780C">
        <w:tc>
          <w:tcPr>
            <w:tcW w:w="2812" w:type="dxa"/>
          </w:tcPr>
          <w:p w14:paraId="63A1ABB4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C44F500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C77EE53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FFE9A26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单击导航栏-相关课程</w:t>
            </w:r>
          </w:p>
          <w:p w14:paraId="156CA642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点击所有课程</w:t>
            </w:r>
          </w:p>
        </w:tc>
      </w:tr>
      <w:tr w:rsidR="0023780C" w:rsidRPr="00ED0073" w14:paraId="4F688F9A" w14:textId="77777777" w:rsidTr="0023780C">
        <w:tc>
          <w:tcPr>
            <w:tcW w:w="2812" w:type="dxa"/>
          </w:tcPr>
          <w:p w14:paraId="30F81509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84BCF9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C61436B" w14:textId="77777777" w:rsidTr="0023780C">
        <w:tc>
          <w:tcPr>
            <w:tcW w:w="2812" w:type="dxa"/>
          </w:tcPr>
          <w:p w14:paraId="7959F16A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A8F73F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0F0B064" w14:textId="77777777" w:rsidTr="0023780C">
        <w:tc>
          <w:tcPr>
            <w:tcW w:w="2812" w:type="dxa"/>
          </w:tcPr>
          <w:p w14:paraId="7A643489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4075B6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23780C" w:rsidRPr="00433E1C" w14:paraId="243DBC0C" w14:textId="77777777" w:rsidTr="0023780C">
        <w:tc>
          <w:tcPr>
            <w:tcW w:w="2812" w:type="dxa"/>
          </w:tcPr>
          <w:p w14:paraId="3CABCE1C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0EE396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47BB2F9" w14:textId="77777777" w:rsidTr="0023780C">
        <w:tc>
          <w:tcPr>
            <w:tcW w:w="2812" w:type="dxa"/>
          </w:tcPr>
          <w:p w14:paraId="6F63E7EE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6C591EA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8FD243E" w14:textId="77777777" w:rsidTr="0023780C">
        <w:tc>
          <w:tcPr>
            <w:tcW w:w="2812" w:type="dxa"/>
          </w:tcPr>
          <w:p w14:paraId="588DC2B0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172B7A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259E45A" w14:textId="77777777" w:rsidTr="0023780C">
        <w:tc>
          <w:tcPr>
            <w:tcW w:w="2812" w:type="dxa"/>
          </w:tcPr>
          <w:p w14:paraId="6264216F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663810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D9A1F5E" w14:textId="77777777" w:rsidR="0023780C" w:rsidRPr="006006A1" w:rsidRDefault="0023780C" w:rsidP="0023780C">
      <w:pPr>
        <w:jc w:val="center"/>
      </w:pPr>
      <w:r>
        <w:rPr>
          <w:noProof/>
        </w:rPr>
        <w:lastRenderedPageBreak/>
        <w:drawing>
          <wp:inline distT="0" distB="0" distL="0" distR="0" wp14:anchorId="67BCC2A5" wp14:editId="12A10DFF">
            <wp:extent cx="1635386" cy="4005262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36793" cy="40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4EB6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.6 </w:t>
      </w:r>
      <w:r>
        <w:rPr>
          <w:rFonts w:hint="eastAsia"/>
        </w:rPr>
        <w:t>具体课程界面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2973775" w14:textId="77777777" w:rsidTr="0023780C">
        <w:tc>
          <w:tcPr>
            <w:tcW w:w="2812" w:type="dxa"/>
          </w:tcPr>
          <w:p w14:paraId="6F8275CE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7AEE49EE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C-R-177</w:t>
            </w:r>
          </w:p>
        </w:tc>
      </w:tr>
      <w:tr w:rsidR="0023780C" w:rsidRPr="00C52A26" w14:paraId="26C2F8E7" w14:textId="77777777" w:rsidTr="0023780C">
        <w:tc>
          <w:tcPr>
            <w:tcW w:w="2812" w:type="dxa"/>
          </w:tcPr>
          <w:p w14:paraId="1E37510F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2D5FDA" w14:textId="77777777" w:rsidR="0023780C" w:rsidRPr="00C52A26" w:rsidRDefault="0023780C" w:rsidP="0023780C">
            <w:r>
              <w:rPr>
                <w:rFonts w:hint="eastAsia"/>
              </w:rPr>
              <w:t>查看具体课程</w:t>
            </w:r>
          </w:p>
        </w:tc>
      </w:tr>
      <w:tr w:rsidR="0023780C" w:rsidRPr="00ED0073" w14:paraId="677722D1" w14:textId="77777777" w:rsidTr="0023780C">
        <w:tc>
          <w:tcPr>
            <w:tcW w:w="2812" w:type="dxa"/>
          </w:tcPr>
          <w:p w14:paraId="20D36D11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0BF30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5B381ED" w14:textId="77777777" w:rsidTr="0023780C">
        <w:tc>
          <w:tcPr>
            <w:tcW w:w="2812" w:type="dxa"/>
          </w:tcPr>
          <w:p w14:paraId="607F8C82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3E363D" w14:textId="77777777" w:rsidR="0023780C" w:rsidRPr="00ED0073" w:rsidRDefault="0023780C" w:rsidP="0023780C"/>
        </w:tc>
      </w:tr>
      <w:tr w:rsidR="0023780C" w:rsidRPr="00ED0073" w14:paraId="7CD2411C" w14:textId="77777777" w:rsidTr="0023780C">
        <w:tc>
          <w:tcPr>
            <w:tcW w:w="2812" w:type="dxa"/>
          </w:tcPr>
          <w:p w14:paraId="728C2AAD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64E16ED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C21BF89" w14:textId="77777777" w:rsidTr="0023780C">
        <w:tc>
          <w:tcPr>
            <w:tcW w:w="2812" w:type="dxa"/>
          </w:tcPr>
          <w:p w14:paraId="2918C629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676D774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08345EB3" w14:textId="77777777" w:rsidR="0023780C" w:rsidRPr="00ED0073" w:rsidRDefault="0023780C" w:rsidP="0023780C">
            <w:r>
              <w:rPr>
                <w:rFonts w:hint="eastAsia"/>
              </w:rPr>
              <w:t>PRE-2：跳转到相关课程界面</w:t>
            </w:r>
          </w:p>
        </w:tc>
      </w:tr>
      <w:tr w:rsidR="0023780C" w:rsidRPr="00ED0073" w14:paraId="395BC6BE" w14:textId="77777777" w:rsidTr="0023780C">
        <w:tc>
          <w:tcPr>
            <w:tcW w:w="2812" w:type="dxa"/>
          </w:tcPr>
          <w:p w14:paraId="15BDC1B0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BBC4B64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71A4F59F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606FBABD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23780C" w:rsidRPr="00ED0073" w14:paraId="2BFB33BD" w14:textId="77777777" w:rsidTr="0023780C">
        <w:tc>
          <w:tcPr>
            <w:tcW w:w="2812" w:type="dxa"/>
          </w:tcPr>
          <w:p w14:paraId="10E437F3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E431F59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0166A68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6FCDFCA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导航栏-相关课程</w:t>
            </w:r>
          </w:p>
          <w:p w14:paraId="6E221136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点击具体某门课程</w:t>
            </w:r>
          </w:p>
        </w:tc>
      </w:tr>
      <w:tr w:rsidR="0023780C" w:rsidRPr="00ED0073" w14:paraId="0F3E9F5D" w14:textId="77777777" w:rsidTr="0023780C">
        <w:tc>
          <w:tcPr>
            <w:tcW w:w="2812" w:type="dxa"/>
          </w:tcPr>
          <w:p w14:paraId="5EFC9B85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BE7308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24C8084" w14:textId="77777777" w:rsidTr="0023780C">
        <w:tc>
          <w:tcPr>
            <w:tcW w:w="2812" w:type="dxa"/>
          </w:tcPr>
          <w:p w14:paraId="70747C36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FCE241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918B8D2" w14:textId="77777777" w:rsidTr="0023780C">
        <w:tc>
          <w:tcPr>
            <w:tcW w:w="2812" w:type="dxa"/>
          </w:tcPr>
          <w:p w14:paraId="2BEB3E31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BDA966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23780C" w:rsidRPr="00433E1C" w14:paraId="653A5F7A" w14:textId="77777777" w:rsidTr="0023780C">
        <w:tc>
          <w:tcPr>
            <w:tcW w:w="2812" w:type="dxa"/>
          </w:tcPr>
          <w:p w14:paraId="2477396A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CE26B48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57898278" w14:textId="77777777" w:rsidTr="0023780C">
        <w:tc>
          <w:tcPr>
            <w:tcW w:w="2812" w:type="dxa"/>
          </w:tcPr>
          <w:p w14:paraId="0B6DBF9D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0C5C99EB" w14:textId="77777777" w:rsidR="0023780C" w:rsidRPr="00757EB3" w:rsidRDefault="0023780C" w:rsidP="0023780C">
            <w:r>
              <w:rPr>
                <w:rFonts w:hint="eastAsia"/>
              </w:rPr>
              <w:t>P</w:t>
            </w:r>
            <w:r>
              <w:t>C</w:t>
            </w:r>
            <w:proofErr w:type="gramStart"/>
            <w:r>
              <w:rPr>
                <w:rFonts w:hint="eastAsia"/>
              </w:rPr>
              <w:t>端需要</w:t>
            </w:r>
            <w:proofErr w:type="gramEnd"/>
            <w:r>
              <w:rPr>
                <w:rFonts w:hint="eastAsia"/>
              </w:rPr>
              <w:t>在接入Internet的情况下才能使用该功能</w:t>
            </w:r>
          </w:p>
        </w:tc>
      </w:tr>
      <w:tr w:rsidR="0023780C" w:rsidRPr="00757EB3" w14:paraId="770839EF" w14:textId="77777777" w:rsidTr="0023780C">
        <w:tc>
          <w:tcPr>
            <w:tcW w:w="2812" w:type="dxa"/>
          </w:tcPr>
          <w:p w14:paraId="515F14FA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7B49D6D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BB9D996" w14:textId="77777777" w:rsidTr="0023780C">
        <w:tc>
          <w:tcPr>
            <w:tcW w:w="2812" w:type="dxa"/>
          </w:tcPr>
          <w:p w14:paraId="11A36FC7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603D2C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3DD194C" w14:textId="77777777" w:rsidR="0023780C" w:rsidRDefault="0023780C" w:rsidP="0023780C">
      <w:r>
        <w:rPr>
          <w:noProof/>
        </w:rPr>
        <w:drawing>
          <wp:inline distT="0" distB="0" distL="0" distR="0" wp14:anchorId="1D7B04FF" wp14:editId="7338538D">
            <wp:extent cx="2345884" cy="4148137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48233" cy="415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D0D66DE" w14:textId="77777777" w:rsidTr="0023780C">
        <w:tc>
          <w:tcPr>
            <w:tcW w:w="2812" w:type="dxa"/>
          </w:tcPr>
          <w:p w14:paraId="14204F3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68C3D03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C-R-178</w:t>
            </w:r>
          </w:p>
        </w:tc>
      </w:tr>
      <w:tr w:rsidR="0023780C" w:rsidRPr="00C52A26" w14:paraId="4FD1807E" w14:textId="77777777" w:rsidTr="0023780C">
        <w:tc>
          <w:tcPr>
            <w:tcW w:w="2812" w:type="dxa"/>
          </w:tcPr>
          <w:p w14:paraId="46303721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2BFB6B8" w14:textId="77777777" w:rsidR="0023780C" w:rsidRPr="00C52A26" w:rsidRDefault="0023780C" w:rsidP="0023780C">
            <w:r>
              <w:rPr>
                <w:rFonts w:hint="eastAsia"/>
              </w:rPr>
              <w:t>关注课程</w:t>
            </w:r>
          </w:p>
        </w:tc>
      </w:tr>
      <w:tr w:rsidR="0023780C" w:rsidRPr="00ED0073" w14:paraId="5B500D71" w14:textId="77777777" w:rsidTr="0023780C">
        <w:tc>
          <w:tcPr>
            <w:tcW w:w="2812" w:type="dxa"/>
          </w:tcPr>
          <w:p w14:paraId="333B3ED6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E6622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94F26A0" w14:textId="77777777" w:rsidTr="0023780C">
        <w:tc>
          <w:tcPr>
            <w:tcW w:w="2812" w:type="dxa"/>
          </w:tcPr>
          <w:p w14:paraId="29208664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D068BE" w14:textId="77777777" w:rsidR="0023780C" w:rsidRPr="00ED0073" w:rsidRDefault="0023780C" w:rsidP="0023780C"/>
        </w:tc>
      </w:tr>
      <w:tr w:rsidR="0023780C" w:rsidRPr="00ED0073" w14:paraId="67A999C0" w14:textId="77777777" w:rsidTr="0023780C">
        <w:tc>
          <w:tcPr>
            <w:tcW w:w="2812" w:type="dxa"/>
          </w:tcPr>
          <w:p w14:paraId="4C89ADA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8D7BE3A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2D78154" w14:textId="77777777" w:rsidTr="0023780C">
        <w:tc>
          <w:tcPr>
            <w:tcW w:w="2812" w:type="dxa"/>
          </w:tcPr>
          <w:p w14:paraId="707C3D0E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3F27E9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36EB1027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-2：进入了个人中心</w:t>
            </w:r>
          </w:p>
        </w:tc>
      </w:tr>
      <w:tr w:rsidR="0023780C" w:rsidRPr="00ED0073" w14:paraId="4968BEE7" w14:textId="77777777" w:rsidTr="0023780C">
        <w:tc>
          <w:tcPr>
            <w:tcW w:w="2812" w:type="dxa"/>
          </w:tcPr>
          <w:p w14:paraId="50897990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5096181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前端发送的查看关注课程的请求</w:t>
            </w:r>
          </w:p>
          <w:p w14:paraId="13EE63B0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服务器端返回关注课程的数据给前端</w:t>
            </w:r>
          </w:p>
          <w:p w14:paraId="3B7317E7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界面上关注的课程</w:t>
            </w:r>
          </w:p>
        </w:tc>
      </w:tr>
      <w:tr w:rsidR="0023780C" w:rsidRPr="00ED0073" w14:paraId="309C5443" w14:textId="77777777" w:rsidTr="0023780C">
        <w:tc>
          <w:tcPr>
            <w:tcW w:w="2812" w:type="dxa"/>
          </w:tcPr>
          <w:p w14:paraId="5270706B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95A42B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DC7E3A9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8757C4C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点击导航栏-我的-账户设置</w:t>
            </w:r>
          </w:p>
          <w:p w14:paraId="5E2E4866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点击侧分页-关注课程</w:t>
            </w:r>
          </w:p>
        </w:tc>
      </w:tr>
      <w:tr w:rsidR="0023780C" w:rsidRPr="00ED0073" w14:paraId="76BFC391" w14:textId="77777777" w:rsidTr="0023780C">
        <w:tc>
          <w:tcPr>
            <w:tcW w:w="2812" w:type="dxa"/>
          </w:tcPr>
          <w:p w14:paraId="785954B2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613200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CA99C0F" w14:textId="77777777" w:rsidTr="0023780C">
        <w:tc>
          <w:tcPr>
            <w:tcW w:w="2812" w:type="dxa"/>
          </w:tcPr>
          <w:p w14:paraId="35BE7F86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82EF63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D3EC4D7" w14:textId="77777777" w:rsidTr="0023780C">
        <w:tc>
          <w:tcPr>
            <w:tcW w:w="2812" w:type="dxa"/>
          </w:tcPr>
          <w:p w14:paraId="41D4EF19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0E57178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23780C" w:rsidRPr="00433E1C" w14:paraId="480B9FAD" w14:textId="77777777" w:rsidTr="0023780C">
        <w:tc>
          <w:tcPr>
            <w:tcW w:w="2812" w:type="dxa"/>
          </w:tcPr>
          <w:p w14:paraId="0C122115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E8BE63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D97D813" w14:textId="77777777" w:rsidTr="0023780C">
        <w:tc>
          <w:tcPr>
            <w:tcW w:w="2812" w:type="dxa"/>
          </w:tcPr>
          <w:p w14:paraId="00F98592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85DDB8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3810041" w14:textId="77777777" w:rsidTr="0023780C">
        <w:tc>
          <w:tcPr>
            <w:tcW w:w="2812" w:type="dxa"/>
          </w:tcPr>
          <w:p w14:paraId="55493C6C" w14:textId="77777777" w:rsidR="0023780C" w:rsidRPr="00270929" w:rsidRDefault="0023780C" w:rsidP="0023780C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759FEE2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52C26B8" w14:textId="77777777" w:rsidTr="0023780C">
        <w:tc>
          <w:tcPr>
            <w:tcW w:w="2812" w:type="dxa"/>
          </w:tcPr>
          <w:p w14:paraId="56F3713D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4C10C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9D60975" w14:textId="77777777" w:rsidR="0023780C" w:rsidRDefault="0023780C" w:rsidP="0023780C">
      <w:r>
        <w:rPr>
          <w:noProof/>
        </w:rPr>
        <w:drawing>
          <wp:inline distT="0" distB="0" distL="0" distR="0" wp14:anchorId="000CC23E" wp14:editId="0B140500">
            <wp:extent cx="1972691" cy="4181475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4455" cy="41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09843CE" w14:textId="77777777" w:rsidTr="0023780C">
        <w:tc>
          <w:tcPr>
            <w:tcW w:w="2812" w:type="dxa"/>
          </w:tcPr>
          <w:p w14:paraId="73359236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6937111C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C-R-179</w:t>
            </w:r>
          </w:p>
        </w:tc>
      </w:tr>
      <w:tr w:rsidR="0023780C" w:rsidRPr="00C52A26" w14:paraId="4216D979" w14:textId="77777777" w:rsidTr="0023780C">
        <w:tc>
          <w:tcPr>
            <w:tcW w:w="2812" w:type="dxa"/>
          </w:tcPr>
          <w:p w14:paraId="6C6DE723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F49177C" w14:textId="77777777" w:rsidR="0023780C" w:rsidRPr="00C52A26" w:rsidRDefault="0023780C" w:rsidP="0023780C">
            <w:r>
              <w:rPr>
                <w:rFonts w:hint="eastAsia"/>
              </w:rPr>
              <w:t>查看课程信息</w:t>
            </w:r>
          </w:p>
        </w:tc>
      </w:tr>
      <w:tr w:rsidR="0023780C" w:rsidRPr="00ED0073" w14:paraId="2672AF36" w14:textId="77777777" w:rsidTr="0023780C">
        <w:tc>
          <w:tcPr>
            <w:tcW w:w="2812" w:type="dxa"/>
          </w:tcPr>
          <w:p w14:paraId="01A1C03E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558B05D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B18CDC3" w14:textId="77777777" w:rsidTr="0023780C">
        <w:tc>
          <w:tcPr>
            <w:tcW w:w="2812" w:type="dxa"/>
          </w:tcPr>
          <w:p w14:paraId="18B87E47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8D128D8" w14:textId="77777777" w:rsidR="0023780C" w:rsidRPr="00ED0073" w:rsidRDefault="0023780C" w:rsidP="0023780C"/>
        </w:tc>
      </w:tr>
      <w:tr w:rsidR="0023780C" w:rsidRPr="00ED0073" w14:paraId="4E6F9060" w14:textId="77777777" w:rsidTr="0023780C">
        <w:tc>
          <w:tcPr>
            <w:tcW w:w="2812" w:type="dxa"/>
          </w:tcPr>
          <w:p w14:paraId="519A6145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926D15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42F200B" w14:textId="77777777" w:rsidTr="0023780C">
        <w:tc>
          <w:tcPr>
            <w:tcW w:w="2812" w:type="dxa"/>
          </w:tcPr>
          <w:p w14:paraId="2902933C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2D72EE6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0B805AC" w14:textId="77777777" w:rsidTr="0023780C">
        <w:tc>
          <w:tcPr>
            <w:tcW w:w="2812" w:type="dxa"/>
          </w:tcPr>
          <w:p w14:paraId="4EED34D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100246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6A343B27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70CE2D98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23780C" w:rsidRPr="00ED0073" w14:paraId="3BAFAA21" w14:textId="77777777" w:rsidTr="0023780C">
        <w:tc>
          <w:tcPr>
            <w:tcW w:w="2812" w:type="dxa"/>
          </w:tcPr>
          <w:p w14:paraId="1EBE6F3A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ABDD273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F3F391B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77E848C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</w:tc>
      </w:tr>
      <w:tr w:rsidR="0023780C" w:rsidRPr="00ED0073" w14:paraId="63512C5E" w14:textId="77777777" w:rsidTr="0023780C">
        <w:tc>
          <w:tcPr>
            <w:tcW w:w="2812" w:type="dxa"/>
          </w:tcPr>
          <w:p w14:paraId="5D1E8176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659850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2FBD2B6" w14:textId="77777777" w:rsidTr="0023780C">
        <w:tc>
          <w:tcPr>
            <w:tcW w:w="2812" w:type="dxa"/>
          </w:tcPr>
          <w:p w14:paraId="3C1FEF49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02B94E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CC0BA1D" w14:textId="77777777" w:rsidTr="0023780C">
        <w:tc>
          <w:tcPr>
            <w:tcW w:w="2812" w:type="dxa"/>
          </w:tcPr>
          <w:p w14:paraId="61CF4876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81BC77B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23780C" w:rsidRPr="00433E1C" w14:paraId="0B2825A5" w14:textId="77777777" w:rsidTr="0023780C">
        <w:tc>
          <w:tcPr>
            <w:tcW w:w="2812" w:type="dxa"/>
          </w:tcPr>
          <w:p w14:paraId="58B0AABF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C9354C8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9DADFE0" w14:textId="77777777" w:rsidTr="0023780C">
        <w:tc>
          <w:tcPr>
            <w:tcW w:w="2812" w:type="dxa"/>
          </w:tcPr>
          <w:p w14:paraId="1E38EC22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8C788E1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42C45F1" w14:textId="77777777" w:rsidTr="0023780C">
        <w:tc>
          <w:tcPr>
            <w:tcW w:w="2812" w:type="dxa"/>
          </w:tcPr>
          <w:p w14:paraId="0CCB80CD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18E594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C5A9C9D" w14:textId="77777777" w:rsidTr="0023780C">
        <w:tc>
          <w:tcPr>
            <w:tcW w:w="2812" w:type="dxa"/>
          </w:tcPr>
          <w:p w14:paraId="21840D0A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1F4EDF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B36F221" w14:textId="77777777" w:rsidR="0023780C" w:rsidRDefault="0023780C" w:rsidP="0023780C">
      <w:pPr>
        <w:jc w:val="center"/>
      </w:pPr>
      <w:r>
        <w:rPr>
          <w:noProof/>
        </w:rPr>
        <w:lastRenderedPageBreak/>
        <w:drawing>
          <wp:inline distT="0" distB="0" distL="0" distR="0" wp14:anchorId="6B359010" wp14:editId="6F1B2898">
            <wp:extent cx="1560680" cy="3876675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63996" cy="38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1383A397" w14:textId="77777777" w:rsidTr="0023780C">
        <w:tc>
          <w:tcPr>
            <w:tcW w:w="2812" w:type="dxa"/>
          </w:tcPr>
          <w:p w14:paraId="55F38D37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7B7D5DC7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C-R-180</w:t>
            </w:r>
          </w:p>
        </w:tc>
      </w:tr>
      <w:tr w:rsidR="0023780C" w:rsidRPr="00C52A26" w14:paraId="795FBCDE" w14:textId="77777777" w:rsidTr="0023780C">
        <w:tc>
          <w:tcPr>
            <w:tcW w:w="2812" w:type="dxa"/>
          </w:tcPr>
          <w:p w14:paraId="3C279AEB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6EF2A6" w14:textId="77777777" w:rsidR="0023780C" w:rsidRPr="00C52A26" w:rsidRDefault="0023780C" w:rsidP="0023780C">
            <w:r>
              <w:rPr>
                <w:rFonts w:hint="eastAsia"/>
              </w:rPr>
              <w:t>查看具体课程内容列表</w:t>
            </w:r>
          </w:p>
        </w:tc>
      </w:tr>
      <w:tr w:rsidR="0023780C" w:rsidRPr="00ED0073" w14:paraId="3426BB3D" w14:textId="77777777" w:rsidTr="0023780C">
        <w:tc>
          <w:tcPr>
            <w:tcW w:w="2812" w:type="dxa"/>
          </w:tcPr>
          <w:p w14:paraId="68DD866F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57B3ED9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780D2D5" w14:textId="77777777" w:rsidTr="0023780C">
        <w:tc>
          <w:tcPr>
            <w:tcW w:w="2812" w:type="dxa"/>
          </w:tcPr>
          <w:p w14:paraId="4CE9D3AC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16A5662" w14:textId="77777777" w:rsidR="0023780C" w:rsidRPr="00ED0073" w:rsidRDefault="0023780C" w:rsidP="0023780C"/>
        </w:tc>
      </w:tr>
      <w:tr w:rsidR="0023780C" w:rsidRPr="00ED0073" w14:paraId="5AF407A0" w14:textId="77777777" w:rsidTr="0023780C">
        <w:tc>
          <w:tcPr>
            <w:tcW w:w="2812" w:type="dxa"/>
          </w:tcPr>
          <w:p w14:paraId="1424F811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94D70FA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37DB14FD" w14:textId="77777777" w:rsidTr="0023780C">
        <w:tc>
          <w:tcPr>
            <w:tcW w:w="2812" w:type="dxa"/>
          </w:tcPr>
          <w:p w14:paraId="5ED5790A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914E66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677969C2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-2：跳转至相关课程界面</w:t>
            </w:r>
          </w:p>
        </w:tc>
      </w:tr>
      <w:tr w:rsidR="0023780C" w:rsidRPr="00ED0073" w14:paraId="25834769" w14:textId="77777777" w:rsidTr="0023780C">
        <w:tc>
          <w:tcPr>
            <w:tcW w:w="2812" w:type="dxa"/>
          </w:tcPr>
          <w:p w14:paraId="6AC0FBC2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887371E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465A341E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0D8E41E9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23780C" w:rsidRPr="00ED0073" w14:paraId="66D9515C" w14:textId="77777777" w:rsidTr="0023780C">
        <w:tc>
          <w:tcPr>
            <w:tcW w:w="2812" w:type="dxa"/>
          </w:tcPr>
          <w:p w14:paraId="385750BA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8C0B149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35DFC75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7AB0486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</w:tc>
      </w:tr>
      <w:tr w:rsidR="0023780C" w:rsidRPr="00ED0073" w14:paraId="29BF51C4" w14:textId="77777777" w:rsidTr="0023780C">
        <w:tc>
          <w:tcPr>
            <w:tcW w:w="2812" w:type="dxa"/>
          </w:tcPr>
          <w:p w14:paraId="3A13179B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97D5F5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8A2D3DC" w14:textId="77777777" w:rsidTr="0023780C">
        <w:tc>
          <w:tcPr>
            <w:tcW w:w="2812" w:type="dxa"/>
          </w:tcPr>
          <w:p w14:paraId="2BB098C8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0E1FC8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19B7EC0" w14:textId="77777777" w:rsidTr="0023780C">
        <w:tc>
          <w:tcPr>
            <w:tcW w:w="2812" w:type="dxa"/>
          </w:tcPr>
          <w:p w14:paraId="49A69DED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805625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23780C" w:rsidRPr="00433E1C" w14:paraId="2AD49721" w14:textId="77777777" w:rsidTr="0023780C">
        <w:tc>
          <w:tcPr>
            <w:tcW w:w="2812" w:type="dxa"/>
          </w:tcPr>
          <w:p w14:paraId="655A53FB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54A1EB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2697ACA" w14:textId="77777777" w:rsidTr="0023780C">
        <w:tc>
          <w:tcPr>
            <w:tcW w:w="2812" w:type="dxa"/>
          </w:tcPr>
          <w:p w14:paraId="38B68FE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EBB4C4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ED434E7" w14:textId="77777777" w:rsidTr="0023780C">
        <w:tc>
          <w:tcPr>
            <w:tcW w:w="2812" w:type="dxa"/>
          </w:tcPr>
          <w:p w14:paraId="23983FB2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2D05ED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6DA0FDE" w14:textId="77777777" w:rsidTr="0023780C">
        <w:tc>
          <w:tcPr>
            <w:tcW w:w="2812" w:type="dxa"/>
          </w:tcPr>
          <w:p w14:paraId="1DFE5BFC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21B92C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69F86FF" w14:textId="77777777" w:rsidR="0023780C" w:rsidRDefault="0023780C" w:rsidP="0023780C">
      <w:pPr>
        <w:jc w:val="center"/>
      </w:pPr>
      <w:r>
        <w:rPr>
          <w:noProof/>
        </w:rPr>
        <w:lastRenderedPageBreak/>
        <w:drawing>
          <wp:inline distT="0" distB="0" distL="0" distR="0" wp14:anchorId="61957C4F" wp14:editId="3A80949C">
            <wp:extent cx="2263693" cy="518160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67301" cy="518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93FDEA7" w14:textId="77777777" w:rsidTr="0023780C">
        <w:tc>
          <w:tcPr>
            <w:tcW w:w="2812" w:type="dxa"/>
          </w:tcPr>
          <w:p w14:paraId="110ACC3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66482853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C-R-182</w:t>
            </w:r>
          </w:p>
        </w:tc>
      </w:tr>
      <w:tr w:rsidR="0023780C" w:rsidRPr="00C52A26" w14:paraId="3A3897B3" w14:textId="77777777" w:rsidTr="0023780C">
        <w:tc>
          <w:tcPr>
            <w:tcW w:w="2812" w:type="dxa"/>
          </w:tcPr>
          <w:p w14:paraId="224D9917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5F6DAE7" w14:textId="77777777" w:rsidR="0023780C" w:rsidRPr="00C52A26" w:rsidRDefault="0023780C" w:rsidP="0023780C">
            <w:r>
              <w:rPr>
                <w:rFonts w:hint="eastAsia"/>
              </w:rPr>
              <w:t>查看教师简介</w:t>
            </w:r>
          </w:p>
        </w:tc>
      </w:tr>
      <w:tr w:rsidR="0023780C" w:rsidRPr="00ED0073" w14:paraId="25F69B86" w14:textId="77777777" w:rsidTr="0023780C">
        <w:tc>
          <w:tcPr>
            <w:tcW w:w="2812" w:type="dxa"/>
          </w:tcPr>
          <w:p w14:paraId="28208851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31A608C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3FCCF44" w14:textId="77777777" w:rsidTr="0023780C">
        <w:tc>
          <w:tcPr>
            <w:tcW w:w="2812" w:type="dxa"/>
          </w:tcPr>
          <w:p w14:paraId="00B93429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C12B028" w14:textId="77777777" w:rsidR="0023780C" w:rsidRPr="00ED0073" w:rsidRDefault="0023780C" w:rsidP="0023780C"/>
        </w:tc>
      </w:tr>
      <w:tr w:rsidR="0023780C" w:rsidRPr="00ED0073" w14:paraId="28767962" w14:textId="77777777" w:rsidTr="0023780C">
        <w:tc>
          <w:tcPr>
            <w:tcW w:w="2812" w:type="dxa"/>
          </w:tcPr>
          <w:p w14:paraId="24A835C0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422DC9E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F0AEAC2" w14:textId="77777777" w:rsidTr="0023780C">
        <w:tc>
          <w:tcPr>
            <w:tcW w:w="2812" w:type="dxa"/>
          </w:tcPr>
          <w:p w14:paraId="641B723A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F9FBCE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103DD46C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-2：跳转至教师介绍</w:t>
            </w:r>
          </w:p>
        </w:tc>
      </w:tr>
      <w:tr w:rsidR="0023780C" w:rsidRPr="00ED0073" w14:paraId="37275072" w14:textId="77777777" w:rsidTr="0023780C">
        <w:tc>
          <w:tcPr>
            <w:tcW w:w="2812" w:type="dxa"/>
          </w:tcPr>
          <w:p w14:paraId="50DCDECE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45C65DE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前端发送的查看教师简介的请求</w:t>
            </w:r>
          </w:p>
          <w:p w14:paraId="27BCD81B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服务器端返回具体教师资料的数据给前端</w:t>
            </w:r>
          </w:p>
          <w:p w14:paraId="12BB5136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界面上教师资料</w:t>
            </w:r>
          </w:p>
        </w:tc>
      </w:tr>
      <w:tr w:rsidR="0023780C" w:rsidRPr="00ED0073" w14:paraId="1C1D8DB4" w14:textId="77777777" w:rsidTr="0023780C">
        <w:tc>
          <w:tcPr>
            <w:tcW w:w="2812" w:type="dxa"/>
          </w:tcPr>
          <w:p w14:paraId="7A45F85B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955BE2E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96DE61F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821ECF5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388C4799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78A39531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查看教师简介</w:t>
            </w:r>
          </w:p>
          <w:p w14:paraId="369F661F" w14:textId="77777777" w:rsidR="0023780C" w:rsidRPr="00ED0073" w:rsidRDefault="0023780C" w:rsidP="0023780C"/>
        </w:tc>
      </w:tr>
      <w:tr w:rsidR="0023780C" w:rsidRPr="00ED0073" w14:paraId="17CDCEBC" w14:textId="77777777" w:rsidTr="0023780C">
        <w:tc>
          <w:tcPr>
            <w:tcW w:w="2812" w:type="dxa"/>
          </w:tcPr>
          <w:p w14:paraId="34D1EF15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4CDD76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C82F105" w14:textId="77777777" w:rsidTr="0023780C">
        <w:tc>
          <w:tcPr>
            <w:tcW w:w="2812" w:type="dxa"/>
          </w:tcPr>
          <w:p w14:paraId="4D80B1E0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34C55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0D00E2D" w14:textId="77777777" w:rsidTr="0023780C">
        <w:tc>
          <w:tcPr>
            <w:tcW w:w="2812" w:type="dxa"/>
          </w:tcPr>
          <w:p w14:paraId="56652DEC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9FA02A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23780C" w:rsidRPr="00433E1C" w14:paraId="01C5F0C3" w14:textId="77777777" w:rsidTr="0023780C">
        <w:tc>
          <w:tcPr>
            <w:tcW w:w="2812" w:type="dxa"/>
          </w:tcPr>
          <w:p w14:paraId="08BCA08E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6827A6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2C343C2" w14:textId="77777777" w:rsidTr="0023780C">
        <w:tc>
          <w:tcPr>
            <w:tcW w:w="2812" w:type="dxa"/>
          </w:tcPr>
          <w:p w14:paraId="21B21A12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89EE4FB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4A1FF0D" w14:textId="77777777" w:rsidTr="0023780C">
        <w:tc>
          <w:tcPr>
            <w:tcW w:w="2812" w:type="dxa"/>
          </w:tcPr>
          <w:p w14:paraId="680B2365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59C332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D1B6CEC" w14:textId="77777777" w:rsidTr="0023780C">
        <w:tc>
          <w:tcPr>
            <w:tcW w:w="2812" w:type="dxa"/>
          </w:tcPr>
          <w:p w14:paraId="75C25DCD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C9577A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302E893B" w14:textId="77777777" w:rsidR="0023780C" w:rsidRDefault="0023780C" w:rsidP="0023780C">
      <w:pPr>
        <w:jc w:val="center"/>
      </w:pPr>
      <w:r>
        <w:rPr>
          <w:noProof/>
        </w:rPr>
        <w:drawing>
          <wp:inline distT="0" distB="0" distL="0" distR="0" wp14:anchorId="1D462A36" wp14:editId="380C1E13">
            <wp:extent cx="1212993" cy="400050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15298" cy="400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0AFE011" w14:textId="77777777" w:rsidTr="0023780C">
        <w:tc>
          <w:tcPr>
            <w:tcW w:w="2812" w:type="dxa"/>
          </w:tcPr>
          <w:p w14:paraId="04535AB4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CCB5CB2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C-R-183</w:t>
            </w:r>
          </w:p>
        </w:tc>
      </w:tr>
      <w:tr w:rsidR="0023780C" w:rsidRPr="00C52A26" w14:paraId="400FAE3D" w14:textId="77777777" w:rsidTr="0023780C">
        <w:tc>
          <w:tcPr>
            <w:tcW w:w="2812" w:type="dxa"/>
          </w:tcPr>
          <w:p w14:paraId="2633F05A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98700F" w14:textId="77777777" w:rsidR="0023780C" w:rsidRPr="00C52A26" w:rsidRDefault="0023780C" w:rsidP="0023780C">
            <w:r>
              <w:rPr>
                <w:rFonts w:hint="eastAsia"/>
              </w:rPr>
              <w:t>查看教学资源</w:t>
            </w:r>
          </w:p>
        </w:tc>
      </w:tr>
      <w:tr w:rsidR="0023780C" w:rsidRPr="00ED0073" w14:paraId="251EE0D9" w14:textId="77777777" w:rsidTr="0023780C">
        <w:tc>
          <w:tcPr>
            <w:tcW w:w="2812" w:type="dxa"/>
          </w:tcPr>
          <w:p w14:paraId="349C3C3E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8BFE772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3C18D8B7" w14:textId="77777777" w:rsidTr="0023780C">
        <w:tc>
          <w:tcPr>
            <w:tcW w:w="2812" w:type="dxa"/>
          </w:tcPr>
          <w:p w14:paraId="2CA4B5E8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5E34D4A" w14:textId="77777777" w:rsidR="0023780C" w:rsidRPr="00ED0073" w:rsidRDefault="0023780C" w:rsidP="0023780C"/>
        </w:tc>
      </w:tr>
      <w:tr w:rsidR="0023780C" w:rsidRPr="00ED0073" w14:paraId="5C12362F" w14:textId="77777777" w:rsidTr="0023780C">
        <w:tc>
          <w:tcPr>
            <w:tcW w:w="2812" w:type="dxa"/>
          </w:tcPr>
          <w:p w14:paraId="203EAD3D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F88BEF3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6B51B2F" w14:textId="77777777" w:rsidTr="0023780C">
        <w:tc>
          <w:tcPr>
            <w:tcW w:w="2812" w:type="dxa"/>
          </w:tcPr>
          <w:p w14:paraId="41B594F9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E20DD82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7DDEC83F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-2：跳转至具体的课程页面</w:t>
            </w:r>
          </w:p>
        </w:tc>
      </w:tr>
      <w:tr w:rsidR="0023780C" w:rsidRPr="00ED0073" w14:paraId="47E33C0C" w14:textId="77777777" w:rsidTr="0023780C">
        <w:tc>
          <w:tcPr>
            <w:tcW w:w="2812" w:type="dxa"/>
          </w:tcPr>
          <w:p w14:paraId="4CE0D57B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86AAFBD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前端发送的查看教学资源的请求</w:t>
            </w:r>
          </w:p>
          <w:p w14:paraId="5FE4E09E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服务器端返回教学资源的数据给前端</w:t>
            </w:r>
          </w:p>
          <w:p w14:paraId="6A89EA02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界面上显示教学资源</w:t>
            </w:r>
          </w:p>
        </w:tc>
      </w:tr>
      <w:tr w:rsidR="0023780C" w:rsidRPr="00ED0073" w14:paraId="7E4A45F4" w14:textId="77777777" w:rsidTr="0023780C">
        <w:tc>
          <w:tcPr>
            <w:tcW w:w="2812" w:type="dxa"/>
          </w:tcPr>
          <w:p w14:paraId="738372B8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4D4FF4C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A52C33A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4185FE2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16235CD0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65AC46C4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查看教学资源</w:t>
            </w:r>
          </w:p>
          <w:p w14:paraId="1D23B7AE" w14:textId="77777777" w:rsidR="0023780C" w:rsidRPr="003C5FEC" w:rsidRDefault="0023780C" w:rsidP="0023780C"/>
        </w:tc>
      </w:tr>
      <w:tr w:rsidR="0023780C" w:rsidRPr="00ED0073" w14:paraId="7102BF77" w14:textId="77777777" w:rsidTr="0023780C">
        <w:tc>
          <w:tcPr>
            <w:tcW w:w="2812" w:type="dxa"/>
          </w:tcPr>
          <w:p w14:paraId="026AA73E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09EA3E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3930F0A" w14:textId="77777777" w:rsidTr="0023780C">
        <w:tc>
          <w:tcPr>
            <w:tcW w:w="2812" w:type="dxa"/>
          </w:tcPr>
          <w:p w14:paraId="11783451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B7BB31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F9357E9" w14:textId="77777777" w:rsidTr="0023780C">
        <w:tc>
          <w:tcPr>
            <w:tcW w:w="2812" w:type="dxa"/>
          </w:tcPr>
          <w:p w14:paraId="1BB4D29E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300C507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23780C" w:rsidRPr="00433E1C" w14:paraId="315803A7" w14:textId="77777777" w:rsidTr="0023780C">
        <w:tc>
          <w:tcPr>
            <w:tcW w:w="2812" w:type="dxa"/>
          </w:tcPr>
          <w:p w14:paraId="62A07297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058FFBE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4FA5639" w14:textId="77777777" w:rsidTr="0023780C">
        <w:tc>
          <w:tcPr>
            <w:tcW w:w="2812" w:type="dxa"/>
          </w:tcPr>
          <w:p w14:paraId="1890D92A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E7DC47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3E8B766" w14:textId="77777777" w:rsidTr="0023780C">
        <w:tc>
          <w:tcPr>
            <w:tcW w:w="2812" w:type="dxa"/>
          </w:tcPr>
          <w:p w14:paraId="72CABF04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70EF56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7DF3177" w14:textId="77777777" w:rsidTr="0023780C">
        <w:tc>
          <w:tcPr>
            <w:tcW w:w="2812" w:type="dxa"/>
          </w:tcPr>
          <w:p w14:paraId="51D09520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9F5DAF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8799159" w14:textId="77777777" w:rsidR="0023780C" w:rsidRDefault="0023780C" w:rsidP="0023780C">
      <w:pPr>
        <w:jc w:val="center"/>
      </w:pPr>
      <w:r>
        <w:rPr>
          <w:noProof/>
        </w:rPr>
        <w:drawing>
          <wp:inline distT="0" distB="0" distL="0" distR="0" wp14:anchorId="2671A80C" wp14:editId="121AAB2C">
            <wp:extent cx="2235599" cy="610076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37827" cy="61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B401B94" w14:textId="77777777" w:rsidTr="0023780C">
        <w:tc>
          <w:tcPr>
            <w:tcW w:w="2812" w:type="dxa"/>
          </w:tcPr>
          <w:p w14:paraId="7AC9EB8E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F5E99D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C-R-184</w:t>
            </w:r>
          </w:p>
        </w:tc>
      </w:tr>
      <w:tr w:rsidR="0023780C" w:rsidRPr="00C52A26" w14:paraId="1BDCD52F" w14:textId="77777777" w:rsidTr="0023780C">
        <w:tc>
          <w:tcPr>
            <w:tcW w:w="2812" w:type="dxa"/>
          </w:tcPr>
          <w:p w14:paraId="456ED422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7CCEE3F" w14:textId="77777777" w:rsidR="0023780C" w:rsidRPr="00C52A26" w:rsidRDefault="0023780C" w:rsidP="0023780C">
            <w:r>
              <w:rPr>
                <w:rFonts w:hint="eastAsia"/>
              </w:rPr>
              <w:t>查看课程公告</w:t>
            </w:r>
          </w:p>
        </w:tc>
      </w:tr>
      <w:tr w:rsidR="0023780C" w:rsidRPr="00ED0073" w14:paraId="6DBDD697" w14:textId="77777777" w:rsidTr="0023780C">
        <w:tc>
          <w:tcPr>
            <w:tcW w:w="2812" w:type="dxa"/>
          </w:tcPr>
          <w:p w14:paraId="01EB2DF1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4E1D11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92FC0E2" w14:textId="77777777" w:rsidTr="0023780C">
        <w:tc>
          <w:tcPr>
            <w:tcW w:w="2812" w:type="dxa"/>
          </w:tcPr>
          <w:p w14:paraId="26DE3F4A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72ECB08" w14:textId="77777777" w:rsidR="0023780C" w:rsidRPr="00ED0073" w:rsidRDefault="0023780C" w:rsidP="0023780C"/>
        </w:tc>
      </w:tr>
      <w:tr w:rsidR="0023780C" w:rsidRPr="00ED0073" w14:paraId="2F7D00EE" w14:textId="77777777" w:rsidTr="0023780C">
        <w:tc>
          <w:tcPr>
            <w:tcW w:w="2812" w:type="dxa"/>
          </w:tcPr>
          <w:p w14:paraId="580762CF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2E668EB2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1D5AE33A" w14:textId="77777777" w:rsidTr="0023780C">
        <w:tc>
          <w:tcPr>
            <w:tcW w:w="2812" w:type="dxa"/>
          </w:tcPr>
          <w:p w14:paraId="69998220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121F365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4E834780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RE-2</w:t>
            </w:r>
            <w:r>
              <w:rPr>
                <w:rFonts w:hint="eastAsia"/>
              </w:rPr>
              <w:t>：进入了具体课程界面</w:t>
            </w:r>
          </w:p>
        </w:tc>
      </w:tr>
      <w:tr w:rsidR="0023780C" w:rsidRPr="00ED0073" w14:paraId="6E76E8B6" w14:textId="77777777" w:rsidTr="0023780C">
        <w:tc>
          <w:tcPr>
            <w:tcW w:w="2812" w:type="dxa"/>
          </w:tcPr>
          <w:p w14:paraId="42CBE6DC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3646801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前端发送的查看具体课程公告的请求</w:t>
            </w:r>
          </w:p>
          <w:p w14:paraId="5DF6BF49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服务器端返回课程公告的数据给前端</w:t>
            </w:r>
          </w:p>
          <w:p w14:paraId="5E1533F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界面上显示课程公告</w:t>
            </w:r>
          </w:p>
        </w:tc>
      </w:tr>
      <w:tr w:rsidR="0023780C" w:rsidRPr="00ED0073" w14:paraId="73FB2496" w14:textId="77777777" w:rsidTr="0023780C">
        <w:tc>
          <w:tcPr>
            <w:tcW w:w="2812" w:type="dxa"/>
          </w:tcPr>
          <w:p w14:paraId="62CA7C7C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D169052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5AB4327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63BECD6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43F99406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8B0928E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查看课程公告</w:t>
            </w:r>
          </w:p>
          <w:p w14:paraId="08F32C67" w14:textId="77777777" w:rsidR="0023780C" w:rsidRPr="003C5FEC" w:rsidRDefault="0023780C" w:rsidP="0023780C"/>
        </w:tc>
      </w:tr>
      <w:tr w:rsidR="0023780C" w:rsidRPr="00ED0073" w14:paraId="77A44D39" w14:textId="77777777" w:rsidTr="0023780C">
        <w:tc>
          <w:tcPr>
            <w:tcW w:w="2812" w:type="dxa"/>
          </w:tcPr>
          <w:p w14:paraId="04B77F0A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914F8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8D9B708" w14:textId="77777777" w:rsidTr="0023780C">
        <w:tc>
          <w:tcPr>
            <w:tcW w:w="2812" w:type="dxa"/>
          </w:tcPr>
          <w:p w14:paraId="75336E7A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223861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BF8980B" w14:textId="77777777" w:rsidTr="0023780C">
        <w:tc>
          <w:tcPr>
            <w:tcW w:w="2812" w:type="dxa"/>
          </w:tcPr>
          <w:p w14:paraId="434F86EC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F7DD7B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23780C" w:rsidRPr="00433E1C" w14:paraId="3C1A04DC" w14:textId="77777777" w:rsidTr="0023780C">
        <w:tc>
          <w:tcPr>
            <w:tcW w:w="2812" w:type="dxa"/>
          </w:tcPr>
          <w:p w14:paraId="7AEDA819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A56B993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24016BC5" w14:textId="77777777" w:rsidTr="0023780C">
        <w:tc>
          <w:tcPr>
            <w:tcW w:w="2812" w:type="dxa"/>
          </w:tcPr>
          <w:p w14:paraId="4D393833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72DD2EC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7D97078" w14:textId="77777777" w:rsidTr="0023780C">
        <w:tc>
          <w:tcPr>
            <w:tcW w:w="2812" w:type="dxa"/>
          </w:tcPr>
          <w:p w14:paraId="65903BB5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94F721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608B2A7" w14:textId="77777777" w:rsidTr="0023780C">
        <w:tc>
          <w:tcPr>
            <w:tcW w:w="2812" w:type="dxa"/>
          </w:tcPr>
          <w:p w14:paraId="5BBC6C55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694D05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6BA9AD7" w14:textId="77777777" w:rsidR="0023780C" w:rsidRDefault="0023780C" w:rsidP="0023780C">
      <w:r>
        <w:rPr>
          <w:noProof/>
        </w:rPr>
        <w:drawing>
          <wp:inline distT="0" distB="0" distL="0" distR="0" wp14:anchorId="0B7AF5C6" wp14:editId="130BD5B7">
            <wp:extent cx="2146852" cy="444008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50442" cy="444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270363B" w14:textId="77777777" w:rsidTr="0023780C">
        <w:tc>
          <w:tcPr>
            <w:tcW w:w="2812" w:type="dxa"/>
          </w:tcPr>
          <w:p w14:paraId="7FD312C7" w14:textId="77777777" w:rsidR="0023780C" w:rsidRPr="00ED0073" w:rsidRDefault="0023780C" w:rsidP="0023780C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5F8452FA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C-R-185</w:t>
            </w:r>
          </w:p>
        </w:tc>
      </w:tr>
      <w:tr w:rsidR="0023780C" w:rsidRPr="00C52A26" w14:paraId="4A35D343" w14:textId="77777777" w:rsidTr="0023780C">
        <w:tc>
          <w:tcPr>
            <w:tcW w:w="2812" w:type="dxa"/>
          </w:tcPr>
          <w:p w14:paraId="55DD6779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9D7787B" w14:textId="77777777" w:rsidR="0023780C" w:rsidRPr="00C52A26" w:rsidRDefault="0023780C" w:rsidP="0023780C">
            <w:r>
              <w:rPr>
                <w:rFonts w:hint="eastAsia"/>
              </w:rPr>
              <w:t>查看课程留言</w:t>
            </w:r>
          </w:p>
        </w:tc>
      </w:tr>
      <w:tr w:rsidR="0023780C" w:rsidRPr="00ED0073" w14:paraId="6F51DA53" w14:textId="77777777" w:rsidTr="0023780C">
        <w:tc>
          <w:tcPr>
            <w:tcW w:w="2812" w:type="dxa"/>
          </w:tcPr>
          <w:p w14:paraId="0DF67D3F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42F8D70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5CDB9BD" w14:textId="77777777" w:rsidTr="0023780C">
        <w:tc>
          <w:tcPr>
            <w:tcW w:w="2812" w:type="dxa"/>
          </w:tcPr>
          <w:p w14:paraId="32319DC9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47EF6C5" w14:textId="77777777" w:rsidR="0023780C" w:rsidRPr="00ED0073" w:rsidRDefault="0023780C" w:rsidP="0023780C"/>
        </w:tc>
      </w:tr>
      <w:tr w:rsidR="0023780C" w:rsidRPr="00ED0073" w14:paraId="0A47D4B3" w14:textId="77777777" w:rsidTr="0023780C">
        <w:tc>
          <w:tcPr>
            <w:tcW w:w="2812" w:type="dxa"/>
          </w:tcPr>
          <w:p w14:paraId="405B36CA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651C6E4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F43C135" w14:textId="77777777" w:rsidTr="0023780C">
        <w:tc>
          <w:tcPr>
            <w:tcW w:w="2812" w:type="dxa"/>
          </w:tcPr>
          <w:p w14:paraId="00B78F87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09DFDF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1EDE3FD6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-2：跳转至详细课程界面</w:t>
            </w:r>
          </w:p>
        </w:tc>
      </w:tr>
      <w:tr w:rsidR="0023780C" w:rsidRPr="00ED0073" w14:paraId="68B6A5D3" w14:textId="77777777" w:rsidTr="0023780C">
        <w:tc>
          <w:tcPr>
            <w:tcW w:w="2812" w:type="dxa"/>
          </w:tcPr>
          <w:p w14:paraId="7557E2E2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A7EB57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前端发送的查看课程留言的请求</w:t>
            </w:r>
          </w:p>
          <w:p w14:paraId="0FFC5089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服务器端返回课程留言的数据给前端</w:t>
            </w:r>
          </w:p>
          <w:p w14:paraId="5DAA48C5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界面上课程留言</w:t>
            </w:r>
          </w:p>
        </w:tc>
      </w:tr>
      <w:tr w:rsidR="0023780C" w:rsidRPr="00ED0073" w14:paraId="19921EC0" w14:textId="77777777" w:rsidTr="0023780C">
        <w:tc>
          <w:tcPr>
            <w:tcW w:w="2812" w:type="dxa"/>
          </w:tcPr>
          <w:p w14:paraId="42047DF2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609524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14652F5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1E9426A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1CA5CC4E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1F9B801D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查看课程留言</w:t>
            </w:r>
          </w:p>
          <w:p w14:paraId="2B8E9FB8" w14:textId="77777777" w:rsidR="0023780C" w:rsidRPr="00ED0073" w:rsidRDefault="0023780C" w:rsidP="0023780C"/>
        </w:tc>
      </w:tr>
      <w:tr w:rsidR="0023780C" w:rsidRPr="00ED0073" w14:paraId="23271432" w14:textId="77777777" w:rsidTr="0023780C">
        <w:tc>
          <w:tcPr>
            <w:tcW w:w="2812" w:type="dxa"/>
          </w:tcPr>
          <w:p w14:paraId="15B27B7A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B37B4F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FFE1135" w14:textId="77777777" w:rsidTr="0023780C">
        <w:tc>
          <w:tcPr>
            <w:tcW w:w="2812" w:type="dxa"/>
          </w:tcPr>
          <w:p w14:paraId="2D3E8454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2674CE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656877F" w14:textId="77777777" w:rsidTr="0023780C">
        <w:tc>
          <w:tcPr>
            <w:tcW w:w="2812" w:type="dxa"/>
          </w:tcPr>
          <w:p w14:paraId="30E70F8C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B4C39EA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23780C" w:rsidRPr="00433E1C" w14:paraId="7EB910F0" w14:textId="77777777" w:rsidTr="0023780C">
        <w:tc>
          <w:tcPr>
            <w:tcW w:w="2812" w:type="dxa"/>
          </w:tcPr>
          <w:p w14:paraId="6098E388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45DD4C9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293C1FC" w14:textId="77777777" w:rsidTr="0023780C">
        <w:tc>
          <w:tcPr>
            <w:tcW w:w="2812" w:type="dxa"/>
          </w:tcPr>
          <w:p w14:paraId="1CCBB2F0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D9C5C75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E9D68F0" w14:textId="77777777" w:rsidTr="0023780C">
        <w:tc>
          <w:tcPr>
            <w:tcW w:w="2812" w:type="dxa"/>
          </w:tcPr>
          <w:p w14:paraId="79858CFA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37E480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B18138B" w14:textId="77777777" w:rsidTr="0023780C">
        <w:tc>
          <w:tcPr>
            <w:tcW w:w="2812" w:type="dxa"/>
          </w:tcPr>
          <w:p w14:paraId="27CFB4D4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658E362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5B2BFBE" w14:textId="77777777" w:rsidR="0023780C" w:rsidRDefault="0023780C" w:rsidP="0023780C">
      <w:r>
        <w:rPr>
          <w:noProof/>
        </w:rPr>
        <w:drawing>
          <wp:inline distT="0" distB="0" distL="0" distR="0" wp14:anchorId="58AA4B97" wp14:editId="5BC36A94">
            <wp:extent cx="1454168" cy="365263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58184" cy="36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E3712F0" w14:textId="77777777" w:rsidTr="0023780C">
        <w:tc>
          <w:tcPr>
            <w:tcW w:w="2812" w:type="dxa"/>
          </w:tcPr>
          <w:p w14:paraId="1572CCC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70274961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C-R-186</w:t>
            </w:r>
          </w:p>
        </w:tc>
      </w:tr>
      <w:tr w:rsidR="0023780C" w:rsidRPr="00C52A26" w14:paraId="27D501DE" w14:textId="77777777" w:rsidTr="0023780C">
        <w:tc>
          <w:tcPr>
            <w:tcW w:w="2812" w:type="dxa"/>
          </w:tcPr>
          <w:p w14:paraId="11DE4F0B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188B01E9" w14:textId="77777777" w:rsidR="0023780C" w:rsidRPr="00C52A26" w:rsidRDefault="0023780C" w:rsidP="0023780C">
            <w:r>
              <w:rPr>
                <w:rFonts w:hint="eastAsia"/>
              </w:rPr>
              <w:t>查看课程简介</w:t>
            </w:r>
          </w:p>
        </w:tc>
      </w:tr>
      <w:tr w:rsidR="0023780C" w:rsidRPr="00ED0073" w14:paraId="18E78D75" w14:textId="77777777" w:rsidTr="0023780C">
        <w:tc>
          <w:tcPr>
            <w:tcW w:w="2812" w:type="dxa"/>
          </w:tcPr>
          <w:p w14:paraId="31B55A4C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555D560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C0F4C2D" w14:textId="77777777" w:rsidTr="0023780C">
        <w:tc>
          <w:tcPr>
            <w:tcW w:w="2812" w:type="dxa"/>
          </w:tcPr>
          <w:p w14:paraId="062A8338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7F8BA49" w14:textId="77777777" w:rsidR="0023780C" w:rsidRPr="00ED0073" w:rsidRDefault="0023780C" w:rsidP="0023780C"/>
        </w:tc>
      </w:tr>
      <w:tr w:rsidR="0023780C" w:rsidRPr="00ED0073" w14:paraId="3A123D9A" w14:textId="77777777" w:rsidTr="0023780C">
        <w:tc>
          <w:tcPr>
            <w:tcW w:w="2812" w:type="dxa"/>
          </w:tcPr>
          <w:p w14:paraId="41EA230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E4EA4B9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6A7ABDE" w14:textId="77777777" w:rsidTr="0023780C">
        <w:tc>
          <w:tcPr>
            <w:tcW w:w="2812" w:type="dxa"/>
          </w:tcPr>
          <w:p w14:paraId="68D2021A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A79262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0CDA41D" w14:textId="77777777" w:rsidTr="0023780C">
        <w:tc>
          <w:tcPr>
            <w:tcW w:w="2812" w:type="dxa"/>
          </w:tcPr>
          <w:p w14:paraId="29793D90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B3B95F4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前端发送的查看课程简介的请求</w:t>
            </w:r>
          </w:p>
          <w:p w14:paraId="27F486E9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服务器端返回课程简介的数据给前端</w:t>
            </w:r>
          </w:p>
          <w:p w14:paraId="6AE8673E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界面上显示课程简介</w:t>
            </w:r>
          </w:p>
        </w:tc>
      </w:tr>
      <w:tr w:rsidR="0023780C" w:rsidRPr="00ED0073" w14:paraId="4236CC37" w14:textId="77777777" w:rsidTr="0023780C">
        <w:tc>
          <w:tcPr>
            <w:tcW w:w="2812" w:type="dxa"/>
          </w:tcPr>
          <w:p w14:paraId="1C1DF0A3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3A559AF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96E5874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94437BA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291AAF64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7FC75A7A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查看课程简介</w:t>
            </w:r>
          </w:p>
          <w:p w14:paraId="1DE701A5" w14:textId="77777777" w:rsidR="0023780C" w:rsidRPr="003C5FEC" w:rsidRDefault="0023780C" w:rsidP="0023780C"/>
        </w:tc>
      </w:tr>
      <w:tr w:rsidR="0023780C" w:rsidRPr="00ED0073" w14:paraId="18BB4C8F" w14:textId="77777777" w:rsidTr="0023780C">
        <w:tc>
          <w:tcPr>
            <w:tcW w:w="2812" w:type="dxa"/>
          </w:tcPr>
          <w:p w14:paraId="4B453970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9B9674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F2CC067" w14:textId="77777777" w:rsidTr="0023780C">
        <w:tc>
          <w:tcPr>
            <w:tcW w:w="2812" w:type="dxa"/>
          </w:tcPr>
          <w:p w14:paraId="6474CDE8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00C33D1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BC94839" w14:textId="77777777" w:rsidTr="0023780C">
        <w:tc>
          <w:tcPr>
            <w:tcW w:w="2812" w:type="dxa"/>
          </w:tcPr>
          <w:p w14:paraId="12DE036A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A35C4BC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23780C" w:rsidRPr="00433E1C" w14:paraId="616A9C67" w14:textId="77777777" w:rsidTr="0023780C">
        <w:tc>
          <w:tcPr>
            <w:tcW w:w="2812" w:type="dxa"/>
          </w:tcPr>
          <w:p w14:paraId="63E48A12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191CCCC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D2242B3" w14:textId="77777777" w:rsidTr="0023780C">
        <w:tc>
          <w:tcPr>
            <w:tcW w:w="2812" w:type="dxa"/>
          </w:tcPr>
          <w:p w14:paraId="51FF03A4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3B9DD1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40FA925" w14:textId="77777777" w:rsidTr="0023780C">
        <w:tc>
          <w:tcPr>
            <w:tcW w:w="2812" w:type="dxa"/>
          </w:tcPr>
          <w:p w14:paraId="5665BCD2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8099E6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5F10C1E" w14:textId="77777777" w:rsidTr="0023780C">
        <w:tc>
          <w:tcPr>
            <w:tcW w:w="2812" w:type="dxa"/>
          </w:tcPr>
          <w:p w14:paraId="27D8B959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04B5B0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B6AA12F" w14:textId="77777777" w:rsidR="0023780C" w:rsidRPr="006006A1" w:rsidRDefault="0023780C" w:rsidP="0023780C">
      <w:r>
        <w:rPr>
          <w:noProof/>
        </w:rPr>
        <w:drawing>
          <wp:inline distT="0" distB="0" distL="0" distR="0" wp14:anchorId="09AD5726" wp14:editId="0DD128BB">
            <wp:extent cx="1768121" cy="4189344"/>
            <wp:effectExtent l="0" t="0" r="381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1642" cy="41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4A16" w14:textId="77777777" w:rsidR="0023780C" w:rsidRDefault="0023780C" w:rsidP="0023780C">
      <w:pPr>
        <w:pStyle w:val="4"/>
      </w:pPr>
      <w:r>
        <w:rPr>
          <w:rFonts w:hint="eastAsia"/>
        </w:rPr>
        <w:lastRenderedPageBreak/>
        <w:t>3.3.2</w:t>
      </w:r>
      <w:r>
        <w:t xml:space="preserve">.7 </w:t>
      </w:r>
      <w:r>
        <w:rPr>
          <w:rFonts w:hint="eastAsia"/>
        </w:rPr>
        <w:t>课程公告界面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6D4E54B0" w14:textId="77777777" w:rsidTr="0023780C">
        <w:tc>
          <w:tcPr>
            <w:tcW w:w="2812" w:type="dxa"/>
          </w:tcPr>
          <w:p w14:paraId="504508CE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36FA660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C-R-286</w:t>
            </w:r>
          </w:p>
        </w:tc>
      </w:tr>
      <w:tr w:rsidR="0023780C" w:rsidRPr="00C52A26" w14:paraId="73FEE6EC" w14:textId="77777777" w:rsidTr="0023780C">
        <w:tc>
          <w:tcPr>
            <w:tcW w:w="2812" w:type="dxa"/>
          </w:tcPr>
          <w:p w14:paraId="7113DD65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2215677" w14:textId="77777777" w:rsidR="0023780C" w:rsidRPr="00C52A26" w:rsidRDefault="0023780C" w:rsidP="0023780C">
            <w:r>
              <w:rPr>
                <w:rFonts w:hint="eastAsia"/>
              </w:rPr>
              <w:t>查看课程公告列表</w:t>
            </w:r>
          </w:p>
        </w:tc>
      </w:tr>
      <w:tr w:rsidR="0023780C" w:rsidRPr="00ED0073" w14:paraId="72C23C52" w14:textId="77777777" w:rsidTr="0023780C">
        <w:tc>
          <w:tcPr>
            <w:tcW w:w="2812" w:type="dxa"/>
          </w:tcPr>
          <w:p w14:paraId="14EDE7D2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E30EFA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360E2236" w14:textId="77777777" w:rsidTr="0023780C">
        <w:tc>
          <w:tcPr>
            <w:tcW w:w="2812" w:type="dxa"/>
          </w:tcPr>
          <w:p w14:paraId="20911C23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9F1386A" w14:textId="77777777" w:rsidR="0023780C" w:rsidRPr="00ED0073" w:rsidRDefault="0023780C" w:rsidP="0023780C"/>
        </w:tc>
      </w:tr>
      <w:tr w:rsidR="0023780C" w:rsidRPr="00ED0073" w14:paraId="37DA1EDA" w14:textId="77777777" w:rsidTr="0023780C">
        <w:tc>
          <w:tcPr>
            <w:tcW w:w="2812" w:type="dxa"/>
          </w:tcPr>
          <w:p w14:paraId="57433414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831C186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D3346A1" w14:textId="77777777" w:rsidTr="0023780C">
        <w:tc>
          <w:tcPr>
            <w:tcW w:w="2812" w:type="dxa"/>
          </w:tcPr>
          <w:p w14:paraId="45DE5D9F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EBA8116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53F73183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-2：进入了具体课程界面</w:t>
            </w:r>
          </w:p>
        </w:tc>
      </w:tr>
      <w:tr w:rsidR="0023780C" w:rsidRPr="00ED0073" w14:paraId="5E348529" w14:textId="77777777" w:rsidTr="0023780C">
        <w:tc>
          <w:tcPr>
            <w:tcW w:w="2812" w:type="dxa"/>
          </w:tcPr>
          <w:p w14:paraId="432978BD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909B3DE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前端发送的读取课程公告的请求</w:t>
            </w:r>
          </w:p>
          <w:p w14:paraId="744610E1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服务器端返回具体课程的公告数据给前端</w:t>
            </w:r>
          </w:p>
          <w:p w14:paraId="3F0281A6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界面上显示课程公告</w:t>
            </w:r>
          </w:p>
        </w:tc>
      </w:tr>
      <w:tr w:rsidR="0023780C" w:rsidRPr="00ED0073" w14:paraId="3FBCAB29" w14:textId="77777777" w:rsidTr="0023780C">
        <w:tc>
          <w:tcPr>
            <w:tcW w:w="2812" w:type="dxa"/>
          </w:tcPr>
          <w:p w14:paraId="1FE55727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4D442A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B3CE6A8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A69AE58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735254C9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388B95A9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显示课程公告</w:t>
            </w:r>
          </w:p>
          <w:p w14:paraId="5DF94AEF" w14:textId="77777777" w:rsidR="0023780C" w:rsidRPr="00ED0073" w:rsidRDefault="0023780C" w:rsidP="0023780C"/>
        </w:tc>
      </w:tr>
      <w:tr w:rsidR="0023780C" w:rsidRPr="00ED0073" w14:paraId="09324D73" w14:textId="77777777" w:rsidTr="0023780C">
        <w:tc>
          <w:tcPr>
            <w:tcW w:w="2812" w:type="dxa"/>
          </w:tcPr>
          <w:p w14:paraId="43FF12CB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80D9D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1D663B6" w14:textId="77777777" w:rsidTr="0023780C">
        <w:tc>
          <w:tcPr>
            <w:tcW w:w="2812" w:type="dxa"/>
          </w:tcPr>
          <w:p w14:paraId="69D1F2AA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657654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7F4092D" w14:textId="77777777" w:rsidTr="0023780C">
        <w:tc>
          <w:tcPr>
            <w:tcW w:w="2812" w:type="dxa"/>
          </w:tcPr>
          <w:p w14:paraId="28BC190E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31A030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23780C" w:rsidRPr="00433E1C" w14:paraId="6F0E7333" w14:textId="77777777" w:rsidTr="0023780C">
        <w:tc>
          <w:tcPr>
            <w:tcW w:w="2812" w:type="dxa"/>
          </w:tcPr>
          <w:p w14:paraId="5810DC10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9D72E0D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00CEEB8" w14:textId="77777777" w:rsidTr="0023780C">
        <w:tc>
          <w:tcPr>
            <w:tcW w:w="2812" w:type="dxa"/>
          </w:tcPr>
          <w:p w14:paraId="18665A80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9AA946D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A25C003" w14:textId="77777777" w:rsidTr="0023780C">
        <w:tc>
          <w:tcPr>
            <w:tcW w:w="2812" w:type="dxa"/>
          </w:tcPr>
          <w:p w14:paraId="5B2EC981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CF550B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1F68487" w14:textId="77777777" w:rsidTr="0023780C">
        <w:tc>
          <w:tcPr>
            <w:tcW w:w="2812" w:type="dxa"/>
          </w:tcPr>
          <w:p w14:paraId="75441CE3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1151C9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947074F" w14:textId="77777777" w:rsidR="0023780C" w:rsidRPr="006006A1" w:rsidRDefault="0023780C" w:rsidP="0023780C">
      <w:r>
        <w:rPr>
          <w:noProof/>
        </w:rPr>
        <w:lastRenderedPageBreak/>
        <w:drawing>
          <wp:inline distT="0" distB="0" distL="0" distR="0" wp14:anchorId="24A03848" wp14:editId="4D81E898">
            <wp:extent cx="1309056" cy="4557091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13792" cy="457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3A7E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.8 </w:t>
      </w:r>
      <w:r>
        <w:rPr>
          <w:rFonts w:hint="eastAsia"/>
        </w:rPr>
        <w:t>课程信息界面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9F3D275" w14:textId="77777777" w:rsidTr="0023780C">
        <w:tc>
          <w:tcPr>
            <w:tcW w:w="2812" w:type="dxa"/>
          </w:tcPr>
          <w:p w14:paraId="5F00B09D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88463C2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C-R-279</w:t>
            </w:r>
          </w:p>
        </w:tc>
      </w:tr>
      <w:tr w:rsidR="0023780C" w:rsidRPr="00C52A26" w14:paraId="13387690" w14:textId="77777777" w:rsidTr="0023780C">
        <w:tc>
          <w:tcPr>
            <w:tcW w:w="2812" w:type="dxa"/>
          </w:tcPr>
          <w:p w14:paraId="29DDA933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7B0C313" w14:textId="77777777" w:rsidR="0023780C" w:rsidRPr="00C52A26" w:rsidRDefault="0023780C" w:rsidP="0023780C">
            <w:r>
              <w:rPr>
                <w:rFonts w:hint="eastAsia"/>
              </w:rPr>
              <w:t>查看课程信息内容列表</w:t>
            </w:r>
          </w:p>
        </w:tc>
      </w:tr>
      <w:tr w:rsidR="0023780C" w:rsidRPr="00ED0073" w14:paraId="052E287B" w14:textId="77777777" w:rsidTr="0023780C">
        <w:tc>
          <w:tcPr>
            <w:tcW w:w="2812" w:type="dxa"/>
          </w:tcPr>
          <w:p w14:paraId="782930CD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F42150B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2850476" w14:textId="77777777" w:rsidTr="0023780C">
        <w:tc>
          <w:tcPr>
            <w:tcW w:w="2812" w:type="dxa"/>
          </w:tcPr>
          <w:p w14:paraId="56D3B639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30283BF" w14:textId="77777777" w:rsidR="0023780C" w:rsidRPr="00ED0073" w:rsidRDefault="0023780C" w:rsidP="0023780C"/>
        </w:tc>
      </w:tr>
      <w:tr w:rsidR="0023780C" w:rsidRPr="00ED0073" w14:paraId="4974ACE6" w14:textId="77777777" w:rsidTr="0023780C">
        <w:tc>
          <w:tcPr>
            <w:tcW w:w="2812" w:type="dxa"/>
          </w:tcPr>
          <w:p w14:paraId="2409070C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9602B95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1268E5AA" w14:textId="77777777" w:rsidTr="0023780C">
        <w:tc>
          <w:tcPr>
            <w:tcW w:w="2812" w:type="dxa"/>
          </w:tcPr>
          <w:p w14:paraId="1C19CF1F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52B8A64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C58BAEC" w14:textId="77777777" w:rsidTr="0023780C">
        <w:tc>
          <w:tcPr>
            <w:tcW w:w="2812" w:type="dxa"/>
          </w:tcPr>
          <w:p w14:paraId="5D3F5B3C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29BFAA4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14EB4A5C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21906AAA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23780C" w:rsidRPr="00ED0073" w14:paraId="3E23A19F" w14:textId="77777777" w:rsidTr="0023780C">
        <w:tc>
          <w:tcPr>
            <w:tcW w:w="2812" w:type="dxa"/>
          </w:tcPr>
          <w:p w14:paraId="3307CE4C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D81F5ED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DC46768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2BFC03F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513F04F5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79ADFD32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查看课程信息</w:t>
            </w:r>
          </w:p>
          <w:p w14:paraId="22D77155" w14:textId="77777777" w:rsidR="0023780C" w:rsidRPr="003C5FEC" w:rsidRDefault="0023780C" w:rsidP="0023780C"/>
        </w:tc>
      </w:tr>
      <w:tr w:rsidR="0023780C" w:rsidRPr="00ED0073" w14:paraId="19166898" w14:textId="77777777" w:rsidTr="0023780C">
        <w:tc>
          <w:tcPr>
            <w:tcW w:w="2812" w:type="dxa"/>
          </w:tcPr>
          <w:p w14:paraId="77FC1F22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435B6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DF2D117" w14:textId="77777777" w:rsidTr="0023780C">
        <w:tc>
          <w:tcPr>
            <w:tcW w:w="2812" w:type="dxa"/>
          </w:tcPr>
          <w:p w14:paraId="0BB75175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12BCBED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8AFC83D" w14:textId="77777777" w:rsidTr="0023780C">
        <w:tc>
          <w:tcPr>
            <w:tcW w:w="2812" w:type="dxa"/>
          </w:tcPr>
          <w:p w14:paraId="174C5106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5CD1BC9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23780C" w:rsidRPr="00433E1C" w14:paraId="709193E9" w14:textId="77777777" w:rsidTr="0023780C">
        <w:tc>
          <w:tcPr>
            <w:tcW w:w="2812" w:type="dxa"/>
          </w:tcPr>
          <w:p w14:paraId="5AA173F2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E9F60F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525D5743" w14:textId="77777777" w:rsidTr="0023780C">
        <w:tc>
          <w:tcPr>
            <w:tcW w:w="2812" w:type="dxa"/>
          </w:tcPr>
          <w:p w14:paraId="1BE4323B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C67BA28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463A3C0" w14:textId="77777777" w:rsidTr="0023780C">
        <w:tc>
          <w:tcPr>
            <w:tcW w:w="2812" w:type="dxa"/>
          </w:tcPr>
          <w:p w14:paraId="61E99129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872BA5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B0F3422" w14:textId="77777777" w:rsidTr="0023780C">
        <w:tc>
          <w:tcPr>
            <w:tcW w:w="2812" w:type="dxa"/>
          </w:tcPr>
          <w:p w14:paraId="3D8DD82A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5AA8DD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114FF8D0" w14:textId="77777777" w:rsidR="0023780C" w:rsidRPr="006006A1" w:rsidRDefault="0023780C" w:rsidP="0023780C">
      <w:r>
        <w:rPr>
          <w:noProof/>
        </w:rPr>
        <w:drawing>
          <wp:inline distT="0" distB="0" distL="0" distR="0" wp14:anchorId="45F19066" wp14:editId="05AE9944">
            <wp:extent cx="1271904" cy="3719513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74610" cy="37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EBCD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.9 </w:t>
      </w:r>
      <w:r>
        <w:rPr>
          <w:rFonts w:hint="eastAsia"/>
        </w:rPr>
        <w:t>教学资源界面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1E0E061" w14:textId="77777777" w:rsidTr="0023780C">
        <w:tc>
          <w:tcPr>
            <w:tcW w:w="2812" w:type="dxa"/>
          </w:tcPr>
          <w:p w14:paraId="254ADFB5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474DA20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C-R-195</w:t>
            </w:r>
          </w:p>
        </w:tc>
      </w:tr>
      <w:tr w:rsidR="0023780C" w:rsidRPr="00C52A26" w14:paraId="4B74B10E" w14:textId="77777777" w:rsidTr="0023780C">
        <w:tc>
          <w:tcPr>
            <w:tcW w:w="2812" w:type="dxa"/>
          </w:tcPr>
          <w:p w14:paraId="3B0CD283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F4CD4B" w14:textId="77777777" w:rsidR="0023780C" w:rsidRPr="00C52A26" w:rsidRDefault="0023780C" w:rsidP="0023780C">
            <w:r>
              <w:rPr>
                <w:rFonts w:hint="eastAsia"/>
              </w:rPr>
              <w:t>查看教学资源内容</w:t>
            </w:r>
          </w:p>
        </w:tc>
      </w:tr>
      <w:tr w:rsidR="0023780C" w:rsidRPr="00ED0073" w14:paraId="43977F23" w14:textId="77777777" w:rsidTr="0023780C">
        <w:tc>
          <w:tcPr>
            <w:tcW w:w="2812" w:type="dxa"/>
          </w:tcPr>
          <w:p w14:paraId="56B934D6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A2CCBEA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6C58142" w14:textId="77777777" w:rsidTr="0023780C">
        <w:tc>
          <w:tcPr>
            <w:tcW w:w="2812" w:type="dxa"/>
          </w:tcPr>
          <w:p w14:paraId="25F54539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D6D5793" w14:textId="77777777" w:rsidR="0023780C" w:rsidRPr="00ED0073" w:rsidRDefault="0023780C" w:rsidP="0023780C"/>
        </w:tc>
      </w:tr>
      <w:tr w:rsidR="0023780C" w:rsidRPr="00ED0073" w14:paraId="1D2EF645" w14:textId="77777777" w:rsidTr="0023780C">
        <w:tc>
          <w:tcPr>
            <w:tcW w:w="2812" w:type="dxa"/>
          </w:tcPr>
          <w:p w14:paraId="11FCBF89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4C964E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03FB0553" w14:textId="77777777" w:rsidTr="0023780C">
        <w:tc>
          <w:tcPr>
            <w:tcW w:w="2812" w:type="dxa"/>
          </w:tcPr>
          <w:p w14:paraId="2DAA76EE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FA15555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6B53AC04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-2：进入了该门课程的</w:t>
            </w:r>
          </w:p>
        </w:tc>
      </w:tr>
      <w:tr w:rsidR="0023780C" w:rsidRPr="00ED0073" w14:paraId="30723F74" w14:textId="77777777" w:rsidTr="0023780C">
        <w:tc>
          <w:tcPr>
            <w:tcW w:w="2812" w:type="dxa"/>
          </w:tcPr>
          <w:p w14:paraId="5007FBF8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D5A497C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前端发送的查看教学资源的请求</w:t>
            </w:r>
          </w:p>
          <w:p w14:paraId="6BC20591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服务器端返回教学资源的数据给前端</w:t>
            </w:r>
          </w:p>
          <w:p w14:paraId="0D5C7E9F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界面上教学资源</w:t>
            </w:r>
          </w:p>
        </w:tc>
      </w:tr>
      <w:tr w:rsidR="0023780C" w:rsidRPr="00ED0073" w14:paraId="09620C90" w14:textId="77777777" w:rsidTr="0023780C">
        <w:tc>
          <w:tcPr>
            <w:tcW w:w="2812" w:type="dxa"/>
          </w:tcPr>
          <w:p w14:paraId="29F906A1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1801EE3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B2DC07C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53E1C9A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1ADC2BB2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0B8506C9" w14:textId="77777777" w:rsidR="0023780C" w:rsidRPr="00ED0073" w:rsidRDefault="0023780C" w:rsidP="0023780C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查看教学资源</w:t>
            </w:r>
          </w:p>
        </w:tc>
      </w:tr>
      <w:tr w:rsidR="0023780C" w:rsidRPr="00ED0073" w14:paraId="0525E6BB" w14:textId="77777777" w:rsidTr="0023780C">
        <w:tc>
          <w:tcPr>
            <w:tcW w:w="2812" w:type="dxa"/>
          </w:tcPr>
          <w:p w14:paraId="1188A4FE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22E4BF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4D41D85" w14:textId="77777777" w:rsidTr="0023780C">
        <w:tc>
          <w:tcPr>
            <w:tcW w:w="2812" w:type="dxa"/>
          </w:tcPr>
          <w:p w14:paraId="1A1141CB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315C28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C34933B" w14:textId="77777777" w:rsidTr="0023780C">
        <w:tc>
          <w:tcPr>
            <w:tcW w:w="2812" w:type="dxa"/>
          </w:tcPr>
          <w:p w14:paraId="287D2972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ABC1B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23780C" w:rsidRPr="00433E1C" w14:paraId="4E72F2B2" w14:textId="77777777" w:rsidTr="0023780C">
        <w:tc>
          <w:tcPr>
            <w:tcW w:w="2812" w:type="dxa"/>
          </w:tcPr>
          <w:p w14:paraId="780105E9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A4CC6C9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3351DEF" w14:textId="77777777" w:rsidTr="0023780C">
        <w:tc>
          <w:tcPr>
            <w:tcW w:w="2812" w:type="dxa"/>
          </w:tcPr>
          <w:p w14:paraId="2AD58329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C159655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7B8EC22" w14:textId="77777777" w:rsidTr="0023780C">
        <w:tc>
          <w:tcPr>
            <w:tcW w:w="2812" w:type="dxa"/>
          </w:tcPr>
          <w:p w14:paraId="67CA389B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EA89E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367E136" w14:textId="77777777" w:rsidTr="0023780C">
        <w:tc>
          <w:tcPr>
            <w:tcW w:w="2812" w:type="dxa"/>
          </w:tcPr>
          <w:p w14:paraId="3C47BB4E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E968D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337BE0B" w14:textId="77777777" w:rsidR="0023780C" w:rsidRDefault="0023780C" w:rsidP="0023780C">
      <w:r>
        <w:rPr>
          <w:noProof/>
        </w:rPr>
        <w:drawing>
          <wp:inline distT="0" distB="0" distL="0" distR="0" wp14:anchorId="5270983E" wp14:editId="450C3608">
            <wp:extent cx="1893670" cy="49768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96830" cy="49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AFF360F" w14:textId="77777777" w:rsidTr="0023780C">
        <w:tc>
          <w:tcPr>
            <w:tcW w:w="2812" w:type="dxa"/>
          </w:tcPr>
          <w:p w14:paraId="2C827547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3D9F0FF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C-R-196</w:t>
            </w:r>
          </w:p>
        </w:tc>
      </w:tr>
      <w:tr w:rsidR="0023780C" w:rsidRPr="00C52A26" w14:paraId="39AA21AB" w14:textId="77777777" w:rsidTr="0023780C">
        <w:tc>
          <w:tcPr>
            <w:tcW w:w="2812" w:type="dxa"/>
          </w:tcPr>
          <w:p w14:paraId="2BC9CBF8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7A2BFEF" w14:textId="77777777" w:rsidR="0023780C" w:rsidRPr="00C52A26" w:rsidRDefault="0023780C" w:rsidP="0023780C">
            <w:r>
              <w:rPr>
                <w:rFonts w:hint="eastAsia"/>
              </w:rPr>
              <w:t>预览多媒体资源</w:t>
            </w:r>
          </w:p>
        </w:tc>
      </w:tr>
      <w:tr w:rsidR="0023780C" w:rsidRPr="00ED0073" w14:paraId="596EC9D7" w14:textId="77777777" w:rsidTr="0023780C">
        <w:tc>
          <w:tcPr>
            <w:tcW w:w="2812" w:type="dxa"/>
          </w:tcPr>
          <w:p w14:paraId="4EDA820D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BBF9E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94B6CE6" w14:textId="77777777" w:rsidTr="0023780C">
        <w:tc>
          <w:tcPr>
            <w:tcW w:w="2812" w:type="dxa"/>
          </w:tcPr>
          <w:p w14:paraId="0A421C6B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48EA26" w14:textId="77777777" w:rsidR="0023780C" w:rsidRPr="00ED0073" w:rsidRDefault="0023780C" w:rsidP="0023780C"/>
        </w:tc>
      </w:tr>
      <w:tr w:rsidR="0023780C" w:rsidRPr="00ED0073" w14:paraId="150CDF16" w14:textId="77777777" w:rsidTr="0023780C">
        <w:tc>
          <w:tcPr>
            <w:tcW w:w="2812" w:type="dxa"/>
          </w:tcPr>
          <w:p w14:paraId="5D9D9D21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A1D249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26DC6E3" w14:textId="77777777" w:rsidTr="0023780C">
        <w:tc>
          <w:tcPr>
            <w:tcW w:w="2812" w:type="dxa"/>
          </w:tcPr>
          <w:p w14:paraId="29D71B0C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C3573DA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69AA3986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 xml:space="preserve">RE-2: </w:t>
            </w:r>
            <w:r>
              <w:rPr>
                <w:rFonts w:hint="eastAsia"/>
              </w:rPr>
              <w:t xml:space="preserve"> 选了该门课程</w:t>
            </w:r>
          </w:p>
        </w:tc>
      </w:tr>
      <w:tr w:rsidR="0023780C" w:rsidRPr="00ED0073" w14:paraId="46E35EF9" w14:textId="77777777" w:rsidTr="0023780C">
        <w:tc>
          <w:tcPr>
            <w:tcW w:w="2812" w:type="dxa"/>
          </w:tcPr>
          <w:p w14:paraId="0873B9F3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AB15DB1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前端发送的预览多媒体资源的请求</w:t>
            </w:r>
          </w:p>
          <w:p w14:paraId="616434E7" w14:textId="77777777" w:rsidR="0023780C" w:rsidRDefault="0023780C" w:rsidP="0023780C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服务器端返回多媒体资源的数据给前端</w:t>
            </w:r>
          </w:p>
          <w:p w14:paraId="5C4E6772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</w:t>
            </w:r>
          </w:p>
        </w:tc>
      </w:tr>
      <w:tr w:rsidR="0023780C" w:rsidRPr="00ED0073" w14:paraId="15A2EC92" w14:textId="77777777" w:rsidTr="0023780C">
        <w:tc>
          <w:tcPr>
            <w:tcW w:w="2812" w:type="dxa"/>
          </w:tcPr>
          <w:p w14:paraId="1BBF5924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16CB7606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67B83A6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B762503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1E76B64A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B3BF253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查看课程资源</w:t>
            </w:r>
          </w:p>
          <w:p w14:paraId="55CC31E4" w14:textId="77777777" w:rsidR="0023780C" w:rsidRPr="003C5FEC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点击预览</w:t>
            </w:r>
          </w:p>
        </w:tc>
      </w:tr>
      <w:tr w:rsidR="0023780C" w:rsidRPr="00ED0073" w14:paraId="6A1E64BB" w14:textId="77777777" w:rsidTr="0023780C">
        <w:tc>
          <w:tcPr>
            <w:tcW w:w="2812" w:type="dxa"/>
          </w:tcPr>
          <w:p w14:paraId="265A505E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1C9E9E2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D4B5349" w14:textId="77777777" w:rsidTr="0023780C">
        <w:tc>
          <w:tcPr>
            <w:tcW w:w="2812" w:type="dxa"/>
          </w:tcPr>
          <w:p w14:paraId="2B0B4DD9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BB6579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09DA8A4" w14:textId="77777777" w:rsidTr="0023780C">
        <w:tc>
          <w:tcPr>
            <w:tcW w:w="2812" w:type="dxa"/>
          </w:tcPr>
          <w:p w14:paraId="5DC6F51A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B5E1A1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23780C" w:rsidRPr="00433E1C" w14:paraId="544A0893" w14:textId="77777777" w:rsidTr="0023780C">
        <w:tc>
          <w:tcPr>
            <w:tcW w:w="2812" w:type="dxa"/>
          </w:tcPr>
          <w:p w14:paraId="7B5B7C88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FC56F41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481CB46" w14:textId="77777777" w:rsidTr="0023780C">
        <w:tc>
          <w:tcPr>
            <w:tcW w:w="2812" w:type="dxa"/>
          </w:tcPr>
          <w:p w14:paraId="3737C1E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1166DDE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10F9877" w14:textId="77777777" w:rsidTr="0023780C">
        <w:tc>
          <w:tcPr>
            <w:tcW w:w="2812" w:type="dxa"/>
          </w:tcPr>
          <w:p w14:paraId="025FE605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407FA0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5C1EB91" w14:textId="77777777" w:rsidTr="0023780C">
        <w:tc>
          <w:tcPr>
            <w:tcW w:w="2812" w:type="dxa"/>
          </w:tcPr>
          <w:p w14:paraId="3E58E75F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3B0EEB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B770FD6" w14:textId="77777777" w:rsidR="0023780C" w:rsidRDefault="0023780C" w:rsidP="0023780C">
      <w:r>
        <w:rPr>
          <w:noProof/>
        </w:rPr>
        <w:drawing>
          <wp:inline distT="0" distB="0" distL="0" distR="0" wp14:anchorId="00A6D03C" wp14:editId="601AF2B2">
            <wp:extent cx="1846767" cy="5519737"/>
            <wp:effectExtent l="0" t="0" r="127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48549" cy="55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23989D3" w14:textId="77777777" w:rsidTr="0023780C">
        <w:tc>
          <w:tcPr>
            <w:tcW w:w="2812" w:type="dxa"/>
          </w:tcPr>
          <w:p w14:paraId="01A76FBE" w14:textId="77777777" w:rsidR="0023780C" w:rsidRPr="00ED0073" w:rsidRDefault="0023780C" w:rsidP="0023780C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0F768E30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C-R-287</w:t>
            </w:r>
          </w:p>
        </w:tc>
      </w:tr>
      <w:tr w:rsidR="0023780C" w:rsidRPr="00C52A26" w14:paraId="4FBDB8AC" w14:textId="77777777" w:rsidTr="0023780C">
        <w:tc>
          <w:tcPr>
            <w:tcW w:w="2812" w:type="dxa"/>
          </w:tcPr>
          <w:p w14:paraId="04694673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5C05D07" w14:textId="77777777" w:rsidR="0023780C" w:rsidRPr="00C52A26" w:rsidRDefault="0023780C" w:rsidP="0023780C">
            <w:r>
              <w:rPr>
                <w:rFonts w:hint="eastAsia"/>
              </w:rPr>
              <w:t>下载教学资源</w:t>
            </w:r>
          </w:p>
        </w:tc>
      </w:tr>
      <w:tr w:rsidR="0023780C" w:rsidRPr="00ED0073" w14:paraId="54A311A8" w14:textId="77777777" w:rsidTr="0023780C">
        <w:tc>
          <w:tcPr>
            <w:tcW w:w="2812" w:type="dxa"/>
          </w:tcPr>
          <w:p w14:paraId="3C62843D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77E543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7CFDBF7" w14:textId="77777777" w:rsidTr="0023780C">
        <w:tc>
          <w:tcPr>
            <w:tcW w:w="2812" w:type="dxa"/>
          </w:tcPr>
          <w:p w14:paraId="0EE93D77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4E7B322" w14:textId="77777777" w:rsidR="0023780C" w:rsidRPr="00ED0073" w:rsidRDefault="0023780C" w:rsidP="0023780C"/>
        </w:tc>
      </w:tr>
      <w:tr w:rsidR="0023780C" w:rsidRPr="00ED0073" w14:paraId="010C327C" w14:textId="77777777" w:rsidTr="0023780C">
        <w:tc>
          <w:tcPr>
            <w:tcW w:w="2812" w:type="dxa"/>
          </w:tcPr>
          <w:p w14:paraId="2C3690E9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4620FFD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53C19A1" w14:textId="77777777" w:rsidTr="0023780C">
        <w:tc>
          <w:tcPr>
            <w:tcW w:w="2812" w:type="dxa"/>
          </w:tcPr>
          <w:p w14:paraId="4BF95CCB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869B5DC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4A727D42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RE-2</w:t>
            </w:r>
            <w:r>
              <w:rPr>
                <w:rFonts w:hint="eastAsia"/>
              </w:rPr>
              <w:t>：选了该门课程</w:t>
            </w:r>
          </w:p>
        </w:tc>
      </w:tr>
      <w:tr w:rsidR="0023780C" w:rsidRPr="00ED0073" w14:paraId="2F4D60F6" w14:textId="77777777" w:rsidTr="0023780C">
        <w:tc>
          <w:tcPr>
            <w:tcW w:w="2812" w:type="dxa"/>
          </w:tcPr>
          <w:p w14:paraId="0DB0085D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53D8737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前端发送的下载教学资源的请求</w:t>
            </w:r>
          </w:p>
          <w:p w14:paraId="14792200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061A056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23780C" w:rsidRPr="00ED0073" w14:paraId="59DB15E7" w14:textId="77777777" w:rsidTr="0023780C">
        <w:tc>
          <w:tcPr>
            <w:tcW w:w="2812" w:type="dxa"/>
          </w:tcPr>
          <w:p w14:paraId="468D8779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92F916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76A8973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D27CD0E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3AF2687B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009EFAB9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查看课程资源</w:t>
            </w:r>
          </w:p>
          <w:p w14:paraId="6E053BFC" w14:textId="77777777" w:rsidR="0023780C" w:rsidRPr="00ED0073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</w:tc>
      </w:tr>
      <w:tr w:rsidR="0023780C" w:rsidRPr="00ED0073" w14:paraId="0BF24E73" w14:textId="77777777" w:rsidTr="0023780C">
        <w:tc>
          <w:tcPr>
            <w:tcW w:w="2812" w:type="dxa"/>
          </w:tcPr>
          <w:p w14:paraId="44E41EC0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E7C91C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ACCAB03" w14:textId="77777777" w:rsidTr="0023780C">
        <w:tc>
          <w:tcPr>
            <w:tcW w:w="2812" w:type="dxa"/>
          </w:tcPr>
          <w:p w14:paraId="69B857AF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08C07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542192A" w14:textId="77777777" w:rsidTr="0023780C">
        <w:tc>
          <w:tcPr>
            <w:tcW w:w="2812" w:type="dxa"/>
          </w:tcPr>
          <w:p w14:paraId="28C96FC0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2D0F489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.3417</w:t>
            </w:r>
          </w:p>
        </w:tc>
      </w:tr>
      <w:tr w:rsidR="0023780C" w:rsidRPr="00433E1C" w14:paraId="413AFC92" w14:textId="77777777" w:rsidTr="0023780C">
        <w:tc>
          <w:tcPr>
            <w:tcW w:w="2812" w:type="dxa"/>
          </w:tcPr>
          <w:p w14:paraId="43CC4197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DFD15D3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3A083CCB" w14:textId="77777777" w:rsidTr="0023780C">
        <w:tc>
          <w:tcPr>
            <w:tcW w:w="2812" w:type="dxa"/>
          </w:tcPr>
          <w:p w14:paraId="0EF83A5E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3E3ED01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07B29EF" w14:textId="77777777" w:rsidTr="0023780C">
        <w:tc>
          <w:tcPr>
            <w:tcW w:w="2812" w:type="dxa"/>
          </w:tcPr>
          <w:p w14:paraId="69111421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3E34C4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29C47B1" w14:textId="77777777" w:rsidTr="0023780C">
        <w:tc>
          <w:tcPr>
            <w:tcW w:w="2812" w:type="dxa"/>
          </w:tcPr>
          <w:p w14:paraId="30046A6D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4739EB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0772525" w14:textId="77777777" w:rsidR="0023780C" w:rsidRPr="006006A1" w:rsidRDefault="0023780C" w:rsidP="0023780C">
      <w:r>
        <w:rPr>
          <w:noProof/>
        </w:rPr>
        <w:lastRenderedPageBreak/>
        <w:drawing>
          <wp:inline distT="0" distB="0" distL="0" distR="0" wp14:anchorId="031E7F3F" wp14:editId="0E06AB58">
            <wp:extent cx="1729402" cy="4943475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32078" cy="495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E01A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.10 </w:t>
      </w:r>
      <w:r>
        <w:rPr>
          <w:rFonts w:hint="eastAsia"/>
        </w:rPr>
        <w:t>课程链接界面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836B593" w14:textId="77777777" w:rsidTr="0023780C">
        <w:tc>
          <w:tcPr>
            <w:tcW w:w="2812" w:type="dxa"/>
          </w:tcPr>
          <w:p w14:paraId="6C19E8E2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9082315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C-R-198</w:t>
            </w:r>
          </w:p>
        </w:tc>
      </w:tr>
      <w:tr w:rsidR="0023780C" w:rsidRPr="00C52A26" w14:paraId="1B20C983" w14:textId="77777777" w:rsidTr="0023780C">
        <w:tc>
          <w:tcPr>
            <w:tcW w:w="2812" w:type="dxa"/>
          </w:tcPr>
          <w:p w14:paraId="35E06CD2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DBB7267" w14:textId="77777777" w:rsidR="0023780C" w:rsidRPr="00C52A26" w:rsidRDefault="0023780C" w:rsidP="0023780C">
            <w:r>
              <w:rPr>
                <w:rFonts w:hint="eastAsia"/>
              </w:rPr>
              <w:t>查看课程链接列表</w:t>
            </w:r>
          </w:p>
        </w:tc>
      </w:tr>
      <w:tr w:rsidR="0023780C" w:rsidRPr="00ED0073" w14:paraId="14CB581D" w14:textId="77777777" w:rsidTr="0023780C">
        <w:tc>
          <w:tcPr>
            <w:tcW w:w="2812" w:type="dxa"/>
          </w:tcPr>
          <w:p w14:paraId="53DF763D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EC7DF39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8071790" w14:textId="77777777" w:rsidTr="0023780C">
        <w:tc>
          <w:tcPr>
            <w:tcW w:w="2812" w:type="dxa"/>
          </w:tcPr>
          <w:p w14:paraId="5800122C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C60052" w14:textId="77777777" w:rsidR="0023780C" w:rsidRPr="00ED0073" w:rsidRDefault="0023780C" w:rsidP="0023780C"/>
        </w:tc>
      </w:tr>
      <w:tr w:rsidR="0023780C" w:rsidRPr="00ED0073" w14:paraId="48DB4519" w14:textId="77777777" w:rsidTr="0023780C">
        <w:tc>
          <w:tcPr>
            <w:tcW w:w="2812" w:type="dxa"/>
          </w:tcPr>
          <w:p w14:paraId="731FDDFB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93CAE4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08107A1B" w14:textId="77777777" w:rsidTr="0023780C">
        <w:tc>
          <w:tcPr>
            <w:tcW w:w="2812" w:type="dxa"/>
          </w:tcPr>
          <w:p w14:paraId="1EF6B9BC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A40191D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F172C30" w14:textId="77777777" w:rsidTr="0023780C">
        <w:tc>
          <w:tcPr>
            <w:tcW w:w="2812" w:type="dxa"/>
          </w:tcPr>
          <w:p w14:paraId="7B2907FD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0247F3A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前端发送的查看课程链接的请求</w:t>
            </w:r>
          </w:p>
          <w:p w14:paraId="4331B9E6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服务器端返回具体课程链接的数据给前端</w:t>
            </w:r>
          </w:p>
          <w:p w14:paraId="65B580B2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界面上具体链接</w:t>
            </w:r>
          </w:p>
        </w:tc>
      </w:tr>
      <w:tr w:rsidR="0023780C" w:rsidRPr="00ED0073" w14:paraId="0F888C38" w14:textId="77777777" w:rsidTr="0023780C">
        <w:tc>
          <w:tcPr>
            <w:tcW w:w="2812" w:type="dxa"/>
          </w:tcPr>
          <w:p w14:paraId="3707337C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A4EF43D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1FC99FC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2AC1983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5F5B7C92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3C6DFE7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点击课程链接</w:t>
            </w:r>
          </w:p>
        </w:tc>
      </w:tr>
      <w:tr w:rsidR="0023780C" w:rsidRPr="00ED0073" w14:paraId="0A1A30A3" w14:textId="77777777" w:rsidTr="0023780C">
        <w:tc>
          <w:tcPr>
            <w:tcW w:w="2812" w:type="dxa"/>
          </w:tcPr>
          <w:p w14:paraId="0477F805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97289B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891892D" w14:textId="77777777" w:rsidTr="0023780C">
        <w:tc>
          <w:tcPr>
            <w:tcW w:w="2812" w:type="dxa"/>
          </w:tcPr>
          <w:p w14:paraId="29C89A0F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0FCAF7C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98B700B" w14:textId="77777777" w:rsidTr="0023780C">
        <w:tc>
          <w:tcPr>
            <w:tcW w:w="2812" w:type="dxa"/>
          </w:tcPr>
          <w:p w14:paraId="02488068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272CF67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23780C" w:rsidRPr="00433E1C" w14:paraId="563FE416" w14:textId="77777777" w:rsidTr="0023780C">
        <w:tc>
          <w:tcPr>
            <w:tcW w:w="2812" w:type="dxa"/>
          </w:tcPr>
          <w:p w14:paraId="75564DBB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AF0E2F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AABACD0" w14:textId="77777777" w:rsidTr="0023780C">
        <w:tc>
          <w:tcPr>
            <w:tcW w:w="2812" w:type="dxa"/>
          </w:tcPr>
          <w:p w14:paraId="6C1E0F55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3F2CEF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A4BFDA0" w14:textId="77777777" w:rsidTr="0023780C">
        <w:tc>
          <w:tcPr>
            <w:tcW w:w="2812" w:type="dxa"/>
          </w:tcPr>
          <w:p w14:paraId="77114ED2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E09D562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A8AB59C" w14:textId="77777777" w:rsidTr="0023780C">
        <w:tc>
          <w:tcPr>
            <w:tcW w:w="2812" w:type="dxa"/>
          </w:tcPr>
          <w:p w14:paraId="204DA1B1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D40D07A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665DA9E" w14:textId="77777777" w:rsidR="0023780C" w:rsidRPr="006006A1" w:rsidRDefault="0023780C" w:rsidP="0023780C">
      <w:r>
        <w:rPr>
          <w:noProof/>
        </w:rPr>
        <w:drawing>
          <wp:inline distT="0" distB="0" distL="0" distR="0" wp14:anchorId="7445101B" wp14:editId="319B8A4B">
            <wp:extent cx="1946255" cy="59626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49161" cy="597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BB0A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.11 </w:t>
      </w:r>
      <w:r>
        <w:rPr>
          <w:rFonts w:hint="eastAsia"/>
        </w:rPr>
        <w:t>课程留言界面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DD706A8" w14:textId="77777777" w:rsidTr="0023780C">
        <w:tc>
          <w:tcPr>
            <w:tcW w:w="2812" w:type="dxa"/>
          </w:tcPr>
          <w:p w14:paraId="119427B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7BC4F42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C-R-199</w:t>
            </w:r>
          </w:p>
        </w:tc>
      </w:tr>
      <w:tr w:rsidR="0023780C" w:rsidRPr="00C52A26" w14:paraId="6D89B2E8" w14:textId="77777777" w:rsidTr="0023780C">
        <w:tc>
          <w:tcPr>
            <w:tcW w:w="2812" w:type="dxa"/>
          </w:tcPr>
          <w:p w14:paraId="4D27455B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9C843B" w14:textId="77777777" w:rsidR="0023780C" w:rsidRPr="00C52A26" w:rsidRDefault="0023780C" w:rsidP="0023780C">
            <w:r>
              <w:rPr>
                <w:rFonts w:hint="eastAsia"/>
              </w:rPr>
              <w:t>查看课程留言列表</w:t>
            </w:r>
          </w:p>
        </w:tc>
      </w:tr>
      <w:tr w:rsidR="0023780C" w:rsidRPr="00ED0073" w14:paraId="4A3874A2" w14:textId="77777777" w:rsidTr="0023780C">
        <w:tc>
          <w:tcPr>
            <w:tcW w:w="2812" w:type="dxa"/>
          </w:tcPr>
          <w:p w14:paraId="56A168A3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3826E2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9B2C29F" w14:textId="77777777" w:rsidTr="0023780C">
        <w:tc>
          <w:tcPr>
            <w:tcW w:w="2812" w:type="dxa"/>
          </w:tcPr>
          <w:p w14:paraId="72DF3E18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795E175A" w14:textId="77777777" w:rsidR="0023780C" w:rsidRPr="00ED0073" w:rsidRDefault="0023780C" w:rsidP="0023780C"/>
        </w:tc>
      </w:tr>
      <w:tr w:rsidR="0023780C" w:rsidRPr="00ED0073" w14:paraId="5F869365" w14:textId="77777777" w:rsidTr="0023780C">
        <w:tc>
          <w:tcPr>
            <w:tcW w:w="2812" w:type="dxa"/>
          </w:tcPr>
          <w:p w14:paraId="49E10908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9244562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3D9414BF" w14:textId="77777777" w:rsidTr="0023780C">
        <w:tc>
          <w:tcPr>
            <w:tcW w:w="2812" w:type="dxa"/>
          </w:tcPr>
          <w:p w14:paraId="48D17EE1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FD5AE0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022DDCA6" w14:textId="77777777" w:rsidTr="0023780C">
        <w:tc>
          <w:tcPr>
            <w:tcW w:w="2812" w:type="dxa"/>
          </w:tcPr>
          <w:p w14:paraId="74ECC743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AA55A6A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前端发送的查看课程留言的请求</w:t>
            </w:r>
          </w:p>
          <w:p w14:paraId="748A5EC2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服务器端返回具体课程的留言数据给前端</w:t>
            </w:r>
          </w:p>
          <w:p w14:paraId="7B6238E6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界面上呈现留言</w:t>
            </w:r>
          </w:p>
        </w:tc>
      </w:tr>
      <w:tr w:rsidR="0023780C" w:rsidRPr="00ED0073" w14:paraId="7A4E4B87" w14:textId="77777777" w:rsidTr="0023780C">
        <w:tc>
          <w:tcPr>
            <w:tcW w:w="2812" w:type="dxa"/>
          </w:tcPr>
          <w:p w14:paraId="347680FB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3EEB43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5D43E29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A61760C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67FA8B51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11BF7DEB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点击课程留言</w:t>
            </w:r>
          </w:p>
        </w:tc>
      </w:tr>
      <w:tr w:rsidR="0023780C" w:rsidRPr="00ED0073" w14:paraId="44FD8034" w14:textId="77777777" w:rsidTr="0023780C">
        <w:tc>
          <w:tcPr>
            <w:tcW w:w="2812" w:type="dxa"/>
          </w:tcPr>
          <w:p w14:paraId="28B46BDC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C9AAD7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5F80EA9" w14:textId="77777777" w:rsidTr="0023780C">
        <w:tc>
          <w:tcPr>
            <w:tcW w:w="2812" w:type="dxa"/>
          </w:tcPr>
          <w:p w14:paraId="4C2C19CA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2E63E7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4FB21DB" w14:textId="77777777" w:rsidTr="0023780C">
        <w:tc>
          <w:tcPr>
            <w:tcW w:w="2812" w:type="dxa"/>
          </w:tcPr>
          <w:p w14:paraId="78574DA5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4AB47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23780C" w:rsidRPr="00433E1C" w14:paraId="1D1FE7C1" w14:textId="77777777" w:rsidTr="0023780C">
        <w:tc>
          <w:tcPr>
            <w:tcW w:w="2812" w:type="dxa"/>
          </w:tcPr>
          <w:p w14:paraId="614ED7D3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BAB0DD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7083337" w14:textId="77777777" w:rsidTr="0023780C">
        <w:tc>
          <w:tcPr>
            <w:tcW w:w="2812" w:type="dxa"/>
          </w:tcPr>
          <w:p w14:paraId="6C0A85F1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C15C8B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1C2F29A" w14:textId="77777777" w:rsidTr="0023780C">
        <w:tc>
          <w:tcPr>
            <w:tcW w:w="2812" w:type="dxa"/>
          </w:tcPr>
          <w:p w14:paraId="30A17BFB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E1E0C19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69AADEC" w14:textId="77777777" w:rsidTr="0023780C">
        <w:tc>
          <w:tcPr>
            <w:tcW w:w="2812" w:type="dxa"/>
          </w:tcPr>
          <w:p w14:paraId="4EE1B76A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446438F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70F22EF" w14:textId="77777777" w:rsidR="0023780C" w:rsidRPr="006006A1" w:rsidRDefault="0023780C" w:rsidP="0023780C">
      <w:r>
        <w:rPr>
          <w:noProof/>
        </w:rPr>
        <w:drawing>
          <wp:inline distT="0" distB="0" distL="0" distR="0" wp14:anchorId="2E133C38" wp14:editId="4B77492E">
            <wp:extent cx="1603971" cy="448751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09668" cy="45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E963" w14:textId="77777777" w:rsidR="0023780C" w:rsidRDefault="0023780C" w:rsidP="0023780C">
      <w:pPr>
        <w:pStyle w:val="4"/>
      </w:pPr>
      <w:r>
        <w:rPr>
          <w:rFonts w:hint="eastAsia"/>
        </w:rPr>
        <w:lastRenderedPageBreak/>
        <w:t>3.3.2</w:t>
      </w:r>
      <w:r>
        <w:t xml:space="preserve">.12 </w:t>
      </w:r>
      <w:r>
        <w:rPr>
          <w:rFonts w:hint="eastAsia"/>
        </w:rPr>
        <w:t>课程讨论界面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6F1A191C" w14:textId="77777777" w:rsidTr="0023780C">
        <w:tc>
          <w:tcPr>
            <w:tcW w:w="2812" w:type="dxa"/>
          </w:tcPr>
          <w:p w14:paraId="45F56E8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739D2825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C-R-200</w:t>
            </w:r>
          </w:p>
        </w:tc>
      </w:tr>
      <w:tr w:rsidR="0023780C" w:rsidRPr="00C52A26" w14:paraId="3ECD447F" w14:textId="77777777" w:rsidTr="0023780C">
        <w:tc>
          <w:tcPr>
            <w:tcW w:w="2812" w:type="dxa"/>
          </w:tcPr>
          <w:p w14:paraId="5742492C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4FDFC85" w14:textId="77777777" w:rsidR="0023780C" w:rsidRPr="00C52A26" w:rsidRDefault="0023780C" w:rsidP="0023780C">
            <w:r>
              <w:rPr>
                <w:rFonts w:hint="eastAsia"/>
              </w:rPr>
              <w:t>加入讨论</w:t>
            </w:r>
          </w:p>
        </w:tc>
      </w:tr>
      <w:tr w:rsidR="0023780C" w:rsidRPr="00ED0073" w14:paraId="0599A602" w14:textId="77777777" w:rsidTr="0023780C">
        <w:tc>
          <w:tcPr>
            <w:tcW w:w="2812" w:type="dxa"/>
          </w:tcPr>
          <w:p w14:paraId="63C98F3B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688B522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3F17DFF2" w14:textId="77777777" w:rsidTr="0023780C">
        <w:tc>
          <w:tcPr>
            <w:tcW w:w="2812" w:type="dxa"/>
          </w:tcPr>
          <w:p w14:paraId="7282473B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AF39E98" w14:textId="77777777" w:rsidR="0023780C" w:rsidRPr="00ED0073" w:rsidRDefault="0023780C" w:rsidP="0023780C"/>
        </w:tc>
      </w:tr>
      <w:tr w:rsidR="0023780C" w:rsidRPr="00ED0073" w14:paraId="22EA8D0D" w14:textId="77777777" w:rsidTr="0023780C">
        <w:tc>
          <w:tcPr>
            <w:tcW w:w="2812" w:type="dxa"/>
          </w:tcPr>
          <w:p w14:paraId="11F71FA2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0853FB9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19FC8C7" w14:textId="77777777" w:rsidTr="0023780C">
        <w:tc>
          <w:tcPr>
            <w:tcW w:w="2812" w:type="dxa"/>
          </w:tcPr>
          <w:p w14:paraId="1B31F455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7714BA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01631817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-2：进入课程界面</w:t>
            </w:r>
          </w:p>
        </w:tc>
      </w:tr>
      <w:tr w:rsidR="0023780C" w:rsidRPr="00ED0073" w14:paraId="1FADA767" w14:textId="77777777" w:rsidTr="0023780C">
        <w:tc>
          <w:tcPr>
            <w:tcW w:w="2812" w:type="dxa"/>
          </w:tcPr>
          <w:p w14:paraId="79E64A64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2C0CA4E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前端发送的加入讨论的请求</w:t>
            </w:r>
          </w:p>
          <w:p w14:paraId="091DBC13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服务器端返回加入讨论的数据给前端</w:t>
            </w:r>
          </w:p>
          <w:p w14:paraId="54C4DF0C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界面上加入讨论成功</w:t>
            </w:r>
          </w:p>
        </w:tc>
      </w:tr>
      <w:tr w:rsidR="0023780C" w:rsidRPr="00ED0073" w14:paraId="456D956F" w14:textId="77777777" w:rsidTr="0023780C">
        <w:tc>
          <w:tcPr>
            <w:tcW w:w="2812" w:type="dxa"/>
          </w:tcPr>
          <w:p w14:paraId="63FBDE4D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08C1F8A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AA2DCBB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4FAC57B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6376C777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ECEFA84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23780C" w:rsidRPr="00ED0073" w14:paraId="70F0C19B" w14:textId="77777777" w:rsidTr="0023780C">
        <w:tc>
          <w:tcPr>
            <w:tcW w:w="2812" w:type="dxa"/>
          </w:tcPr>
          <w:p w14:paraId="180AAA5A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C360F2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BBD962F" w14:textId="77777777" w:rsidTr="0023780C">
        <w:tc>
          <w:tcPr>
            <w:tcW w:w="2812" w:type="dxa"/>
          </w:tcPr>
          <w:p w14:paraId="5F40412E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F1174E0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9D22288" w14:textId="77777777" w:rsidTr="0023780C">
        <w:tc>
          <w:tcPr>
            <w:tcW w:w="2812" w:type="dxa"/>
          </w:tcPr>
          <w:p w14:paraId="533756A0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D0311E4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23780C" w:rsidRPr="00433E1C" w14:paraId="57CF82FB" w14:textId="77777777" w:rsidTr="0023780C">
        <w:tc>
          <w:tcPr>
            <w:tcW w:w="2812" w:type="dxa"/>
          </w:tcPr>
          <w:p w14:paraId="1D8398EB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C8E3D38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D2C32BF" w14:textId="77777777" w:rsidTr="0023780C">
        <w:tc>
          <w:tcPr>
            <w:tcW w:w="2812" w:type="dxa"/>
          </w:tcPr>
          <w:p w14:paraId="4EE0B7C4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DF6B937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167C524" w14:textId="77777777" w:rsidTr="0023780C">
        <w:tc>
          <w:tcPr>
            <w:tcW w:w="2812" w:type="dxa"/>
          </w:tcPr>
          <w:p w14:paraId="43A392F7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49F5C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475F326" w14:textId="77777777" w:rsidTr="0023780C">
        <w:tc>
          <w:tcPr>
            <w:tcW w:w="2812" w:type="dxa"/>
          </w:tcPr>
          <w:p w14:paraId="7502BFBB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58257F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BFDF722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3B3AB7B5" wp14:editId="7C028E55">
            <wp:extent cx="1846365" cy="4184374"/>
            <wp:effectExtent l="0" t="0" r="190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52655" cy="419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B6E8739" w14:textId="77777777" w:rsidTr="0023780C">
        <w:tc>
          <w:tcPr>
            <w:tcW w:w="2812" w:type="dxa"/>
          </w:tcPr>
          <w:p w14:paraId="08FEB6C9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EB6F1FF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C-R-201</w:t>
            </w:r>
          </w:p>
        </w:tc>
      </w:tr>
      <w:tr w:rsidR="0023780C" w:rsidRPr="00C52A26" w14:paraId="1A6292C4" w14:textId="77777777" w:rsidTr="0023780C">
        <w:tc>
          <w:tcPr>
            <w:tcW w:w="2812" w:type="dxa"/>
          </w:tcPr>
          <w:p w14:paraId="1A466968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A466A23" w14:textId="77777777" w:rsidR="0023780C" w:rsidRPr="00C52A26" w:rsidRDefault="0023780C" w:rsidP="0023780C">
            <w:r>
              <w:rPr>
                <w:rFonts w:hint="eastAsia"/>
              </w:rPr>
              <w:t>查看讨论</w:t>
            </w:r>
          </w:p>
        </w:tc>
      </w:tr>
      <w:tr w:rsidR="0023780C" w:rsidRPr="00ED0073" w14:paraId="16E29B4A" w14:textId="77777777" w:rsidTr="0023780C">
        <w:tc>
          <w:tcPr>
            <w:tcW w:w="2812" w:type="dxa"/>
          </w:tcPr>
          <w:p w14:paraId="52A518B5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2B1B7BD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05F700C" w14:textId="77777777" w:rsidTr="0023780C">
        <w:tc>
          <w:tcPr>
            <w:tcW w:w="2812" w:type="dxa"/>
          </w:tcPr>
          <w:p w14:paraId="0E6C2041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51E2432" w14:textId="77777777" w:rsidR="0023780C" w:rsidRPr="00ED0073" w:rsidRDefault="0023780C" w:rsidP="0023780C"/>
        </w:tc>
      </w:tr>
      <w:tr w:rsidR="0023780C" w:rsidRPr="00ED0073" w14:paraId="37570AA5" w14:textId="77777777" w:rsidTr="0023780C">
        <w:tc>
          <w:tcPr>
            <w:tcW w:w="2812" w:type="dxa"/>
          </w:tcPr>
          <w:p w14:paraId="785A6D0C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0166CC1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987A9B4" w14:textId="77777777" w:rsidTr="0023780C">
        <w:tc>
          <w:tcPr>
            <w:tcW w:w="2812" w:type="dxa"/>
          </w:tcPr>
          <w:p w14:paraId="21403050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68A34C5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6F173CE2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-2：查看讨论</w:t>
            </w:r>
          </w:p>
        </w:tc>
      </w:tr>
      <w:tr w:rsidR="0023780C" w:rsidRPr="00ED0073" w14:paraId="037B8735" w14:textId="77777777" w:rsidTr="0023780C">
        <w:tc>
          <w:tcPr>
            <w:tcW w:w="2812" w:type="dxa"/>
          </w:tcPr>
          <w:p w14:paraId="1486451F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E166ADC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前端发送的查看讨论的请求</w:t>
            </w:r>
          </w:p>
          <w:p w14:paraId="3D0E6765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服务器端返回查看讨论数据给前端</w:t>
            </w:r>
          </w:p>
          <w:p w14:paraId="6CA14FB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界面上查看讨论</w:t>
            </w:r>
          </w:p>
        </w:tc>
      </w:tr>
      <w:tr w:rsidR="0023780C" w:rsidRPr="00ED0073" w14:paraId="527D0CCB" w14:textId="77777777" w:rsidTr="0023780C">
        <w:tc>
          <w:tcPr>
            <w:tcW w:w="2812" w:type="dxa"/>
          </w:tcPr>
          <w:p w14:paraId="34FEB56D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A82E0C7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9F60563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E3991A9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3195F369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60A7D617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21CD0D1E" w14:textId="77777777" w:rsidR="0023780C" w:rsidRPr="00ED0073" w:rsidRDefault="0023780C" w:rsidP="0023780C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点击主题名</w:t>
            </w:r>
          </w:p>
        </w:tc>
      </w:tr>
      <w:tr w:rsidR="0023780C" w:rsidRPr="00ED0073" w14:paraId="49948EE9" w14:textId="77777777" w:rsidTr="0023780C">
        <w:tc>
          <w:tcPr>
            <w:tcW w:w="2812" w:type="dxa"/>
          </w:tcPr>
          <w:p w14:paraId="226099DF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EFBB67B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CD79D4A" w14:textId="77777777" w:rsidTr="0023780C">
        <w:tc>
          <w:tcPr>
            <w:tcW w:w="2812" w:type="dxa"/>
          </w:tcPr>
          <w:p w14:paraId="633B4ECB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54AACE4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DFF6E4A" w14:textId="77777777" w:rsidTr="0023780C">
        <w:tc>
          <w:tcPr>
            <w:tcW w:w="2812" w:type="dxa"/>
          </w:tcPr>
          <w:p w14:paraId="06BA0078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8B0B43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23780C" w:rsidRPr="00433E1C" w14:paraId="539D86EE" w14:textId="77777777" w:rsidTr="0023780C">
        <w:tc>
          <w:tcPr>
            <w:tcW w:w="2812" w:type="dxa"/>
          </w:tcPr>
          <w:p w14:paraId="6B36D676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1CE54F2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5FFB03C7" w14:textId="77777777" w:rsidTr="0023780C">
        <w:tc>
          <w:tcPr>
            <w:tcW w:w="2812" w:type="dxa"/>
          </w:tcPr>
          <w:p w14:paraId="5D4E2915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A8AF58E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FE4ECCD" w14:textId="77777777" w:rsidTr="0023780C">
        <w:tc>
          <w:tcPr>
            <w:tcW w:w="2812" w:type="dxa"/>
          </w:tcPr>
          <w:p w14:paraId="3BCCD62A" w14:textId="77777777" w:rsidR="0023780C" w:rsidRPr="00270929" w:rsidRDefault="0023780C" w:rsidP="0023780C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3C40E02D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1CBF5B8" w14:textId="77777777" w:rsidTr="0023780C">
        <w:tc>
          <w:tcPr>
            <w:tcW w:w="2812" w:type="dxa"/>
          </w:tcPr>
          <w:p w14:paraId="2C5D2EC5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DD7FB2F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789E5DCB" w14:textId="77777777" w:rsidR="0023780C" w:rsidRDefault="0023780C" w:rsidP="005E34B1">
      <w:r>
        <w:rPr>
          <w:noProof/>
        </w:rPr>
        <w:drawing>
          <wp:inline distT="0" distB="0" distL="0" distR="0" wp14:anchorId="4938AF62" wp14:editId="416BD203">
            <wp:extent cx="1668602" cy="4676775"/>
            <wp:effectExtent l="0" t="0" r="825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71652" cy="46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7066CD9" w14:textId="77777777" w:rsidTr="0023780C">
        <w:tc>
          <w:tcPr>
            <w:tcW w:w="2812" w:type="dxa"/>
          </w:tcPr>
          <w:p w14:paraId="6E813FA9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6F742D9A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C-R-202</w:t>
            </w:r>
          </w:p>
        </w:tc>
      </w:tr>
      <w:tr w:rsidR="0023780C" w:rsidRPr="00C52A26" w14:paraId="2DFA366C" w14:textId="77777777" w:rsidTr="0023780C">
        <w:tc>
          <w:tcPr>
            <w:tcW w:w="2812" w:type="dxa"/>
          </w:tcPr>
          <w:p w14:paraId="2C8A9D12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CB88604" w14:textId="77777777" w:rsidR="0023780C" w:rsidRPr="00C52A26" w:rsidRDefault="0023780C" w:rsidP="0023780C">
            <w:r>
              <w:rPr>
                <w:rFonts w:hint="eastAsia"/>
              </w:rPr>
              <w:t>查看课程讨论内容列表</w:t>
            </w:r>
          </w:p>
        </w:tc>
      </w:tr>
      <w:tr w:rsidR="0023780C" w:rsidRPr="00ED0073" w14:paraId="3CF3D352" w14:textId="77777777" w:rsidTr="0023780C">
        <w:tc>
          <w:tcPr>
            <w:tcW w:w="2812" w:type="dxa"/>
          </w:tcPr>
          <w:p w14:paraId="7306A772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52B4ED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C6C3468" w14:textId="77777777" w:rsidTr="0023780C">
        <w:tc>
          <w:tcPr>
            <w:tcW w:w="2812" w:type="dxa"/>
          </w:tcPr>
          <w:p w14:paraId="70FEC7DA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945F8F1" w14:textId="77777777" w:rsidR="0023780C" w:rsidRPr="00412931" w:rsidRDefault="0023780C" w:rsidP="0023780C"/>
        </w:tc>
      </w:tr>
      <w:tr w:rsidR="0023780C" w:rsidRPr="00ED0073" w14:paraId="2B44D69D" w14:textId="77777777" w:rsidTr="0023780C">
        <w:tc>
          <w:tcPr>
            <w:tcW w:w="2812" w:type="dxa"/>
          </w:tcPr>
          <w:p w14:paraId="2E234130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988AC40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846D839" w14:textId="77777777" w:rsidTr="0023780C">
        <w:tc>
          <w:tcPr>
            <w:tcW w:w="2812" w:type="dxa"/>
          </w:tcPr>
          <w:p w14:paraId="0AEA03D4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A197BC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590FC8A" w14:textId="77777777" w:rsidTr="0023780C">
        <w:tc>
          <w:tcPr>
            <w:tcW w:w="2812" w:type="dxa"/>
          </w:tcPr>
          <w:p w14:paraId="40E1BCC7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F13EF5E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前端发送的查看课程讨论内容列表的请求</w:t>
            </w:r>
          </w:p>
          <w:p w14:paraId="2AD2B128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服务器端返回具体课程讨论内容的数据给前端</w:t>
            </w:r>
          </w:p>
          <w:p w14:paraId="6FE3145C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界面上呈现课程讨论内容列表</w:t>
            </w:r>
          </w:p>
        </w:tc>
      </w:tr>
      <w:tr w:rsidR="0023780C" w:rsidRPr="00ED0073" w14:paraId="1B8FAC20" w14:textId="77777777" w:rsidTr="0023780C">
        <w:tc>
          <w:tcPr>
            <w:tcW w:w="2812" w:type="dxa"/>
          </w:tcPr>
          <w:p w14:paraId="5635225B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F73F05F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DD95B42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68EB84A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2C40A309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6BB53EE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23780C" w:rsidRPr="00ED0073" w14:paraId="0E8E2E56" w14:textId="77777777" w:rsidTr="0023780C">
        <w:tc>
          <w:tcPr>
            <w:tcW w:w="2812" w:type="dxa"/>
          </w:tcPr>
          <w:p w14:paraId="71CB1938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7937222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CEE948A" w14:textId="77777777" w:rsidTr="0023780C">
        <w:tc>
          <w:tcPr>
            <w:tcW w:w="2812" w:type="dxa"/>
          </w:tcPr>
          <w:p w14:paraId="7F94649E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E4F742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80E3498" w14:textId="77777777" w:rsidTr="0023780C">
        <w:tc>
          <w:tcPr>
            <w:tcW w:w="2812" w:type="dxa"/>
          </w:tcPr>
          <w:p w14:paraId="27C54BD3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56FAA163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23780C" w:rsidRPr="00433E1C" w14:paraId="5E3FA0B6" w14:textId="77777777" w:rsidTr="0023780C">
        <w:tc>
          <w:tcPr>
            <w:tcW w:w="2812" w:type="dxa"/>
          </w:tcPr>
          <w:p w14:paraId="04049F10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056D53F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910D86D" w14:textId="77777777" w:rsidTr="0023780C">
        <w:tc>
          <w:tcPr>
            <w:tcW w:w="2812" w:type="dxa"/>
          </w:tcPr>
          <w:p w14:paraId="4A054341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6F1E5FC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E4996B4" w14:textId="77777777" w:rsidTr="0023780C">
        <w:tc>
          <w:tcPr>
            <w:tcW w:w="2812" w:type="dxa"/>
          </w:tcPr>
          <w:p w14:paraId="264BAC4F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1E1CF4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073349D" w14:textId="77777777" w:rsidTr="0023780C">
        <w:tc>
          <w:tcPr>
            <w:tcW w:w="2812" w:type="dxa"/>
          </w:tcPr>
          <w:p w14:paraId="48275DF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94CC01F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EB62C39" w14:textId="77777777" w:rsidR="0023780C" w:rsidRPr="006006A1" w:rsidRDefault="0023780C" w:rsidP="005E34B1">
      <w:r>
        <w:rPr>
          <w:noProof/>
        </w:rPr>
        <w:drawing>
          <wp:inline distT="0" distB="0" distL="0" distR="0" wp14:anchorId="742B7592" wp14:editId="4EB6AEA8">
            <wp:extent cx="1751653" cy="5843587"/>
            <wp:effectExtent l="0" t="0" r="127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53760" cy="585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6199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.13 </w:t>
      </w:r>
      <w:r>
        <w:rPr>
          <w:rFonts w:hint="eastAsia"/>
        </w:rPr>
        <w:t>新建讨论界面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8392A72" w14:textId="77777777" w:rsidTr="0023780C">
        <w:tc>
          <w:tcPr>
            <w:tcW w:w="2812" w:type="dxa"/>
          </w:tcPr>
          <w:p w14:paraId="4E6BF62F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ED04D7B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C-R-203</w:t>
            </w:r>
          </w:p>
        </w:tc>
      </w:tr>
      <w:tr w:rsidR="0023780C" w:rsidRPr="00C52A26" w14:paraId="7C1DB4C3" w14:textId="77777777" w:rsidTr="0023780C">
        <w:tc>
          <w:tcPr>
            <w:tcW w:w="2812" w:type="dxa"/>
          </w:tcPr>
          <w:p w14:paraId="041E2B30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46B86C3" w14:textId="77777777" w:rsidR="0023780C" w:rsidRPr="00C52A26" w:rsidRDefault="0023780C" w:rsidP="0023780C">
            <w:r>
              <w:rPr>
                <w:rFonts w:hint="eastAsia"/>
              </w:rPr>
              <w:t>使用图片作为附件</w:t>
            </w:r>
          </w:p>
        </w:tc>
      </w:tr>
      <w:tr w:rsidR="0023780C" w:rsidRPr="00ED0073" w14:paraId="6C50FEA1" w14:textId="77777777" w:rsidTr="0023780C">
        <w:tc>
          <w:tcPr>
            <w:tcW w:w="2812" w:type="dxa"/>
          </w:tcPr>
          <w:p w14:paraId="1AAC9973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8786F3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4E6E97FE" w14:textId="77777777" w:rsidTr="0023780C">
        <w:tc>
          <w:tcPr>
            <w:tcW w:w="2812" w:type="dxa"/>
          </w:tcPr>
          <w:p w14:paraId="7A4544F8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E73E03E" w14:textId="77777777" w:rsidR="0023780C" w:rsidRPr="00ED0073" w:rsidRDefault="0023780C" w:rsidP="0023780C"/>
        </w:tc>
      </w:tr>
      <w:tr w:rsidR="0023780C" w:rsidRPr="00ED0073" w14:paraId="0A7F8E8C" w14:textId="77777777" w:rsidTr="0023780C">
        <w:tc>
          <w:tcPr>
            <w:tcW w:w="2812" w:type="dxa"/>
          </w:tcPr>
          <w:p w14:paraId="03C9D394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0C6823F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FFD564B" w14:textId="77777777" w:rsidTr="0023780C">
        <w:tc>
          <w:tcPr>
            <w:tcW w:w="2812" w:type="dxa"/>
          </w:tcPr>
          <w:p w14:paraId="5A8C3473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4FC50455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54440193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-2：进入了详细课程界面</w:t>
            </w:r>
          </w:p>
        </w:tc>
      </w:tr>
      <w:tr w:rsidR="0023780C" w:rsidRPr="00ED0073" w14:paraId="38E2015F" w14:textId="77777777" w:rsidTr="0023780C">
        <w:tc>
          <w:tcPr>
            <w:tcW w:w="2812" w:type="dxa"/>
          </w:tcPr>
          <w:p w14:paraId="44E458AF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72AF876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前端发送的新建讨论界面的请求</w:t>
            </w:r>
          </w:p>
          <w:p w14:paraId="168A73E7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服务器端返回新建讨论界面的数据给前端</w:t>
            </w:r>
          </w:p>
          <w:p w14:paraId="588D1EC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界面上呈现新建讨论成功</w:t>
            </w:r>
          </w:p>
        </w:tc>
      </w:tr>
      <w:tr w:rsidR="0023780C" w:rsidRPr="00ED0073" w14:paraId="6E93FA58" w14:textId="77777777" w:rsidTr="0023780C">
        <w:tc>
          <w:tcPr>
            <w:tcW w:w="2812" w:type="dxa"/>
          </w:tcPr>
          <w:p w14:paraId="515B6DE1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B933ECF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ADD5E86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97FED8F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7BC9473C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73BEC327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7851A0D5" w14:textId="77777777" w:rsidR="0023780C" w:rsidRPr="00412931" w:rsidRDefault="0023780C" w:rsidP="0023780C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点击新建讨论</w:t>
            </w:r>
          </w:p>
        </w:tc>
      </w:tr>
      <w:tr w:rsidR="0023780C" w:rsidRPr="00ED0073" w14:paraId="27A618A3" w14:textId="77777777" w:rsidTr="0023780C">
        <w:tc>
          <w:tcPr>
            <w:tcW w:w="2812" w:type="dxa"/>
          </w:tcPr>
          <w:p w14:paraId="3DF8029F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E8962F4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C7CB08C" w14:textId="77777777" w:rsidTr="0023780C">
        <w:tc>
          <w:tcPr>
            <w:tcW w:w="2812" w:type="dxa"/>
          </w:tcPr>
          <w:p w14:paraId="2A0BF192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73F250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B6251CF" w14:textId="77777777" w:rsidTr="0023780C">
        <w:tc>
          <w:tcPr>
            <w:tcW w:w="2812" w:type="dxa"/>
          </w:tcPr>
          <w:p w14:paraId="168DC261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66BCB5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23780C" w:rsidRPr="00433E1C" w14:paraId="3B56689F" w14:textId="77777777" w:rsidTr="0023780C">
        <w:tc>
          <w:tcPr>
            <w:tcW w:w="2812" w:type="dxa"/>
          </w:tcPr>
          <w:p w14:paraId="25E934D0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9BD564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56C174E" w14:textId="77777777" w:rsidTr="0023780C">
        <w:tc>
          <w:tcPr>
            <w:tcW w:w="2812" w:type="dxa"/>
          </w:tcPr>
          <w:p w14:paraId="7CF86902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0E17C58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1E6A4B4" w14:textId="77777777" w:rsidTr="0023780C">
        <w:tc>
          <w:tcPr>
            <w:tcW w:w="2812" w:type="dxa"/>
          </w:tcPr>
          <w:p w14:paraId="5EC6F548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1BCC53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B435C8D" w14:textId="77777777" w:rsidTr="0023780C">
        <w:tc>
          <w:tcPr>
            <w:tcW w:w="2812" w:type="dxa"/>
          </w:tcPr>
          <w:p w14:paraId="58493913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1F63C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2425AD9" w14:textId="77777777" w:rsidR="0023780C" w:rsidRPr="006006A1" w:rsidRDefault="0023780C" w:rsidP="0023780C">
      <w:r>
        <w:rPr>
          <w:noProof/>
        </w:rPr>
        <w:drawing>
          <wp:inline distT="0" distB="0" distL="0" distR="0" wp14:anchorId="3946261A" wp14:editId="6AD3EE98">
            <wp:extent cx="1700442" cy="49530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02748" cy="49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1790" w14:textId="77777777" w:rsidR="0023780C" w:rsidRDefault="0023780C" w:rsidP="0023780C">
      <w:pPr>
        <w:pStyle w:val="4"/>
      </w:pPr>
      <w:r>
        <w:rPr>
          <w:rFonts w:hint="eastAsia"/>
        </w:rPr>
        <w:lastRenderedPageBreak/>
        <w:t>3.3.2</w:t>
      </w:r>
      <w:r>
        <w:t xml:space="preserve">.14 </w:t>
      </w:r>
      <w:r>
        <w:rPr>
          <w:rFonts w:hint="eastAsia"/>
        </w:rPr>
        <w:t>具体某条讨论界面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198C1B1" w14:textId="77777777" w:rsidTr="0023780C">
        <w:tc>
          <w:tcPr>
            <w:tcW w:w="2812" w:type="dxa"/>
          </w:tcPr>
          <w:p w14:paraId="7028DC4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6A96ADDC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C-R-205</w:t>
            </w:r>
          </w:p>
        </w:tc>
      </w:tr>
      <w:tr w:rsidR="0023780C" w:rsidRPr="00C52A26" w14:paraId="6781C774" w14:textId="77777777" w:rsidTr="0023780C">
        <w:tc>
          <w:tcPr>
            <w:tcW w:w="2812" w:type="dxa"/>
          </w:tcPr>
          <w:p w14:paraId="4C4B64F0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36C2987" w14:textId="77777777" w:rsidR="0023780C" w:rsidRPr="00C52A26" w:rsidRDefault="0023780C" w:rsidP="0023780C">
            <w:r>
              <w:rPr>
                <w:rFonts w:hint="eastAsia"/>
              </w:rPr>
              <w:t>新建讨论回复</w:t>
            </w:r>
          </w:p>
        </w:tc>
      </w:tr>
      <w:tr w:rsidR="0023780C" w:rsidRPr="00ED0073" w14:paraId="4896D48D" w14:textId="77777777" w:rsidTr="0023780C">
        <w:tc>
          <w:tcPr>
            <w:tcW w:w="2812" w:type="dxa"/>
          </w:tcPr>
          <w:p w14:paraId="78CD9BCE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DF38E8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3EDB5FAA" w14:textId="77777777" w:rsidTr="0023780C">
        <w:tc>
          <w:tcPr>
            <w:tcW w:w="2812" w:type="dxa"/>
          </w:tcPr>
          <w:p w14:paraId="5D650EDF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8F87634" w14:textId="77777777" w:rsidR="0023780C" w:rsidRPr="00ED0073" w:rsidRDefault="0023780C" w:rsidP="0023780C"/>
        </w:tc>
      </w:tr>
      <w:tr w:rsidR="0023780C" w:rsidRPr="00ED0073" w14:paraId="0B37425D" w14:textId="77777777" w:rsidTr="0023780C">
        <w:tc>
          <w:tcPr>
            <w:tcW w:w="2812" w:type="dxa"/>
          </w:tcPr>
          <w:p w14:paraId="00F1CE22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77DABDE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FBD6AC2" w14:textId="77777777" w:rsidTr="0023780C">
        <w:tc>
          <w:tcPr>
            <w:tcW w:w="2812" w:type="dxa"/>
          </w:tcPr>
          <w:p w14:paraId="61F99923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F74CC20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7EC7BD7D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-2：点击了某条讨论</w:t>
            </w:r>
          </w:p>
        </w:tc>
      </w:tr>
      <w:tr w:rsidR="0023780C" w:rsidRPr="00ED0073" w14:paraId="3CADAC0D" w14:textId="77777777" w:rsidTr="0023780C">
        <w:tc>
          <w:tcPr>
            <w:tcW w:w="2812" w:type="dxa"/>
          </w:tcPr>
          <w:p w14:paraId="30B5622E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84400D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前端发送的讨论的请求</w:t>
            </w:r>
          </w:p>
          <w:p w14:paraId="2199F530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服务器端返回具体讨论界面的数据给前端</w:t>
            </w:r>
          </w:p>
          <w:p w14:paraId="2A5FEA56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界面上讨论界面</w:t>
            </w:r>
          </w:p>
        </w:tc>
      </w:tr>
      <w:tr w:rsidR="0023780C" w:rsidRPr="00ED0073" w14:paraId="4CAF4B09" w14:textId="77777777" w:rsidTr="0023780C">
        <w:tc>
          <w:tcPr>
            <w:tcW w:w="2812" w:type="dxa"/>
          </w:tcPr>
          <w:p w14:paraId="6DAE3B26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0200522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771CB94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39BF1FC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709F4F3F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AB02A03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43486DF6" w14:textId="77777777" w:rsidR="0023780C" w:rsidRPr="00ED0073" w:rsidRDefault="0023780C" w:rsidP="0023780C">
            <w:r>
              <w:rPr>
                <w:rFonts w:hint="eastAsia"/>
              </w:rPr>
              <w:t>6</w:t>
            </w:r>
            <w:r>
              <w:t xml:space="preserve">  </w:t>
            </w:r>
            <w:r>
              <w:rPr>
                <w:rFonts w:hint="eastAsia"/>
              </w:rPr>
              <w:t>点击新建讨论</w:t>
            </w:r>
          </w:p>
        </w:tc>
      </w:tr>
      <w:tr w:rsidR="0023780C" w:rsidRPr="00ED0073" w14:paraId="006096A6" w14:textId="77777777" w:rsidTr="0023780C">
        <w:tc>
          <w:tcPr>
            <w:tcW w:w="2812" w:type="dxa"/>
          </w:tcPr>
          <w:p w14:paraId="7BDE7BD9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421D0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50E3121" w14:textId="77777777" w:rsidTr="0023780C">
        <w:tc>
          <w:tcPr>
            <w:tcW w:w="2812" w:type="dxa"/>
          </w:tcPr>
          <w:p w14:paraId="14801082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006198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C8AA499" w14:textId="77777777" w:rsidTr="0023780C">
        <w:tc>
          <w:tcPr>
            <w:tcW w:w="2812" w:type="dxa"/>
          </w:tcPr>
          <w:p w14:paraId="1C7FB043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999CE42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23780C" w:rsidRPr="00433E1C" w14:paraId="1C66942E" w14:textId="77777777" w:rsidTr="0023780C">
        <w:tc>
          <w:tcPr>
            <w:tcW w:w="2812" w:type="dxa"/>
          </w:tcPr>
          <w:p w14:paraId="7DD96DA0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94F907C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A7EBA75" w14:textId="77777777" w:rsidTr="0023780C">
        <w:tc>
          <w:tcPr>
            <w:tcW w:w="2812" w:type="dxa"/>
          </w:tcPr>
          <w:p w14:paraId="264F65DB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F033E6D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0AF445F" w14:textId="77777777" w:rsidTr="0023780C">
        <w:tc>
          <w:tcPr>
            <w:tcW w:w="2812" w:type="dxa"/>
          </w:tcPr>
          <w:p w14:paraId="7AC3F2B1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42687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F41CA46" w14:textId="77777777" w:rsidTr="0023780C">
        <w:tc>
          <w:tcPr>
            <w:tcW w:w="2812" w:type="dxa"/>
          </w:tcPr>
          <w:p w14:paraId="0EDEDCDD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6CBB094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39F9B539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09D10DE0" wp14:editId="1DC147D0">
            <wp:extent cx="1861356" cy="5214938"/>
            <wp:effectExtent l="0" t="0" r="5715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64078" cy="52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E91D6FF" w14:textId="77777777" w:rsidTr="0023780C">
        <w:tc>
          <w:tcPr>
            <w:tcW w:w="2812" w:type="dxa"/>
          </w:tcPr>
          <w:p w14:paraId="3BAA24B9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94F9EF5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C-R-288</w:t>
            </w:r>
          </w:p>
        </w:tc>
      </w:tr>
      <w:tr w:rsidR="0023780C" w:rsidRPr="00C52A26" w14:paraId="0236A7A6" w14:textId="77777777" w:rsidTr="0023780C">
        <w:tc>
          <w:tcPr>
            <w:tcW w:w="2812" w:type="dxa"/>
          </w:tcPr>
          <w:p w14:paraId="4BF1E51B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9EF08F0" w14:textId="77777777" w:rsidR="0023780C" w:rsidRPr="00C52A26" w:rsidRDefault="0023780C" w:rsidP="0023780C">
            <w:r>
              <w:rPr>
                <w:rFonts w:hint="eastAsia"/>
              </w:rPr>
              <w:t>查看所有讨论信息</w:t>
            </w:r>
          </w:p>
        </w:tc>
      </w:tr>
      <w:tr w:rsidR="0023780C" w:rsidRPr="00ED0073" w14:paraId="7968B8AF" w14:textId="77777777" w:rsidTr="0023780C">
        <w:tc>
          <w:tcPr>
            <w:tcW w:w="2812" w:type="dxa"/>
          </w:tcPr>
          <w:p w14:paraId="05CA3139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8CF07BD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E1BA259" w14:textId="77777777" w:rsidTr="0023780C">
        <w:tc>
          <w:tcPr>
            <w:tcW w:w="2812" w:type="dxa"/>
          </w:tcPr>
          <w:p w14:paraId="41821D17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7A2DD96" w14:textId="77777777" w:rsidR="0023780C" w:rsidRPr="00ED0073" w:rsidRDefault="0023780C" w:rsidP="0023780C"/>
        </w:tc>
      </w:tr>
      <w:tr w:rsidR="0023780C" w:rsidRPr="00ED0073" w14:paraId="65AC93B7" w14:textId="77777777" w:rsidTr="0023780C">
        <w:tc>
          <w:tcPr>
            <w:tcW w:w="2812" w:type="dxa"/>
          </w:tcPr>
          <w:p w14:paraId="05302EE4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4838C5D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CC1D521" w14:textId="77777777" w:rsidTr="0023780C">
        <w:tc>
          <w:tcPr>
            <w:tcW w:w="2812" w:type="dxa"/>
          </w:tcPr>
          <w:p w14:paraId="28ABBBB5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F4CDBA1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22929744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-2：进入了某门课程</w:t>
            </w:r>
          </w:p>
        </w:tc>
      </w:tr>
      <w:tr w:rsidR="0023780C" w:rsidRPr="00ED0073" w14:paraId="54BA9E61" w14:textId="77777777" w:rsidTr="0023780C">
        <w:tc>
          <w:tcPr>
            <w:tcW w:w="2812" w:type="dxa"/>
          </w:tcPr>
          <w:p w14:paraId="631A537D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401D009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前端发送的查看所有讨论信息的请求</w:t>
            </w:r>
          </w:p>
          <w:p w14:paraId="549692C7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服务器端返回讨论的数据给前端</w:t>
            </w:r>
          </w:p>
          <w:p w14:paraId="2F89CE4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界面上呈现具体讨论信息</w:t>
            </w:r>
          </w:p>
        </w:tc>
      </w:tr>
      <w:tr w:rsidR="0023780C" w:rsidRPr="00ED0073" w14:paraId="1A00EA95" w14:textId="77777777" w:rsidTr="0023780C">
        <w:tc>
          <w:tcPr>
            <w:tcW w:w="2812" w:type="dxa"/>
          </w:tcPr>
          <w:p w14:paraId="165AD85E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2B3B8E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3989346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F56B25A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3C05234D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C281D83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23780C" w:rsidRPr="00ED0073" w14:paraId="007A2BCC" w14:textId="77777777" w:rsidTr="0023780C">
        <w:tc>
          <w:tcPr>
            <w:tcW w:w="2812" w:type="dxa"/>
          </w:tcPr>
          <w:p w14:paraId="30340E40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81388F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FB4ED2B" w14:textId="77777777" w:rsidTr="0023780C">
        <w:tc>
          <w:tcPr>
            <w:tcW w:w="2812" w:type="dxa"/>
          </w:tcPr>
          <w:p w14:paraId="69EEF032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E81AC1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1DE2D78" w14:textId="77777777" w:rsidTr="0023780C">
        <w:tc>
          <w:tcPr>
            <w:tcW w:w="2812" w:type="dxa"/>
          </w:tcPr>
          <w:p w14:paraId="7AFB3E2B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38CF6A1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23780C" w:rsidRPr="00433E1C" w14:paraId="133F6143" w14:textId="77777777" w:rsidTr="0023780C">
        <w:tc>
          <w:tcPr>
            <w:tcW w:w="2812" w:type="dxa"/>
          </w:tcPr>
          <w:p w14:paraId="63832A29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9F5515E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3949019" w14:textId="77777777" w:rsidTr="0023780C">
        <w:tc>
          <w:tcPr>
            <w:tcW w:w="2812" w:type="dxa"/>
          </w:tcPr>
          <w:p w14:paraId="01830037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9ABEC4A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ADA63E8" w14:textId="77777777" w:rsidTr="0023780C">
        <w:tc>
          <w:tcPr>
            <w:tcW w:w="2812" w:type="dxa"/>
          </w:tcPr>
          <w:p w14:paraId="256903C9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C2F91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D78E501" w14:textId="77777777" w:rsidTr="0023780C">
        <w:tc>
          <w:tcPr>
            <w:tcW w:w="2812" w:type="dxa"/>
          </w:tcPr>
          <w:p w14:paraId="2737ADD9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E152D5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11F62A03" w14:textId="77777777" w:rsidR="0023780C" w:rsidRDefault="0023780C" w:rsidP="0023780C">
      <w:r>
        <w:rPr>
          <w:noProof/>
        </w:rPr>
        <w:drawing>
          <wp:inline distT="0" distB="0" distL="0" distR="0" wp14:anchorId="17604AEA" wp14:editId="15FE82FD">
            <wp:extent cx="2243138" cy="4931440"/>
            <wp:effectExtent l="0" t="0" r="508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46318" cy="493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7AABE26" w14:textId="77777777" w:rsidTr="0023780C">
        <w:tc>
          <w:tcPr>
            <w:tcW w:w="2812" w:type="dxa"/>
          </w:tcPr>
          <w:p w14:paraId="2BB675F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1D8DD3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C-R-289</w:t>
            </w:r>
          </w:p>
        </w:tc>
      </w:tr>
      <w:tr w:rsidR="0023780C" w:rsidRPr="00C52A26" w14:paraId="4D1407A5" w14:textId="77777777" w:rsidTr="0023780C">
        <w:tc>
          <w:tcPr>
            <w:tcW w:w="2812" w:type="dxa"/>
          </w:tcPr>
          <w:p w14:paraId="7C4DA2B9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9689B20" w14:textId="77777777" w:rsidR="0023780C" w:rsidRPr="00C52A26" w:rsidRDefault="0023780C" w:rsidP="0023780C">
            <w:r>
              <w:rPr>
                <w:rFonts w:hint="eastAsia"/>
              </w:rPr>
              <w:t>下载附件</w:t>
            </w:r>
          </w:p>
        </w:tc>
      </w:tr>
      <w:tr w:rsidR="0023780C" w:rsidRPr="00ED0073" w14:paraId="4CF32DD5" w14:textId="77777777" w:rsidTr="0023780C">
        <w:tc>
          <w:tcPr>
            <w:tcW w:w="2812" w:type="dxa"/>
          </w:tcPr>
          <w:p w14:paraId="147629CC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2E3D52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3F9BF68" w14:textId="77777777" w:rsidTr="0023780C">
        <w:tc>
          <w:tcPr>
            <w:tcW w:w="2812" w:type="dxa"/>
          </w:tcPr>
          <w:p w14:paraId="28322351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6819339" w14:textId="77777777" w:rsidR="0023780C" w:rsidRPr="00ED0073" w:rsidRDefault="0023780C" w:rsidP="0023780C"/>
        </w:tc>
      </w:tr>
      <w:tr w:rsidR="0023780C" w:rsidRPr="00ED0073" w14:paraId="5F2CD47C" w14:textId="77777777" w:rsidTr="0023780C">
        <w:tc>
          <w:tcPr>
            <w:tcW w:w="2812" w:type="dxa"/>
          </w:tcPr>
          <w:p w14:paraId="2F30E07C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120B783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D67EF9E" w14:textId="77777777" w:rsidTr="0023780C">
        <w:tc>
          <w:tcPr>
            <w:tcW w:w="2812" w:type="dxa"/>
          </w:tcPr>
          <w:p w14:paraId="55E08638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89EA3D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42EBDC1C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-2：选了该门课程</w:t>
            </w:r>
          </w:p>
        </w:tc>
      </w:tr>
      <w:tr w:rsidR="0023780C" w:rsidRPr="00ED0073" w14:paraId="2FA41EAB" w14:textId="77777777" w:rsidTr="0023780C">
        <w:tc>
          <w:tcPr>
            <w:tcW w:w="2812" w:type="dxa"/>
          </w:tcPr>
          <w:p w14:paraId="47606B3F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FF2AA0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前端发送的下载附件的请求</w:t>
            </w:r>
          </w:p>
          <w:p w14:paraId="501314B1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服务器端返回附件的数据给前端</w:t>
            </w:r>
          </w:p>
          <w:p w14:paraId="070D989B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界面上开始下载操作</w:t>
            </w:r>
          </w:p>
        </w:tc>
      </w:tr>
      <w:tr w:rsidR="0023780C" w:rsidRPr="00ED0073" w14:paraId="538FD90A" w14:textId="77777777" w:rsidTr="0023780C">
        <w:tc>
          <w:tcPr>
            <w:tcW w:w="2812" w:type="dxa"/>
          </w:tcPr>
          <w:p w14:paraId="46394DFA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F715114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9403D43" w14:textId="77777777" w:rsidR="0023780C" w:rsidRDefault="0023780C" w:rsidP="0023780C">
            <w:r>
              <w:rPr>
                <w:rFonts w:hint="eastAsia"/>
              </w:rPr>
              <w:lastRenderedPageBreak/>
              <w:t>2. 登陆</w:t>
            </w:r>
          </w:p>
          <w:p w14:paraId="107B1ABE" w14:textId="77777777" w:rsidR="0023780C" w:rsidRDefault="0023780C" w:rsidP="0023780C">
            <w:r>
              <w:rPr>
                <w:rFonts w:hint="eastAsia"/>
              </w:rPr>
              <w:t>3. 点击导航栏-相关课程</w:t>
            </w:r>
          </w:p>
          <w:p w14:paraId="5DBDB7F9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进入了课程</w:t>
            </w:r>
          </w:p>
          <w:p w14:paraId="5247BA33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点击教学资源，下载附件</w:t>
            </w:r>
          </w:p>
          <w:p w14:paraId="24BF2234" w14:textId="77777777" w:rsidR="0023780C" w:rsidRPr="00ED0073" w:rsidRDefault="0023780C" w:rsidP="0023780C"/>
        </w:tc>
      </w:tr>
      <w:tr w:rsidR="0023780C" w:rsidRPr="00ED0073" w14:paraId="342EB743" w14:textId="77777777" w:rsidTr="0023780C">
        <w:tc>
          <w:tcPr>
            <w:tcW w:w="2812" w:type="dxa"/>
          </w:tcPr>
          <w:p w14:paraId="50863EA8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91E8DB2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93C4AE4" w14:textId="77777777" w:rsidTr="0023780C">
        <w:tc>
          <w:tcPr>
            <w:tcW w:w="2812" w:type="dxa"/>
          </w:tcPr>
          <w:p w14:paraId="7F3957C2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E8A62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A634B22" w14:textId="77777777" w:rsidTr="0023780C">
        <w:tc>
          <w:tcPr>
            <w:tcW w:w="2812" w:type="dxa"/>
          </w:tcPr>
          <w:p w14:paraId="7911E34B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E49A59D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23780C" w:rsidRPr="00433E1C" w14:paraId="14E0A2BB" w14:textId="77777777" w:rsidTr="0023780C">
        <w:tc>
          <w:tcPr>
            <w:tcW w:w="2812" w:type="dxa"/>
          </w:tcPr>
          <w:p w14:paraId="3E461BB0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2A0FB9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6207938" w14:textId="77777777" w:rsidTr="0023780C">
        <w:tc>
          <w:tcPr>
            <w:tcW w:w="2812" w:type="dxa"/>
          </w:tcPr>
          <w:p w14:paraId="08CF8F5E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DBBBBCD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A946C44" w14:textId="77777777" w:rsidTr="0023780C">
        <w:tc>
          <w:tcPr>
            <w:tcW w:w="2812" w:type="dxa"/>
          </w:tcPr>
          <w:p w14:paraId="66D739B3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9CD787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FDF9886" w14:textId="77777777" w:rsidTr="0023780C">
        <w:tc>
          <w:tcPr>
            <w:tcW w:w="2812" w:type="dxa"/>
          </w:tcPr>
          <w:p w14:paraId="7B0A352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1A6322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FEB4503" w14:textId="77777777" w:rsidR="0023780C" w:rsidRPr="006006A1" w:rsidRDefault="0023780C" w:rsidP="0023780C">
      <w:r>
        <w:rPr>
          <w:noProof/>
        </w:rPr>
        <w:drawing>
          <wp:inline distT="0" distB="0" distL="0" distR="0" wp14:anchorId="3AD348F3" wp14:editId="643DE21A">
            <wp:extent cx="1972843" cy="5300662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73962" cy="530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7981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.15 </w:t>
      </w:r>
      <w:r>
        <w:rPr>
          <w:rFonts w:hint="eastAsia"/>
        </w:rPr>
        <w:t>新建讨论回复界面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583B5E9" w14:textId="77777777" w:rsidTr="0023780C">
        <w:tc>
          <w:tcPr>
            <w:tcW w:w="2812" w:type="dxa"/>
          </w:tcPr>
          <w:p w14:paraId="7919159D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525F1A60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C-R-206</w:t>
            </w:r>
          </w:p>
        </w:tc>
      </w:tr>
      <w:tr w:rsidR="0023780C" w:rsidRPr="00C52A26" w14:paraId="43B1B0A4" w14:textId="77777777" w:rsidTr="0023780C">
        <w:tc>
          <w:tcPr>
            <w:tcW w:w="2812" w:type="dxa"/>
          </w:tcPr>
          <w:p w14:paraId="48E667BD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4A268B10" w14:textId="77777777" w:rsidR="0023780C" w:rsidRPr="00C52A26" w:rsidRDefault="0023780C" w:rsidP="0023780C">
            <w:r>
              <w:rPr>
                <w:rFonts w:hint="eastAsia"/>
              </w:rPr>
              <w:t>使用图片作为附件</w:t>
            </w:r>
          </w:p>
        </w:tc>
      </w:tr>
      <w:tr w:rsidR="0023780C" w:rsidRPr="00ED0073" w14:paraId="147ED6F3" w14:textId="77777777" w:rsidTr="0023780C">
        <w:tc>
          <w:tcPr>
            <w:tcW w:w="2812" w:type="dxa"/>
          </w:tcPr>
          <w:p w14:paraId="12D25687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4E2F71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BB0F9AB" w14:textId="77777777" w:rsidTr="0023780C">
        <w:tc>
          <w:tcPr>
            <w:tcW w:w="2812" w:type="dxa"/>
          </w:tcPr>
          <w:p w14:paraId="6108D409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BB3A1B" w14:textId="77777777" w:rsidR="0023780C" w:rsidRPr="00ED0073" w:rsidRDefault="0023780C" w:rsidP="0023780C"/>
        </w:tc>
      </w:tr>
      <w:tr w:rsidR="0023780C" w:rsidRPr="00ED0073" w14:paraId="70FD1743" w14:textId="77777777" w:rsidTr="0023780C">
        <w:tc>
          <w:tcPr>
            <w:tcW w:w="2812" w:type="dxa"/>
          </w:tcPr>
          <w:p w14:paraId="7F67097B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EE3B755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FAD8332" w14:textId="77777777" w:rsidTr="0023780C">
        <w:tc>
          <w:tcPr>
            <w:tcW w:w="2812" w:type="dxa"/>
          </w:tcPr>
          <w:p w14:paraId="387247F2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33EEA41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2BFBAF93" w14:textId="77777777" w:rsidTr="0023780C">
        <w:tc>
          <w:tcPr>
            <w:tcW w:w="2812" w:type="dxa"/>
          </w:tcPr>
          <w:p w14:paraId="6E8F0F38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147D381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前端发送的发送附件的请求</w:t>
            </w:r>
          </w:p>
          <w:p w14:paraId="3B89AE97" w14:textId="77777777" w:rsidR="0023780C" w:rsidRPr="00ED0073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服务器端对前端发送的附件进行保存</w:t>
            </w:r>
          </w:p>
        </w:tc>
      </w:tr>
      <w:tr w:rsidR="0023780C" w:rsidRPr="00ED0073" w14:paraId="295805C2" w14:textId="77777777" w:rsidTr="0023780C">
        <w:tc>
          <w:tcPr>
            <w:tcW w:w="2812" w:type="dxa"/>
          </w:tcPr>
          <w:p w14:paraId="718B5BBD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A4B4A7D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5755563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1595E62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点击导航栏-相关课程</w:t>
            </w:r>
          </w:p>
          <w:p w14:paraId="5C86778B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DA4F434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点击课程讨论,点击加入</w:t>
            </w:r>
          </w:p>
          <w:p w14:paraId="2C3932A1" w14:textId="77777777" w:rsidR="0023780C" w:rsidRPr="00ED0073" w:rsidRDefault="0023780C" w:rsidP="0023780C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点击图片按钮</w:t>
            </w:r>
          </w:p>
        </w:tc>
      </w:tr>
      <w:tr w:rsidR="0023780C" w:rsidRPr="00ED0073" w14:paraId="20E3BE84" w14:textId="77777777" w:rsidTr="0023780C">
        <w:tc>
          <w:tcPr>
            <w:tcW w:w="2812" w:type="dxa"/>
          </w:tcPr>
          <w:p w14:paraId="30E1B0F4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D4E536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984956D" w14:textId="77777777" w:rsidTr="0023780C">
        <w:tc>
          <w:tcPr>
            <w:tcW w:w="2812" w:type="dxa"/>
          </w:tcPr>
          <w:p w14:paraId="5C1084B9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0C0A4F2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1C2BBE3" w14:textId="77777777" w:rsidTr="0023780C">
        <w:tc>
          <w:tcPr>
            <w:tcW w:w="2812" w:type="dxa"/>
          </w:tcPr>
          <w:p w14:paraId="6E657BAB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6464B47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23780C" w:rsidRPr="00433E1C" w14:paraId="42E458D0" w14:textId="77777777" w:rsidTr="0023780C">
        <w:tc>
          <w:tcPr>
            <w:tcW w:w="2812" w:type="dxa"/>
          </w:tcPr>
          <w:p w14:paraId="76AEA5D0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1C1F2A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DC1E2B9" w14:textId="77777777" w:rsidTr="0023780C">
        <w:tc>
          <w:tcPr>
            <w:tcW w:w="2812" w:type="dxa"/>
          </w:tcPr>
          <w:p w14:paraId="4D2FF323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38F5BCF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52C430D" w14:textId="77777777" w:rsidTr="0023780C">
        <w:tc>
          <w:tcPr>
            <w:tcW w:w="2812" w:type="dxa"/>
          </w:tcPr>
          <w:p w14:paraId="4223BAD5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FC35F4F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24DBB33" w14:textId="77777777" w:rsidTr="0023780C">
        <w:tc>
          <w:tcPr>
            <w:tcW w:w="2812" w:type="dxa"/>
          </w:tcPr>
          <w:p w14:paraId="7E150C2E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881455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B136DE4" w14:textId="77777777" w:rsidR="0023780C" w:rsidRPr="006006A1" w:rsidRDefault="0023780C" w:rsidP="0023780C">
      <w:r>
        <w:rPr>
          <w:noProof/>
        </w:rPr>
        <w:lastRenderedPageBreak/>
        <w:drawing>
          <wp:inline distT="0" distB="0" distL="0" distR="0" wp14:anchorId="3153DE7A" wp14:editId="36967310">
            <wp:extent cx="1785168" cy="5824537"/>
            <wp:effectExtent l="0" t="0" r="571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87473" cy="5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9FEB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>.</w:t>
      </w:r>
      <w:r>
        <w:rPr>
          <w:rFonts w:hint="eastAsia"/>
        </w:rPr>
        <w:t>1</w:t>
      </w:r>
      <w:r>
        <w:t xml:space="preserve">6 </w:t>
      </w:r>
      <w:r>
        <w:rPr>
          <w:rFonts w:hint="eastAsia"/>
        </w:rPr>
        <w:t>课程答疑界面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5574E06" w14:textId="77777777" w:rsidTr="0023780C">
        <w:tc>
          <w:tcPr>
            <w:tcW w:w="2812" w:type="dxa"/>
          </w:tcPr>
          <w:p w14:paraId="22E2B6EA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6E8FFFDA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C-R-208</w:t>
            </w:r>
          </w:p>
        </w:tc>
      </w:tr>
      <w:tr w:rsidR="0023780C" w:rsidRPr="00C52A26" w14:paraId="7842B65B" w14:textId="77777777" w:rsidTr="0023780C">
        <w:tc>
          <w:tcPr>
            <w:tcW w:w="2812" w:type="dxa"/>
          </w:tcPr>
          <w:p w14:paraId="21591186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02173F" w14:textId="77777777" w:rsidR="0023780C" w:rsidRPr="00C52A26" w:rsidRDefault="0023780C" w:rsidP="0023780C">
            <w:r>
              <w:rPr>
                <w:rFonts w:hint="eastAsia"/>
              </w:rPr>
              <w:t>查看课程答疑内容列表</w:t>
            </w:r>
          </w:p>
        </w:tc>
      </w:tr>
      <w:tr w:rsidR="0023780C" w:rsidRPr="00ED0073" w14:paraId="5BB89F02" w14:textId="77777777" w:rsidTr="0023780C">
        <w:tc>
          <w:tcPr>
            <w:tcW w:w="2812" w:type="dxa"/>
          </w:tcPr>
          <w:p w14:paraId="325AC59C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F5BB19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DA413F9" w14:textId="77777777" w:rsidTr="0023780C">
        <w:tc>
          <w:tcPr>
            <w:tcW w:w="2812" w:type="dxa"/>
          </w:tcPr>
          <w:p w14:paraId="54B8EF8F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5CB2700" w14:textId="77777777" w:rsidR="0023780C" w:rsidRPr="00ED0073" w:rsidRDefault="0023780C" w:rsidP="0023780C"/>
        </w:tc>
      </w:tr>
      <w:tr w:rsidR="0023780C" w:rsidRPr="00ED0073" w14:paraId="499594C2" w14:textId="77777777" w:rsidTr="0023780C">
        <w:tc>
          <w:tcPr>
            <w:tcW w:w="2812" w:type="dxa"/>
          </w:tcPr>
          <w:p w14:paraId="4A9F23A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627A298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0AC15E83" w14:textId="77777777" w:rsidTr="0023780C">
        <w:tc>
          <w:tcPr>
            <w:tcW w:w="2812" w:type="dxa"/>
          </w:tcPr>
          <w:p w14:paraId="0A78B3C4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951F26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1AD8D072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-2：选了该门课程</w:t>
            </w:r>
          </w:p>
        </w:tc>
      </w:tr>
      <w:tr w:rsidR="0023780C" w:rsidRPr="00ED0073" w14:paraId="54904A11" w14:textId="77777777" w:rsidTr="0023780C">
        <w:tc>
          <w:tcPr>
            <w:tcW w:w="2812" w:type="dxa"/>
          </w:tcPr>
          <w:p w14:paraId="37538ACD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00B1B1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前端发送的查看课程答疑内容的请求</w:t>
            </w:r>
          </w:p>
          <w:p w14:paraId="04AD9744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服务器端返回课程答疑内容的数据给前端</w:t>
            </w:r>
          </w:p>
          <w:p w14:paraId="1290B584" w14:textId="77777777" w:rsidR="0023780C" w:rsidRPr="00ED0073" w:rsidRDefault="0023780C" w:rsidP="0023780C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界面上具体课程答疑内容</w:t>
            </w:r>
          </w:p>
        </w:tc>
      </w:tr>
      <w:tr w:rsidR="0023780C" w:rsidRPr="00ED0073" w14:paraId="6799AEE6" w14:textId="77777777" w:rsidTr="0023780C">
        <w:tc>
          <w:tcPr>
            <w:tcW w:w="2812" w:type="dxa"/>
          </w:tcPr>
          <w:p w14:paraId="3E764219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9D27D57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B1F5EA6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D7F03A8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单击导航栏-相关课程</w:t>
            </w:r>
          </w:p>
          <w:p w14:paraId="0CBC3FE4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CEBCB0C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6CD94E31" w14:textId="77777777" w:rsidR="0023780C" w:rsidRPr="00ED0073" w:rsidRDefault="0023780C" w:rsidP="0023780C"/>
        </w:tc>
      </w:tr>
      <w:tr w:rsidR="0023780C" w:rsidRPr="00ED0073" w14:paraId="78CB95F1" w14:textId="77777777" w:rsidTr="0023780C">
        <w:tc>
          <w:tcPr>
            <w:tcW w:w="2812" w:type="dxa"/>
          </w:tcPr>
          <w:p w14:paraId="0DD7AC90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603BF3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71A1B1A" w14:textId="77777777" w:rsidTr="0023780C">
        <w:tc>
          <w:tcPr>
            <w:tcW w:w="2812" w:type="dxa"/>
          </w:tcPr>
          <w:p w14:paraId="35442D25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384C22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DEE5EAA" w14:textId="77777777" w:rsidTr="0023780C">
        <w:tc>
          <w:tcPr>
            <w:tcW w:w="2812" w:type="dxa"/>
          </w:tcPr>
          <w:p w14:paraId="6F8E9DB8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D457D8D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23780C" w:rsidRPr="00433E1C" w14:paraId="55C0E10E" w14:textId="77777777" w:rsidTr="0023780C">
        <w:tc>
          <w:tcPr>
            <w:tcW w:w="2812" w:type="dxa"/>
          </w:tcPr>
          <w:p w14:paraId="3CB294CC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032576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5523716D" w14:textId="77777777" w:rsidTr="0023780C">
        <w:tc>
          <w:tcPr>
            <w:tcW w:w="2812" w:type="dxa"/>
          </w:tcPr>
          <w:p w14:paraId="6386B0F9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4026F6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FEC881B" w14:textId="77777777" w:rsidTr="0023780C">
        <w:tc>
          <w:tcPr>
            <w:tcW w:w="2812" w:type="dxa"/>
          </w:tcPr>
          <w:p w14:paraId="4BC33611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FE115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BA8F1A5" w14:textId="77777777" w:rsidTr="0023780C">
        <w:tc>
          <w:tcPr>
            <w:tcW w:w="2812" w:type="dxa"/>
          </w:tcPr>
          <w:p w14:paraId="502E488D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A233C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7B4B220D" w14:textId="77777777" w:rsidR="0023780C" w:rsidRDefault="0023780C" w:rsidP="0023780C">
      <w:r>
        <w:rPr>
          <w:noProof/>
        </w:rPr>
        <w:drawing>
          <wp:inline distT="0" distB="0" distL="0" distR="0" wp14:anchorId="5808EE49" wp14:editId="66334435">
            <wp:extent cx="2178813" cy="4948238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84021" cy="49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D2D52D4" w14:textId="77777777" w:rsidTr="0023780C">
        <w:tc>
          <w:tcPr>
            <w:tcW w:w="2812" w:type="dxa"/>
          </w:tcPr>
          <w:p w14:paraId="0C664822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AE9FA1F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C-R-210</w:t>
            </w:r>
          </w:p>
        </w:tc>
      </w:tr>
      <w:tr w:rsidR="0023780C" w:rsidRPr="00C52A26" w14:paraId="5BB555C5" w14:textId="77777777" w:rsidTr="0023780C">
        <w:tc>
          <w:tcPr>
            <w:tcW w:w="2812" w:type="dxa"/>
          </w:tcPr>
          <w:p w14:paraId="1ECF4125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002EFC7" w14:textId="77777777" w:rsidR="0023780C" w:rsidRPr="00C52A26" w:rsidRDefault="0023780C" w:rsidP="0023780C">
            <w:r>
              <w:rPr>
                <w:rFonts w:hint="eastAsia"/>
              </w:rPr>
              <w:t>加入答疑</w:t>
            </w:r>
          </w:p>
        </w:tc>
      </w:tr>
      <w:tr w:rsidR="0023780C" w:rsidRPr="00ED0073" w14:paraId="30845757" w14:textId="77777777" w:rsidTr="0023780C">
        <w:tc>
          <w:tcPr>
            <w:tcW w:w="2812" w:type="dxa"/>
          </w:tcPr>
          <w:p w14:paraId="56A85469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BB24ED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7C3BD4E" w14:textId="77777777" w:rsidTr="0023780C">
        <w:tc>
          <w:tcPr>
            <w:tcW w:w="2812" w:type="dxa"/>
          </w:tcPr>
          <w:p w14:paraId="601763C5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7C5B5B1F" w14:textId="77777777" w:rsidR="0023780C" w:rsidRPr="00412931" w:rsidRDefault="0023780C" w:rsidP="0023780C"/>
        </w:tc>
      </w:tr>
      <w:tr w:rsidR="0023780C" w:rsidRPr="00ED0073" w14:paraId="37851BBE" w14:textId="77777777" w:rsidTr="0023780C">
        <w:tc>
          <w:tcPr>
            <w:tcW w:w="2812" w:type="dxa"/>
          </w:tcPr>
          <w:p w14:paraId="0B423BB8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6F9C848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07D293F" w14:textId="77777777" w:rsidTr="0023780C">
        <w:tc>
          <w:tcPr>
            <w:tcW w:w="2812" w:type="dxa"/>
          </w:tcPr>
          <w:p w14:paraId="08861A99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B71981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5A5A2CFF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-2：选择了该门课程</w:t>
            </w:r>
          </w:p>
        </w:tc>
      </w:tr>
      <w:tr w:rsidR="0023780C" w:rsidRPr="00ED0073" w14:paraId="53F681F0" w14:textId="77777777" w:rsidTr="0023780C">
        <w:tc>
          <w:tcPr>
            <w:tcW w:w="2812" w:type="dxa"/>
          </w:tcPr>
          <w:p w14:paraId="6CA44454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4DE40AD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前端发送的加入答疑的请求</w:t>
            </w:r>
          </w:p>
          <w:p w14:paraId="0D6417EC" w14:textId="77777777" w:rsidR="0023780C" w:rsidRPr="00ED0073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服务器端将该学生拉入答疑群组</w:t>
            </w:r>
          </w:p>
        </w:tc>
      </w:tr>
      <w:tr w:rsidR="0023780C" w:rsidRPr="00ED0073" w14:paraId="6CA103F5" w14:textId="77777777" w:rsidTr="0023780C">
        <w:tc>
          <w:tcPr>
            <w:tcW w:w="2812" w:type="dxa"/>
          </w:tcPr>
          <w:p w14:paraId="32E3BFC9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6415590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37C6374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60059CC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单击导航栏-相关课程</w:t>
            </w:r>
          </w:p>
          <w:p w14:paraId="568195F0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462062F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7F94056C" w14:textId="77777777" w:rsidR="0023780C" w:rsidRPr="00ED0073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进入答疑室</w:t>
            </w:r>
          </w:p>
        </w:tc>
      </w:tr>
      <w:tr w:rsidR="0023780C" w:rsidRPr="00ED0073" w14:paraId="518C2B0B" w14:textId="77777777" w:rsidTr="0023780C">
        <w:tc>
          <w:tcPr>
            <w:tcW w:w="2812" w:type="dxa"/>
          </w:tcPr>
          <w:p w14:paraId="7821B46E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013C57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5A007D4" w14:textId="77777777" w:rsidTr="0023780C">
        <w:tc>
          <w:tcPr>
            <w:tcW w:w="2812" w:type="dxa"/>
          </w:tcPr>
          <w:p w14:paraId="095C2EA6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0764E21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606CE62" w14:textId="77777777" w:rsidTr="0023780C">
        <w:tc>
          <w:tcPr>
            <w:tcW w:w="2812" w:type="dxa"/>
          </w:tcPr>
          <w:p w14:paraId="27592091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1431845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23780C" w:rsidRPr="00433E1C" w14:paraId="41F6206D" w14:textId="77777777" w:rsidTr="0023780C">
        <w:tc>
          <w:tcPr>
            <w:tcW w:w="2812" w:type="dxa"/>
          </w:tcPr>
          <w:p w14:paraId="6E284BBB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AEE45BD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30DEE06E" w14:textId="77777777" w:rsidTr="0023780C">
        <w:tc>
          <w:tcPr>
            <w:tcW w:w="2812" w:type="dxa"/>
          </w:tcPr>
          <w:p w14:paraId="1A46DB5A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59D8CC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6E3CDF8" w14:textId="77777777" w:rsidTr="0023780C">
        <w:tc>
          <w:tcPr>
            <w:tcW w:w="2812" w:type="dxa"/>
          </w:tcPr>
          <w:p w14:paraId="71549906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7F7CC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9D51420" w14:textId="77777777" w:rsidTr="0023780C">
        <w:tc>
          <w:tcPr>
            <w:tcW w:w="2812" w:type="dxa"/>
          </w:tcPr>
          <w:p w14:paraId="3C61627C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F0BFC2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E71CCB1" w14:textId="77777777" w:rsidR="0023780C" w:rsidRPr="006006A1" w:rsidRDefault="0023780C" w:rsidP="0023780C">
      <w:r>
        <w:rPr>
          <w:noProof/>
        </w:rPr>
        <w:lastRenderedPageBreak/>
        <w:drawing>
          <wp:inline distT="0" distB="0" distL="0" distR="0" wp14:anchorId="47117173" wp14:editId="0853DA63">
            <wp:extent cx="1878165" cy="5162550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80137" cy="51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7D8F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.17 </w:t>
      </w:r>
      <w:r>
        <w:rPr>
          <w:rFonts w:hint="eastAsia"/>
        </w:rPr>
        <w:t>具体某条答疑界面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1629C07" w14:textId="77777777" w:rsidTr="0023780C">
        <w:tc>
          <w:tcPr>
            <w:tcW w:w="2812" w:type="dxa"/>
          </w:tcPr>
          <w:p w14:paraId="1FCBE04C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6B687522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C-R-211</w:t>
            </w:r>
          </w:p>
        </w:tc>
      </w:tr>
      <w:tr w:rsidR="0023780C" w:rsidRPr="00C52A26" w14:paraId="29F18211" w14:textId="77777777" w:rsidTr="0023780C">
        <w:tc>
          <w:tcPr>
            <w:tcW w:w="2812" w:type="dxa"/>
          </w:tcPr>
          <w:p w14:paraId="5F0889FD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5A299C2" w14:textId="77777777" w:rsidR="0023780C" w:rsidRPr="00C52A26" w:rsidRDefault="0023780C" w:rsidP="0023780C">
            <w:r>
              <w:rPr>
                <w:rFonts w:hint="eastAsia"/>
              </w:rPr>
              <w:t>新建答疑回复</w:t>
            </w:r>
          </w:p>
        </w:tc>
      </w:tr>
      <w:tr w:rsidR="0023780C" w:rsidRPr="00ED0073" w14:paraId="57AA2C35" w14:textId="77777777" w:rsidTr="0023780C">
        <w:tc>
          <w:tcPr>
            <w:tcW w:w="2812" w:type="dxa"/>
          </w:tcPr>
          <w:p w14:paraId="311790CE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1B0560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3EBCE7B" w14:textId="77777777" w:rsidTr="0023780C">
        <w:tc>
          <w:tcPr>
            <w:tcW w:w="2812" w:type="dxa"/>
          </w:tcPr>
          <w:p w14:paraId="366EE2AB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FA85CC" w14:textId="77777777" w:rsidR="0023780C" w:rsidRPr="00ED0073" w:rsidRDefault="0023780C" w:rsidP="0023780C"/>
        </w:tc>
      </w:tr>
      <w:tr w:rsidR="0023780C" w:rsidRPr="00ED0073" w14:paraId="197013CC" w14:textId="77777777" w:rsidTr="0023780C">
        <w:tc>
          <w:tcPr>
            <w:tcW w:w="2812" w:type="dxa"/>
          </w:tcPr>
          <w:p w14:paraId="685D29AF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9151915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694901E" w14:textId="77777777" w:rsidTr="0023780C">
        <w:tc>
          <w:tcPr>
            <w:tcW w:w="2812" w:type="dxa"/>
          </w:tcPr>
          <w:p w14:paraId="7BB4326D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AFF7E14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4940CFB6" w14:textId="77777777" w:rsidTr="0023780C">
        <w:tc>
          <w:tcPr>
            <w:tcW w:w="2812" w:type="dxa"/>
          </w:tcPr>
          <w:p w14:paraId="4C69BA58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F1EADF2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前端发送的新建答疑回复的请求</w:t>
            </w:r>
          </w:p>
          <w:p w14:paraId="2703C693" w14:textId="77777777" w:rsidR="0023780C" w:rsidRPr="00ED0073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服务器对收到的内容进行保存。</w:t>
            </w:r>
          </w:p>
          <w:p w14:paraId="56E5CEF1" w14:textId="77777777" w:rsidR="0023780C" w:rsidRPr="00ED0073" w:rsidRDefault="0023780C" w:rsidP="0023780C"/>
        </w:tc>
      </w:tr>
      <w:tr w:rsidR="0023780C" w:rsidRPr="00ED0073" w14:paraId="19C53C0C" w14:textId="77777777" w:rsidTr="0023780C">
        <w:tc>
          <w:tcPr>
            <w:tcW w:w="2812" w:type="dxa"/>
          </w:tcPr>
          <w:p w14:paraId="566D62FD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D7B7700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49114D7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CD94DC8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单击导航栏-相关课程</w:t>
            </w:r>
          </w:p>
          <w:p w14:paraId="0789A4B0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67F9BCD" w14:textId="77777777" w:rsidR="0023780C" w:rsidRPr="00ED0073" w:rsidRDefault="0023780C" w:rsidP="0023780C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2888D33A" w14:textId="77777777" w:rsidR="0023780C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进入答疑室</w:t>
            </w:r>
          </w:p>
          <w:p w14:paraId="241C240D" w14:textId="77777777" w:rsidR="0023780C" w:rsidRPr="00ED0073" w:rsidRDefault="0023780C" w:rsidP="0023780C">
            <w:r>
              <w:rPr>
                <w:rFonts w:hint="eastAsia"/>
              </w:rPr>
              <w:t>7.</w:t>
            </w:r>
            <w:r>
              <w:t xml:space="preserve"> </w:t>
            </w:r>
            <w:r>
              <w:rPr>
                <w:rFonts w:hint="eastAsia"/>
              </w:rPr>
              <w:t>回复</w:t>
            </w:r>
          </w:p>
          <w:p w14:paraId="669FC13D" w14:textId="77777777" w:rsidR="0023780C" w:rsidRPr="00ED0073" w:rsidRDefault="0023780C" w:rsidP="0023780C"/>
        </w:tc>
      </w:tr>
      <w:tr w:rsidR="0023780C" w:rsidRPr="00ED0073" w14:paraId="4394EC05" w14:textId="77777777" w:rsidTr="0023780C">
        <w:tc>
          <w:tcPr>
            <w:tcW w:w="2812" w:type="dxa"/>
          </w:tcPr>
          <w:p w14:paraId="3E9D47A4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2D229A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3C1AF5C" w14:textId="77777777" w:rsidTr="0023780C">
        <w:tc>
          <w:tcPr>
            <w:tcW w:w="2812" w:type="dxa"/>
          </w:tcPr>
          <w:p w14:paraId="432F5B6D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AD335C0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A07C154" w14:textId="77777777" w:rsidTr="0023780C">
        <w:tc>
          <w:tcPr>
            <w:tcW w:w="2812" w:type="dxa"/>
          </w:tcPr>
          <w:p w14:paraId="1871477F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CD09C44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23780C" w:rsidRPr="00433E1C" w14:paraId="12744142" w14:textId="77777777" w:rsidTr="0023780C">
        <w:tc>
          <w:tcPr>
            <w:tcW w:w="2812" w:type="dxa"/>
          </w:tcPr>
          <w:p w14:paraId="1690B18C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F80F6A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3E0990CD" w14:textId="77777777" w:rsidTr="0023780C">
        <w:tc>
          <w:tcPr>
            <w:tcW w:w="2812" w:type="dxa"/>
          </w:tcPr>
          <w:p w14:paraId="10F83C19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E264AA0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D405CDA" w14:textId="77777777" w:rsidTr="0023780C">
        <w:tc>
          <w:tcPr>
            <w:tcW w:w="2812" w:type="dxa"/>
          </w:tcPr>
          <w:p w14:paraId="1004D68D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4A79D0A" w14:textId="77777777" w:rsidR="0023780C" w:rsidRPr="007C7770" w:rsidRDefault="0023780C" w:rsidP="0023780C">
            <w:r>
              <w:rPr>
                <w:rFonts w:hint="eastAsia"/>
              </w:rPr>
              <w:t>答疑回复的内容</w:t>
            </w:r>
          </w:p>
        </w:tc>
      </w:tr>
      <w:tr w:rsidR="0023780C" w:rsidRPr="00757EB3" w14:paraId="03BD30C3" w14:textId="77777777" w:rsidTr="0023780C">
        <w:tc>
          <w:tcPr>
            <w:tcW w:w="2812" w:type="dxa"/>
          </w:tcPr>
          <w:p w14:paraId="3936F754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BB2D15" w14:textId="77777777" w:rsidR="0023780C" w:rsidRPr="007C7770" w:rsidRDefault="0023780C" w:rsidP="0023780C">
            <w:r>
              <w:rPr>
                <w:rFonts w:hint="eastAsia"/>
              </w:rPr>
              <w:t>数据库的增加记录</w:t>
            </w:r>
          </w:p>
        </w:tc>
      </w:tr>
    </w:tbl>
    <w:p w14:paraId="0C0449D0" w14:textId="77777777" w:rsidR="0023780C" w:rsidRDefault="0023780C" w:rsidP="0023780C">
      <w:r>
        <w:rPr>
          <w:noProof/>
        </w:rPr>
        <w:drawing>
          <wp:inline distT="0" distB="0" distL="0" distR="0" wp14:anchorId="6A993EAF" wp14:editId="2F26AE51">
            <wp:extent cx="2541863" cy="5448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43934" cy="545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E83EF1A" w14:textId="77777777" w:rsidTr="0023780C">
        <w:tc>
          <w:tcPr>
            <w:tcW w:w="2812" w:type="dxa"/>
          </w:tcPr>
          <w:p w14:paraId="1B90610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CE7AA7B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C-R-290</w:t>
            </w:r>
          </w:p>
        </w:tc>
      </w:tr>
      <w:tr w:rsidR="0023780C" w:rsidRPr="00C52A26" w14:paraId="24517602" w14:textId="77777777" w:rsidTr="0023780C">
        <w:tc>
          <w:tcPr>
            <w:tcW w:w="2812" w:type="dxa"/>
          </w:tcPr>
          <w:p w14:paraId="167877B0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6945A1B" w14:textId="77777777" w:rsidR="0023780C" w:rsidRPr="00C52A26" w:rsidRDefault="0023780C" w:rsidP="0023780C">
            <w:r>
              <w:rPr>
                <w:rFonts w:hint="eastAsia"/>
              </w:rPr>
              <w:t>下载某条回复的附件</w:t>
            </w:r>
          </w:p>
        </w:tc>
      </w:tr>
      <w:tr w:rsidR="0023780C" w:rsidRPr="00ED0073" w14:paraId="473836CD" w14:textId="77777777" w:rsidTr="0023780C">
        <w:tc>
          <w:tcPr>
            <w:tcW w:w="2812" w:type="dxa"/>
          </w:tcPr>
          <w:p w14:paraId="6428E70B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34734E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34DAB21B" w14:textId="77777777" w:rsidTr="0023780C">
        <w:tc>
          <w:tcPr>
            <w:tcW w:w="2812" w:type="dxa"/>
          </w:tcPr>
          <w:p w14:paraId="529B2A8B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BBE8B2" w14:textId="77777777" w:rsidR="0023780C" w:rsidRPr="00ED0073" w:rsidRDefault="0023780C" w:rsidP="0023780C"/>
        </w:tc>
      </w:tr>
      <w:tr w:rsidR="0023780C" w:rsidRPr="00ED0073" w14:paraId="2E204F46" w14:textId="77777777" w:rsidTr="0023780C">
        <w:tc>
          <w:tcPr>
            <w:tcW w:w="2812" w:type="dxa"/>
          </w:tcPr>
          <w:p w14:paraId="44EF8D8D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35162899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EE7EB21" w14:textId="77777777" w:rsidTr="0023780C">
        <w:tc>
          <w:tcPr>
            <w:tcW w:w="2812" w:type="dxa"/>
          </w:tcPr>
          <w:p w14:paraId="288DF42B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8DCD0E3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7A46884D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-2：选择了该门课程</w:t>
            </w:r>
          </w:p>
        </w:tc>
      </w:tr>
      <w:tr w:rsidR="0023780C" w:rsidRPr="00ED0073" w14:paraId="24C4C5D9" w14:textId="77777777" w:rsidTr="0023780C">
        <w:tc>
          <w:tcPr>
            <w:tcW w:w="2812" w:type="dxa"/>
          </w:tcPr>
          <w:p w14:paraId="2234464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A77E96E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前端发送的下载某条回复附件的请求</w:t>
            </w:r>
          </w:p>
          <w:p w14:paraId="7542F52D" w14:textId="77777777" w:rsidR="0023780C" w:rsidRPr="00ED0073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服务器端开始将资源给前台，用户端进行下载</w:t>
            </w:r>
          </w:p>
        </w:tc>
      </w:tr>
      <w:tr w:rsidR="0023780C" w:rsidRPr="00ED0073" w14:paraId="0CECC48B" w14:textId="77777777" w:rsidTr="0023780C">
        <w:tc>
          <w:tcPr>
            <w:tcW w:w="2812" w:type="dxa"/>
          </w:tcPr>
          <w:p w14:paraId="2BE6CB1C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00AAA44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432DC47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E396702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单击导航栏-相关课程</w:t>
            </w:r>
          </w:p>
          <w:p w14:paraId="2B31A20D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A229CF9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单击下载按钮</w:t>
            </w:r>
          </w:p>
        </w:tc>
      </w:tr>
      <w:tr w:rsidR="0023780C" w:rsidRPr="00ED0073" w14:paraId="41368B07" w14:textId="77777777" w:rsidTr="0023780C">
        <w:tc>
          <w:tcPr>
            <w:tcW w:w="2812" w:type="dxa"/>
          </w:tcPr>
          <w:p w14:paraId="723CB1EE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82E27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057D10F" w14:textId="77777777" w:rsidTr="0023780C">
        <w:tc>
          <w:tcPr>
            <w:tcW w:w="2812" w:type="dxa"/>
          </w:tcPr>
          <w:p w14:paraId="6480744A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FA388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4C7CB1D" w14:textId="77777777" w:rsidTr="0023780C">
        <w:tc>
          <w:tcPr>
            <w:tcW w:w="2812" w:type="dxa"/>
          </w:tcPr>
          <w:p w14:paraId="53FC1EDD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A38EC24" w14:textId="77777777" w:rsidR="0023780C" w:rsidRPr="00ED0073" w:rsidRDefault="0023780C" w:rsidP="0023780C"/>
        </w:tc>
      </w:tr>
      <w:tr w:rsidR="0023780C" w:rsidRPr="00433E1C" w14:paraId="059DD8D4" w14:textId="77777777" w:rsidTr="0023780C">
        <w:tc>
          <w:tcPr>
            <w:tcW w:w="2812" w:type="dxa"/>
          </w:tcPr>
          <w:p w14:paraId="3FC7ED8E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F12824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E266A6F" w14:textId="77777777" w:rsidTr="0023780C">
        <w:tc>
          <w:tcPr>
            <w:tcW w:w="2812" w:type="dxa"/>
          </w:tcPr>
          <w:p w14:paraId="1393F849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EA8D5FF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F1D4FEB" w14:textId="77777777" w:rsidTr="0023780C">
        <w:tc>
          <w:tcPr>
            <w:tcW w:w="2812" w:type="dxa"/>
          </w:tcPr>
          <w:p w14:paraId="42CDF326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1F5D5F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11A624B" w14:textId="77777777" w:rsidTr="0023780C">
        <w:tc>
          <w:tcPr>
            <w:tcW w:w="2812" w:type="dxa"/>
          </w:tcPr>
          <w:p w14:paraId="228FF4C4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7ADC99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C39ADF0" w14:textId="77777777" w:rsidR="0023780C" w:rsidRPr="006006A1" w:rsidRDefault="0023780C" w:rsidP="0023780C">
      <w:r>
        <w:rPr>
          <w:noProof/>
        </w:rPr>
        <w:lastRenderedPageBreak/>
        <w:drawing>
          <wp:inline distT="0" distB="0" distL="0" distR="0" wp14:anchorId="6265590D" wp14:editId="418CB489">
            <wp:extent cx="2431593" cy="5534025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34105" cy="55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B019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.18 </w:t>
      </w:r>
      <w:r>
        <w:rPr>
          <w:rFonts w:hint="eastAsia"/>
        </w:rPr>
        <w:t>新建答疑回复界面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90A6629" w14:textId="77777777" w:rsidTr="0023780C">
        <w:tc>
          <w:tcPr>
            <w:tcW w:w="2812" w:type="dxa"/>
          </w:tcPr>
          <w:p w14:paraId="4CBA75BD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843B88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C-R-213</w:t>
            </w:r>
          </w:p>
        </w:tc>
      </w:tr>
      <w:tr w:rsidR="0023780C" w:rsidRPr="00C52A26" w14:paraId="78BF1F70" w14:textId="77777777" w:rsidTr="0023780C">
        <w:tc>
          <w:tcPr>
            <w:tcW w:w="2812" w:type="dxa"/>
          </w:tcPr>
          <w:p w14:paraId="2EFE144D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45DACE8" w14:textId="77777777" w:rsidR="0023780C" w:rsidRPr="00C52A26" w:rsidRDefault="0023780C" w:rsidP="0023780C">
            <w:r>
              <w:rPr>
                <w:rFonts w:hint="eastAsia"/>
              </w:rPr>
              <w:t>使用图片作为附件</w:t>
            </w:r>
          </w:p>
        </w:tc>
      </w:tr>
      <w:tr w:rsidR="0023780C" w:rsidRPr="00ED0073" w14:paraId="640B1479" w14:textId="77777777" w:rsidTr="0023780C">
        <w:tc>
          <w:tcPr>
            <w:tcW w:w="2812" w:type="dxa"/>
          </w:tcPr>
          <w:p w14:paraId="5725FFC0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7D1508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B32E79C" w14:textId="77777777" w:rsidTr="0023780C">
        <w:tc>
          <w:tcPr>
            <w:tcW w:w="2812" w:type="dxa"/>
          </w:tcPr>
          <w:p w14:paraId="181D4019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530C644" w14:textId="77777777" w:rsidR="0023780C" w:rsidRPr="00ED0073" w:rsidRDefault="0023780C" w:rsidP="0023780C"/>
        </w:tc>
      </w:tr>
      <w:tr w:rsidR="0023780C" w:rsidRPr="00ED0073" w14:paraId="758AE07D" w14:textId="77777777" w:rsidTr="0023780C">
        <w:tc>
          <w:tcPr>
            <w:tcW w:w="2812" w:type="dxa"/>
          </w:tcPr>
          <w:p w14:paraId="5AEC1B65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EE3D5B9" w14:textId="77777777" w:rsidR="0023780C" w:rsidRPr="00ED0073" w:rsidRDefault="0023780C" w:rsidP="0023780C">
            <w:r>
              <w:rPr>
                <w:rFonts w:hint="eastAsia"/>
              </w:rPr>
              <w:t>教师用户</w:t>
            </w:r>
          </w:p>
        </w:tc>
      </w:tr>
      <w:tr w:rsidR="0023780C" w:rsidRPr="00ED0073" w14:paraId="52C416F3" w14:textId="77777777" w:rsidTr="0023780C">
        <w:tc>
          <w:tcPr>
            <w:tcW w:w="2812" w:type="dxa"/>
          </w:tcPr>
          <w:p w14:paraId="6BD303C8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94510E9" w14:textId="77777777" w:rsidR="0023780C" w:rsidRDefault="0023780C" w:rsidP="0023780C">
            <w:r>
              <w:rPr>
                <w:rFonts w:hint="eastAsia"/>
              </w:rPr>
              <w:t>PRE-1：已经登陆</w:t>
            </w:r>
          </w:p>
          <w:p w14:paraId="09A67ADD" w14:textId="77777777" w:rsidR="0023780C" w:rsidRPr="00ED0073" w:rsidRDefault="0023780C" w:rsidP="0023780C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-2：选择了该门课程</w:t>
            </w:r>
          </w:p>
        </w:tc>
      </w:tr>
      <w:tr w:rsidR="0023780C" w:rsidRPr="00ED0073" w14:paraId="7C727366" w14:textId="77777777" w:rsidTr="0023780C">
        <w:tc>
          <w:tcPr>
            <w:tcW w:w="2812" w:type="dxa"/>
          </w:tcPr>
          <w:p w14:paraId="47B137A0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4AFDCAC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前端发送的使用图片作为附件的请求</w:t>
            </w:r>
          </w:p>
          <w:p w14:paraId="19B1B3BD" w14:textId="77777777" w:rsidR="0023780C" w:rsidRPr="00ED0073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服务器端对图片进行保存入数据库。</w:t>
            </w:r>
          </w:p>
          <w:p w14:paraId="514919DF" w14:textId="77777777" w:rsidR="0023780C" w:rsidRPr="00ED0073" w:rsidRDefault="0023780C" w:rsidP="0023780C"/>
        </w:tc>
      </w:tr>
      <w:tr w:rsidR="0023780C" w:rsidRPr="00ED0073" w14:paraId="3F64EF9C" w14:textId="77777777" w:rsidTr="0023780C">
        <w:tc>
          <w:tcPr>
            <w:tcW w:w="2812" w:type="dxa"/>
          </w:tcPr>
          <w:p w14:paraId="4DC205C4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76417D5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5F301DF" w14:textId="77777777" w:rsidR="0023780C" w:rsidRDefault="0023780C" w:rsidP="0023780C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69BAA65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单击导航栏-相关课程</w:t>
            </w:r>
          </w:p>
          <w:p w14:paraId="6CE4AB1F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1B85BA93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74536C0C" w14:textId="77777777" w:rsidR="0023780C" w:rsidRPr="00412931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单击新建答疑</w:t>
            </w:r>
          </w:p>
        </w:tc>
      </w:tr>
      <w:tr w:rsidR="0023780C" w:rsidRPr="00ED0073" w14:paraId="62CF66AC" w14:textId="77777777" w:rsidTr="0023780C">
        <w:tc>
          <w:tcPr>
            <w:tcW w:w="2812" w:type="dxa"/>
          </w:tcPr>
          <w:p w14:paraId="1E491934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558981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B8ADA95" w14:textId="77777777" w:rsidTr="0023780C">
        <w:tc>
          <w:tcPr>
            <w:tcW w:w="2812" w:type="dxa"/>
          </w:tcPr>
          <w:p w14:paraId="49A2B6DD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4E291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1623377" w14:textId="77777777" w:rsidTr="0023780C">
        <w:tc>
          <w:tcPr>
            <w:tcW w:w="2812" w:type="dxa"/>
          </w:tcPr>
          <w:p w14:paraId="68F03256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1C80484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23780C" w:rsidRPr="00433E1C" w14:paraId="227B50DD" w14:textId="77777777" w:rsidTr="0023780C">
        <w:tc>
          <w:tcPr>
            <w:tcW w:w="2812" w:type="dxa"/>
          </w:tcPr>
          <w:p w14:paraId="3F5D2B35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44F54F6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AAC5662" w14:textId="77777777" w:rsidTr="0023780C">
        <w:tc>
          <w:tcPr>
            <w:tcW w:w="2812" w:type="dxa"/>
          </w:tcPr>
          <w:p w14:paraId="6FD9EC8C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654B4E4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1856D78" w14:textId="77777777" w:rsidTr="0023780C">
        <w:tc>
          <w:tcPr>
            <w:tcW w:w="2812" w:type="dxa"/>
          </w:tcPr>
          <w:p w14:paraId="507AD959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3F10CD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0C40B41" w14:textId="77777777" w:rsidTr="0023780C">
        <w:tc>
          <w:tcPr>
            <w:tcW w:w="2812" w:type="dxa"/>
          </w:tcPr>
          <w:p w14:paraId="16C54945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998AA2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BF0B732" w14:textId="77777777" w:rsidR="0023780C" w:rsidRPr="006006A1" w:rsidRDefault="0023780C" w:rsidP="0023780C">
      <w:r>
        <w:rPr>
          <w:noProof/>
        </w:rPr>
        <w:drawing>
          <wp:inline distT="0" distB="0" distL="0" distR="0" wp14:anchorId="20EC56A1" wp14:editId="35889AB0">
            <wp:extent cx="1935513" cy="6315075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9538" cy="632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D94C" w14:textId="77777777" w:rsidR="0023780C" w:rsidRPr="00602E9E" w:rsidRDefault="0023780C" w:rsidP="0023780C">
      <w:pPr>
        <w:pStyle w:val="4"/>
        <w:rPr>
          <w:i/>
        </w:rPr>
      </w:pPr>
      <w:r w:rsidRPr="00602E9E">
        <w:rPr>
          <w:rFonts w:hint="eastAsia"/>
          <w:i/>
        </w:rPr>
        <w:lastRenderedPageBreak/>
        <w:t>3.3.2</w:t>
      </w:r>
      <w:r w:rsidRPr="00602E9E">
        <w:rPr>
          <w:i/>
        </w:rPr>
        <w:t xml:space="preserve">.19 </w:t>
      </w:r>
      <w:r w:rsidRPr="00602E9E">
        <w:rPr>
          <w:rFonts w:hint="eastAsia"/>
          <w:i/>
        </w:rPr>
        <w:t>学习交流界面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55773A7" w14:textId="77777777" w:rsidTr="0023780C">
        <w:tc>
          <w:tcPr>
            <w:tcW w:w="2812" w:type="dxa"/>
          </w:tcPr>
          <w:p w14:paraId="678D142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A4BB47A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C-R-214</w:t>
            </w:r>
          </w:p>
        </w:tc>
      </w:tr>
      <w:tr w:rsidR="0023780C" w:rsidRPr="00C52A26" w14:paraId="12DC8078" w14:textId="77777777" w:rsidTr="0023780C">
        <w:tc>
          <w:tcPr>
            <w:tcW w:w="2812" w:type="dxa"/>
          </w:tcPr>
          <w:p w14:paraId="76FCA482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53FFD12" w14:textId="77777777" w:rsidR="0023780C" w:rsidRPr="00C52A26" w:rsidRDefault="0023780C" w:rsidP="0023780C">
            <w:r>
              <w:rPr>
                <w:rFonts w:hint="eastAsia"/>
              </w:rPr>
              <w:t>查看关注的问题</w:t>
            </w:r>
          </w:p>
        </w:tc>
      </w:tr>
      <w:tr w:rsidR="0023780C" w:rsidRPr="00ED0073" w14:paraId="2340AC82" w14:textId="77777777" w:rsidTr="0023780C">
        <w:tc>
          <w:tcPr>
            <w:tcW w:w="2812" w:type="dxa"/>
          </w:tcPr>
          <w:p w14:paraId="303948C5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0A98ADB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21D6595" w14:textId="77777777" w:rsidTr="0023780C">
        <w:tc>
          <w:tcPr>
            <w:tcW w:w="2812" w:type="dxa"/>
          </w:tcPr>
          <w:p w14:paraId="0326AC81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B489F5" w14:textId="77777777" w:rsidR="0023780C" w:rsidRPr="00ED0073" w:rsidRDefault="0023780C" w:rsidP="0023780C"/>
        </w:tc>
      </w:tr>
      <w:tr w:rsidR="0023780C" w:rsidRPr="00ED0073" w14:paraId="6FE36FD5" w14:textId="77777777" w:rsidTr="0023780C">
        <w:tc>
          <w:tcPr>
            <w:tcW w:w="2812" w:type="dxa"/>
          </w:tcPr>
          <w:p w14:paraId="0CCECCFD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9AC0CD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379910D1" w14:textId="77777777" w:rsidTr="0023780C">
        <w:tc>
          <w:tcPr>
            <w:tcW w:w="2812" w:type="dxa"/>
          </w:tcPr>
          <w:p w14:paraId="034625DC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27168E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1F456871" w14:textId="77777777" w:rsidTr="0023780C">
        <w:tc>
          <w:tcPr>
            <w:tcW w:w="2812" w:type="dxa"/>
          </w:tcPr>
          <w:p w14:paraId="0626FA7F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648213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前端发送的查看关注问题的请求</w:t>
            </w:r>
          </w:p>
          <w:p w14:paraId="4ADEE59F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服务器端返回数据给前端</w:t>
            </w:r>
          </w:p>
          <w:p w14:paraId="641BF2FB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界面上关注的问题</w:t>
            </w:r>
          </w:p>
        </w:tc>
      </w:tr>
      <w:tr w:rsidR="0023780C" w:rsidRPr="00ED0073" w14:paraId="53A1DC49" w14:textId="77777777" w:rsidTr="0023780C">
        <w:tc>
          <w:tcPr>
            <w:tcW w:w="2812" w:type="dxa"/>
          </w:tcPr>
          <w:p w14:paraId="44C4880C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2A41BC3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CC9D4CB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5F53820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3B770F4C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  <w:p w14:paraId="6192B11F" w14:textId="77777777" w:rsidR="0023780C" w:rsidRPr="00ED0073" w:rsidRDefault="0023780C" w:rsidP="0023780C"/>
        </w:tc>
      </w:tr>
      <w:tr w:rsidR="0023780C" w:rsidRPr="00ED0073" w14:paraId="199C33E8" w14:textId="77777777" w:rsidTr="0023780C">
        <w:tc>
          <w:tcPr>
            <w:tcW w:w="2812" w:type="dxa"/>
          </w:tcPr>
          <w:p w14:paraId="038CB730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85C57A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7793825" w14:textId="77777777" w:rsidTr="0023780C">
        <w:tc>
          <w:tcPr>
            <w:tcW w:w="2812" w:type="dxa"/>
          </w:tcPr>
          <w:p w14:paraId="18801DA1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5FD74D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960F40E" w14:textId="77777777" w:rsidTr="0023780C">
        <w:tc>
          <w:tcPr>
            <w:tcW w:w="2812" w:type="dxa"/>
          </w:tcPr>
          <w:p w14:paraId="306BD8EE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6DF51C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23780C" w:rsidRPr="00433E1C" w14:paraId="1A746103" w14:textId="77777777" w:rsidTr="0023780C">
        <w:tc>
          <w:tcPr>
            <w:tcW w:w="2812" w:type="dxa"/>
          </w:tcPr>
          <w:p w14:paraId="177FC8D4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C483DB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411A19F" w14:textId="77777777" w:rsidTr="0023780C">
        <w:tc>
          <w:tcPr>
            <w:tcW w:w="2812" w:type="dxa"/>
          </w:tcPr>
          <w:p w14:paraId="7DBA6729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147D2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9A513EC" w14:textId="77777777" w:rsidTr="0023780C">
        <w:tc>
          <w:tcPr>
            <w:tcW w:w="2812" w:type="dxa"/>
          </w:tcPr>
          <w:p w14:paraId="63723EFB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0E70484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74A6B7F" w14:textId="77777777" w:rsidTr="0023780C">
        <w:tc>
          <w:tcPr>
            <w:tcW w:w="2812" w:type="dxa"/>
          </w:tcPr>
          <w:p w14:paraId="3CFA01A7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E1E30F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D0ABE35" w14:textId="77777777" w:rsidR="0023780C" w:rsidRDefault="0023780C" w:rsidP="0023780C">
      <w:r>
        <w:rPr>
          <w:noProof/>
        </w:rPr>
        <w:drawing>
          <wp:inline distT="0" distB="0" distL="0" distR="0" wp14:anchorId="6EC3D8F6" wp14:editId="087640B3">
            <wp:extent cx="1841863" cy="358140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47282" cy="35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A2CB8FB" w14:textId="77777777" w:rsidTr="0023780C">
        <w:tc>
          <w:tcPr>
            <w:tcW w:w="2812" w:type="dxa"/>
          </w:tcPr>
          <w:p w14:paraId="702FAD46" w14:textId="77777777" w:rsidR="0023780C" w:rsidRPr="00ED0073" w:rsidRDefault="0023780C" w:rsidP="0023780C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70175535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C-R-215</w:t>
            </w:r>
          </w:p>
        </w:tc>
      </w:tr>
      <w:tr w:rsidR="0023780C" w:rsidRPr="00C52A26" w14:paraId="4CD3A4D6" w14:textId="77777777" w:rsidTr="0023780C">
        <w:tc>
          <w:tcPr>
            <w:tcW w:w="2812" w:type="dxa"/>
          </w:tcPr>
          <w:p w14:paraId="30C15039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32F68C9" w14:textId="77777777" w:rsidR="0023780C" w:rsidRPr="00C52A26" w:rsidRDefault="0023780C" w:rsidP="0023780C">
            <w:r>
              <w:rPr>
                <w:rFonts w:hint="eastAsia"/>
              </w:rPr>
              <w:t>举报问题</w:t>
            </w:r>
          </w:p>
        </w:tc>
      </w:tr>
      <w:tr w:rsidR="0023780C" w:rsidRPr="00ED0073" w14:paraId="3C452C82" w14:textId="77777777" w:rsidTr="0023780C">
        <w:tc>
          <w:tcPr>
            <w:tcW w:w="2812" w:type="dxa"/>
          </w:tcPr>
          <w:p w14:paraId="6E6779F6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BEC982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4A9CAA6" w14:textId="77777777" w:rsidTr="0023780C">
        <w:tc>
          <w:tcPr>
            <w:tcW w:w="2812" w:type="dxa"/>
          </w:tcPr>
          <w:p w14:paraId="44C95E7A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3A53B2" w14:textId="77777777" w:rsidR="0023780C" w:rsidRPr="00ED0073" w:rsidRDefault="0023780C" w:rsidP="0023780C"/>
        </w:tc>
      </w:tr>
      <w:tr w:rsidR="0023780C" w:rsidRPr="00ED0073" w14:paraId="6D5345FE" w14:textId="77777777" w:rsidTr="0023780C">
        <w:tc>
          <w:tcPr>
            <w:tcW w:w="2812" w:type="dxa"/>
          </w:tcPr>
          <w:p w14:paraId="60D02D3A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63EBA1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3EAC5ED" w14:textId="77777777" w:rsidTr="0023780C">
        <w:tc>
          <w:tcPr>
            <w:tcW w:w="2812" w:type="dxa"/>
          </w:tcPr>
          <w:p w14:paraId="2EB11E8E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EDFC09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028B2724" w14:textId="77777777" w:rsidTr="0023780C">
        <w:tc>
          <w:tcPr>
            <w:tcW w:w="2812" w:type="dxa"/>
          </w:tcPr>
          <w:p w14:paraId="70B7FB13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D27E9E8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前端发送的举报问题的请求</w:t>
            </w:r>
          </w:p>
          <w:p w14:paraId="5F455999" w14:textId="77777777" w:rsidR="0023780C" w:rsidRPr="00ED0073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服务器端对举报问题进行收集反馈、进入数据库</w:t>
            </w:r>
          </w:p>
        </w:tc>
      </w:tr>
      <w:tr w:rsidR="0023780C" w:rsidRPr="00ED0073" w14:paraId="58D70C73" w14:textId="77777777" w:rsidTr="0023780C">
        <w:tc>
          <w:tcPr>
            <w:tcW w:w="2812" w:type="dxa"/>
          </w:tcPr>
          <w:p w14:paraId="2F693A6A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2F2C009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5BE0DB5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720BD15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4E02B0C9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查看具体问题详情</w:t>
            </w:r>
          </w:p>
          <w:p w14:paraId="5844E6E9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单击举报</w:t>
            </w:r>
          </w:p>
          <w:p w14:paraId="665B54F4" w14:textId="77777777" w:rsidR="0023780C" w:rsidRPr="00ED0073" w:rsidRDefault="0023780C" w:rsidP="0023780C"/>
        </w:tc>
      </w:tr>
      <w:tr w:rsidR="0023780C" w:rsidRPr="00ED0073" w14:paraId="774E4D1B" w14:textId="77777777" w:rsidTr="0023780C">
        <w:tc>
          <w:tcPr>
            <w:tcW w:w="2812" w:type="dxa"/>
          </w:tcPr>
          <w:p w14:paraId="4D0582A0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7710EB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4EA5FE9" w14:textId="77777777" w:rsidTr="0023780C">
        <w:tc>
          <w:tcPr>
            <w:tcW w:w="2812" w:type="dxa"/>
          </w:tcPr>
          <w:p w14:paraId="11F101B8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DB9B8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9432445" w14:textId="77777777" w:rsidTr="0023780C">
        <w:tc>
          <w:tcPr>
            <w:tcW w:w="2812" w:type="dxa"/>
          </w:tcPr>
          <w:p w14:paraId="1E6E4DA1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8A4E71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23780C" w:rsidRPr="00433E1C" w14:paraId="48FCA121" w14:textId="77777777" w:rsidTr="0023780C">
        <w:tc>
          <w:tcPr>
            <w:tcW w:w="2812" w:type="dxa"/>
          </w:tcPr>
          <w:p w14:paraId="5FD331A6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4248B31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993F4D5" w14:textId="77777777" w:rsidTr="0023780C">
        <w:tc>
          <w:tcPr>
            <w:tcW w:w="2812" w:type="dxa"/>
          </w:tcPr>
          <w:p w14:paraId="1EBE500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610B247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B72284B" w14:textId="77777777" w:rsidTr="0023780C">
        <w:tc>
          <w:tcPr>
            <w:tcW w:w="2812" w:type="dxa"/>
          </w:tcPr>
          <w:p w14:paraId="4C245B35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CBD334" w14:textId="77777777" w:rsidR="0023780C" w:rsidRPr="007C7770" w:rsidRDefault="0023780C" w:rsidP="0023780C">
            <w:r>
              <w:rPr>
                <w:rFonts w:hint="eastAsia"/>
              </w:rPr>
              <w:t>想要举报的问题、以及为什么举报</w:t>
            </w:r>
          </w:p>
        </w:tc>
      </w:tr>
      <w:tr w:rsidR="0023780C" w:rsidRPr="00757EB3" w14:paraId="71B39E57" w14:textId="77777777" w:rsidTr="0023780C">
        <w:tc>
          <w:tcPr>
            <w:tcW w:w="2812" w:type="dxa"/>
          </w:tcPr>
          <w:p w14:paraId="358073C7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E66B6B" w14:textId="77777777" w:rsidR="0023780C" w:rsidRPr="007C7770" w:rsidRDefault="0023780C" w:rsidP="0023780C">
            <w:r>
              <w:rPr>
                <w:rFonts w:hint="eastAsia"/>
              </w:rPr>
              <w:t>举报成功或失败</w:t>
            </w:r>
          </w:p>
        </w:tc>
      </w:tr>
    </w:tbl>
    <w:p w14:paraId="12CE71D5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14626C61" wp14:editId="49E2785D">
            <wp:extent cx="2462388" cy="46196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7679" cy="46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5E34B1" w14:paraId="0CC56BE7" w14:textId="77777777" w:rsidTr="0023780C">
        <w:tc>
          <w:tcPr>
            <w:tcW w:w="2812" w:type="dxa"/>
          </w:tcPr>
          <w:p w14:paraId="14F1C688" w14:textId="77777777" w:rsidR="0023780C" w:rsidRPr="005E34B1" w:rsidRDefault="0023780C" w:rsidP="0023780C">
            <w:r w:rsidRPr="005E34B1">
              <w:t>ID</w:t>
            </w:r>
          </w:p>
        </w:tc>
        <w:tc>
          <w:tcPr>
            <w:tcW w:w="5428" w:type="dxa"/>
          </w:tcPr>
          <w:p w14:paraId="1A5A1431" w14:textId="77777777" w:rsidR="0023780C" w:rsidRPr="005E34B1" w:rsidRDefault="0023780C" w:rsidP="0023780C">
            <w:r w:rsidRPr="005E34B1">
              <w:rPr>
                <w:rFonts w:hint="eastAsia"/>
              </w:rPr>
              <w:t>U</w:t>
            </w:r>
            <w:r w:rsidRPr="005E34B1">
              <w:t>C-R-216</w:t>
            </w:r>
          </w:p>
        </w:tc>
      </w:tr>
      <w:tr w:rsidR="0023780C" w:rsidRPr="005E34B1" w14:paraId="535BED71" w14:textId="77777777" w:rsidTr="0023780C">
        <w:tc>
          <w:tcPr>
            <w:tcW w:w="2812" w:type="dxa"/>
          </w:tcPr>
          <w:p w14:paraId="0CC93711" w14:textId="77777777" w:rsidR="0023780C" w:rsidRPr="005E34B1" w:rsidRDefault="0023780C" w:rsidP="0023780C">
            <w:r w:rsidRPr="005E34B1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E5238DB" w14:textId="77777777" w:rsidR="0023780C" w:rsidRPr="005E34B1" w:rsidRDefault="0023780C" w:rsidP="0023780C">
            <w:r w:rsidRPr="005E34B1">
              <w:rPr>
                <w:rFonts w:hint="eastAsia"/>
              </w:rPr>
              <w:t>提问</w:t>
            </w:r>
          </w:p>
        </w:tc>
      </w:tr>
      <w:tr w:rsidR="0023780C" w:rsidRPr="005E34B1" w14:paraId="285B312F" w14:textId="77777777" w:rsidTr="0023780C">
        <w:tc>
          <w:tcPr>
            <w:tcW w:w="2812" w:type="dxa"/>
          </w:tcPr>
          <w:p w14:paraId="08B0F79F" w14:textId="77777777" w:rsidR="0023780C" w:rsidRPr="005E34B1" w:rsidRDefault="0023780C" w:rsidP="0023780C">
            <w:r w:rsidRPr="005E34B1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185400" w14:textId="77777777" w:rsidR="0023780C" w:rsidRPr="005E34B1" w:rsidRDefault="0023780C" w:rsidP="0023780C">
            <w:r w:rsidRPr="005E34B1">
              <w:rPr>
                <w:rFonts w:hint="eastAsia"/>
              </w:rPr>
              <w:t>教师用户代表-杨</w:t>
            </w:r>
            <w:proofErr w:type="gramStart"/>
            <w:r w:rsidRPr="005E34B1">
              <w:rPr>
                <w:rFonts w:hint="eastAsia"/>
              </w:rPr>
              <w:t>枨</w:t>
            </w:r>
            <w:proofErr w:type="gramEnd"/>
          </w:p>
        </w:tc>
      </w:tr>
      <w:tr w:rsidR="0023780C" w:rsidRPr="005E34B1" w14:paraId="3FD04FF3" w14:textId="77777777" w:rsidTr="0023780C">
        <w:tc>
          <w:tcPr>
            <w:tcW w:w="2812" w:type="dxa"/>
          </w:tcPr>
          <w:p w14:paraId="4D7A9FDB" w14:textId="77777777" w:rsidR="0023780C" w:rsidRPr="005E34B1" w:rsidRDefault="0023780C" w:rsidP="0023780C">
            <w:r w:rsidRPr="005E34B1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4536ED8" w14:textId="77777777" w:rsidR="0023780C" w:rsidRPr="005E34B1" w:rsidRDefault="0023780C" w:rsidP="0023780C"/>
        </w:tc>
      </w:tr>
      <w:tr w:rsidR="0023780C" w:rsidRPr="005E34B1" w14:paraId="6161862F" w14:textId="77777777" w:rsidTr="0023780C">
        <w:tc>
          <w:tcPr>
            <w:tcW w:w="2812" w:type="dxa"/>
          </w:tcPr>
          <w:p w14:paraId="3598044E" w14:textId="77777777" w:rsidR="0023780C" w:rsidRPr="005E34B1" w:rsidRDefault="0023780C" w:rsidP="0023780C">
            <w:r w:rsidRPr="005E34B1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E9F4D0" w14:textId="77777777" w:rsidR="0023780C" w:rsidRPr="005E34B1" w:rsidRDefault="0023780C" w:rsidP="0023780C">
            <w:r w:rsidRPr="005E34B1">
              <w:rPr>
                <w:rFonts w:hint="eastAsia"/>
              </w:rPr>
              <w:t>注册用户</w:t>
            </w:r>
          </w:p>
        </w:tc>
      </w:tr>
      <w:tr w:rsidR="0023780C" w:rsidRPr="005E34B1" w14:paraId="6F37C362" w14:textId="77777777" w:rsidTr="0023780C">
        <w:tc>
          <w:tcPr>
            <w:tcW w:w="2812" w:type="dxa"/>
          </w:tcPr>
          <w:p w14:paraId="7565A2DF" w14:textId="77777777" w:rsidR="0023780C" w:rsidRPr="005E34B1" w:rsidRDefault="0023780C" w:rsidP="0023780C">
            <w:r w:rsidRPr="005E34B1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263122" w14:textId="77777777" w:rsidR="0023780C" w:rsidRPr="005E34B1" w:rsidRDefault="0023780C" w:rsidP="0023780C">
            <w:r w:rsidRPr="005E34B1">
              <w:rPr>
                <w:rFonts w:hint="eastAsia"/>
              </w:rPr>
              <w:t>PRE-1：已经</w:t>
            </w:r>
            <w:proofErr w:type="gramStart"/>
            <w:r w:rsidRPr="005E34B1">
              <w:rPr>
                <w:rFonts w:hint="eastAsia"/>
              </w:rPr>
              <w:t>登陆登陆</w:t>
            </w:r>
            <w:proofErr w:type="gramEnd"/>
          </w:p>
        </w:tc>
      </w:tr>
      <w:tr w:rsidR="0023780C" w:rsidRPr="005E34B1" w14:paraId="05A5348A" w14:textId="77777777" w:rsidTr="0023780C">
        <w:tc>
          <w:tcPr>
            <w:tcW w:w="2812" w:type="dxa"/>
          </w:tcPr>
          <w:p w14:paraId="494F853B" w14:textId="77777777" w:rsidR="0023780C" w:rsidRPr="005E34B1" w:rsidRDefault="0023780C" w:rsidP="0023780C">
            <w:r w:rsidRPr="005E34B1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AB70161" w14:textId="77777777" w:rsidR="0023780C" w:rsidRPr="005E34B1" w:rsidRDefault="0023780C" w:rsidP="0023780C">
            <w:r w:rsidRPr="005E34B1">
              <w:rPr>
                <w:rFonts w:hint="eastAsia"/>
              </w:rPr>
              <w:t>POST-1：服务器</w:t>
            </w:r>
            <w:proofErr w:type="gramStart"/>
            <w:r w:rsidRPr="005E34B1">
              <w:rPr>
                <w:rFonts w:hint="eastAsia"/>
              </w:rPr>
              <w:t>端接受</w:t>
            </w:r>
            <w:proofErr w:type="gramEnd"/>
            <w:r w:rsidRPr="005E34B1">
              <w:rPr>
                <w:rFonts w:hint="eastAsia"/>
              </w:rPr>
              <w:t>前端发送的提问的请求</w:t>
            </w:r>
          </w:p>
          <w:p w14:paraId="29BC8AA8" w14:textId="77777777" w:rsidR="0023780C" w:rsidRPr="005E34B1" w:rsidRDefault="0023780C" w:rsidP="0023780C">
            <w:r w:rsidRPr="005E34B1">
              <w:rPr>
                <w:rFonts w:hint="eastAsia"/>
              </w:rPr>
              <w:t>POST-2</w:t>
            </w:r>
            <w:r w:rsidRPr="005E34B1">
              <w:t xml:space="preserve">: </w:t>
            </w:r>
            <w:r w:rsidRPr="005E34B1">
              <w:rPr>
                <w:rFonts w:hint="eastAsia"/>
              </w:rPr>
              <w:t>服务器端返回提问的数据给前端</w:t>
            </w:r>
          </w:p>
          <w:p w14:paraId="41200D26" w14:textId="77777777" w:rsidR="0023780C" w:rsidRPr="005E34B1" w:rsidRDefault="0023780C" w:rsidP="0023780C">
            <w:r w:rsidRPr="005E34B1">
              <w:rPr>
                <w:rFonts w:hint="eastAsia"/>
              </w:rPr>
              <w:t>POST-</w:t>
            </w:r>
            <w:r w:rsidRPr="005E34B1">
              <w:t xml:space="preserve">3: </w:t>
            </w:r>
            <w:proofErr w:type="gramStart"/>
            <w:r w:rsidRPr="005E34B1">
              <w:rPr>
                <w:rFonts w:hint="eastAsia"/>
              </w:rPr>
              <w:t>前端主</w:t>
            </w:r>
            <w:proofErr w:type="gramEnd"/>
            <w:r w:rsidRPr="005E34B1">
              <w:rPr>
                <w:rFonts w:hint="eastAsia"/>
              </w:rPr>
              <w:t>界面上显示提问界面</w:t>
            </w:r>
          </w:p>
        </w:tc>
      </w:tr>
      <w:tr w:rsidR="0023780C" w:rsidRPr="005E34B1" w14:paraId="48086B27" w14:textId="77777777" w:rsidTr="0023780C">
        <w:tc>
          <w:tcPr>
            <w:tcW w:w="2812" w:type="dxa"/>
          </w:tcPr>
          <w:p w14:paraId="2DDD3B6B" w14:textId="77777777" w:rsidR="0023780C" w:rsidRPr="005E34B1" w:rsidRDefault="0023780C" w:rsidP="0023780C">
            <w:r w:rsidRPr="005E34B1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B3D54EF" w14:textId="77777777" w:rsidR="0023780C" w:rsidRPr="005E34B1" w:rsidRDefault="0023780C" w:rsidP="0023780C">
            <w:r w:rsidRPr="005E34B1">
              <w:rPr>
                <w:rFonts w:hint="eastAsia"/>
              </w:rPr>
              <w:t>1.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打开网页</w:t>
            </w:r>
          </w:p>
          <w:p w14:paraId="1AF01F3B" w14:textId="77777777" w:rsidR="0023780C" w:rsidRPr="005E34B1" w:rsidRDefault="0023780C" w:rsidP="0023780C">
            <w:r w:rsidRPr="005E34B1">
              <w:rPr>
                <w:rFonts w:hint="eastAsia"/>
              </w:rPr>
              <w:t>2.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登陆</w:t>
            </w:r>
          </w:p>
          <w:p w14:paraId="08EADC13" w14:textId="77777777" w:rsidR="0023780C" w:rsidRPr="005E34B1" w:rsidRDefault="0023780C" w:rsidP="0023780C">
            <w:r w:rsidRPr="005E34B1">
              <w:rPr>
                <w:rFonts w:hint="eastAsia"/>
              </w:rPr>
              <w:t>3.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单击导航栏-学习交流</w:t>
            </w:r>
          </w:p>
          <w:p w14:paraId="35097CE0" w14:textId="77777777" w:rsidR="0023780C" w:rsidRPr="005E34B1" w:rsidRDefault="0023780C" w:rsidP="0023780C">
            <w:r w:rsidRPr="005E34B1">
              <w:rPr>
                <w:rFonts w:hint="eastAsia"/>
              </w:rPr>
              <w:t>4.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查看具体问题详情</w:t>
            </w:r>
          </w:p>
        </w:tc>
      </w:tr>
      <w:tr w:rsidR="0023780C" w:rsidRPr="005E34B1" w14:paraId="1ED11708" w14:textId="77777777" w:rsidTr="0023780C">
        <w:tc>
          <w:tcPr>
            <w:tcW w:w="2812" w:type="dxa"/>
          </w:tcPr>
          <w:p w14:paraId="06037F7A" w14:textId="77777777" w:rsidR="0023780C" w:rsidRPr="005E34B1" w:rsidRDefault="0023780C" w:rsidP="0023780C">
            <w:r w:rsidRPr="005E34B1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F3E29A9" w14:textId="77777777" w:rsidR="0023780C" w:rsidRPr="005E34B1" w:rsidRDefault="0023780C" w:rsidP="0023780C">
            <w:r w:rsidRPr="005E34B1">
              <w:rPr>
                <w:rFonts w:hint="eastAsia"/>
              </w:rPr>
              <w:t>无</w:t>
            </w:r>
          </w:p>
        </w:tc>
      </w:tr>
      <w:tr w:rsidR="0023780C" w:rsidRPr="005E34B1" w14:paraId="710983BF" w14:textId="77777777" w:rsidTr="0023780C">
        <w:tc>
          <w:tcPr>
            <w:tcW w:w="2812" w:type="dxa"/>
          </w:tcPr>
          <w:p w14:paraId="566D5131" w14:textId="77777777" w:rsidR="0023780C" w:rsidRPr="005E34B1" w:rsidRDefault="0023780C" w:rsidP="0023780C">
            <w:r w:rsidRPr="005E34B1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AD0A2FC" w14:textId="77777777" w:rsidR="0023780C" w:rsidRPr="005E34B1" w:rsidRDefault="0023780C" w:rsidP="0023780C">
            <w:r w:rsidRPr="005E34B1">
              <w:rPr>
                <w:rFonts w:hint="eastAsia"/>
              </w:rPr>
              <w:t>无</w:t>
            </w:r>
          </w:p>
        </w:tc>
      </w:tr>
      <w:tr w:rsidR="0023780C" w:rsidRPr="005E34B1" w14:paraId="1B6D79DD" w14:textId="77777777" w:rsidTr="0023780C">
        <w:tc>
          <w:tcPr>
            <w:tcW w:w="2812" w:type="dxa"/>
          </w:tcPr>
          <w:p w14:paraId="15102D4D" w14:textId="77777777" w:rsidR="0023780C" w:rsidRPr="005E34B1" w:rsidRDefault="0023780C" w:rsidP="0023780C">
            <w:r w:rsidRPr="005E34B1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8A6A0A4" w14:textId="77777777" w:rsidR="0023780C" w:rsidRPr="005E34B1" w:rsidRDefault="0023780C" w:rsidP="0023780C">
            <w:r w:rsidRPr="005E34B1">
              <w:rPr>
                <w:rFonts w:hint="eastAsia"/>
              </w:rPr>
              <w:t>0</w:t>
            </w:r>
            <w:r w:rsidRPr="005E34B1">
              <w:t>.5038</w:t>
            </w:r>
          </w:p>
        </w:tc>
      </w:tr>
      <w:tr w:rsidR="0023780C" w:rsidRPr="005E34B1" w14:paraId="2C2FD1C5" w14:textId="77777777" w:rsidTr="0023780C">
        <w:tc>
          <w:tcPr>
            <w:tcW w:w="2812" w:type="dxa"/>
          </w:tcPr>
          <w:p w14:paraId="51E8D54C" w14:textId="77777777" w:rsidR="0023780C" w:rsidRPr="005E34B1" w:rsidRDefault="0023780C" w:rsidP="0023780C">
            <w:r w:rsidRPr="005E34B1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C4B9F6C" w14:textId="77777777" w:rsidR="0023780C" w:rsidRPr="005E34B1" w:rsidRDefault="0023780C" w:rsidP="0023780C">
            <w:r w:rsidRPr="005E34B1">
              <w:t>无</w:t>
            </w:r>
          </w:p>
        </w:tc>
      </w:tr>
      <w:tr w:rsidR="0023780C" w:rsidRPr="005E34B1" w14:paraId="0B224947" w14:textId="77777777" w:rsidTr="0023780C">
        <w:tc>
          <w:tcPr>
            <w:tcW w:w="2812" w:type="dxa"/>
          </w:tcPr>
          <w:p w14:paraId="418F3CD2" w14:textId="77777777" w:rsidR="0023780C" w:rsidRPr="005E34B1" w:rsidRDefault="0023780C" w:rsidP="0023780C">
            <w:r w:rsidRPr="005E34B1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1D1E5B" w14:textId="77777777" w:rsidR="0023780C" w:rsidRPr="005E34B1" w:rsidRDefault="0023780C" w:rsidP="0023780C">
            <w:r w:rsidRPr="005E34B1">
              <w:rPr>
                <w:rFonts w:hint="eastAsia"/>
              </w:rPr>
              <w:t>无</w:t>
            </w:r>
          </w:p>
        </w:tc>
      </w:tr>
      <w:tr w:rsidR="0023780C" w:rsidRPr="005E34B1" w14:paraId="4EBBB4BF" w14:textId="77777777" w:rsidTr="0023780C">
        <w:tc>
          <w:tcPr>
            <w:tcW w:w="2812" w:type="dxa"/>
          </w:tcPr>
          <w:p w14:paraId="3D61CF75" w14:textId="77777777" w:rsidR="0023780C" w:rsidRPr="005E34B1" w:rsidRDefault="0023780C" w:rsidP="0023780C">
            <w:r w:rsidRPr="005E34B1"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C608ADA" w14:textId="77777777" w:rsidR="0023780C" w:rsidRPr="005E34B1" w:rsidRDefault="0023780C" w:rsidP="0023780C">
            <w:r w:rsidRPr="005E34B1">
              <w:rPr>
                <w:rFonts w:hint="eastAsia"/>
              </w:rPr>
              <w:t>想要问的问题</w:t>
            </w:r>
          </w:p>
        </w:tc>
      </w:tr>
      <w:tr w:rsidR="0023780C" w:rsidRPr="005E34B1" w14:paraId="4ADBAFAA" w14:textId="77777777" w:rsidTr="0023780C">
        <w:tc>
          <w:tcPr>
            <w:tcW w:w="2812" w:type="dxa"/>
          </w:tcPr>
          <w:p w14:paraId="1211DE6D" w14:textId="77777777" w:rsidR="0023780C" w:rsidRPr="005E34B1" w:rsidRDefault="0023780C" w:rsidP="0023780C">
            <w:r w:rsidRPr="005E34B1"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528EC9AC" w14:textId="77777777" w:rsidR="0023780C" w:rsidRPr="005E34B1" w:rsidRDefault="0023780C" w:rsidP="0023780C">
            <w:r w:rsidRPr="005E34B1">
              <w:rPr>
                <w:rFonts w:hint="eastAsia"/>
              </w:rPr>
              <w:t>无</w:t>
            </w:r>
          </w:p>
        </w:tc>
      </w:tr>
    </w:tbl>
    <w:p w14:paraId="68EEE0FA" w14:textId="77777777" w:rsidR="0023780C" w:rsidRDefault="0023780C" w:rsidP="0023780C">
      <w:r>
        <w:rPr>
          <w:noProof/>
        </w:rPr>
        <w:drawing>
          <wp:inline distT="0" distB="0" distL="0" distR="0" wp14:anchorId="3FA9E2A0" wp14:editId="4FF277A3">
            <wp:extent cx="6207543" cy="4219575"/>
            <wp:effectExtent l="0" t="0" r="317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16818" cy="422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BBEC561" w14:textId="77777777" w:rsidTr="0023780C">
        <w:tc>
          <w:tcPr>
            <w:tcW w:w="2812" w:type="dxa"/>
          </w:tcPr>
          <w:p w14:paraId="2F39B6F4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542C8A3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C-R-217</w:t>
            </w:r>
          </w:p>
        </w:tc>
      </w:tr>
      <w:tr w:rsidR="0023780C" w:rsidRPr="00C52A26" w14:paraId="30EC91AE" w14:textId="77777777" w:rsidTr="0023780C">
        <w:tc>
          <w:tcPr>
            <w:tcW w:w="2812" w:type="dxa"/>
          </w:tcPr>
          <w:p w14:paraId="70A707EE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2E832AA" w14:textId="77777777" w:rsidR="0023780C" w:rsidRPr="00C52A26" w:rsidRDefault="0023780C" w:rsidP="0023780C">
            <w:r>
              <w:rPr>
                <w:rFonts w:hint="eastAsia"/>
              </w:rPr>
              <w:t>查看问题详情</w:t>
            </w:r>
          </w:p>
        </w:tc>
      </w:tr>
      <w:tr w:rsidR="0023780C" w:rsidRPr="00ED0073" w14:paraId="31EA2E02" w14:textId="77777777" w:rsidTr="0023780C">
        <w:tc>
          <w:tcPr>
            <w:tcW w:w="2812" w:type="dxa"/>
          </w:tcPr>
          <w:p w14:paraId="7E9D8597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C1AF9B2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0C07FAE" w14:textId="77777777" w:rsidTr="0023780C">
        <w:tc>
          <w:tcPr>
            <w:tcW w:w="2812" w:type="dxa"/>
          </w:tcPr>
          <w:p w14:paraId="7FF3BE71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4DDEC56" w14:textId="77777777" w:rsidR="0023780C" w:rsidRPr="00ED0073" w:rsidRDefault="0023780C" w:rsidP="0023780C"/>
        </w:tc>
      </w:tr>
      <w:tr w:rsidR="0023780C" w:rsidRPr="00ED0073" w14:paraId="731292DA" w14:textId="77777777" w:rsidTr="0023780C">
        <w:tc>
          <w:tcPr>
            <w:tcW w:w="2812" w:type="dxa"/>
          </w:tcPr>
          <w:p w14:paraId="43EEE0EC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E3785BE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40DD8C3" w14:textId="77777777" w:rsidTr="0023780C">
        <w:tc>
          <w:tcPr>
            <w:tcW w:w="2812" w:type="dxa"/>
          </w:tcPr>
          <w:p w14:paraId="2A98A451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CE4794A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22904676" w14:textId="77777777" w:rsidTr="0023780C">
        <w:tc>
          <w:tcPr>
            <w:tcW w:w="2812" w:type="dxa"/>
          </w:tcPr>
          <w:p w14:paraId="4241724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3C8F10B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前端发送的查看问题详情的请求</w:t>
            </w:r>
          </w:p>
          <w:p w14:paraId="2ED40D23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服务器端返回问题详情的数据给前端</w:t>
            </w:r>
          </w:p>
          <w:p w14:paraId="1808BEE6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界面上显示具体的问题</w:t>
            </w:r>
            <w:r w:rsidRPr="00ED0073">
              <w:t xml:space="preserve"> </w:t>
            </w:r>
          </w:p>
        </w:tc>
      </w:tr>
      <w:tr w:rsidR="0023780C" w:rsidRPr="00ED0073" w14:paraId="0E14FE34" w14:textId="77777777" w:rsidTr="0023780C">
        <w:tc>
          <w:tcPr>
            <w:tcW w:w="2812" w:type="dxa"/>
          </w:tcPr>
          <w:p w14:paraId="13EBEC98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CE040E2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2260AC0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87729C3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7E89F8A6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查看具体问题详情</w:t>
            </w:r>
          </w:p>
        </w:tc>
      </w:tr>
      <w:tr w:rsidR="0023780C" w:rsidRPr="00ED0073" w14:paraId="52CFDF70" w14:textId="77777777" w:rsidTr="0023780C">
        <w:tc>
          <w:tcPr>
            <w:tcW w:w="2812" w:type="dxa"/>
          </w:tcPr>
          <w:p w14:paraId="5668DB25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ABF482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BE23B97" w14:textId="77777777" w:rsidTr="0023780C">
        <w:tc>
          <w:tcPr>
            <w:tcW w:w="2812" w:type="dxa"/>
          </w:tcPr>
          <w:p w14:paraId="0BBBBF15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C9E319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09C7615" w14:textId="77777777" w:rsidTr="0023780C">
        <w:tc>
          <w:tcPr>
            <w:tcW w:w="2812" w:type="dxa"/>
          </w:tcPr>
          <w:p w14:paraId="5114C461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BEA3B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23780C" w:rsidRPr="00433E1C" w14:paraId="7B64DF62" w14:textId="77777777" w:rsidTr="0023780C">
        <w:tc>
          <w:tcPr>
            <w:tcW w:w="2812" w:type="dxa"/>
          </w:tcPr>
          <w:p w14:paraId="4D6AD719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CAC143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98DC5EB" w14:textId="77777777" w:rsidTr="0023780C">
        <w:tc>
          <w:tcPr>
            <w:tcW w:w="2812" w:type="dxa"/>
          </w:tcPr>
          <w:p w14:paraId="67DAADB5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B46E360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FA0B751" w14:textId="77777777" w:rsidTr="0023780C">
        <w:tc>
          <w:tcPr>
            <w:tcW w:w="2812" w:type="dxa"/>
          </w:tcPr>
          <w:p w14:paraId="4EEEC5BA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924461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A148205" w14:textId="77777777" w:rsidTr="0023780C">
        <w:tc>
          <w:tcPr>
            <w:tcW w:w="2812" w:type="dxa"/>
          </w:tcPr>
          <w:p w14:paraId="13A580A9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458BE4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3FCCCBA3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73CADDCA" wp14:editId="5DA07B7A">
            <wp:extent cx="1576447" cy="4010439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83500" cy="40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D1B1830" w14:textId="77777777" w:rsidTr="0023780C">
        <w:tc>
          <w:tcPr>
            <w:tcW w:w="2812" w:type="dxa"/>
          </w:tcPr>
          <w:p w14:paraId="2EAD138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0D3817B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C-R-218</w:t>
            </w:r>
          </w:p>
        </w:tc>
      </w:tr>
      <w:tr w:rsidR="0023780C" w:rsidRPr="00C52A26" w14:paraId="3767E320" w14:textId="77777777" w:rsidTr="0023780C">
        <w:tc>
          <w:tcPr>
            <w:tcW w:w="2812" w:type="dxa"/>
          </w:tcPr>
          <w:p w14:paraId="637BAE5F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ADD508D" w14:textId="77777777" w:rsidR="0023780C" w:rsidRPr="00C52A26" w:rsidRDefault="0023780C" w:rsidP="0023780C">
            <w:r>
              <w:rPr>
                <w:rFonts w:hint="eastAsia"/>
              </w:rPr>
              <w:t>搜索问题/话题</w:t>
            </w:r>
          </w:p>
        </w:tc>
      </w:tr>
      <w:tr w:rsidR="0023780C" w:rsidRPr="00ED0073" w14:paraId="3426F6D7" w14:textId="77777777" w:rsidTr="0023780C">
        <w:tc>
          <w:tcPr>
            <w:tcW w:w="2812" w:type="dxa"/>
          </w:tcPr>
          <w:p w14:paraId="27811B6B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0594B7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B150A7B" w14:textId="77777777" w:rsidTr="0023780C">
        <w:tc>
          <w:tcPr>
            <w:tcW w:w="2812" w:type="dxa"/>
          </w:tcPr>
          <w:p w14:paraId="55D85F16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8C4A5AF" w14:textId="77777777" w:rsidR="0023780C" w:rsidRPr="00ED0073" w:rsidRDefault="0023780C" w:rsidP="0023780C"/>
        </w:tc>
      </w:tr>
      <w:tr w:rsidR="0023780C" w:rsidRPr="00ED0073" w14:paraId="2F8C8219" w14:textId="77777777" w:rsidTr="0023780C">
        <w:tc>
          <w:tcPr>
            <w:tcW w:w="2812" w:type="dxa"/>
          </w:tcPr>
          <w:p w14:paraId="513FFDB4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EF4C73F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919631B" w14:textId="77777777" w:rsidTr="0023780C">
        <w:tc>
          <w:tcPr>
            <w:tcW w:w="2812" w:type="dxa"/>
          </w:tcPr>
          <w:p w14:paraId="3C67B420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1760E8E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25A25E1C" w14:textId="77777777" w:rsidTr="0023780C">
        <w:tc>
          <w:tcPr>
            <w:tcW w:w="2812" w:type="dxa"/>
          </w:tcPr>
          <w:p w14:paraId="3DFBF706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6407075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前端发送的搜索话题/问题的请求</w:t>
            </w:r>
          </w:p>
          <w:p w14:paraId="7126F2B8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服务器端返回具体问题的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数据给前端</w:t>
            </w:r>
          </w:p>
          <w:p w14:paraId="7E3A8236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界面上所搜到的具体问题/话题</w:t>
            </w:r>
          </w:p>
        </w:tc>
      </w:tr>
      <w:tr w:rsidR="0023780C" w:rsidRPr="00ED0073" w14:paraId="36F301FE" w14:textId="77777777" w:rsidTr="0023780C">
        <w:tc>
          <w:tcPr>
            <w:tcW w:w="2812" w:type="dxa"/>
          </w:tcPr>
          <w:p w14:paraId="610121D3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37B8AB3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584AFD9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E5AE1DD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3F97A072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搜索话题</w:t>
            </w:r>
          </w:p>
        </w:tc>
      </w:tr>
      <w:tr w:rsidR="0023780C" w:rsidRPr="00ED0073" w14:paraId="23A6DBFB" w14:textId="77777777" w:rsidTr="0023780C">
        <w:tc>
          <w:tcPr>
            <w:tcW w:w="2812" w:type="dxa"/>
          </w:tcPr>
          <w:p w14:paraId="23A0392E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4BE4D4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5607A42" w14:textId="77777777" w:rsidTr="0023780C">
        <w:tc>
          <w:tcPr>
            <w:tcW w:w="2812" w:type="dxa"/>
          </w:tcPr>
          <w:p w14:paraId="53520173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C0E8DB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A6DFF45" w14:textId="77777777" w:rsidTr="0023780C">
        <w:tc>
          <w:tcPr>
            <w:tcW w:w="2812" w:type="dxa"/>
          </w:tcPr>
          <w:p w14:paraId="013EED5A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6245216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23780C" w:rsidRPr="00433E1C" w14:paraId="75BE25CC" w14:textId="77777777" w:rsidTr="0023780C">
        <w:tc>
          <w:tcPr>
            <w:tcW w:w="2812" w:type="dxa"/>
          </w:tcPr>
          <w:p w14:paraId="08E6C0E1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7821DCE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38EBE04B" w14:textId="77777777" w:rsidTr="0023780C">
        <w:tc>
          <w:tcPr>
            <w:tcW w:w="2812" w:type="dxa"/>
          </w:tcPr>
          <w:p w14:paraId="1ABD0BA2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73F787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EBF776B" w14:textId="77777777" w:rsidTr="0023780C">
        <w:tc>
          <w:tcPr>
            <w:tcW w:w="2812" w:type="dxa"/>
          </w:tcPr>
          <w:p w14:paraId="4C086673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94F355F" w14:textId="77777777" w:rsidR="0023780C" w:rsidRPr="007C7770" w:rsidRDefault="0023780C" w:rsidP="0023780C">
            <w:r>
              <w:rPr>
                <w:rFonts w:hint="eastAsia"/>
              </w:rPr>
              <w:t>想要搜索的问题/话题</w:t>
            </w:r>
          </w:p>
        </w:tc>
      </w:tr>
      <w:tr w:rsidR="0023780C" w:rsidRPr="00757EB3" w14:paraId="2535A0E8" w14:textId="77777777" w:rsidTr="0023780C">
        <w:tc>
          <w:tcPr>
            <w:tcW w:w="2812" w:type="dxa"/>
          </w:tcPr>
          <w:p w14:paraId="42553217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96F7DB0" w14:textId="77777777" w:rsidR="0023780C" w:rsidRPr="007C7770" w:rsidRDefault="0023780C" w:rsidP="0023780C">
            <w:r>
              <w:rPr>
                <w:rFonts w:hint="eastAsia"/>
              </w:rPr>
              <w:t>该话题的相应的界面</w:t>
            </w:r>
          </w:p>
        </w:tc>
      </w:tr>
    </w:tbl>
    <w:p w14:paraId="156AA133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773C713D" wp14:editId="776F379B">
            <wp:extent cx="2251451" cy="46291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59882" cy="464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4473BF0" w14:textId="77777777" w:rsidTr="0023780C">
        <w:tc>
          <w:tcPr>
            <w:tcW w:w="2812" w:type="dxa"/>
          </w:tcPr>
          <w:p w14:paraId="36B6EED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2F60C6B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C-R-219</w:t>
            </w:r>
          </w:p>
        </w:tc>
      </w:tr>
      <w:tr w:rsidR="0023780C" w:rsidRPr="00C52A26" w14:paraId="628A0DA7" w14:textId="77777777" w:rsidTr="0023780C">
        <w:tc>
          <w:tcPr>
            <w:tcW w:w="2812" w:type="dxa"/>
          </w:tcPr>
          <w:p w14:paraId="4BD34293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2ADD9D2" w14:textId="77777777" w:rsidR="0023780C" w:rsidRPr="00C52A26" w:rsidRDefault="0023780C" w:rsidP="0023780C">
            <w:r>
              <w:rPr>
                <w:rFonts w:hint="eastAsia"/>
              </w:rPr>
              <w:t>查看推荐的问题</w:t>
            </w:r>
          </w:p>
        </w:tc>
      </w:tr>
      <w:tr w:rsidR="0023780C" w:rsidRPr="00ED0073" w14:paraId="1FBCBA9A" w14:textId="77777777" w:rsidTr="0023780C">
        <w:tc>
          <w:tcPr>
            <w:tcW w:w="2812" w:type="dxa"/>
          </w:tcPr>
          <w:p w14:paraId="653A9AA2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4B16F7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6DAD58C" w14:textId="77777777" w:rsidTr="0023780C">
        <w:tc>
          <w:tcPr>
            <w:tcW w:w="2812" w:type="dxa"/>
          </w:tcPr>
          <w:p w14:paraId="264F7A9E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21FBC9D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693BC3D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CA9248A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4FEB7456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查看推荐</w:t>
            </w:r>
          </w:p>
        </w:tc>
      </w:tr>
      <w:tr w:rsidR="0023780C" w:rsidRPr="00ED0073" w14:paraId="4CB2C9C9" w14:textId="77777777" w:rsidTr="0023780C">
        <w:tc>
          <w:tcPr>
            <w:tcW w:w="2812" w:type="dxa"/>
          </w:tcPr>
          <w:p w14:paraId="643F083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12B1433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F817B83" w14:textId="77777777" w:rsidTr="0023780C">
        <w:tc>
          <w:tcPr>
            <w:tcW w:w="2812" w:type="dxa"/>
          </w:tcPr>
          <w:p w14:paraId="01F3F505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70B81DC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FE2BCCF" w14:textId="77777777" w:rsidTr="0023780C">
        <w:tc>
          <w:tcPr>
            <w:tcW w:w="2812" w:type="dxa"/>
          </w:tcPr>
          <w:p w14:paraId="056C2FF8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278EA0E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前端发送的查看推荐问题的请求</w:t>
            </w:r>
          </w:p>
          <w:p w14:paraId="13B7CDF7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0D653D06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23780C" w:rsidRPr="00ED0073" w14:paraId="28C53313" w14:textId="77777777" w:rsidTr="0023780C">
        <w:tc>
          <w:tcPr>
            <w:tcW w:w="2812" w:type="dxa"/>
          </w:tcPr>
          <w:p w14:paraId="387242CB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792750" w14:textId="77777777" w:rsidR="0023780C" w:rsidRPr="00ED0073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4CE5D911" w14:textId="77777777" w:rsidR="0023780C" w:rsidRPr="00ED0073" w:rsidRDefault="0023780C" w:rsidP="0023780C"/>
        </w:tc>
      </w:tr>
      <w:tr w:rsidR="0023780C" w:rsidRPr="00ED0073" w14:paraId="2ED54D30" w14:textId="77777777" w:rsidTr="0023780C">
        <w:tc>
          <w:tcPr>
            <w:tcW w:w="2812" w:type="dxa"/>
          </w:tcPr>
          <w:p w14:paraId="304527D6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815FE9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9857B43" w14:textId="77777777" w:rsidTr="0023780C">
        <w:tc>
          <w:tcPr>
            <w:tcW w:w="2812" w:type="dxa"/>
          </w:tcPr>
          <w:p w14:paraId="47FEEBDA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9AAD3A1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89FDB3D" w14:textId="77777777" w:rsidTr="0023780C">
        <w:tc>
          <w:tcPr>
            <w:tcW w:w="2812" w:type="dxa"/>
          </w:tcPr>
          <w:p w14:paraId="20D6A6E3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5CD1B5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23780C" w:rsidRPr="00433E1C" w14:paraId="706ABB22" w14:textId="77777777" w:rsidTr="0023780C">
        <w:tc>
          <w:tcPr>
            <w:tcW w:w="2812" w:type="dxa"/>
          </w:tcPr>
          <w:p w14:paraId="77AA70D3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0B73B4C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C389954" w14:textId="77777777" w:rsidTr="0023780C">
        <w:tc>
          <w:tcPr>
            <w:tcW w:w="2812" w:type="dxa"/>
          </w:tcPr>
          <w:p w14:paraId="4999F01A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19CECE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741FC5B" w14:textId="77777777" w:rsidTr="0023780C">
        <w:tc>
          <w:tcPr>
            <w:tcW w:w="2812" w:type="dxa"/>
          </w:tcPr>
          <w:p w14:paraId="525F15B0" w14:textId="77777777" w:rsidR="0023780C" w:rsidRPr="00270929" w:rsidRDefault="0023780C" w:rsidP="0023780C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24CFE99D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3D28F39" w14:textId="77777777" w:rsidTr="0023780C">
        <w:tc>
          <w:tcPr>
            <w:tcW w:w="2812" w:type="dxa"/>
          </w:tcPr>
          <w:p w14:paraId="197B2479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43301A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FCD62B6" w14:textId="77777777" w:rsidR="0023780C" w:rsidRDefault="0023780C" w:rsidP="0023780C">
      <w:r>
        <w:rPr>
          <w:noProof/>
        </w:rPr>
        <w:drawing>
          <wp:inline distT="0" distB="0" distL="0" distR="0" wp14:anchorId="4640470D" wp14:editId="7A2CECC9">
            <wp:extent cx="2259514" cy="4024313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63205" cy="403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563FF8B" w14:textId="77777777" w:rsidTr="0023780C">
        <w:tc>
          <w:tcPr>
            <w:tcW w:w="2812" w:type="dxa"/>
          </w:tcPr>
          <w:p w14:paraId="1550B444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54204781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C-R-291</w:t>
            </w:r>
          </w:p>
        </w:tc>
      </w:tr>
      <w:tr w:rsidR="0023780C" w:rsidRPr="00C52A26" w14:paraId="7CD22BEE" w14:textId="77777777" w:rsidTr="0023780C">
        <w:tc>
          <w:tcPr>
            <w:tcW w:w="2812" w:type="dxa"/>
          </w:tcPr>
          <w:p w14:paraId="184F75FA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6DC2AD" w14:textId="77777777" w:rsidR="0023780C" w:rsidRPr="00C52A26" w:rsidRDefault="0023780C" w:rsidP="0023780C">
            <w:r>
              <w:rPr>
                <w:rFonts w:hint="eastAsia"/>
              </w:rPr>
              <w:t>查看我的邀请记录</w:t>
            </w:r>
          </w:p>
        </w:tc>
      </w:tr>
      <w:tr w:rsidR="0023780C" w:rsidRPr="00ED0073" w14:paraId="085216BF" w14:textId="77777777" w:rsidTr="0023780C">
        <w:tc>
          <w:tcPr>
            <w:tcW w:w="2812" w:type="dxa"/>
          </w:tcPr>
          <w:p w14:paraId="25EC356F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1CAB36B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0FBD7D8" w14:textId="77777777" w:rsidTr="0023780C">
        <w:tc>
          <w:tcPr>
            <w:tcW w:w="2812" w:type="dxa"/>
          </w:tcPr>
          <w:p w14:paraId="503F4F10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7C90310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5874604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195F30E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409A0D45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查看我的邀请</w:t>
            </w:r>
          </w:p>
        </w:tc>
      </w:tr>
      <w:tr w:rsidR="0023780C" w:rsidRPr="00ED0073" w14:paraId="69396C22" w14:textId="77777777" w:rsidTr="0023780C">
        <w:tc>
          <w:tcPr>
            <w:tcW w:w="2812" w:type="dxa"/>
          </w:tcPr>
          <w:p w14:paraId="08947A20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1DCC75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019520B" w14:textId="77777777" w:rsidTr="0023780C">
        <w:tc>
          <w:tcPr>
            <w:tcW w:w="2812" w:type="dxa"/>
          </w:tcPr>
          <w:p w14:paraId="5AF64711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11348A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123D18A4" w14:textId="77777777" w:rsidTr="0023780C">
        <w:tc>
          <w:tcPr>
            <w:tcW w:w="2812" w:type="dxa"/>
          </w:tcPr>
          <w:p w14:paraId="166D6DE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1D0A34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前端发送的查看我的邀请的请求</w:t>
            </w:r>
          </w:p>
          <w:p w14:paraId="181D794F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服务器端返回我的邀请的数据给前端</w:t>
            </w:r>
          </w:p>
          <w:p w14:paraId="3DC38E76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界面上我的邀请</w:t>
            </w:r>
          </w:p>
        </w:tc>
      </w:tr>
      <w:tr w:rsidR="0023780C" w:rsidRPr="00ED0073" w14:paraId="2BD10E95" w14:textId="77777777" w:rsidTr="0023780C">
        <w:tc>
          <w:tcPr>
            <w:tcW w:w="2812" w:type="dxa"/>
          </w:tcPr>
          <w:p w14:paraId="4CE701E7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40C8D8" w14:textId="77777777" w:rsidR="0023780C" w:rsidRPr="00ED0073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3165DCB6" w14:textId="77777777" w:rsidR="0023780C" w:rsidRPr="00ED0073" w:rsidRDefault="0023780C" w:rsidP="0023780C"/>
        </w:tc>
      </w:tr>
      <w:tr w:rsidR="0023780C" w:rsidRPr="00ED0073" w14:paraId="4CF7D67B" w14:textId="77777777" w:rsidTr="0023780C">
        <w:tc>
          <w:tcPr>
            <w:tcW w:w="2812" w:type="dxa"/>
          </w:tcPr>
          <w:p w14:paraId="0E292327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B364B6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3138895" w14:textId="77777777" w:rsidTr="0023780C">
        <w:tc>
          <w:tcPr>
            <w:tcW w:w="2812" w:type="dxa"/>
          </w:tcPr>
          <w:p w14:paraId="5AEC16A2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2D188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19E9819" w14:textId="77777777" w:rsidTr="0023780C">
        <w:tc>
          <w:tcPr>
            <w:tcW w:w="2812" w:type="dxa"/>
          </w:tcPr>
          <w:p w14:paraId="6F6B67CF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67A6C6F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23780C" w:rsidRPr="00433E1C" w14:paraId="3D2F8DA3" w14:textId="77777777" w:rsidTr="0023780C">
        <w:tc>
          <w:tcPr>
            <w:tcW w:w="2812" w:type="dxa"/>
          </w:tcPr>
          <w:p w14:paraId="5C3DAC48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5071EA6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915E23D" w14:textId="77777777" w:rsidTr="0023780C">
        <w:tc>
          <w:tcPr>
            <w:tcW w:w="2812" w:type="dxa"/>
          </w:tcPr>
          <w:p w14:paraId="64597D0E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1F6FEE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5CB55B5" w14:textId="77777777" w:rsidTr="0023780C">
        <w:tc>
          <w:tcPr>
            <w:tcW w:w="2812" w:type="dxa"/>
          </w:tcPr>
          <w:p w14:paraId="679523C3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F89D55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6BA3550" w14:textId="77777777" w:rsidTr="0023780C">
        <w:tc>
          <w:tcPr>
            <w:tcW w:w="2812" w:type="dxa"/>
          </w:tcPr>
          <w:p w14:paraId="24A3E370" w14:textId="77777777" w:rsidR="0023780C" w:rsidRDefault="0023780C" w:rsidP="0023780C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3E58FBA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09C387E" w14:textId="77777777" w:rsidR="0023780C" w:rsidRDefault="0023780C" w:rsidP="0023780C">
      <w:r>
        <w:rPr>
          <w:noProof/>
        </w:rPr>
        <w:drawing>
          <wp:inline distT="0" distB="0" distL="0" distR="0" wp14:anchorId="35B077E0" wp14:editId="6FE87E0F">
            <wp:extent cx="2405385" cy="42005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06453" cy="420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A844719" w14:textId="77777777" w:rsidTr="0023780C">
        <w:tc>
          <w:tcPr>
            <w:tcW w:w="2812" w:type="dxa"/>
          </w:tcPr>
          <w:p w14:paraId="6430327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80D8A6D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C-R-292</w:t>
            </w:r>
          </w:p>
        </w:tc>
      </w:tr>
      <w:tr w:rsidR="0023780C" w:rsidRPr="00C52A26" w14:paraId="228F16CF" w14:textId="77777777" w:rsidTr="0023780C">
        <w:tc>
          <w:tcPr>
            <w:tcW w:w="2812" w:type="dxa"/>
          </w:tcPr>
          <w:p w14:paraId="2FA85935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87318E6" w14:textId="77777777" w:rsidR="0023780C" w:rsidRPr="00C52A26" w:rsidRDefault="0023780C" w:rsidP="0023780C">
            <w:r>
              <w:rPr>
                <w:rFonts w:hint="eastAsia"/>
              </w:rPr>
              <w:t>查看我的举报违规记录</w:t>
            </w:r>
          </w:p>
        </w:tc>
      </w:tr>
      <w:tr w:rsidR="0023780C" w:rsidRPr="00ED0073" w14:paraId="0AEA66DF" w14:textId="77777777" w:rsidTr="0023780C">
        <w:tc>
          <w:tcPr>
            <w:tcW w:w="2812" w:type="dxa"/>
          </w:tcPr>
          <w:p w14:paraId="666AC236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8A9889B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E50DC16" w14:textId="77777777" w:rsidTr="0023780C">
        <w:tc>
          <w:tcPr>
            <w:tcW w:w="2812" w:type="dxa"/>
          </w:tcPr>
          <w:p w14:paraId="5D793434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D49BC4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0685EC2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F0806EE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61FE92C1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查看我的举报违规记录</w:t>
            </w:r>
          </w:p>
        </w:tc>
      </w:tr>
      <w:tr w:rsidR="0023780C" w:rsidRPr="00ED0073" w14:paraId="5C9EAC4A" w14:textId="77777777" w:rsidTr="0023780C">
        <w:tc>
          <w:tcPr>
            <w:tcW w:w="2812" w:type="dxa"/>
          </w:tcPr>
          <w:p w14:paraId="7F18405C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069F9BD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0ADF804D" w14:textId="77777777" w:rsidTr="0023780C">
        <w:tc>
          <w:tcPr>
            <w:tcW w:w="2812" w:type="dxa"/>
          </w:tcPr>
          <w:p w14:paraId="4E446A8C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1B86AA1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5FD398CF" w14:textId="77777777" w:rsidTr="0023780C">
        <w:tc>
          <w:tcPr>
            <w:tcW w:w="2812" w:type="dxa"/>
          </w:tcPr>
          <w:p w14:paraId="3B49CD55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9571B09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前端发送的查看我的举报违规记录的请求</w:t>
            </w:r>
          </w:p>
          <w:p w14:paraId="3DB4E3FD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服务器端返回查看我的举报违规记录的数据给前端</w:t>
            </w:r>
          </w:p>
          <w:p w14:paraId="5F9B31D5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23780C" w:rsidRPr="00ED0073" w14:paraId="662D3EE3" w14:textId="77777777" w:rsidTr="0023780C">
        <w:tc>
          <w:tcPr>
            <w:tcW w:w="2812" w:type="dxa"/>
          </w:tcPr>
          <w:p w14:paraId="539A34A2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DE21938" w14:textId="77777777" w:rsidR="0023780C" w:rsidRPr="00ED0073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45EE688A" w14:textId="77777777" w:rsidR="0023780C" w:rsidRPr="00ED0073" w:rsidRDefault="0023780C" w:rsidP="0023780C"/>
        </w:tc>
      </w:tr>
      <w:tr w:rsidR="0023780C" w:rsidRPr="00ED0073" w14:paraId="61CDE54E" w14:textId="77777777" w:rsidTr="0023780C">
        <w:tc>
          <w:tcPr>
            <w:tcW w:w="2812" w:type="dxa"/>
          </w:tcPr>
          <w:p w14:paraId="70D2729D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483DD4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468548C" w14:textId="77777777" w:rsidTr="0023780C">
        <w:tc>
          <w:tcPr>
            <w:tcW w:w="2812" w:type="dxa"/>
          </w:tcPr>
          <w:p w14:paraId="32E2D7B9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37AADB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07FDD04" w14:textId="77777777" w:rsidTr="0023780C">
        <w:tc>
          <w:tcPr>
            <w:tcW w:w="2812" w:type="dxa"/>
          </w:tcPr>
          <w:p w14:paraId="418068BC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63EC105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23780C" w:rsidRPr="00433E1C" w14:paraId="72BDDE96" w14:textId="77777777" w:rsidTr="0023780C">
        <w:tc>
          <w:tcPr>
            <w:tcW w:w="2812" w:type="dxa"/>
          </w:tcPr>
          <w:p w14:paraId="244EDA91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023A6AD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60AD7E3" w14:textId="77777777" w:rsidTr="0023780C">
        <w:tc>
          <w:tcPr>
            <w:tcW w:w="2812" w:type="dxa"/>
          </w:tcPr>
          <w:p w14:paraId="791112FB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1F122464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C09F4F7" w14:textId="77777777" w:rsidTr="0023780C">
        <w:tc>
          <w:tcPr>
            <w:tcW w:w="2812" w:type="dxa"/>
          </w:tcPr>
          <w:p w14:paraId="3908E4D9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403A5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DB6B0C2" w14:textId="77777777" w:rsidTr="0023780C">
        <w:tc>
          <w:tcPr>
            <w:tcW w:w="2812" w:type="dxa"/>
          </w:tcPr>
          <w:p w14:paraId="150782C5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C308DA4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74A7D6B1" w14:textId="77777777" w:rsidR="0023780C" w:rsidRPr="006006A1" w:rsidRDefault="0023780C" w:rsidP="0023780C">
      <w:r>
        <w:rPr>
          <w:noProof/>
        </w:rPr>
        <w:drawing>
          <wp:inline distT="0" distB="0" distL="0" distR="0" wp14:anchorId="173F3D87" wp14:editId="0EF7F948">
            <wp:extent cx="1754015" cy="27146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57205" cy="271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4ACC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.20 </w:t>
      </w:r>
      <w:r>
        <w:rPr>
          <w:rFonts w:hint="eastAsia"/>
        </w:rPr>
        <w:t>具体某条问题界面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ECB150C" w14:textId="77777777" w:rsidTr="0023780C">
        <w:tc>
          <w:tcPr>
            <w:tcW w:w="2812" w:type="dxa"/>
          </w:tcPr>
          <w:p w14:paraId="02164FC0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CFE31D9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C-R-220</w:t>
            </w:r>
          </w:p>
        </w:tc>
      </w:tr>
      <w:tr w:rsidR="0023780C" w:rsidRPr="00C52A26" w14:paraId="6371D528" w14:textId="77777777" w:rsidTr="0023780C">
        <w:tc>
          <w:tcPr>
            <w:tcW w:w="2812" w:type="dxa"/>
          </w:tcPr>
          <w:p w14:paraId="3FF33537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4D603C" w14:textId="77777777" w:rsidR="0023780C" w:rsidRPr="00C52A26" w:rsidRDefault="0023780C" w:rsidP="0023780C">
            <w:proofErr w:type="gramStart"/>
            <w:r>
              <w:rPr>
                <w:rFonts w:hint="eastAsia"/>
              </w:rPr>
              <w:t>点赞回答</w:t>
            </w:r>
            <w:proofErr w:type="gramEnd"/>
          </w:p>
        </w:tc>
      </w:tr>
      <w:tr w:rsidR="0023780C" w:rsidRPr="00ED0073" w14:paraId="1FF00391" w14:textId="77777777" w:rsidTr="0023780C">
        <w:tc>
          <w:tcPr>
            <w:tcW w:w="2812" w:type="dxa"/>
          </w:tcPr>
          <w:p w14:paraId="210B4702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8AFEBA5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492766ED" w14:textId="77777777" w:rsidTr="0023780C">
        <w:tc>
          <w:tcPr>
            <w:tcW w:w="2812" w:type="dxa"/>
          </w:tcPr>
          <w:p w14:paraId="55C5975C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4C7B6B" w14:textId="77777777" w:rsidR="0023780C" w:rsidRPr="00ED0073" w:rsidRDefault="0023780C" w:rsidP="0023780C"/>
        </w:tc>
      </w:tr>
      <w:tr w:rsidR="0023780C" w:rsidRPr="00ED0073" w14:paraId="7394605F" w14:textId="77777777" w:rsidTr="0023780C">
        <w:tc>
          <w:tcPr>
            <w:tcW w:w="2812" w:type="dxa"/>
          </w:tcPr>
          <w:p w14:paraId="07A46EA3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A352334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B598AD3" w14:textId="77777777" w:rsidTr="0023780C">
        <w:tc>
          <w:tcPr>
            <w:tcW w:w="2812" w:type="dxa"/>
          </w:tcPr>
          <w:p w14:paraId="1E421E97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9C46EB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B40E4A5" w14:textId="77777777" w:rsidTr="0023780C">
        <w:tc>
          <w:tcPr>
            <w:tcW w:w="2812" w:type="dxa"/>
          </w:tcPr>
          <w:p w14:paraId="252F983F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DF06954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</w:t>
            </w:r>
            <w:proofErr w:type="gramStart"/>
            <w:r>
              <w:rPr>
                <w:rFonts w:hint="eastAsia"/>
              </w:rPr>
              <w:t>点赞回</w:t>
            </w:r>
            <w:proofErr w:type="gramEnd"/>
            <w:r>
              <w:rPr>
                <w:rFonts w:hint="eastAsia"/>
              </w:rPr>
              <w:t>答的请求</w:t>
            </w:r>
          </w:p>
          <w:p w14:paraId="7B057715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1BB649FB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界面上点赞成功</w:t>
            </w:r>
          </w:p>
        </w:tc>
      </w:tr>
      <w:tr w:rsidR="0023780C" w:rsidRPr="00ED0073" w14:paraId="41EFF3E4" w14:textId="77777777" w:rsidTr="0023780C">
        <w:tc>
          <w:tcPr>
            <w:tcW w:w="2812" w:type="dxa"/>
          </w:tcPr>
          <w:p w14:paraId="43906C34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693CDB3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F471874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581FE79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070C23C1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7C454A3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点击赞同</w:t>
            </w:r>
          </w:p>
        </w:tc>
      </w:tr>
      <w:tr w:rsidR="0023780C" w:rsidRPr="00ED0073" w14:paraId="007FE163" w14:textId="77777777" w:rsidTr="0023780C">
        <w:tc>
          <w:tcPr>
            <w:tcW w:w="2812" w:type="dxa"/>
          </w:tcPr>
          <w:p w14:paraId="2D6C4347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D5DBF4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EAC5C42" w14:textId="77777777" w:rsidTr="0023780C">
        <w:tc>
          <w:tcPr>
            <w:tcW w:w="2812" w:type="dxa"/>
          </w:tcPr>
          <w:p w14:paraId="44F6373B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4B1A8F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26908A3" w14:textId="77777777" w:rsidTr="0023780C">
        <w:tc>
          <w:tcPr>
            <w:tcW w:w="2812" w:type="dxa"/>
          </w:tcPr>
          <w:p w14:paraId="555C16DC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E5C951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23780C" w:rsidRPr="00433E1C" w14:paraId="0262082B" w14:textId="77777777" w:rsidTr="0023780C">
        <w:tc>
          <w:tcPr>
            <w:tcW w:w="2812" w:type="dxa"/>
          </w:tcPr>
          <w:p w14:paraId="027D1163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310B0F9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3946171" w14:textId="77777777" w:rsidTr="0023780C">
        <w:tc>
          <w:tcPr>
            <w:tcW w:w="2812" w:type="dxa"/>
          </w:tcPr>
          <w:p w14:paraId="05E01D9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1DBAD4F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6D36911" w14:textId="77777777" w:rsidTr="0023780C">
        <w:tc>
          <w:tcPr>
            <w:tcW w:w="2812" w:type="dxa"/>
          </w:tcPr>
          <w:p w14:paraId="4E6B0E03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C056A7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C061708" w14:textId="77777777" w:rsidTr="0023780C">
        <w:tc>
          <w:tcPr>
            <w:tcW w:w="2812" w:type="dxa"/>
          </w:tcPr>
          <w:p w14:paraId="2772B6C6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6DA9EA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0AE7322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4C6BC2E0" wp14:editId="5BF00369">
            <wp:extent cx="2149416" cy="4233863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53163" cy="42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C867" w14:textId="77777777" w:rsidR="0023780C" w:rsidRDefault="0023780C" w:rsidP="0023780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954BAB8" w14:textId="77777777" w:rsidTr="0023780C">
        <w:tc>
          <w:tcPr>
            <w:tcW w:w="2812" w:type="dxa"/>
          </w:tcPr>
          <w:p w14:paraId="0DABE439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65F1927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C-R-221</w:t>
            </w:r>
          </w:p>
        </w:tc>
      </w:tr>
      <w:tr w:rsidR="0023780C" w:rsidRPr="00C52A26" w14:paraId="52114D62" w14:textId="77777777" w:rsidTr="0023780C">
        <w:tc>
          <w:tcPr>
            <w:tcW w:w="2812" w:type="dxa"/>
          </w:tcPr>
          <w:p w14:paraId="228BFE9C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FB3715F" w14:textId="77777777" w:rsidR="0023780C" w:rsidRPr="00C52A26" w:rsidRDefault="0023780C" w:rsidP="0023780C">
            <w:r>
              <w:rPr>
                <w:rFonts w:hint="eastAsia"/>
              </w:rPr>
              <w:t>举报回答</w:t>
            </w:r>
          </w:p>
        </w:tc>
      </w:tr>
      <w:tr w:rsidR="0023780C" w:rsidRPr="00ED0073" w14:paraId="698AFE42" w14:textId="77777777" w:rsidTr="0023780C">
        <w:tc>
          <w:tcPr>
            <w:tcW w:w="2812" w:type="dxa"/>
          </w:tcPr>
          <w:p w14:paraId="7CD29CD0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D6CD33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10C5317" w14:textId="77777777" w:rsidTr="0023780C">
        <w:tc>
          <w:tcPr>
            <w:tcW w:w="2812" w:type="dxa"/>
          </w:tcPr>
          <w:p w14:paraId="144916E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01399E" w14:textId="77777777" w:rsidR="0023780C" w:rsidRPr="00ED0073" w:rsidRDefault="0023780C" w:rsidP="0023780C"/>
        </w:tc>
      </w:tr>
      <w:tr w:rsidR="0023780C" w:rsidRPr="00ED0073" w14:paraId="0AAF7E83" w14:textId="77777777" w:rsidTr="0023780C">
        <w:tc>
          <w:tcPr>
            <w:tcW w:w="2812" w:type="dxa"/>
          </w:tcPr>
          <w:p w14:paraId="00DC7A64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500A7F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839BEE6" w14:textId="77777777" w:rsidTr="0023780C">
        <w:tc>
          <w:tcPr>
            <w:tcW w:w="2812" w:type="dxa"/>
          </w:tcPr>
          <w:p w14:paraId="09951470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73DC84B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86AC8CA" w14:textId="77777777" w:rsidTr="0023780C">
        <w:tc>
          <w:tcPr>
            <w:tcW w:w="2812" w:type="dxa"/>
          </w:tcPr>
          <w:p w14:paraId="3A5D5107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FA3A5C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前端发送的举报回答的请求</w:t>
            </w:r>
          </w:p>
          <w:p w14:paraId="229D9378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服务器端返回举报回答的反馈给前端</w:t>
            </w:r>
          </w:p>
          <w:p w14:paraId="122F3757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界面上举报成功/失败</w:t>
            </w:r>
          </w:p>
        </w:tc>
      </w:tr>
      <w:tr w:rsidR="0023780C" w:rsidRPr="00ED0073" w14:paraId="37B36E9F" w14:textId="77777777" w:rsidTr="0023780C">
        <w:tc>
          <w:tcPr>
            <w:tcW w:w="2812" w:type="dxa"/>
          </w:tcPr>
          <w:p w14:paraId="73A5D275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B87D3FB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4DC193A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AC0A620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7BB21494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9CC74BD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点击更多（*</w:t>
            </w:r>
            <w:r>
              <w:t>**）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点击举报</w:t>
            </w:r>
          </w:p>
          <w:p w14:paraId="33A763FB" w14:textId="77777777" w:rsidR="0023780C" w:rsidRPr="00ED0073" w:rsidRDefault="0023780C" w:rsidP="0023780C"/>
        </w:tc>
      </w:tr>
      <w:tr w:rsidR="0023780C" w:rsidRPr="00ED0073" w14:paraId="2BF7936A" w14:textId="77777777" w:rsidTr="0023780C">
        <w:tc>
          <w:tcPr>
            <w:tcW w:w="2812" w:type="dxa"/>
          </w:tcPr>
          <w:p w14:paraId="79A7ACD0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09DACB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2CDF845" w14:textId="77777777" w:rsidTr="0023780C">
        <w:tc>
          <w:tcPr>
            <w:tcW w:w="2812" w:type="dxa"/>
          </w:tcPr>
          <w:p w14:paraId="53DF266B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2D1B9B4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8C3C191" w14:textId="77777777" w:rsidTr="0023780C">
        <w:tc>
          <w:tcPr>
            <w:tcW w:w="2812" w:type="dxa"/>
          </w:tcPr>
          <w:p w14:paraId="22BA4CA7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1B777C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.4895</w:t>
            </w:r>
          </w:p>
        </w:tc>
      </w:tr>
      <w:tr w:rsidR="0023780C" w:rsidRPr="00433E1C" w14:paraId="6B04E51B" w14:textId="77777777" w:rsidTr="0023780C">
        <w:tc>
          <w:tcPr>
            <w:tcW w:w="2812" w:type="dxa"/>
          </w:tcPr>
          <w:p w14:paraId="28E59245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A293C8F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25862018" w14:textId="77777777" w:rsidTr="0023780C">
        <w:tc>
          <w:tcPr>
            <w:tcW w:w="2812" w:type="dxa"/>
          </w:tcPr>
          <w:p w14:paraId="35D62EA0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C786AA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B0621E5" w14:textId="77777777" w:rsidTr="0023780C">
        <w:tc>
          <w:tcPr>
            <w:tcW w:w="2812" w:type="dxa"/>
          </w:tcPr>
          <w:p w14:paraId="258A07C5" w14:textId="77777777" w:rsidR="0023780C" w:rsidRPr="00270929" w:rsidRDefault="0023780C" w:rsidP="0023780C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3B58DC3F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67C84DD" w14:textId="77777777" w:rsidTr="0023780C">
        <w:tc>
          <w:tcPr>
            <w:tcW w:w="2812" w:type="dxa"/>
          </w:tcPr>
          <w:p w14:paraId="154F3333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6BD95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201F1F8" w14:textId="77777777" w:rsidR="0023780C" w:rsidRDefault="0023780C" w:rsidP="0023780C">
      <w:r>
        <w:rPr>
          <w:noProof/>
        </w:rPr>
        <w:drawing>
          <wp:inline distT="0" distB="0" distL="0" distR="0" wp14:anchorId="2EC85CB3" wp14:editId="586D604F">
            <wp:extent cx="2042440" cy="4319587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45085" cy="43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6050481D" w14:textId="77777777" w:rsidTr="0023780C">
        <w:tc>
          <w:tcPr>
            <w:tcW w:w="2812" w:type="dxa"/>
          </w:tcPr>
          <w:p w14:paraId="7FAC8F35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9FED579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C-R-222</w:t>
            </w:r>
          </w:p>
        </w:tc>
      </w:tr>
      <w:tr w:rsidR="0023780C" w:rsidRPr="00C52A26" w14:paraId="7E1BF39F" w14:textId="77777777" w:rsidTr="0023780C">
        <w:tc>
          <w:tcPr>
            <w:tcW w:w="2812" w:type="dxa"/>
          </w:tcPr>
          <w:p w14:paraId="02EB737B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DB9DB3A" w14:textId="77777777" w:rsidR="0023780C" w:rsidRPr="00C52A26" w:rsidRDefault="0023780C" w:rsidP="0023780C">
            <w:r>
              <w:rPr>
                <w:rFonts w:hint="eastAsia"/>
              </w:rPr>
              <w:t>邀请回答问题</w:t>
            </w:r>
          </w:p>
        </w:tc>
      </w:tr>
      <w:tr w:rsidR="0023780C" w:rsidRPr="00ED0073" w14:paraId="312569B7" w14:textId="77777777" w:rsidTr="0023780C">
        <w:tc>
          <w:tcPr>
            <w:tcW w:w="2812" w:type="dxa"/>
          </w:tcPr>
          <w:p w14:paraId="115E0A68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FC20422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5243C17" w14:textId="77777777" w:rsidTr="0023780C">
        <w:tc>
          <w:tcPr>
            <w:tcW w:w="2812" w:type="dxa"/>
          </w:tcPr>
          <w:p w14:paraId="03555166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206734" w14:textId="77777777" w:rsidR="0023780C" w:rsidRPr="00ED0073" w:rsidRDefault="0023780C" w:rsidP="0023780C"/>
        </w:tc>
      </w:tr>
      <w:tr w:rsidR="0023780C" w:rsidRPr="00ED0073" w14:paraId="563716B9" w14:textId="77777777" w:rsidTr="0023780C">
        <w:tc>
          <w:tcPr>
            <w:tcW w:w="2812" w:type="dxa"/>
          </w:tcPr>
          <w:p w14:paraId="7A22150B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88E4D45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3BE61939" w14:textId="77777777" w:rsidTr="0023780C">
        <w:tc>
          <w:tcPr>
            <w:tcW w:w="2812" w:type="dxa"/>
          </w:tcPr>
          <w:p w14:paraId="1A6F9C10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6C2D805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EDA1315" w14:textId="77777777" w:rsidTr="0023780C">
        <w:tc>
          <w:tcPr>
            <w:tcW w:w="2812" w:type="dxa"/>
          </w:tcPr>
          <w:p w14:paraId="05627EA5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EA138BD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前端发送的邀请回答的请求</w:t>
            </w:r>
          </w:p>
          <w:p w14:paraId="7A0A785C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服务器端返回邀请回答给前端</w:t>
            </w:r>
          </w:p>
          <w:p w14:paraId="7EB8491E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界面上呈现邀请回答的界面</w:t>
            </w:r>
          </w:p>
        </w:tc>
      </w:tr>
      <w:tr w:rsidR="0023780C" w:rsidRPr="00ED0073" w14:paraId="0A5F3D6D" w14:textId="77777777" w:rsidTr="0023780C">
        <w:tc>
          <w:tcPr>
            <w:tcW w:w="2812" w:type="dxa"/>
          </w:tcPr>
          <w:p w14:paraId="0F1B1155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74915E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EF9926C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77319D2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65B245EF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331C7F5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点击邀请回答</w:t>
            </w:r>
          </w:p>
          <w:p w14:paraId="27D0A539" w14:textId="77777777" w:rsidR="0023780C" w:rsidRPr="00ED0073" w:rsidRDefault="0023780C" w:rsidP="0023780C"/>
        </w:tc>
      </w:tr>
      <w:tr w:rsidR="0023780C" w:rsidRPr="00ED0073" w14:paraId="2FB7627B" w14:textId="77777777" w:rsidTr="0023780C">
        <w:tc>
          <w:tcPr>
            <w:tcW w:w="2812" w:type="dxa"/>
          </w:tcPr>
          <w:p w14:paraId="02C42E2E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B2C5B4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759A9E4" w14:textId="77777777" w:rsidTr="0023780C">
        <w:tc>
          <w:tcPr>
            <w:tcW w:w="2812" w:type="dxa"/>
          </w:tcPr>
          <w:p w14:paraId="2949DA6F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4D8E52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B0CD93D" w14:textId="77777777" w:rsidTr="0023780C">
        <w:tc>
          <w:tcPr>
            <w:tcW w:w="2812" w:type="dxa"/>
          </w:tcPr>
          <w:p w14:paraId="75D78251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7AF4C3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23780C" w:rsidRPr="00433E1C" w14:paraId="7354A8BB" w14:textId="77777777" w:rsidTr="0023780C">
        <w:tc>
          <w:tcPr>
            <w:tcW w:w="2812" w:type="dxa"/>
          </w:tcPr>
          <w:p w14:paraId="46F6D685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6909299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79A747B" w14:textId="77777777" w:rsidTr="0023780C">
        <w:tc>
          <w:tcPr>
            <w:tcW w:w="2812" w:type="dxa"/>
          </w:tcPr>
          <w:p w14:paraId="11DA1422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76431C1D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8895314" w14:textId="77777777" w:rsidTr="0023780C">
        <w:tc>
          <w:tcPr>
            <w:tcW w:w="2812" w:type="dxa"/>
          </w:tcPr>
          <w:p w14:paraId="4B73548C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27F4BBD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42A3300" w14:textId="77777777" w:rsidTr="0023780C">
        <w:tc>
          <w:tcPr>
            <w:tcW w:w="2812" w:type="dxa"/>
          </w:tcPr>
          <w:p w14:paraId="1744C956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4EC9C0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1F34FE8" w14:textId="77777777" w:rsidR="0023780C" w:rsidRDefault="0023780C" w:rsidP="0023780C">
      <w:r>
        <w:rPr>
          <w:noProof/>
        </w:rPr>
        <w:drawing>
          <wp:inline distT="0" distB="0" distL="0" distR="0" wp14:anchorId="2813C60C" wp14:editId="1413664B">
            <wp:extent cx="2856401" cy="4795631"/>
            <wp:effectExtent l="0" t="0" r="127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66478" cy="481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1F6C49FA" w14:textId="77777777" w:rsidTr="0023780C">
        <w:tc>
          <w:tcPr>
            <w:tcW w:w="2812" w:type="dxa"/>
          </w:tcPr>
          <w:p w14:paraId="0E4D4702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5A9D56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C-R-223</w:t>
            </w:r>
          </w:p>
        </w:tc>
      </w:tr>
      <w:tr w:rsidR="0023780C" w:rsidRPr="00C52A26" w14:paraId="36A78A56" w14:textId="77777777" w:rsidTr="0023780C">
        <w:tc>
          <w:tcPr>
            <w:tcW w:w="2812" w:type="dxa"/>
          </w:tcPr>
          <w:p w14:paraId="185EBDD6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A56F32" w14:textId="77777777" w:rsidR="0023780C" w:rsidRPr="00C52A26" w:rsidRDefault="0023780C" w:rsidP="0023780C">
            <w:proofErr w:type="gramStart"/>
            <w:r>
              <w:rPr>
                <w:rFonts w:hint="eastAsia"/>
              </w:rPr>
              <w:t>回答按</w:t>
            </w:r>
            <w:proofErr w:type="gramEnd"/>
            <w:r>
              <w:rPr>
                <w:rFonts w:hint="eastAsia"/>
              </w:rPr>
              <w:t>默认排序</w:t>
            </w:r>
          </w:p>
        </w:tc>
      </w:tr>
      <w:tr w:rsidR="0023780C" w:rsidRPr="00ED0073" w14:paraId="44E6C237" w14:textId="77777777" w:rsidTr="0023780C">
        <w:tc>
          <w:tcPr>
            <w:tcW w:w="2812" w:type="dxa"/>
          </w:tcPr>
          <w:p w14:paraId="5472CF6C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38C3554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41514800" w14:textId="77777777" w:rsidTr="0023780C">
        <w:tc>
          <w:tcPr>
            <w:tcW w:w="2812" w:type="dxa"/>
          </w:tcPr>
          <w:p w14:paraId="63B584A1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5AE0DB9" w14:textId="77777777" w:rsidR="0023780C" w:rsidRPr="00ED0073" w:rsidRDefault="0023780C" w:rsidP="0023780C"/>
        </w:tc>
      </w:tr>
      <w:tr w:rsidR="0023780C" w:rsidRPr="00ED0073" w14:paraId="2BF82CE3" w14:textId="77777777" w:rsidTr="0023780C">
        <w:tc>
          <w:tcPr>
            <w:tcW w:w="2812" w:type="dxa"/>
          </w:tcPr>
          <w:p w14:paraId="66440103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9E7C833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3668AD14" w14:textId="77777777" w:rsidTr="0023780C">
        <w:tc>
          <w:tcPr>
            <w:tcW w:w="2812" w:type="dxa"/>
          </w:tcPr>
          <w:p w14:paraId="6ADECA91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0E0F2C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4DFB52DB" w14:textId="77777777" w:rsidTr="0023780C">
        <w:tc>
          <w:tcPr>
            <w:tcW w:w="2812" w:type="dxa"/>
          </w:tcPr>
          <w:p w14:paraId="68C4A48B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AE94C86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前端发送的对回答默认排序的请求</w:t>
            </w:r>
          </w:p>
          <w:p w14:paraId="43299D53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服务器端返回回答默认排序的界面给前端</w:t>
            </w:r>
          </w:p>
          <w:p w14:paraId="2E856187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界面上呈现回答默认排序</w:t>
            </w:r>
          </w:p>
        </w:tc>
      </w:tr>
      <w:tr w:rsidR="0023780C" w:rsidRPr="00ED0073" w14:paraId="18799EEE" w14:textId="77777777" w:rsidTr="0023780C">
        <w:tc>
          <w:tcPr>
            <w:tcW w:w="2812" w:type="dxa"/>
          </w:tcPr>
          <w:p w14:paraId="3DA67B18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CD11E6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43477A6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BDF0601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55F62104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5E5D6953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点击默认排序</w:t>
            </w:r>
          </w:p>
          <w:p w14:paraId="409E6AF2" w14:textId="77777777" w:rsidR="0023780C" w:rsidRPr="00ED0073" w:rsidRDefault="0023780C" w:rsidP="0023780C"/>
        </w:tc>
      </w:tr>
      <w:tr w:rsidR="0023780C" w:rsidRPr="00ED0073" w14:paraId="6927B023" w14:textId="77777777" w:rsidTr="0023780C">
        <w:tc>
          <w:tcPr>
            <w:tcW w:w="2812" w:type="dxa"/>
          </w:tcPr>
          <w:p w14:paraId="0CD2E236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13CEB9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2E13064" w14:textId="77777777" w:rsidTr="0023780C">
        <w:tc>
          <w:tcPr>
            <w:tcW w:w="2812" w:type="dxa"/>
          </w:tcPr>
          <w:p w14:paraId="329D2135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0FB6B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4F524AF" w14:textId="77777777" w:rsidTr="0023780C">
        <w:tc>
          <w:tcPr>
            <w:tcW w:w="2812" w:type="dxa"/>
          </w:tcPr>
          <w:p w14:paraId="740A6915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E6E3507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23780C" w:rsidRPr="00433E1C" w14:paraId="3CCC0908" w14:textId="77777777" w:rsidTr="0023780C">
        <w:tc>
          <w:tcPr>
            <w:tcW w:w="2812" w:type="dxa"/>
          </w:tcPr>
          <w:p w14:paraId="7B8D30ED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29AEEE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596E43E" w14:textId="77777777" w:rsidTr="0023780C">
        <w:tc>
          <w:tcPr>
            <w:tcW w:w="2812" w:type="dxa"/>
          </w:tcPr>
          <w:p w14:paraId="7A834E25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A59E445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B34FBBA" w14:textId="77777777" w:rsidTr="0023780C">
        <w:tc>
          <w:tcPr>
            <w:tcW w:w="2812" w:type="dxa"/>
          </w:tcPr>
          <w:p w14:paraId="08BEC258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93256B4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8BFBFB6" w14:textId="77777777" w:rsidTr="0023780C">
        <w:tc>
          <w:tcPr>
            <w:tcW w:w="2812" w:type="dxa"/>
          </w:tcPr>
          <w:p w14:paraId="7AA9DB3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14BEC9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F2A69B5" w14:textId="77777777" w:rsidR="0023780C" w:rsidRDefault="0023780C" w:rsidP="0023780C">
      <w:r>
        <w:rPr>
          <w:noProof/>
        </w:rPr>
        <w:drawing>
          <wp:inline distT="0" distB="0" distL="0" distR="0" wp14:anchorId="61A634E9" wp14:editId="6C52C9C7">
            <wp:extent cx="3786188" cy="5214782"/>
            <wp:effectExtent l="0" t="0" r="508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90972" cy="522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CCA9E0E" w14:textId="77777777" w:rsidTr="0023780C">
        <w:tc>
          <w:tcPr>
            <w:tcW w:w="2812" w:type="dxa"/>
          </w:tcPr>
          <w:p w14:paraId="09260E43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3FDDB16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C-R-224</w:t>
            </w:r>
          </w:p>
        </w:tc>
      </w:tr>
      <w:tr w:rsidR="0023780C" w:rsidRPr="00C52A26" w14:paraId="1058EE1F" w14:textId="77777777" w:rsidTr="0023780C">
        <w:tc>
          <w:tcPr>
            <w:tcW w:w="2812" w:type="dxa"/>
          </w:tcPr>
          <w:p w14:paraId="541E485D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CB0A5A" w14:textId="77777777" w:rsidR="0023780C" w:rsidRPr="00C52A26" w:rsidRDefault="0023780C" w:rsidP="0023780C">
            <w:r>
              <w:rPr>
                <w:rFonts w:hint="eastAsia"/>
              </w:rPr>
              <w:t>删除自己的回答</w:t>
            </w:r>
          </w:p>
        </w:tc>
      </w:tr>
      <w:tr w:rsidR="0023780C" w:rsidRPr="00ED0073" w14:paraId="24909218" w14:textId="77777777" w:rsidTr="0023780C">
        <w:tc>
          <w:tcPr>
            <w:tcW w:w="2812" w:type="dxa"/>
          </w:tcPr>
          <w:p w14:paraId="3EB3E36B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2856A4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55B4829" w14:textId="77777777" w:rsidTr="0023780C">
        <w:tc>
          <w:tcPr>
            <w:tcW w:w="2812" w:type="dxa"/>
          </w:tcPr>
          <w:p w14:paraId="59416541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CD653D8" w14:textId="77777777" w:rsidR="0023780C" w:rsidRPr="00ED0073" w:rsidRDefault="0023780C" w:rsidP="0023780C"/>
        </w:tc>
      </w:tr>
      <w:tr w:rsidR="0023780C" w:rsidRPr="00ED0073" w14:paraId="1A6C017E" w14:textId="77777777" w:rsidTr="0023780C">
        <w:tc>
          <w:tcPr>
            <w:tcW w:w="2812" w:type="dxa"/>
          </w:tcPr>
          <w:p w14:paraId="19EBF356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BE2E4B1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72E973B" w14:textId="77777777" w:rsidTr="0023780C">
        <w:tc>
          <w:tcPr>
            <w:tcW w:w="2812" w:type="dxa"/>
          </w:tcPr>
          <w:p w14:paraId="3C81F22D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34730D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F4B1FBB" w14:textId="77777777" w:rsidTr="0023780C">
        <w:tc>
          <w:tcPr>
            <w:tcW w:w="2812" w:type="dxa"/>
          </w:tcPr>
          <w:p w14:paraId="316CA6A6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041FD95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前端发送的删除自己的回答的请求</w:t>
            </w:r>
          </w:p>
          <w:p w14:paraId="6EA9F758" w14:textId="77777777" w:rsidR="0023780C" w:rsidRDefault="0023780C" w:rsidP="0023780C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服务器端返回删除自己的回答数据给前端</w:t>
            </w:r>
          </w:p>
          <w:p w14:paraId="0982F058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  <w:r w:rsidRPr="00ED0073">
              <w:t xml:space="preserve"> </w:t>
            </w:r>
          </w:p>
        </w:tc>
      </w:tr>
      <w:tr w:rsidR="0023780C" w:rsidRPr="00ED0073" w14:paraId="54C58571" w14:textId="77777777" w:rsidTr="0023780C">
        <w:tc>
          <w:tcPr>
            <w:tcW w:w="2812" w:type="dxa"/>
          </w:tcPr>
          <w:p w14:paraId="000D38E1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164BD19A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5B4CDD2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448E6B9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6BC80B2A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46140CB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点击更多（***）-删除自己回答</w:t>
            </w:r>
          </w:p>
          <w:p w14:paraId="51FF935F" w14:textId="77777777" w:rsidR="0023780C" w:rsidRPr="00DC3A7D" w:rsidRDefault="0023780C" w:rsidP="0023780C"/>
        </w:tc>
      </w:tr>
      <w:tr w:rsidR="0023780C" w:rsidRPr="00ED0073" w14:paraId="3556D442" w14:textId="77777777" w:rsidTr="0023780C">
        <w:tc>
          <w:tcPr>
            <w:tcW w:w="2812" w:type="dxa"/>
          </w:tcPr>
          <w:p w14:paraId="389D2967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04A16B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FA05DE3" w14:textId="77777777" w:rsidTr="0023780C">
        <w:tc>
          <w:tcPr>
            <w:tcW w:w="2812" w:type="dxa"/>
          </w:tcPr>
          <w:p w14:paraId="5F19B707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88F619B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CFA2DB4" w14:textId="77777777" w:rsidTr="0023780C">
        <w:tc>
          <w:tcPr>
            <w:tcW w:w="2812" w:type="dxa"/>
          </w:tcPr>
          <w:p w14:paraId="363E9A91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ABC82FF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23780C" w:rsidRPr="00433E1C" w14:paraId="0955B220" w14:textId="77777777" w:rsidTr="0023780C">
        <w:tc>
          <w:tcPr>
            <w:tcW w:w="2812" w:type="dxa"/>
          </w:tcPr>
          <w:p w14:paraId="34B82DA8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BC42A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570932D9" w14:textId="77777777" w:rsidTr="0023780C">
        <w:tc>
          <w:tcPr>
            <w:tcW w:w="2812" w:type="dxa"/>
          </w:tcPr>
          <w:p w14:paraId="379F249B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F4C23E0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DDED594" w14:textId="77777777" w:rsidTr="0023780C">
        <w:tc>
          <w:tcPr>
            <w:tcW w:w="2812" w:type="dxa"/>
          </w:tcPr>
          <w:p w14:paraId="16F08D05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5EB8A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67BF4D0" w14:textId="77777777" w:rsidTr="0023780C">
        <w:tc>
          <w:tcPr>
            <w:tcW w:w="2812" w:type="dxa"/>
          </w:tcPr>
          <w:p w14:paraId="28B472B9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DA1E28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C6BAA00" w14:textId="77777777" w:rsidR="0023780C" w:rsidRDefault="0023780C" w:rsidP="0023780C">
      <w:r>
        <w:rPr>
          <w:noProof/>
        </w:rPr>
        <w:drawing>
          <wp:inline distT="0" distB="0" distL="0" distR="0" wp14:anchorId="42CFBC8A" wp14:editId="6AFCECB1">
            <wp:extent cx="2951346" cy="3933825"/>
            <wp:effectExtent l="0" t="0" r="190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53591" cy="39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EE7843B" w14:textId="77777777" w:rsidTr="0023780C">
        <w:tc>
          <w:tcPr>
            <w:tcW w:w="2812" w:type="dxa"/>
          </w:tcPr>
          <w:p w14:paraId="5965A50E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B79E8DF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C-R-225</w:t>
            </w:r>
          </w:p>
        </w:tc>
      </w:tr>
      <w:tr w:rsidR="0023780C" w:rsidRPr="00C52A26" w14:paraId="0B26246A" w14:textId="77777777" w:rsidTr="0023780C">
        <w:tc>
          <w:tcPr>
            <w:tcW w:w="2812" w:type="dxa"/>
          </w:tcPr>
          <w:p w14:paraId="12C8C7BE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A384B0" w14:textId="77777777" w:rsidR="0023780C" w:rsidRPr="00C52A26" w:rsidRDefault="0023780C" w:rsidP="0023780C">
            <w:r>
              <w:rPr>
                <w:rFonts w:hint="eastAsia"/>
              </w:rPr>
              <w:t>新建问题回答</w:t>
            </w:r>
          </w:p>
        </w:tc>
      </w:tr>
      <w:tr w:rsidR="0023780C" w:rsidRPr="00ED0073" w14:paraId="54716F24" w14:textId="77777777" w:rsidTr="0023780C">
        <w:tc>
          <w:tcPr>
            <w:tcW w:w="2812" w:type="dxa"/>
          </w:tcPr>
          <w:p w14:paraId="514FAD21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8B1B4C9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946C742" w14:textId="77777777" w:rsidTr="0023780C">
        <w:tc>
          <w:tcPr>
            <w:tcW w:w="2812" w:type="dxa"/>
          </w:tcPr>
          <w:p w14:paraId="1EC1961E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A8AECE" w14:textId="77777777" w:rsidR="0023780C" w:rsidRPr="00ED0073" w:rsidRDefault="0023780C" w:rsidP="0023780C"/>
        </w:tc>
      </w:tr>
      <w:tr w:rsidR="0023780C" w:rsidRPr="00ED0073" w14:paraId="2CD14253" w14:textId="77777777" w:rsidTr="0023780C">
        <w:tc>
          <w:tcPr>
            <w:tcW w:w="2812" w:type="dxa"/>
          </w:tcPr>
          <w:p w14:paraId="2B57388C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211937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1CEB15E6" w14:textId="77777777" w:rsidTr="0023780C">
        <w:tc>
          <w:tcPr>
            <w:tcW w:w="2812" w:type="dxa"/>
          </w:tcPr>
          <w:p w14:paraId="72EA40D7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FC67E61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2061CA3" w14:textId="77777777" w:rsidTr="0023780C">
        <w:tc>
          <w:tcPr>
            <w:tcW w:w="2812" w:type="dxa"/>
          </w:tcPr>
          <w:p w14:paraId="01B3D70D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B4DAD91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前端发送的新建问题回答的请求</w:t>
            </w:r>
          </w:p>
          <w:p w14:paraId="1E087516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服务器端返回新建问题回答的数据给前端</w:t>
            </w:r>
          </w:p>
          <w:p w14:paraId="45809CA4" w14:textId="77777777" w:rsidR="0023780C" w:rsidRPr="00ED0073" w:rsidRDefault="0023780C" w:rsidP="0023780C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界面上呈现新建问题回答界面</w:t>
            </w:r>
          </w:p>
        </w:tc>
      </w:tr>
      <w:tr w:rsidR="0023780C" w:rsidRPr="00ED0073" w14:paraId="763F5C52" w14:textId="77777777" w:rsidTr="0023780C">
        <w:tc>
          <w:tcPr>
            <w:tcW w:w="2812" w:type="dxa"/>
          </w:tcPr>
          <w:p w14:paraId="6F8589FB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10B4A42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92CAB5A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1B692C2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7428E800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60594BCC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点击添加回答</w:t>
            </w:r>
          </w:p>
          <w:p w14:paraId="5CBDBE6E" w14:textId="77777777" w:rsidR="0023780C" w:rsidRPr="00DC3A7D" w:rsidRDefault="0023780C" w:rsidP="0023780C"/>
        </w:tc>
      </w:tr>
      <w:tr w:rsidR="0023780C" w:rsidRPr="00ED0073" w14:paraId="02323FF9" w14:textId="77777777" w:rsidTr="0023780C">
        <w:tc>
          <w:tcPr>
            <w:tcW w:w="2812" w:type="dxa"/>
          </w:tcPr>
          <w:p w14:paraId="77C5B83C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739DF2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5DF78D1" w14:textId="77777777" w:rsidTr="0023780C">
        <w:tc>
          <w:tcPr>
            <w:tcW w:w="2812" w:type="dxa"/>
          </w:tcPr>
          <w:p w14:paraId="5CCCE97B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C25EC1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8305555" w14:textId="77777777" w:rsidTr="0023780C">
        <w:tc>
          <w:tcPr>
            <w:tcW w:w="2812" w:type="dxa"/>
          </w:tcPr>
          <w:p w14:paraId="392A9576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1B497CD" w14:textId="77777777" w:rsidR="0023780C" w:rsidRPr="00ED0073" w:rsidRDefault="0023780C" w:rsidP="0023780C"/>
        </w:tc>
      </w:tr>
      <w:tr w:rsidR="0023780C" w:rsidRPr="00433E1C" w14:paraId="3E175D18" w14:textId="77777777" w:rsidTr="0023780C">
        <w:tc>
          <w:tcPr>
            <w:tcW w:w="2812" w:type="dxa"/>
          </w:tcPr>
          <w:p w14:paraId="7146911E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B3A13D3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28C8294" w14:textId="77777777" w:rsidTr="0023780C">
        <w:tc>
          <w:tcPr>
            <w:tcW w:w="2812" w:type="dxa"/>
          </w:tcPr>
          <w:p w14:paraId="215B3A9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3E3504D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B8FCD9C" w14:textId="77777777" w:rsidTr="0023780C">
        <w:tc>
          <w:tcPr>
            <w:tcW w:w="2812" w:type="dxa"/>
          </w:tcPr>
          <w:p w14:paraId="637A0AC1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BFB87A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02F643D" w14:textId="77777777" w:rsidTr="0023780C">
        <w:tc>
          <w:tcPr>
            <w:tcW w:w="2812" w:type="dxa"/>
          </w:tcPr>
          <w:p w14:paraId="36CFBF80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AF2659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525359A" w14:textId="77777777" w:rsidR="0023780C" w:rsidRDefault="0023780C" w:rsidP="0023780C">
      <w:r>
        <w:rPr>
          <w:noProof/>
        </w:rPr>
        <w:drawing>
          <wp:inline distT="0" distB="0" distL="0" distR="0" wp14:anchorId="0916F4B3" wp14:editId="5059A12B">
            <wp:extent cx="3229544" cy="4195763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30871" cy="41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BFD18C0" w14:textId="77777777" w:rsidTr="0023780C">
        <w:tc>
          <w:tcPr>
            <w:tcW w:w="2812" w:type="dxa"/>
          </w:tcPr>
          <w:p w14:paraId="0F862CB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96D2A50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C-R-226</w:t>
            </w:r>
          </w:p>
        </w:tc>
      </w:tr>
      <w:tr w:rsidR="0023780C" w:rsidRPr="00C52A26" w14:paraId="315F8FB5" w14:textId="77777777" w:rsidTr="0023780C">
        <w:tc>
          <w:tcPr>
            <w:tcW w:w="2812" w:type="dxa"/>
          </w:tcPr>
          <w:p w14:paraId="17AB67DA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BBD177" w14:textId="77777777" w:rsidR="0023780C" w:rsidRPr="00C52A26" w:rsidRDefault="0023780C" w:rsidP="0023780C">
            <w:r>
              <w:rPr>
                <w:rFonts w:hint="eastAsia"/>
              </w:rPr>
              <w:t>查看问题的相关话题</w:t>
            </w:r>
          </w:p>
        </w:tc>
      </w:tr>
      <w:tr w:rsidR="0023780C" w:rsidRPr="00ED0073" w14:paraId="599FA67E" w14:textId="77777777" w:rsidTr="0023780C">
        <w:tc>
          <w:tcPr>
            <w:tcW w:w="2812" w:type="dxa"/>
          </w:tcPr>
          <w:p w14:paraId="3A18E58D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82B210C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45F20C85" w14:textId="77777777" w:rsidTr="0023780C">
        <w:tc>
          <w:tcPr>
            <w:tcW w:w="2812" w:type="dxa"/>
          </w:tcPr>
          <w:p w14:paraId="5CC32782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5CF8A1B" w14:textId="77777777" w:rsidR="0023780C" w:rsidRPr="00ED0073" w:rsidRDefault="0023780C" w:rsidP="0023780C"/>
        </w:tc>
      </w:tr>
      <w:tr w:rsidR="0023780C" w:rsidRPr="00ED0073" w14:paraId="36136F2C" w14:textId="77777777" w:rsidTr="0023780C">
        <w:tc>
          <w:tcPr>
            <w:tcW w:w="2812" w:type="dxa"/>
          </w:tcPr>
          <w:p w14:paraId="71D71491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33CFF1A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EC811E7" w14:textId="77777777" w:rsidTr="0023780C">
        <w:tc>
          <w:tcPr>
            <w:tcW w:w="2812" w:type="dxa"/>
          </w:tcPr>
          <w:p w14:paraId="229CC5F3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362C262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2BF49190" w14:textId="77777777" w:rsidTr="0023780C">
        <w:tc>
          <w:tcPr>
            <w:tcW w:w="2812" w:type="dxa"/>
          </w:tcPr>
          <w:p w14:paraId="4C639EC3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CE827F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前端发送的查看问题相关话题的</w:t>
            </w:r>
            <w:r>
              <w:rPr>
                <w:rFonts w:hint="eastAsia"/>
              </w:rPr>
              <w:lastRenderedPageBreak/>
              <w:t>请求</w:t>
            </w:r>
          </w:p>
          <w:p w14:paraId="21710BF1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服务器端返回查看问题的相关话题数据给前端</w:t>
            </w:r>
          </w:p>
          <w:p w14:paraId="08E3F32C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界面上呈现问题的相关话题界面</w:t>
            </w:r>
          </w:p>
        </w:tc>
      </w:tr>
      <w:tr w:rsidR="0023780C" w:rsidRPr="00ED0073" w14:paraId="7F19AB0F" w14:textId="77777777" w:rsidTr="0023780C">
        <w:tc>
          <w:tcPr>
            <w:tcW w:w="2812" w:type="dxa"/>
          </w:tcPr>
          <w:p w14:paraId="60810C17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1B9B2D5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C0E8578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423429B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单击导航栏-学习交流</w:t>
            </w:r>
          </w:p>
          <w:p w14:paraId="47BF115F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80A33EB" w14:textId="77777777" w:rsidR="0023780C" w:rsidRPr="00DC3A7D" w:rsidRDefault="0023780C" w:rsidP="0023780C"/>
          <w:p w14:paraId="0A768003" w14:textId="77777777" w:rsidR="0023780C" w:rsidRPr="00ED0073" w:rsidRDefault="0023780C" w:rsidP="0023780C"/>
        </w:tc>
      </w:tr>
      <w:tr w:rsidR="0023780C" w:rsidRPr="00ED0073" w14:paraId="373A5057" w14:textId="77777777" w:rsidTr="0023780C">
        <w:tc>
          <w:tcPr>
            <w:tcW w:w="2812" w:type="dxa"/>
          </w:tcPr>
          <w:p w14:paraId="16C45297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A13351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81DD469" w14:textId="77777777" w:rsidTr="0023780C">
        <w:tc>
          <w:tcPr>
            <w:tcW w:w="2812" w:type="dxa"/>
          </w:tcPr>
          <w:p w14:paraId="5328EFFF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48BF40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42907D9" w14:textId="77777777" w:rsidTr="0023780C">
        <w:tc>
          <w:tcPr>
            <w:tcW w:w="2812" w:type="dxa"/>
          </w:tcPr>
          <w:p w14:paraId="5B6AA380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50F39CC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23780C" w:rsidRPr="00433E1C" w14:paraId="5824C46B" w14:textId="77777777" w:rsidTr="0023780C">
        <w:tc>
          <w:tcPr>
            <w:tcW w:w="2812" w:type="dxa"/>
          </w:tcPr>
          <w:p w14:paraId="451EE746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D9B414B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0B43C3D" w14:textId="77777777" w:rsidTr="0023780C">
        <w:tc>
          <w:tcPr>
            <w:tcW w:w="2812" w:type="dxa"/>
          </w:tcPr>
          <w:p w14:paraId="15902579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FA5C50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0D42B92" w14:textId="77777777" w:rsidTr="0023780C">
        <w:tc>
          <w:tcPr>
            <w:tcW w:w="2812" w:type="dxa"/>
          </w:tcPr>
          <w:p w14:paraId="1D77951A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F9FCEF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9D795AE" w14:textId="77777777" w:rsidTr="0023780C">
        <w:tc>
          <w:tcPr>
            <w:tcW w:w="2812" w:type="dxa"/>
          </w:tcPr>
          <w:p w14:paraId="66983A9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0CC467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E963490" w14:textId="77777777" w:rsidR="0023780C" w:rsidRDefault="0023780C" w:rsidP="0023780C">
      <w:r>
        <w:rPr>
          <w:noProof/>
        </w:rPr>
        <w:drawing>
          <wp:inline distT="0" distB="0" distL="0" distR="0" wp14:anchorId="77A0677F" wp14:editId="55017FDA">
            <wp:extent cx="2790161" cy="4052888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92041" cy="405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84C1BF8" w14:textId="77777777" w:rsidTr="0023780C">
        <w:tc>
          <w:tcPr>
            <w:tcW w:w="2812" w:type="dxa"/>
          </w:tcPr>
          <w:p w14:paraId="436B57FF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81BA9C2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C-R-227</w:t>
            </w:r>
          </w:p>
        </w:tc>
      </w:tr>
      <w:tr w:rsidR="0023780C" w:rsidRPr="00C52A26" w14:paraId="64B609D0" w14:textId="77777777" w:rsidTr="0023780C">
        <w:tc>
          <w:tcPr>
            <w:tcW w:w="2812" w:type="dxa"/>
          </w:tcPr>
          <w:p w14:paraId="0AD9BE2E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61B051" w14:textId="77777777" w:rsidR="0023780C" w:rsidRPr="00C52A26" w:rsidRDefault="0023780C" w:rsidP="0023780C">
            <w:r>
              <w:rPr>
                <w:rFonts w:hint="eastAsia"/>
              </w:rPr>
              <w:t>对回答进行回答</w:t>
            </w:r>
          </w:p>
        </w:tc>
      </w:tr>
      <w:tr w:rsidR="0023780C" w:rsidRPr="00ED0073" w14:paraId="16B75B2F" w14:textId="77777777" w:rsidTr="0023780C">
        <w:tc>
          <w:tcPr>
            <w:tcW w:w="2812" w:type="dxa"/>
          </w:tcPr>
          <w:p w14:paraId="36A34A1A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5EA39C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4946EBB" w14:textId="77777777" w:rsidTr="0023780C">
        <w:tc>
          <w:tcPr>
            <w:tcW w:w="2812" w:type="dxa"/>
          </w:tcPr>
          <w:p w14:paraId="1331E6CE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70204F" w14:textId="77777777" w:rsidR="0023780C" w:rsidRPr="00ED0073" w:rsidRDefault="0023780C" w:rsidP="0023780C"/>
        </w:tc>
      </w:tr>
      <w:tr w:rsidR="0023780C" w:rsidRPr="00ED0073" w14:paraId="636E93BC" w14:textId="77777777" w:rsidTr="0023780C">
        <w:tc>
          <w:tcPr>
            <w:tcW w:w="2812" w:type="dxa"/>
          </w:tcPr>
          <w:p w14:paraId="7D68FBD5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F921CFB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3BD5315B" w14:textId="77777777" w:rsidTr="0023780C">
        <w:tc>
          <w:tcPr>
            <w:tcW w:w="2812" w:type="dxa"/>
          </w:tcPr>
          <w:p w14:paraId="2426893C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56B98E3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29C81039" w14:textId="77777777" w:rsidTr="0023780C">
        <w:tc>
          <w:tcPr>
            <w:tcW w:w="2812" w:type="dxa"/>
          </w:tcPr>
          <w:p w14:paraId="7CD33151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4D17F8A5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前端发送的对回答进行回答的请求</w:t>
            </w:r>
          </w:p>
          <w:p w14:paraId="2BAAB479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服务器端返回对回答进行回答的数据给前端</w:t>
            </w:r>
          </w:p>
          <w:p w14:paraId="4EDA5A5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界面上呈现回答界面</w:t>
            </w:r>
          </w:p>
        </w:tc>
      </w:tr>
      <w:tr w:rsidR="0023780C" w:rsidRPr="00ED0073" w14:paraId="7E88010B" w14:textId="77777777" w:rsidTr="0023780C">
        <w:tc>
          <w:tcPr>
            <w:tcW w:w="2812" w:type="dxa"/>
          </w:tcPr>
          <w:p w14:paraId="7B232E06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FA99BC9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8CA2E61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F624090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7753C1EE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</w:t>
            </w:r>
          </w:p>
          <w:p w14:paraId="6343BDC5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找到回答</w:t>
            </w:r>
          </w:p>
          <w:p w14:paraId="38D42794" w14:textId="77777777" w:rsidR="0023780C" w:rsidRPr="00ED0073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 追加回答</w:t>
            </w:r>
          </w:p>
          <w:p w14:paraId="3DFF19A7" w14:textId="77777777" w:rsidR="0023780C" w:rsidRPr="00ED0073" w:rsidRDefault="0023780C" w:rsidP="0023780C"/>
        </w:tc>
      </w:tr>
      <w:tr w:rsidR="0023780C" w:rsidRPr="00ED0073" w14:paraId="74B0D65D" w14:textId="77777777" w:rsidTr="0023780C">
        <w:tc>
          <w:tcPr>
            <w:tcW w:w="2812" w:type="dxa"/>
          </w:tcPr>
          <w:p w14:paraId="429CF9FB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B2EFD1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D9C1999" w14:textId="77777777" w:rsidTr="0023780C">
        <w:tc>
          <w:tcPr>
            <w:tcW w:w="2812" w:type="dxa"/>
          </w:tcPr>
          <w:p w14:paraId="3F1C9AA8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65F60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9363DBB" w14:textId="77777777" w:rsidTr="0023780C">
        <w:tc>
          <w:tcPr>
            <w:tcW w:w="2812" w:type="dxa"/>
          </w:tcPr>
          <w:p w14:paraId="588EDF1E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C12683F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23780C" w:rsidRPr="00433E1C" w14:paraId="1D8D2784" w14:textId="77777777" w:rsidTr="0023780C">
        <w:tc>
          <w:tcPr>
            <w:tcW w:w="2812" w:type="dxa"/>
          </w:tcPr>
          <w:p w14:paraId="60EB3115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9C6E006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4E117FA" w14:textId="77777777" w:rsidTr="0023780C">
        <w:tc>
          <w:tcPr>
            <w:tcW w:w="2812" w:type="dxa"/>
          </w:tcPr>
          <w:p w14:paraId="4B31A48E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A82BEDE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B53482D" w14:textId="77777777" w:rsidTr="0023780C">
        <w:tc>
          <w:tcPr>
            <w:tcW w:w="2812" w:type="dxa"/>
          </w:tcPr>
          <w:p w14:paraId="1A6196AF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CDE6847" w14:textId="77777777" w:rsidR="0023780C" w:rsidRPr="007C7770" w:rsidRDefault="0023780C" w:rsidP="0023780C">
            <w:r>
              <w:rPr>
                <w:rFonts w:hint="eastAsia"/>
              </w:rPr>
              <w:t>追加的回答</w:t>
            </w:r>
          </w:p>
        </w:tc>
      </w:tr>
      <w:tr w:rsidR="0023780C" w:rsidRPr="00757EB3" w14:paraId="69DCCEBB" w14:textId="77777777" w:rsidTr="0023780C">
        <w:tc>
          <w:tcPr>
            <w:tcW w:w="2812" w:type="dxa"/>
          </w:tcPr>
          <w:p w14:paraId="7504E520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7D6E35A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6F3D05F" w14:textId="77777777" w:rsidR="0023780C" w:rsidRDefault="0023780C" w:rsidP="0023780C">
      <w:r>
        <w:rPr>
          <w:noProof/>
        </w:rPr>
        <w:drawing>
          <wp:inline distT="0" distB="0" distL="0" distR="0" wp14:anchorId="69A659D1" wp14:editId="11D3ACF0">
            <wp:extent cx="3748088" cy="4068928"/>
            <wp:effectExtent l="0" t="0" r="508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4985" cy="40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1BF7B074" w14:textId="77777777" w:rsidTr="0023780C">
        <w:tc>
          <w:tcPr>
            <w:tcW w:w="2812" w:type="dxa"/>
          </w:tcPr>
          <w:p w14:paraId="628DB0B0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70C04A8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C-R-228</w:t>
            </w:r>
          </w:p>
        </w:tc>
      </w:tr>
      <w:tr w:rsidR="0023780C" w:rsidRPr="00C52A26" w14:paraId="013B894F" w14:textId="77777777" w:rsidTr="0023780C">
        <w:tc>
          <w:tcPr>
            <w:tcW w:w="2812" w:type="dxa"/>
          </w:tcPr>
          <w:p w14:paraId="0839076B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DE4CF8" w14:textId="77777777" w:rsidR="0023780C" w:rsidRPr="00C52A26" w:rsidRDefault="0023780C" w:rsidP="0023780C">
            <w:r>
              <w:rPr>
                <w:rFonts w:hint="eastAsia"/>
              </w:rPr>
              <w:t>回答按时间排序</w:t>
            </w:r>
          </w:p>
        </w:tc>
      </w:tr>
      <w:tr w:rsidR="0023780C" w:rsidRPr="00ED0073" w14:paraId="13408180" w14:textId="77777777" w:rsidTr="0023780C">
        <w:tc>
          <w:tcPr>
            <w:tcW w:w="2812" w:type="dxa"/>
          </w:tcPr>
          <w:p w14:paraId="640F4C8D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F8A78C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DE416F7" w14:textId="77777777" w:rsidTr="0023780C">
        <w:tc>
          <w:tcPr>
            <w:tcW w:w="2812" w:type="dxa"/>
          </w:tcPr>
          <w:p w14:paraId="2CB4C499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DE6E4CB" w14:textId="77777777" w:rsidR="0023780C" w:rsidRPr="00ED0073" w:rsidRDefault="0023780C" w:rsidP="0023780C"/>
        </w:tc>
      </w:tr>
      <w:tr w:rsidR="0023780C" w:rsidRPr="00ED0073" w14:paraId="7AD1F46F" w14:textId="77777777" w:rsidTr="0023780C">
        <w:tc>
          <w:tcPr>
            <w:tcW w:w="2812" w:type="dxa"/>
          </w:tcPr>
          <w:p w14:paraId="0251C5B2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1619E77A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196EFECC" w14:textId="77777777" w:rsidTr="0023780C">
        <w:tc>
          <w:tcPr>
            <w:tcW w:w="2812" w:type="dxa"/>
          </w:tcPr>
          <w:p w14:paraId="639B313F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BD1F84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08A1897A" w14:textId="77777777" w:rsidTr="0023780C">
        <w:tc>
          <w:tcPr>
            <w:tcW w:w="2812" w:type="dxa"/>
          </w:tcPr>
          <w:p w14:paraId="5231848B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B69752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前端发送的回答按时间排序的请求</w:t>
            </w:r>
          </w:p>
          <w:p w14:paraId="07D801EE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服务器端返回新建问题回答按时间排序的数据给前端</w:t>
            </w:r>
          </w:p>
          <w:p w14:paraId="04CEB279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界面上呈现回答按时间排序界面</w:t>
            </w:r>
          </w:p>
        </w:tc>
      </w:tr>
      <w:tr w:rsidR="0023780C" w:rsidRPr="00ED0073" w14:paraId="1E58DA25" w14:textId="77777777" w:rsidTr="0023780C">
        <w:tc>
          <w:tcPr>
            <w:tcW w:w="2812" w:type="dxa"/>
          </w:tcPr>
          <w:p w14:paraId="3823C5AB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F62FB60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3526BF1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C03BCC4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266D783B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50AA3EC8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查看时间排序</w:t>
            </w:r>
          </w:p>
          <w:p w14:paraId="2E376635" w14:textId="77777777" w:rsidR="0023780C" w:rsidRPr="00ED0073" w:rsidRDefault="0023780C" w:rsidP="0023780C"/>
        </w:tc>
      </w:tr>
      <w:tr w:rsidR="0023780C" w:rsidRPr="00ED0073" w14:paraId="14789BE9" w14:textId="77777777" w:rsidTr="0023780C">
        <w:tc>
          <w:tcPr>
            <w:tcW w:w="2812" w:type="dxa"/>
          </w:tcPr>
          <w:p w14:paraId="51B57D94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A9F8330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77E3DC0" w14:textId="77777777" w:rsidTr="0023780C">
        <w:tc>
          <w:tcPr>
            <w:tcW w:w="2812" w:type="dxa"/>
          </w:tcPr>
          <w:p w14:paraId="7201FA74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F238E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47983CB" w14:textId="77777777" w:rsidTr="0023780C">
        <w:tc>
          <w:tcPr>
            <w:tcW w:w="2812" w:type="dxa"/>
          </w:tcPr>
          <w:p w14:paraId="4113D94C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1841DD7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23780C" w:rsidRPr="00433E1C" w14:paraId="6FF383AB" w14:textId="77777777" w:rsidTr="0023780C">
        <w:tc>
          <w:tcPr>
            <w:tcW w:w="2812" w:type="dxa"/>
          </w:tcPr>
          <w:p w14:paraId="34C1CF8C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A440EAC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14B99F7" w14:textId="77777777" w:rsidTr="0023780C">
        <w:tc>
          <w:tcPr>
            <w:tcW w:w="2812" w:type="dxa"/>
          </w:tcPr>
          <w:p w14:paraId="6C0F373F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EC75D1B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9A4DCE2" w14:textId="77777777" w:rsidTr="0023780C">
        <w:tc>
          <w:tcPr>
            <w:tcW w:w="2812" w:type="dxa"/>
          </w:tcPr>
          <w:p w14:paraId="2C5E8BAC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21116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BFCCBD3" w14:textId="77777777" w:rsidTr="0023780C">
        <w:tc>
          <w:tcPr>
            <w:tcW w:w="2812" w:type="dxa"/>
          </w:tcPr>
          <w:p w14:paraId="14BA7C62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1426A82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C244C3F" w14:textId="77777777" w:rsidR="0023780C" w:rsidRDefault="0023780C" w:rsidP="0023780C">
      <w:r>
        <w:rPr>
          <w:noProof/>
        </w:rPr>
        <w:drawing>
          <wp:inline distT="0" distB="0" distL="0" distR="0" wp14:anchorId="335E8B93" wp14:editId="75F07519">
            <wp:extent cx="3290888" cy="3683527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99218" cy="36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4A9893A" w14:textId="77777777" w:rsidTr="0023780C">
        <w:tc>
          <w:tcPr>
            <w:tcW w:w="2812" w:type="dxa"/>
          </w:tcPr>
          <w:p w14:paraId="078DEAA0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6A6EB88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C-R-229</w:t>
            </w:r>
          </w:p>
        </w:tc>
      </w:tr>
      <w:tr w:rsidR="0023780C" w:rsidRPr="00C52A26" w14:paraId="525CBE56" w14:textId="77777777" w:rsidTr="0023780C">
        <w:tc>
          <w:tcPr>
            <w:tcW w:w="2812" w:type="dxa"/>
          </w:tcPr>
          <w:p w14:paraId="670257C6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EE41BC" w14:textId="77777777" w:rsidR="0023780C" w:rsidRPr="00C52A26" w:rsidRDefault="0023780C" w:rsidP="0023780C">
            <w:r>
              <w:rPr>
                <w:rFonts w:hint="eastAsia"/>
              </w:rPr>
              <w:t>关注问题</w:t>
            </w:r>
          </w:p>
        </w:tc>
      </w:tr>
      <w:tr w:rsidR="0023780C" w:rsidRPr="00ED0073" w14:paraId="187E7CE4" w14:textId="77777777" w:rsidTr="0023780C">
        <w:tc>
          <w:tcPr>
            <w:tcW w:w="2812" w:type="dxa"/>
          </w:tcPr>
          <w:p w14:paraId="4AFEB871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8F6A0AB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706DEBC" w14:textId="77777777" w:rsidTr="0023780C">
        <w:tc>
          <w:tcPr>
            <w:tcW w:w="2812" w:type="dxa"/>
          </w:tcPr>
          <w:p w14:paraId="4789F638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2B78F73" w14:textId="77777777" w:rsidR="0023780C" w:rsidRPr="00ED0073" w:rsidRDefault="0023780C" w:rsidP="0023780C"/>
        </w:tc>
      </w:tr>
      <w:tr w:rsidR="0023780C" w:rsidRPr="00ED0073" w14:paraId="66A2B556" w14:textId="77777777" w:rsidTr="0023780C">
        <w:tc>
          <w:tcPr>
            <w:tcW w:w="2812" w:type="dxa"/>
          </w:tcPr>
          <w:p w14:paraId="4D9B8F5D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63D7BE0C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249A955" w14:textId="77777777" w:rsidTr="0023780C">
        <w:tc>
          <w:tcPr>
            <w:tcW w:w="2812" w:type="dxa"/>
          </w:tcPr>
          <w:p w14:paraId="0B13A26D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4ADE95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62A49BD5" w14:textId="77777777" w:rsidTr="0023780C">
        <w:tc>
          <w:tcPr>
            <w:tcW w:w="2812" w:type="dxa"/>
          </w:tcPr>
          <w:p w14:paraId="6EF20C59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6D0B6CE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前端发送的关注问题的请求</w:t>
            </w:r>
          </w:p>
          <w:p w14:paraId="2001DC12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服务器端返回关注问题的数据给前端</w:t>
            </w:r>
          </w:p>
          <w:p w14:paraId="02647336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界面上呈现关注问题界面</w:t>
            </w:r>
          </w:p>
        </w:tc>
      </w:tr>
      <w:tr w:rsidR="0023780C" w:rsidRPr="00ED0073" w14:paraId="0F1D9DA9" w14:textId="77777777" w:rsidTr="0023780C">
        <w:tc>
          <w:tcPr>
            <w:tcW w:w="2812" w:type="dxa"/>
          </w:tcPr>
          <w:p w14:paraId="5FFB2394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090D682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F8208BB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A9596B3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27C2FD50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E7CA6F2" w14:textId="77777777" w:rsidR="0023780C" w:rsidRPr="00ED0073" w:rsidRDefault="0023780C" w:rsidP="0023780C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点击关注问题</w:t>
            </w:r>
          </w:p>
        </w:tc>
      </w:tr>
      <w:tr w:rsidR="0023780C" w:rsidRPr="00ED0073" w14:paraId="7CD12F4D" w14:textId="77777777" w:rsidTr="0023780C">
        <w:tc>
          <w:tcPr>
            <w:tcW w:w="2812" w:type="dxa"/>
          </w:tcPr>
          <w:p w14:paraId="7E3606BA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9ACFF7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F2FD1A2" w14:textId="77777777" w:rsidTr="0023780C">
        <w:tc>
          <w:tcPr>
            <w:tcW w:w="2812" w:type="dxa"/>
          </w:tcPr>
          <w:p w14:paraId="00108A4C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59639B0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557A938" w14:textId="77777777" w:rsidTr="0023780C">
        <w:tc>
          <w:tcPr>
            <w:tcW w:w="2812" w:type="dxa"/>
          </w:tcPr>
          <w:p w14:paraId="2889F9EE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045EB10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23780C" w:rsidRPr="00433E1C" w14:paraId="6D82F973" w14:textId="77777777" w:rsidTr="0023780C">
        <w:tc>
          <w:tcPr>
            <w:tcW w:w="2812" w:type="dxa"/>
          </w:tcPr>
          <w:p w14:paraId="2F038C1B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622BB94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D7A0C55" w14:textId="77777777" w:rsidTr="0023780C">
        <w:tc>
          <w:tcPr>
            <w:tcW w:w="2812" w:type="dxa"/>
          </w:tcPr>
          <w:p w14:paraId="54A8A511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D1536B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D969341" w14:textId="77777777" w:rsidTr="0023780C">
        <w:tc>
          <w:tcPr>
            <w:tcW w:w="2812" w:type="dxa"/>
          </w:tcPr>
          <w:p w14:paraId="5E37F843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43C04F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C06206D" w14:textId="77777777" w:rsidTr="0023780C">
        <w:tc>
          <w:tcPr>
            <w:tcW w:w="2812" w:type="dxa"/>
          </w:tcPr>
          <w:p w14:paraId="049BE834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C27C03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216C7A5" w14:textId="77777777" w:rsidR="0023780C" w:rsidRDefault="0023780C" w:rsidP="0023780C">
      <w:r>
        <w:rPr>
          <w:noProof/>
        </w:rPr>
        <w:drawing>
          <wp:inline distT="0" distB="0" distL="0" distR="0" wp14:anchorId="789DB7BD" wp14:editId="12EF56BE">
            <wp:extent cx="2953172" cy="4076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9921" cy="40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4FE33B3" w14:textId="77777777" w:rsidTr="0023780C">
        <w:tc>
          <w:tcPr>
            <w:tcW w:w="2812" w:type="dxa"/>
          </w:tcPr>
          <w:p w14:paraId="5EF5DACF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8D8172F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C-R-293</w:t>
            </w:r>
          </w:p>
        </w:tc>
      </w:tr>
      <w:tr w:rsidR="0023780C" w:rsidRPr="00C52A26" w14:paraId="0D5A3A1F" w14:textId="77777777" w:rsidTr="0023780C">
        <w:tc>
          <w:tcPr>
            <w:tcW w:w="2812" w:type="dxa"/>
          </w:tcPr>
          <w:p w14:paraId="17123AC3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65116C" w14:textId="77777777" w:rsidR="0023780C" w:rsidRPr="00C52A26" w:rsidRDefault="0023780C" w:rsidP="0023780C">
            <w:r>
              <w:rPr>
                <w:rFonts w:hint="eastAsia"/>
              </w:rPr>
              <w:t>下载问题附件</w:t>
            </w:r>
          </w:p>
        </w:tc>
      </w:tr>
      <w:tr w:rsidR="0023780C" w:rsidRPr="00ED0073" w14:paraId="3AF10CEC" w14:textId="77777777" w:rsidTr="0023780C">
        <w:tc>
          <w:tcPr>
            <w:tcW w:w="2812" w:type="dxa"/>
          </w:tcPr>
          <w:p w14:paraId="59748197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9C5EE3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7D14870" w14:textId="77777777" w:rsidTr="0023780C">
        <w:tc>
          <w:tcPr>
            <w:tcW w:w="2812" w:type="dxa"/>
          </w:tcPr>
          <w:p w14:paraId="4C898723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12158B" w14:textId="77777777" w:rsidR="0023780C" w:rsidRPr="00ED0073" w:rsidRDefault="0023780C" w:rsidP="0023780C"/>
        </w:tc>
      </w:tr>
      <w:tr w:rsidR="0023780C" w:rsidRPr="00ED0073" w14:paraId="6FB9E55D" w14:textId="77777777" w:rsidTr="0023780C">
        <w:tc>
          <w:tcPr>
            <w:tcW w:w="2812" w:type="dxa"/>
          </w:tcPr>
          <w:p w14:paraId="32D4F3D0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E9A479C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0137280C" w14:textId="77777777" w:rsidTr="0023780C">
        <w:tc>
          <w:tcPr>
            <w:tcW w:w="2812" w:type="dxa"/>
          </w:tcPr>
          <w:p w14:paraId="49A11BBE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44B224B6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DB6B5F7" w14:textId="77777777" w:rsidTr="0023780C">
        <w:tc>
          <w:tcPr>
            <w:tcW w:w="2812" w:type="dxa"/>
          </w:tcPr>
          <w:p w14:paraId="3C08043D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A9774A0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前端发送的下载问题的附件的请求</w:t>
            </w:r>
          </w:p>
          <w:p w14:paraId="3F61E29C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服务器端返回下载问题的附件的数据给前端</w:t>
            </w:r>
          </w:p>
          <w:p w14:paraId="293F554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界面上呈现下载问题附件成功/失败/进行中界面</w:t>
            </w:r>
          </w:p>
        </w:tc>
      </w:tr>
      <w:tr w:rsidR="0023780C" w:rsidRPr="00ED0073" w14:paraId="48BFAFB2" w14:textId="77777777" w:rsidTr="0023780C">
        <w:tc>
          <w:tcPr>
            <w:tcW w:w="2812" w:type="dxa"/>
          </w:tcPr>
          <w:p w14:paraId="656FC1A2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B645C44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4344C36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55C6D3E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45D78AC9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8F421C0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</w:tc>
      </w:tr>
      <w:tr w:rsidR="0023780C" w:rsidRPr="00ED0073" w14:paraId="3E46FA30" w14:textId="77777777" w:rsidTr="0023780C">
        <w:tc>
          <w:tcPr>
            <w:tcW w:w="2812" w:type="dxa"/>
          </w:tcPr>
          <w:p w14:paraId="7CC41DB2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B4344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5479098" w14:textId="77777777" w:rsidTr="0023780C">
        <w:tc>
          <w:tcPr>
            <w:tcW w:w="2812" w:type="dxa"/>
          </w:tcPr>
          <w:p w14:paraId="43F8CE37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0BF87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2386B8B" w14:textId="77777777" w:rsidTr="0023780C">
        <w:tc>
          <w:tcPr>
            <w:tcW w:w="2812" w:type="dxa"/>
          </w:tcPr>
          <w:p w14:paraId="35830D3B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F9F6D7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23780C" w:rsidRPr="00433E1C" w14:paraId="7C46D29A" w14:textId="77777777" w:rsidTr="0023780C">
        <w:tc>
          <w:tcPr>
            <w:tcW w:w="2812" w:type="dxa"/>
          </w:tcPr>
          <w:p w14:paraId="69827535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D7578E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0DD8D7D" w14:textId="77777777" w:rsidTr="0023780C">
        <w:tc>
          <w:tcPr>
            <w:tcW w:w="2812" w:type="dxa"/>
          </w:tcPr>
          <w:p w14:paraId="440A4CFD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A38673E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5B4DB58" w14:textId="77777777" w:rsidTr="0023780C">
        <w:tc>
          <w:tcPr>
            <w:tcW w:w="2812" w:type="dxa"/>
          </w:tcPr>
          <w:p w14:paraId="0E89D7B2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9246EA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83BD478" w14:textId="77777777" w:rsidTr="0023780C">
        <w:tc>
          <w:tcPr>
            <w:tcW w:w="2812" w:type="dxa"/>
          </w:tcPr>
          <w:p w14:paraId="664FBC66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FB7172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A52BFF5" w14:textId="77777777" w:rsidR="0023780C" w:rsidRDefault="0023780C" w:rsidP="0023780C">
      <w:r>
        <w:rPr>
          <w:noProof/>
        </w:rPr>
        <w:drawing>
          <wp:inline distT="0" distB="0" distL="0" distR="0" wp14:anchorId="478BD19F" wp14:editId="47B18BAE">
            <wp:extent cx="3910013" cy="4320975"/>
            <wp:effectExtent l="0" t="0" r="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13969" cy="432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CCCADD5" w14:textId="77777777" w:rsidTr="0023780C">
        <w:tc>
          <w:tcPr>
            <w:tcW w:w="2812" w:type="dxa"/>
          </w:tcPr>
          <w:p w14:paraId="639AF4F7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AB49533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C-R-294</w:t>
            </w:r>
          </w:p>
        </w:tc>
      </w:tr>
      <w:tr w:rsidR="0023780C" w:rsidRPr="00C52A26" w14:paraId="31B03F92" w14:textId="77777777" w:rsidTr="0023780C">
        <w:tc>
          <w:tcPr>
            <w:tcW w:w="2812" w:type="dxa"/>
          </w:tcPr>
          <w:p w14:paraId="233571DD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45DE893" w14:textId="77777777" w:rsidR="0023780C" w:rsidRPr="00C52A26" w:rsidRDefault="0023780C" w:rsidP="0023780C">
            <w:r>
              <w:rPr>
                <w:rFonts w:hint="eastAsia"/>
              </w:rPr>
              <w:t>下载回答附件</w:t>
            </w:r>
          </w:p>
        </w:tc>
      </w:tr>
      <w:tr w:rsidR="0023780C" w:rsidRPr="00ED0073" w14:paraId="2BC5D63D" w14:textId="77777777" w:rsidTr="0023780C">
        <w:tc>
          <w:tcPr>
            <w:tcW w:w="2812" w:type="dxa"/>
          </w:tcPr>
          <w:p w14:paraId="51839AA8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0D0F7F9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42E71D54" w14:textId="77777777" w:rsidTr="0023780C">
        <w:tc>
          <w:tcPr>
            <w:tcW w:w="2812" w:type="dxa"/>
          </w:tcPr>
          <w:p w14:paraId="5FB8A046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48E98D86" w14:textId="77777777" w:rsidR="0023780C" w:rsidRPr="00ED0073" w:rsidRDefault="0023780C" w:rsidP="0023780C"/>
        </w:tc>
      </w:tr>
      <w:tr w:rsidR="0023780C" w:rsidRPr="00ED0073" w14:paraId="49A54D9F" w14:textId="77777777" w:rsidTr="0023780C">
        <w:tc>
          <w:tcPr>
            <w:tcW w:w="2812" w:type="dxa"/>
          </w:tcPr>
          <w:p w14:paraId="375CFC94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552842C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594DF3B" w14:textId="77777777" w:rsidTr="0023780C">
        <w:tc>
          <w:tcPr>
            <w:tcW w:w="2812" w:type="dxa"/>
          </w:tcPr>
          <w:p w14:paraId="659FAB18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973ABDC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0324A53F" w14:textId="77777777" w:rsidTr="0023780C">
        <w:tc>
          <w:tcPr>
            <w:tcW w:w="2812" w:type="dxa"/>
          </w:tcPr>
          <w:p w14:paraId="5B4498C6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1A5C290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前端发送的下载回答附件的请求</w:t>
            </w:r>
          </w:p>
          <w:p w14:paraId="7F25F7F5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服务器端返回下载回答附件的数据给前端</w:t>
            </w:r>
          </w:p>
          <w:p w14:paraId="6EA676B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界面上呈现下载回答附件界面</w:t>
            </w:r>
          </w:p>
        </w:tc>
      </w:tr>
      <w:tr w:rsidR="0023780C" w:rsidRPr="00ED0073" w14:paraId="03CD4C15" w14:textId="77777777" w:rsidTr="0023780C">
        <w:tc>
          <w:tcPr>
            <w:tcW w:w="2812" w:type="dxa"/>
          </w:tcPr>
          <w:p w14:paraId="2FE40AE0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81F490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6902A34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3AFEA54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2EBD5F66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点击具体回答</w:t>
            </w:r>
          </w:p>
          <w:p w14:paraId="32019F73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  <w:p w14:paraId="034EDEFD" w14:textId="77777777" w:rsidR="0023780C" w:rsidRPr="00ED0073" w:rsidRDefault="0023780C" w:rsidP="0023780C"/>
        </w:tc>
      </w:tr>
      <w:tr w:rsidR="0023780C" w:rsidRPr="00ED0073" w14:paraId="7674587D" w14:textId="77777777" w:rsidTr="0023780C">
        <w:tc>
          <w:tcPr>
            <w:tcW w:w="2812" w:type="dxa"/>
          </w:tcPr>
          <w:p w14:paraId="75EC6FA2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839EEB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4DF4C86" w14:textId="77777777" w:rsidTr="0023780C">
        <w:tc>
          <w:tcPr>
            <w:tcW w:w="2812" w:type="dxa"/>
          </w:tcPr>
          <w:p w14:paraId="6873994F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CD6D1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5E0CD31" w14:textId="77777777" w:rsidTr="0023780C">
        <w:tc>
          <w:tcPr>
            <w:tcW w:w="2812" w:type="dxa"/>
          </w:tcPr>
          <w:p w14:paraId="25876E7F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A6D25B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23780C" w:rsidRPr="00433E1C" w14:paraId="4B911F20" w14:textId="77777777" w:rsidTr="0023780C">
        <w:tc>
          <w:tcPr>
            <w:tcW w:w="2812" w:type="dxa"/>
          </w:tcPr>
          <w:p w14:paraId="0C2CAC5E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DD444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0AE61AF" w14:textId="77777777" w:rsidTr="0023780C">
        <w:tc>
          <w:tcPr>
            <w:tcW w:w="2812" w:type="dxa"/>
          </w:tcPr>
          <w:p w14:paraId="1963E578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866F414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5791AEB" w14:textId="77777777" w:rsidTr="0023780C">
        <w:tc>
          <w:tcPr>
            <w:tcW w:w="2812" w:type="dxa"/>
          </w:tcPr>
          <w:p w14:paraId="0CE635D1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AB521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A6C4B21" w14:textId="77777777" w:rsidTr="0023780C">
        <w:tc>
          <w:tcPr>
            <w:tcW w:w="2812" w:type="dxa"/>
          </w:tcPr>
          <w:p w14:paraId="320A65D7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3F1B2F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78B2C2C" w14:textId="77777777" w:rsidR="0023780C" w:rsidRPr="006006A1" w:rsidRDefault="0023780C" w:rsidP="0023780C">
      <w:r>
        <w:rPr>
          <w:noProof/>
        </w:rPr>
        <w:drawing>
          <wp:inline distT="0" distB="0" distL="0" distR="0" wp14:anchorId="3F49EB55" wp14:editId="197C1E7E">
            <wp:extent cx="3465022" cy="4119563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66990" cy="41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5F24" w14:textId="77777777" w:rsidR="0023780C" w:rsidRDefault="0023780C" w:rsidP="0023780C">
      <w:pPr>
        <w:pStyle w:val="4"/>
      </w:pPr>
      <w:r>
        <w:rPr>
          <w:rFonts w:hint="eastAsia"/>
        </w:rPr>
        <w:lastRenderedPageBreak/>
        <w:t>3.3.2</w:t>
      </w:r>
      <w:r>
        <w:t xml:space="preserve">.21 </w:t>
      </w:r>
      <w:r>
        <w:rPr>
          <w:rFonts w:hint="eastAsia"/>
        </w:rPr>
        <w:t>提问界面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449D10F" w14:textId="77777777" w:rsidTr="0023780C">
        <w:tc>
          <w:tcPr>
            <w:tcW w:w="2812" w:type="dxa"/>
          </w:tcPr>
          <w:p w14:paraId="7190A2A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54BD7BF9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C-R-230</w:t>
            </w:r>
          </w:p>
        </w:tc>
      </w:tr>
      <w:tr w:rsidR="0023780C" w:rsidRPr="00C52A26" w14:paraId="5C3B63C7" w14:textId="77777777" w:rsidTr="0023780C">
        <w:tc>
          <w:tcPr>
            <w:tcW w:w="2812" w:type="dxa"/>
          </w:tcPr>
          <w:p w14:paraId="1EE5D882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2AFC592" w14:textId="77777777" w:rsidR="0023780C" w:rsidRPr="00C52A26" w:rsidRDefault="0023780C" w:rsidP="0023780C">
            <w:r>
              <w:rPr>
                <w:rFonts w:hint="eastAsia"/>
              </w:rPr>
              <w:t>问题添加附件</w:t>
            </w:r>
          </w:p>
        </w:tc>
      </w:tr>
      <w:tr w:rsidR="0023780C" w:rsidRPr="00ED0073" w14:paraId="05B5439D" w14:textId="77777777" w:rsidTr="0023780C">
        <w:tc>
          <w:tcPr>
            <w:tcW w:w="2812" w:type="dxa"/>
          </w:tcPr>
          <w:p w14:paraId="6D6FBF4D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30AF065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7B04299" w14:textId="77777777" w:rsidTr="0023780C">
        <w:tc>
          <w:tcPr>
            <w:tcW w:w="2812" w:type="dxa"/>
          </w:tcPr>
          <w:p w14:paraId="15EF8753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12731DA" w14:textId="77777777" w:rsidR="0023780C" w:rsidRPr="00ED0073" w:rsidRDefault="0023780C" w:rsidP="0023780C"/>
        </w:tc>
      </w:tr>
      <w:tr w:rsidR="0023780C" w:rsidRPr="00ED0073" w14:paraId="4EB85401" w14:textId="77777777" w:rsidTr="0023780C">
        <w:tc>
          <w:tcPr>
            <w:tcW w:w="2812" w:type="dxa"/>
          </w:tcPr>
          <w:p w14:paraId="3FF7CF95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0E36577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EACBB4E" w14:textId="77777777" w:rsidTr="0023780C">
        <w:tc>
          <w:tcPr>
            <w:tcW w:w="2812" w:type="dxa"/>
          </w:tcPr>
          <w:p w14:paraId="107B9909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AAAC9B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4987919C" w14:textId="77777777" w:rsidTr="0023780C">
        <w:tc>
          <w:tcPr>
            <w:tcW w:w="2812" w:type="dxa"/>
          </w:tcPr>
          <w:p w14:paraId="239A8910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A88E999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前端发送的问题添加附件的请求</w:t>
            </w:r>
          </w:p>
          <w:p w14:paraId="71769B06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服务器端返回问题添加附件的数据给前端</w:t>
            </w:r>
          </w:p>
          <w:p w14:paraId="6E262C8A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界面上呈现问题添加附件界面</w:t>
            </w:r>
            <w:r w:rsidRPr="00ED0073">
              <w:t xml:space="preserve"> </w:t>
            </w:r>
          </w:p>
        </w:tc>
      </w:tr>
      <w:tr w:rsidR="0023780C" w:rsidRPr="00ED0073" w14:paraId="294AE827" w14:textId="77777777" w:rsidTr="0023780C">
        <w:tc>
          <w:tcPr>
            <w:tcW w:w="2812" w:type="dxa"/>
          </w:tcPr>
          <w:p w14:paraId="70E9E1AA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7832859" w14:textId="77777777" w:rsidR="0023780C" w:rsidRDefault="0023780C" w:rsidP="0023780C">
            <w:r>
              <w:rPr>
                <w:rFonts w:hint="eastAsia"/>
              </w:rPr>
              <w:t>1.打开网页</w:t>
            </w:r>
          </w:p>
          <w:p w14:paraId="5DAFC642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55A958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604E66DD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3ACD1A95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点击添加附件</w:t>
            </w:r>
          </w:p>
          <w:p w14:paraId="698187FD" w14:textId="77777777" w:rsidR="0023780C" w:rsidRPr="00ED0073" w:rsidRDefault="0023780C" w:rsidP="0023780C"/>
        </w:tc>
      </w:tr>
      <w:tr w:rsidR="0023780C" w:rsidRPr="00ED0073" w14:paraId="5C777A16" w14:textId="77777777" w:rsidTr="0023780C">
        <w:tc>
          <w:tcPr>
            <w:tcW w:w="2812" w:type="dxa"/>
          </w:tcPr>
          <w:p w14:paraId="39B8E195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B2DA90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257AD6E" w14:textId="77777777" w:rsidTr="0023780C">
        <w:tc>
          <w:tcPr>
            <w:tcW w:w="2812" w:type="dxa"/>
          </w:tcPr>
          <w:p w14:paraId="6E938B89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5CF60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4035DCA" w14:textId="77777777" w:rsidTr="0023780C">
        <w:tc>
          <w:tcPr>
            <w:tcW w:w="2812" w:type="dxa"/>
          </w:tcPr>
          <w:p w14:paraId="58A53FF5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6938287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23780C" w:rsidRPr="00433E1C" w14:paraId="5C798E3C" w14:textId="77777777" w:rsidTr="0023780C">
        <w:tc>
          <w:tcPr>
            <w:tcW w:w="2812" w:type="dxa"/>
          </w:tcPr>
          <w:p w14:paraId="40320C0A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B04A6A2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769926B" w14:textId="77777777" w:rsidTr="0023780C">
        <w:tc>
          <w:tcPr>
            <w:tcW w:w="2812" w:type="dxa"/>
          </w:tcPr>
          <w:p w14:paraId="3E527787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CC046D0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2FCF252" w14:textId="77777777" w:rsidTr="0023780C">
        <w:tc>
          <w:tcPr>
            <w:tcW w:w="2812" w:type="dxa"/>
          </w:tcPr>
          <w:p w14:paraId="282312A0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48E526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5FBD7AC" w14:textId="77777777" w:rsidTr="0023780C">
        <w:tc>
          <w:tcPr>
            <w:tcW w:w="2812" w:type="dxa"/>
          </w:tcPr>
          <w:p w14:paraId="7CE8FBA4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10ACA34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98DD6D3" w14:textId="77777777" w:rsidR="0023780C" w:rsidRPr="006006A1" w:rsidRDefault="0023780C" w:rsidP="0023780C">
      <w:r>
        <w:rPr>
          <w:noProof/>
        </w:rPr>
        <w:lastRenderedPageBreak/>
        <w:drawing>
          <wp:inline distT="0" distB="0" distL="0" distR="0" wp14:anchorId="570153DF" wp14:editId="501E9FE6">
            <wp:extent cx="4084983" cy="5083865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13737" b="11043"/>
                    <a:stretch/>
                  </pic:blipFill>
                  <pic:spPr bwMode="auto">
                    <a:xfrm>
                      <a:off x="0" y="0"/>
                      <a:ext cx="4091074" cy="509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7215D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.22 </w:t>
      </w:r>
      <w:r>
        <w:rPr>
          <w:rFonts w:hint="eastAsia"/>
        </w:rPr>
        <w:t>回答界面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FDD62F5" w14:textId="77777777" w:rsidTr="0023780C">
        <w:tc>
          <w:tcPr>
            <w:tcW w:w="2812" w:type="dxa"/>
          </w:tcPr>
          <w:p w14:paraId="7247B5EA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41AB6A3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C-R-232</w:t>
            </w:r>
          </w:p>
        </w:tc>
      </w:tr>
      <w:tr w:rsidR="0023780C" w:rsidRPr="00C52A26" w14:paraId="72A45F45" w14:textId="77777777" w:rsidTr="0023780C">
        <w:tc>
          <w:tcPr>
            <w:tcW w:w="2812" w:type="dxa"/>
          </w:tcPr>
          <w:p w14:paraId="7B2A1F60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A02A5EE" w14:textId="77777777" w:rsidR="0023780C" w:rsidRPr="00C52A26" w:rsidRDefault="0023780C" w:rsidP="0023780C">
            <w:r>
              <w:rPr>
                <w:rFonts w:hint="eastAsia"/>
              </w:rPr>
              <w:t>回答添加附件</w:t>
            </w:r>
          </w:p>
        </w:tc>
      </w:tr>
      <w:tr w:rsidR="0023780C" w:rsidRPr="00ED0073" w14:paraId="0FDA927E" w14:textId="77777777" w:rsidTr="0023780C">
        <w:tc>
          <w:tcPr>
            <w:tcW w:w="2812" w:type="dxa"/>
          </w:tcPr>
          <w:p w14:paraId="26E7C2AB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423E37A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05D5F5A" w14:textId="77777777" w:rsidTr="0023780C">
        <w:tc>
          <w:tcPr>
            <w:tcW w:w="2812" w:type="dxa"/>
          </w:tcPr>
          <w:p w14:paraId="4F32B713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7A642CB" w14:textId="77777777" w:rsidR="0023780C" w:rsidRPr="00ED0073" w:rsidRDefault="0023780C" w:rsidP="0023780C"/>
        </w:tc>
      </w:tr>
      <w:tr w:rsidR="0023780C" w:rsidRPr="00ED0073" w14:paraId="48B93F3E" w14:textId="77777777" w:rsidTr="0023780C">
        <w:tc>
          <w:tcPr>
            <w:tcW w:w="2812" w:type="dxa"/>
          </w:tcPr>
          <w:p w14:paraId="491FF854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A869970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1260E1F" w14:textId="77777777" w:rsidTr="0023780C">
        <w:tc>
          <w:tcPr>
            <w:tcW w:w="2812" w:type="dxa"/>
          </w:tcPr>
          <w:p w14:paraId="05BC1A66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C4D6B9C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65B00D80" w14:textId="77777777" w:rsidTr="0023780C">
        <w:tc>
          <w:tcPr>
            <w:tcW w:w="2812" w:type="dxa"/>
          </w:tcPr>
          <w:p w14:paraId="0BF89BEC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826C59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前端发送的回答添加附件的请求</w:t>
            </w:r>
          </w:p>
          <w:p w14:paraId="35837457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服务器端返回回答添加附件的数据给前端</w:t>
            </w:r>
          </w:p>
          <w:p w14:paraId="0F12F790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界面上呈现回答添加附件回答界面</w:t>
            </w:r>
          </w:p>
        </w:tc>
      </w:tr>
      <w:tr w:rsidR="0023780C" w:rsidRPr="00ED0073" w14:paraId="0B8B29C4" w14:textId="77777777" w:rsidTr="0023780C">
        <w:tc>
          <w:tcPr>
            <w:tcW w:w="2812" w:type="dxa"/>
          </w:tcPr>
          <w:p w14:paraId="2E02DE90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2105D7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0E9E68A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83E2961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63C641C8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添加回答</w:t>
            </w:r>
          </w:p>
          <w:p w14:paraId="47D683CD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点击添加附件按钮</w:t>
            </w:r>
          </w:p>
        </w:tc>
      </w:tr>
      <w:tr w:rsidR="0023780C" w:rsidRPr="00ED0073" w14:paraId="28E56B75" w14:textId="77777777" w:rsidTr="0023780C">
        <w:tc>
          <w:tcPr>
            <w:tcW w:w="2812" w:type="dxa"/>
          </w:tcPr>
          <w:p w14:paraId="74CDF2F5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BEE880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A53E22F" w14:textId="77777777" w:rsidTr="0023780C">
        <w:tc>
          <w:tcPr>
            <w:tcW w:w="2812" w:type="dxa"/>
          </w:tcPr>
          <w:p w14:paraId="04582519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493EF6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6476BB1" w14:textId="77777777" w:rsidTr="0023780C">
        <w:tc>
          <w:tcPr>
            <w:tcW w:w="2812" w:type="dxa"/>
          </w:tcPr>
          <w:p w14:paraId="7F1925DF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CEE582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23780C" w:rsidRPr="00433E1C" w14:paraId="2CD752DB" w14:textId="77777777" w:rsidTr="0023780C">
        <w:tc>
          <w:tcPr>
            <w:tcW w:w="2812" w:type="dxa"/>
          </w:tcPr>
          <w:p w14:paraId="0CFB3960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CD4DAB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EEBFFD2" w14:textId="77777777" w:rsidTr="0023780C">
        <w:tc>
          <w:tcPr>
            <w:tcW w:w="2812" w:type="dxa"/>
          </w:tcPr>
          <w:p w14:paraId="5B92741F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C7DBDED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4B31B07" w14:textId="77777777" w:rsidTr="0023780C">
        <w:tc>
          <w:tcPr>
            <w:tcW w:w="2812" w:type="dxa"/>
          </w:tcPr>
          <w:p w14:paraId="5EC1E325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33E3B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47F6703" w14:textId="77777777" w:rsidTr="0023780C">
        <w:tc>
          <w:tcPr>
            <w:tcW w:w="2812" w:type="dxa"/>
          </w:tcPr>
          <w:p w14:paraId="36209C95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C23CD1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69FA366" w14:textId="77777777" w:rsidR="0023780C" w:rsidRPr="006006A1" w:rsidRDefault="0023780C" w:rsidP="0023780C">
      <w:r>
        <w:rPr>
          <w:noProof/>
        </w:rPr>
        <w:drawing>
          <wp:inline distT="0" distB="0" distL="0" distR="0" wp14:anchorId="0FE401B1" wp14:editId="35D364CA">
            <wp:extent cx="2745803" cy="41243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47493" cy="412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5A91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.23 </w:t>
      </w:r>
      <w:r>
        <w:rPr>
          <w:rFonts w:hint="eastAsia"/>
        </w:rPr>
        <w:t>话题界面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85696C5" w14:textId="77777777" w:rsidTr="0023780C">
        <w:tc>
          <w:tcPr>
            <w:tcW w:w="2812" w:type="dxa"/>
          </w:tcPr>
          <w:p w14:paraId="0D3B56B4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879EBC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C-R-234</w:t>
            </w:r>
          </w:p>
        </w:tc>
      </w:tr>
      <w:tr w:rsidR="0023780C" w:rsidRPr="00C52A26" w14:paraId="33A6785E" w14:textId="77777777" w:rsidTr="0023780C">
        <w:tc>
          <w:tcPr>
            <w:tcW w:w="2812" w:type="dxa"/>
          </w:tcPr>
          <w:p w14:paraId="6CE2D1DD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49A045E" w14:textId="77777777" w:rsidR="0023780C" w:rsidRPr="00C52A26" w:rsidRDefault="0023780C" w:rsidP="0023780C">
            <w:r>
              <w:rPr>
                <w:rFonts w:hint="eastAsia"/>
              </w:rPr>
              <w:t>查看话题下的精华问题</w:t>
            </w:r>
          </w:p>
        </w:tc>
      </w:tr>
      <w:tr w:rsidR="0023780C" w:rsidRPr="00ED0073" w14:paraId="1D270EB2" w14:textId="77777777" w:rsidTr="0023780C">
        <w:tc>
          <w:tcPr>
            <w:tcW w:w="2812" w:type="dxa"/>
          </w:tcPr>
          <w:p w14:paraId="14648F69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DE59C7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3CCD861E" w14:textId="77777777" w:rsidTr="0023780C">
        <w:tc>
          <w:tcPr>
            <w:tcW w:w="2812" w:type="dxa"/>
          </w:tcPr>
          <w:p w14:paraId="7E6B8F9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F7168C7" w14:textId="77777777" w:rsidR="0023780C" w:rsidRPr="00ED0073" w:rsidRDefault="0023780C" w:rsidP="0023780C"/>
        </w:tc>
      </w:tr>
      <w:tr w:rsidR="0023780C" w:rsidRPr="00ED0073" w14:paraId="5EC2AAD1" w14:textId="77777777" w:rsidTr="0023780C">
        <w:tc>
          <w:tcPr>
            <w:tcW w:w="2812" w:type="dxa"/>
          </w:tcPr>
          <w:p w14:paraId="339EEF10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345FB32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1209D170" w14:textId="77777777" w:rsidTr="0023780C">
        <w:tc>
          <w:tcPr>
            <w:tcW w:w="2812" w:type="dxa"/>
          </w:tcPr>
          <w:p w14:paraId="6D20054A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77E145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96A5B77" w14:textId="77777777" w:rsidTr="0023780C">
        <w:tc>
          <w:tcPr>
            <w:tcW w:w="2812" w:type="dxa"/>
          </w:tcPr>
          <w:p w14:paraId="1DB4601A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BD77D15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前端发送的查看话题下的精华问题的请求</w:t>
            </w:r>
          </w:p>
          <w:p w14:paraId="04E6503C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服务器端返回查看话题下的精华问题的数据给前端</w:t>
            </w:r>
          </w:p>
          <w:p w14:paraId="12A0AF1B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界面上呈现查看话题下的精华问题界面</w:t>
            </w:r>
          </w:p>
        </w:tc>
      </w:tr>
      <w:tr w:rsidR="0023780C" w:rsidRPr="00ED0073" w14:paraId="7AE5FDBD" w14:textId="77777777" w:rsidTr="0023780C">
        <w:tc>
          <w:tcPr>
            <w:tcW w:w="2812" w:type="dxa"/>
          </w:tcPr>
          <w:p w14:paraId="4043AC59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F37B8D5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7BAAFCE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FF71F04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766DCA98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6D022A05" w14:textId="77777777" w:rsidR="0023780C" w:rsidRPr="00ED0073" w:rsidRDefault="0023780C" w:rsidP="0023780C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0712E4F3" w14:textId="77777777" w:rsidR="0023780C" w:rsidRPr="00ED0073" w:rsidRDefault="0023780C" w:rsidP="0023780C"/>
        </w:tc>
      </w:tr>
      <w:tr w:rsidR="0023780C" w:rsidRPr="00ED0073" w14:paraId="3F549C8E" w14:textId="77777777" w:rsidTr="0023780C">
        <w:tc>
          <w:tcPr>
            <w:tcW w:w="2812" w:type="dxa"/>
          </w:tcPr>
          <w:p w14:paraId="64443617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7DC0911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0333B8B" w14:textId="77777777" w:rsidTr="0023780C">
        <w:tc>
          <w:tcPr>
            <w:tcW w:w="2812" w:type="dxa"/>
          </w:tcPr>
          <w:p w14:paraId="2C06C316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A76F21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47A1DD3" w14:textId="77777777" w:rsidTr="0023780C">
        <w:tc>
          <w:tcPr>
            <w:tcW w:w="2812" w:type="dxa"/>
          </w:tcPr>
          <w:p w14:paraId="28802AC0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F4C6C3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23780C" w:rsidRPr="00433E1C" w14:paraId="57770DE0" w14:textId="77777777" w:rsidTr="0023780C">
        <w:tc>
          <w:tcPr>
            <w:tcW w:w="2812" w:type="dxa"/>
          </w:tcPr>
          <w:p w14:paraId="3BD71293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4F072F6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25387553" w14:textId="77777777" w:rsidTr="0023780C">
        <w:tc>
          <w:tcPr>
            <w:tcW w:w="2812" w:type="dxa"/>
          </w:tcPr>
          <w:p w14:paraId="0D5C214C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27608B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30FAE92" w14:textId="77777777" w:rsidTr="0023780C">
        <w:tc>
          <w:tcPr>
            <w:tcW w:w="2812" w:type="dxa"/>
          </w:tcPr>
          <w:p w14:paraId="01F9B0C5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2FF313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BF7CD34" w14:textId="77777777" w:rsidTr="0023780C">
        <w:tc>
          <w:tcPr>
            <w:tcW w:w="2812" w:type="dxa"/>
          </w:tcPr>
          <w:p w14:paraId="3BA91299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3B3F49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C881D21" w14:textId="77777777" w:rsidR="0023780C" w:rsidRDefault="0023780C" w:rsidP="0023780C">
      <w:r>
        <w:rPr>
          <w:noProof/>
        </w:rPr>
        <w:drawing>
          <wp:inline distT="0" distB="0" distL="0" distR="0" wp14:anchorId="579C8DBB" wp14:editId="0B2A29C8">
            <wp:extent cx="2857500" cy="444003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59217" cy="44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6CE66A1" w14:textId="77777777" w:rsidTr="0023780C">
        <w:tc>
          <w:tcPr>
            <w:tcW w:w="2812" w:type="dxa"/>
          </w:tcPr>
          <w:p w14:paraId="1CD261A4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DF8A492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C-R-235</w:t>
            </w:r>
          </w:p>
        </w:tc>
      </w:tr>
      <w:tr w:rsidR="0023780C" w:rsidRPr="00C52A26" w14:paraId="5AC6DE45" w14:textId="77777777" w:rsidTr="0023780C">
        <w:tc>
          <w:tcPr>
            <w:tcW w:w="2812" w:type="dxa"/>
          </w:tcPr>
          <w:p w14:paraId="4744166A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A1CB7E0" w14:textId="77777777" w:rsidR="0023780C" w:rsidRPr="00C52A26" w:rsidRDefault="0023780C" w:rsidP="0023780C">
            <w:r>
              <w:rPr>
                <w:rFonts w:hint="eastAsia"/>
              </w:rPr>
              <w:t>查看话题下的问题</w:t>
            </w:r>
          </w:p>
        </w:tc>
      </w:tr>
      <w:tr w:rsidR="0023780C" w:rsidRPr="00ED0073" w14:paraId="75A67D2E" w14:textId="77777777" w:rsidTr="0023780C">
        <w:tc>
          <w:tcPr>
            <w:tcW w:w="2812" w:type="dxa"/>
          </w:tcPr>
          <w:p w14:paraId="1A49EB5D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0D710A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C4A831E" w14:textId="77777777" w:rsidTr="0023780C">
        <w:tc>
          <w:tcPr>
            <w:tcW w:w="2812" w:type="dxa"/>
          </w:tcPr>
          <w:p w14:paraId="0F1D357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E99C5EA" w14:textId="77777777" w:rsidR="0023780C" w:rsidRPr="00ED0073" w:rsidRDefault="0023780C" w:rsidP="0023780C"/>
        </w:tc>
      </w:tr>
      <w:tr w:rsidR="0023780C" w:rsidRPr="00ED0073" w14:paraId="142892A9" w14:textId="77777777" w:rsidTr="0023780C">
        <w:tc>
          <w:tcPr>
            <w:tcW w:w="2812" w:type="dxa"/>
          </w:tcPr>
          <w:p w14:paraId="7194D8F5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541EA5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F3249DD" w14:textId="77777777" w:rsidTr="0023780C">
        <w:tc>
          <w:tcPr>
            <w:tcW w:w="2812" w:type="dxa"/>
          </w:tcPr>
          <w:p w14:paraId="738F1477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11067A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451E52D2" w14:textId="77777777" w:rsidTr="0023780C">
        <w:tc>
          <w:tcPr>
            <w:tcW w:w="2812" w:type="dxa"/>
          </w:tcPr>
          <w:p w14:paraId="5748916E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000341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前端发送的查看话题下的问题的</w:t>
            </w:r>
            <w:r>
              <w:rPr>
                <w:rFonts w:hint="eastAsia"/>
              </w:rPr>
              <w:lastRenderedPageBreak/>
              <w:t>请求</w:t>
            </w:r>
          </w:p>
          <w:p w14:paraId="1989835F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服务器端返回查看话题下的问题的数据给前端</w:t>
            </w:r>
          </w:p>
          <w:p w14:paraId="4B81942D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界面上呈现查看话题下的问题界面</w:t>
            </w:r>
          </w:p>
        </w:tc>
      </w:tr>
      <w:tr w:rsidR="0023780C" w:rsidRPr="00ED0073" w14:paraId="7B3F09E1" w14:textId="77777777" w:rsidTr="0023780C">
        <w:tc>
          <w:tcPr>
            <w:tcW w:w="2812" w:type="dxa"/>
          </w:tcPr>
          <w:p w14:paraId="375C1F47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6428AA3A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7175F32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6ABB8C3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24DBE224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227F35A1" w14:textId="77777777" w:rsidR="0023780C" w:rsidRDefault="0023780C" w:rsidP="0023780C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05391DF6" w14:textId="77777777" w:rsidR="0023780C" w:rsidRPr="003E4251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点击问题</w:t>
            </w:r>
          </w:p>
        </w:tc>
      </w:tr>
      <w:tr w:rsidR="0023780C" w:rsidRPr="00ED0073" w14:paraId="3925A180" w14:textId="77777777" w:rsidTr="0023780C">
        <w:tc>
          <w:tcPr>
            <w:tcW w:w="2812" w:type="dxa"/>
          </w:tcPr>
          <w:p w14:paraId="3C6B00B0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00634D4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59104F6" w14:textId="77777777" w:rsidTr="0023780C">
        <w:tc>
          <w:tcPr>
            <w:tcW w:w="2812" w:type="dxa"/>
          </w:tcPr>
          <w:p w14:paraId="73B18855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CC8271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39BC91A" w14:textId="77777777" w:rsidTr="0023780C">
        <w:tc>
          <w:tcPr>
            <w:tcW w:w="2812" w:type="dxa"/>
          </w:tcPr>
          <w:p w14:paraId="4778163A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F98623" w14:textId="77777777" w:rsidR="0023780C" w:rsidRPr="00ED0073" w:rsidRDefault="0023780C" w:rsidP="0023780C"/>
        </w:tc>
      </w:tr>
      <w:tr w:rsidR="0023780C" w:rsidRPr="00433E1C" w14:paraId="6A83B344" w14:textId="77777777" w:rsidTr="0023780C">
        <w:tc>
          <w:tcPr>
            <w:tcW w:w="2812" w:type="dxa"/>
          </w:tcPr>
          <w:p w14:paraId="1A7EC2DD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C0658A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FE4515E" w14:textId="77777777" w:rsidTr="0023780C">
        <w:tc>
          <w:tcPr>
            <w:tcW w:w="2812" w:type="dxa"/>
          </w:tcPr>
          <w:p w14:paraId="5981252C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A7BF149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2DDC02D" w14:textId="77777777" w:rsidTr="0023780C">
        <w:tc>
          <w:tcPr>
            <w:tcW w:w="2812" w:type="dxa"/>
          </w:tcPr>
          <w:p w14:paraId="45124071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83EF8DA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C6A43DF" w14:textId="77777777" w:rsidTr="0023780C">
        <w:tc>
          <w:tcPr>
            <w:tcW w:w="2812" w:type="dxa"/>
          </w:tcPr>
          <w:p w14:paraId="2022574A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7B7CA9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13BAB21C" w14:textId="77777777" w:rsidR="0023780C" w:rsidRDefault="0023780C" w:rsidP="0023780C">
      <w:r>
        <w:rPr>
          <w:noProof/>
        </w:rPr>
        <w:drawing>
          <wp:inline distT="0" distB="0" distL="0" distR="0" wp14:anchorId="1F85230A" wp14:editId="7321DC32">
            <wp:extent cx="3109546" cy="410051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10883" cy="41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2CBA33C" w14:textId="77777777" w:rsidTr="0023780C">
        <w:tc>
          <w:tcPr>
            <w:tcW w:w="2812" w:type="dxa"/>
          </w:tcPr>
          <w:p w14:paraId="7C4F8574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1BFB691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C-R-236</w:t>
            </w:r>
          </w:p>
        </w:tc>
      </w:tr>
      <w:tr w:rsidR="0023780C" w:rsidRPr="00C52A26" w14:paraId="399B05D1" w14:textId="77777777" w:rsidTr="0023780C">
        <w:tc>
          <w:tcPr>
            <w:tcW w:w="2812" w:type="dxa"/>
          </w:tcPr>
          <w:p w14:paraId="5941DE02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EEEC8D2" w14:textId="77777777" w:rsidR="0023780C" w:rsidRPr="00C52A26" w:rsidRDefault="0023780C" w:rsidP="0023780C">
            <w:r>
              <w:rPr>
                <w:rFonts w:hint="eastAsia"/>
              </w:rPr>
              <w:t>查看话题简介</w:t>
            </w:r>
          </w:p>
        </w:tc>
      </w:tr>
      <w:tr w:rsidR="0023780C" w:rsidRPr="00ED0073" w14:paraId="4151C5E0" w14:textId="77777777" w:rsidTr="0023780C">
        <w:tc>
          <w:tcPr>
            <w:tcW w:w="2812" w:type="dxa"/>
          </w:tcPr>
          <w:p w14:paraId="0B3B017D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1B4D4BA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6FA5DB6" w14:textId="77777777" w:rsidTr="0023780C">
        <w:tc>
          <w:tcPr>
            <w:tcW w:w="2812" w:type="dxa"/>
          </w:tcPr>
          <w:p w14:paraId="79210833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4486F7" w14:textId="77777777" w:rsidR="0023780C" w:rsidRPr="00ED0073" w:rsidRDefault="0023780C" w:rsidP="0023780C"/>
        </w:tc>
      </w:tr>
      <w:tr w:rsidR="0023780C" w:rsidRPr="00ED0073" w14:paraId="6877A199" w14:textId="77777777" w:rsidTr="0023780C">
        <w:tc>
          <w:tcPr>
            <w:tcW w:w="2812" w:type="dxa"/>
          </w:tcPr>
          <w:p w14:paraId="7DEA00DB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2FDE80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5BF58D3" w14:textId="77777777" w:rsidTr="0023780C">
        <w:tc>
          <w:tcPr>
            <w:tcW w:w="2812" w:type="dxa"/>
          </w:tcPr>
          <w:p w14:paraId="507F6743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2A958C5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174387B7" w14:textId="77777777" w:rsidTr="0023780C">
        <w:tc>
          <w:tcPr>
            <w:tcW w:w="2812" w:type="dxa"/>
          </w:tcPr>
          <w:p w14:paraId="48BF9FFF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7A69D186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前端发送的查看话题简介的请求</w:t>
            </w:r>
          </w:p>
          <w:p w14:paraId="4898045B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服务器端返回查看话题简介的数据给前端</w:t>
            </w:r>
          </w:p>
          <w:p w14:paraId="0AEBE882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界面上呈现查看话题界面</w:t>
            </w:r>
          </w:p>
        </w:tc>
      </w:tr>
      <w:tr w:rsidR="0023780C" w:rsidRPr="00ED0073" w14:paraId="26940FBD" w14:textId="77777777" w:rsidTr="0023780C">
        <w:tc>
          <w:tcPr>
            <w:tcW w:w="2812" w:type="dxa"/>
          </w:tcPr>
          <w:p w14:paraId="14BA2BB5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2B8962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2424B25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4499C6A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07025D69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0C642E4" w14:textId="77777777" w:rsidR="0023780C" w:rsidRDefault="0023780C" w:rsidP="0023780C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5100CBB7" w14:textId="77777777" w:rsidR="0023780C" w:rsidRPr="00ED0073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点击简介</w:t>
            </w:r>
          </w:p>
        </w:tc>
      </w:tr>
      <w:tr w:rsidR="0023780C" w:rsidRPr="00ED0073" w14:paraId="28543BA9" w14:textId="77777777" w:rsidTr="0023780C">
        <w:tc>
          <w:tcPr>
            <w:tcW w:w="2812" w:type="dxa"/>
          </w:tcPr>
          <w:p w14:paraId="192C85F4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C1B8F4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9967F68" w14:textId="77777777" w:rsidTr="0023780C">
        <w:tc>
          <w:tcPr>
            <w:tcW w:w="2812" w:type="dxa"/>
          </w:tcPr>
          <w:p w14:paraId="428183F5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DB0255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7B764C1" w14:textId="77777777" w:rsidTr="0023780C">
        <w:tc>
          <w:tcPr>
            <w:tcW w:w="2812" w:type="dxa"/>
          </w:tcPr>
          <w:p w14:paraId="4DA2A726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3F34BFF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23780C" w:rsidRPr="00433E1C" w14:paraId="13567C76" w14:textId="77777777" w:rsidTr="0023780C">
        <w:tc>
          <w:tcPr>
            <w:tcW w:w="2812" w:type="dxa"/>
          </w:tcPr>
          <w:p w14:paraId="31A12857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E955E7C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31A5A03" w14:textId="77777777" w:rsidTr="0023780C">
        <w:tc>
          <w:tcPr>
            <w:tcW w:w="2812" w:type="dxa"/>
          </w:tcPr>
          <w:p w14:paraId="77F1844B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6D31C0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D0EB744" w14:textId="77777777" w:rsidTr="0023780C">
        <w:tc>
          <w:tcPr>
            <w:tcW w:w="2812" w:type="dxa"/>
          </w:tcPr>
          <w:p w14:paraId="24FBCE9A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B31B58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6C8A4B2" w14:textId="77777777" w:rsidTr="0023780C">
        <w:tc>
          <w:tcPr>
            <w:tcW w:w="2812" w:type="dxa"/>
          </w:tcPr>
          <w:p w14:paraId="68998BD5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966C6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A632A3C" w14:textId="77777777" w:rsidR="0023780C" w:rsidRDefault="0023780C" w:rsidP="0023780C">
      <w:r>
        <w:rPr>
          <w:noProof/>
        </w:rPr>
        <w:drawing>
          <wp:inline distT="0" distB="0" distL="0" distR="0" wp14:anchorId="3216E6C0" wp14:editId="6C69C1E4">
            <wp:extent cx="2980196" cy="4529138"/>
            <wp:effectExtent l="0" t="0" r="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81236" cy="45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6FBE52C6" w14:textId="77777777" w:rsidTr="0023780C">
        <w:tc>
          <w:tcPr>
            <w:tcW w:w="2812" w:type="dxa"/>
          </w:tcPr>
          <w:p w14:paraId="79583D60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9377633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C-R-237</w:t>
            </w:r>
          </w:p>
        </w:tc>
      </w:tr>
      <w:tr w:rsidR="0023780C" w:rsidRPr="00C52A26" w14:paraId="20661F4D" w14:textId="77777777" w:rsidTr="0023780C">
        <w:tc>
          <w:tcPr>
            <w:tcW w:w="2812" w:type="dxa"/>
          </w:tcPr>
          <w:p w14:paraId="737A645F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96986D3" w14:textId="77777777" w:rsidR="0023780C" w:rsidRPr="00C52A26" w:rsidRDefault="0023780C" w:rsidP="0023780C">
            <w:r>
              <w:rPr>
                <w:rFonts w:hint="eastAsia"/>
              </w:rPr>
              <w:t>关注话题</w:t>
            </w:r>
          </w:p>
        </w:tc>
      </w:tr>
      <w:tr w:rsidR="0023780C" w:rsidRPr="00ED0073" w14:paraId="2B7A5899" w14:textId="77777777" w:rsidTr="0023780C">
        <w:tc>
          <w:tcPr>
            <w:tcW w:w="2812" w:type="dxa"/>
          </w:tcPr>
          <w:p w14:paraId="08CB8DDD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40E164E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4C11BBA" w14:textId="77777777" w:rsidTr="0023780C">
        <w:tc>
          <w:tcPr>
            <w:tcW w:w="2812" w:type="dxa"/>
          </w:tcPr>
          <w:p w14:paraId="0FA5AA25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17D08A2" w14:textId="77777777" w:rsidR="0023780C" w:rsidRPr="00ED0073" w:rsidRDefault="0023780C" w:rsidP="0023780C"/>
        </w:tc>
      </w:tr>
      <w:tr w:rsidR="0023780C" w:rsidRPr="00ED0073" w14:paraId="4857428F" w14:textId="77777777" w:rsidTr="0023780C">
        <w:tc>
          <w:tcPr>
            <w:tcW w:w="2812" w:type="dxa"/>
          </w:tcPr>
          <w:p w14:paraId="4F515F20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7FBB1D12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14D52C8C" w14:textId="77777777" w:rsidTr="0023780C">
        <w:tc>
          <w:tcPr>
            <w:tcW w:w="2812" w:type="dxa"/>
          </w:tcPr>
          <w:p w14:paraId="56A14E13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53D1ED9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0D82B05E" w14:textId="77777777" w:rsidTr="0023780C">
        <w:tc>
          <w:tcPr>
            <w:tcW w:w="2812" w:type="dxa"/>
          </w:tcPr>
          <w:p w14:paraId="511AB5CC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8BD4322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前端发送的关注话题的请求</w:t>
            </w:r>
          </w:p>
          <w:p w14:paraId="5FC511AB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服务器端返回关注话题的数据给前端</w:t>
            </w:r>
          </w:p>
          <w:p w14:paraId="2643AE4E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界面上呈现关注话题成功界面</w:t>
            </w:r>
          </w:p>
        </w:tc>
      </w:tr>
      <w:tr w:rsidR="0023780C" w:rsidRPr="00ED0073" w14:paraId="6D7F3175" w14:textId="77777777" w:rsidTr="0023780C">
        <w:tc>
          <w:tcPr>
            <w:tcW w:w="2812" w:type="dxa"/>
          </w:tcPr>
          <w:p w14:paraId="69B4CB4E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7E86246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90F09B3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0F3CB95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43D5C568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B02FC0C" w14:textId="77777777" w:rsidR="0023780C" w:rsidRDefault="0023780C" w:rsidP="0023780C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3C8C4D53" w14:textId="77777777" w:rsidR="0023780C" w:rsidRPr="00ED0073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</w:tc>
      </w:tr>
      <w:tr w:rsidR="0023780C" w:rsidRPr="00ED0073" w14:paraId="0198AB1E" w14:textId="77777777" w:rsidTr="0023780C">
        <w:tc>
          <w:tcPr>
            <w:tcW w:w="2812" w:type="dxa"/>
          </w:tcPr>
          <w:p w14:paraId="43993A35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85AE1E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8AD5A5E" w14:textId="77777777" w:rsidTr="0023780C">
        <w:tc>
          <w:tcPr>
            <w:tcW w:w="2812" w:type="dxa"/>
          </w:tcPr>
          <w:p w14:paraId="58E955B8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A8A5A0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428C25A" w14:textId="77777777" w:rsidTr="0023780C">
        <w:tc>
          <w:tcPr>
            <w:tcW w:w="2812" w:type="dxa"/>
          </w:tcPr>
          <w:p w14:paraId="2D70CA73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B1372D2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23780C" w:rsidRPr="00433E1C" w14:paraId="3AE3B113" w14:textId="77777777" w:rsidTr="0023780C">
        <w:tc>
          <w:tcPr>
            <w:tcW w:w="2812" w:type="dxa"/>
          </w:tcPr>
          <w:p w14:paraId="7AB4A4EC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F27F4B5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BCDEE2E" w14:textId="77777777" w:rsidTr="0023780C">
        <w:tc>
          <w:tcPr>
            <w:tcW w:w="2812" w:type="dxa"/>
          </w:tcPr>
          <w:p w14:paraId="4C0D0057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9D2ECAA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58A5728" w14:textId="77777777" w:rsidTr="0023780C">
        <w:tc>
          <w:tcPr>
            <w:tcW w:w="2812" w:type="dxa"/>
          </w:tcPr>
          <w:p w14:paraId="46372BEF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D9D45C4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7F5194C" w14:textId="77777777" w:rsidTr="0023780C">
        <w:tc>
          <w:tcPr>
            <w:tcW w:w="2812" w:type="dxa"/>
          </w:tcPr>
          <w:p w14:paraId="473E6309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F6A316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0D86841" w14:textId="77777777" w:rsidR="0023780C" w:rsidRDefault="0023780C" w:rsidP="0023780C">
      <w:r>
        <w:rPr>
          <w:noProof/>
        </w:rPr>
        <w:drawing>
          <wp:inline distT="0" distB="0" distL="0" distR="0" wp14:anchorId="7B267CB9" wp14:editId="31A01B56">
            <wp:extent cx="3433743" cy="436721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34584" cy="436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358DADA" w14:textId="77777777" w:rsidTr="0023780C">
        <w:tc>
          <w:tcPr>
            <w:tcW w:w="2812" w:type="dxa"/>
          </w:tcPr>
          <w:p w14:paraId="492451D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1638E5A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C-R-238</w:t>
            </w:r>
          </w:p>
        </w:tc>
      </w:tr>
      <w:tr w:rsidR="0023780C" w:rsidRPr="00C52A26" w14:paraId="2645F280" w14:textId="77777777" w:rsidTr="0023780C">
        <w:tc>
          <w:tcPr>
            <w:tcW w:w="2812" w:type="dxa"/>
          </w:tcPr>
          <w:p w14:paraId="72D0B3F6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94CB3E" w14:textId="77777777" w:rsidR="0023780C" w:rsidRPr="00C52A26" w:rsidRDefault="0023780C" w:rsidP="0023780C">
            <w:commentRangeStart w:id="0"/>
            <w:r>
              <w:rPr>
                <w:rFonts w:hint="eastAsia"/>
              </w:rPr>
              <w:t>举报话题</w:t>
            </w:r>
            <w:commentRangeEnd w:id="0"/>
            <w:r>
              <w:rPr>
                <w:rStyle w:val="aa"/>
              </w:rPr>
              <w:commentReference w:id="0"/>
            </w:r>
          </w:p>
        </w:tc>
      </w:tr>
      <w:tr w:rsidR="0023780C" w:rsidRPr="00ED0073" w14:paraId="0B099D61" w14:textId="77777777" w:rsidTr="0023780C">
        <w:tc>
          <w:tcPr>
            <w:tcW w:w="2812" w:type="dxa"/>
          </w:tcPr>
          <w:p w14:paraId="6474DE55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28247CE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79F3F4F" w14:textId="77777777" w:rsidTr="0023780C">
        <w:tc>
          <w:tcPr>
            <w:tcW w:w="2812" w:type="dxa"/>
          </w:tcPr>
          <w:p w14:paraId="0AE74950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5F448F1" w14:textId="77777777" w:rsidR="0023780C" w:rsidRPr="00ED0073" w:rsidRDefault="0023780C" w:rsidP="0023780C"/>
        </w:tc>
      </w:tr>
      <w:tr w:rsidR="0023780C" w:rsidRPr="00ED0073" w14:paraId="39386EEF" w14:textId="77777777" w:rsidTr="0023780C">
        <w:tc>
          <w:tcPr>
            <w:tcW w:w="2812" w:type="dxa"/>
          </w:tcPr>
          <w:p w14:paraId="634C99E8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CB93BD1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35A1ACF" w14:textId="77777777" w:rsidTr="0023780C">
        <w:tc>
          <w:tcPr>
            <w:tcW w:w="2812" w:type="dxa"/>
          </w:tcPr>
          <w:p w14:paraId="45048E88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DCCABA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0B1459F7" w14:textId="77777777" w:rsidTr="0023780C">
        <w:tc>
          <w:tcPr>
            <w:tcW w:w="2812" w:type="dxa"/>
          </w:tcPr>
          <w:p w14:paraId="12C35DDB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BF44830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前端发送的举报的请求</w:t>
            </w:r>
          </w:p>
          <w:p w14:paraId="15824B08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服务器端返回举报话题的数据给前端，数据库同时记录</w:t>
            </w:r>
          </w:p>
          <w:p w14:paraId="42853378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界面上呈现举报话题成功/失败界面</w:t>
            </w:r>
          </w:p>
        </w:tc>
      </w:tr>
      <w:tr w:rsidR="0023780C" w:rsidRPr="00ED0073" w14:paraId="0D61167B" w14:textId="77777777" w:rsidTr="0023780C">
        <w:tc>
          <w:tcPr>
            <w:tcW w:w="2812" w:type="dxa"/>
          </w:tcPr>
          <w:p w14:paraId="26CC0444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BCC6CA2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C706B13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FC8AB38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405D4BCD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5631C3C0" w14:textId="77777777" w:rsidR="0023780C" w:rsidRDefault="0023780C" w:rsidP="0023780C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4E2F7324" w14:textId="77777777" w:rsidR="0023780C" w:rsidRPr="00ED0073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点击举报话题</w:t>
            </w:r>
          </w:p>
        </w:tc>
      </w:tr>
      <w:tr w:rsidR="0023780C" w:rsidRPr="00ED0073" w14:paraId="23442E01" w14:textId="77777777" w:rsidTr="0023780C">
        <w:tc>
          <w:tcPr>
            <w:tcW w:w="2812" w:type="dxa"/>
          </w:tcPr>
          <w:p w14:paraId="60A81D76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C7F1B3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71C6E54" w14:textId="77777777" w:rsidTr="0023780C">
        <w:tc>
          <w:tcPr>
            <w:tcW w:w="2812" w:type="dxa"/>
          </w:tcPr>
          <w:p w14:paraId="09A59D1B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188C5E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B1A457D" w14:textId="77777777" w:rsidTr="0023780C">
        <w:tc>
          <w:tcPr>
            <w:tcW w:w="2812" w:type="dxa"/>
          </w:tcPr>
          <w:p w14:paraId="48C176B0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F3268A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23780C" w:rsidRPr="00433E1C" w14:paraId="138184DC" w14:textId="77777777" w:rsidTr="0023780C">
        <w:tc>
          <w:tcPr>
            <w:tcW w:w="2812" w:type="dxa"/>
          </w:tcPr>
          <w:p w14:paraId="49E89F95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C3EE26E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37C79BBB" w14:textId="77777777" w:rsidTr="0023780C">
        <w:tc>
          <w:tcPr>
            <w:tcW w:w="2812" w:type="dxa"/>
          </w:tcPr>
          <w:p w14:paraId="6AD298CD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C3CE91C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02E0F26" w14:textId="77777777" w:rsidTr="0023780C">
        <w:tc>
          <w:tcPr>
            <w:tcW w:w="2812" w:type="dxa"/>
          </w:tcPr>
          <w:p w14:paraId="7FAE367D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96D4648" w14:textId="77777777" w:rsidR="0023780C" w:rsidRPr="007C7770" w:rsidRDefault="0023780C" w:rsidP="0023780C">
            <w:r>
              <w:rPr>
                <w:rFonts w:hint="eastAsia"/>
              </w:rPr>
              <w:t>举报话题的原因</w:t>
            </w:r>
          </w:p>
        </w:tc>
      </w:tr>
      <w:tr w:rsidR="0023780C" w:rsidRPr="00757EB3" w14:paraId="30FBE5E0" w14:textId="77777777" w:rsidTr="0023780C">
        <w:tc>
          <w:tcPr>
            <w:tcW w:w="2812" w:type="dxa"/>
          </w:tcPr>
          <w:p w14:paraId="1207FA3A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717393E" w14:textId="77777777" w:rsidR="0023780C" w:rsidRPr="007C7770" w:rsidRDefault="0023780C" w:rsidP="0023780C">
            <w:r>
              <w:rPr>
                <w:rFonts w:hint="eastAsia"/>
              </w:rPr>
              <w:t>成功/失败</w:t>
            </w:r>
          </w:p>
        </w:tc>
      </w:tr>
    </w:tbl>
    <w:p w14:paraId="4AAEA0DC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24B66C95" wp14:editId="28A9D625">
            <wp:extent cx="3067202" cy="4572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68805" cy="45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771AD3F" w14:textId="77777777" w:rsidTr="0023780C">
        <w:tc>
          <w:tcPr>
            <w:tcW w:w="2812" w:type="dxa"/>
          </w:tcPr>
          <w:p w14:paraId="285DF3A3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7587448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C-R-295</w:t>
            </w:r>
          </w:p>
        </w:tc>
      </w:tr>
      <w:tr w:rsidR="0023780C" w:rsidRPr="00C52A26" w14:paraId="21668332" w14:textId="77777777" w:rsidTr="0023780C">
        <w:tc>
          <w:tcPr>
            <w:tcW w:w="2812" w:type="dxa"/>
          </w:tcPr>
          <w:p w14:paraId="3F10217A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8E12C1F" w14:textId="77777777" w:rsidR="0023780C" w:rsidRPr="00C52A26" w:rsidRDefault="0023780C" w:rsidP="0023780C">
            <w:r>
              <w:rPr>
                <w:rFonts w:hint="eastAsia"/>
              </w:rPr>
              <w:t>话题</w:t>
            </w:r>
            <w:proofErr w:type="gramStart"/>
            <w:r>
              <w:rPr>
                <w:rFonts w:hint="eastAsia"/>
              </w:rPr>
              <w:t>按板块</w:t>
            </w:r>
            <w:proofErr w:type="gramEnd"/>
            <w:r>
              <w:rPr>
                <w:rFonts w:hint="eastAsia"/>
              </w:rPr>
              <w:t>分类</w:t>
            </w:r>
          </w:p>
        </w:tc>
      </w:tr>
      <w:tr w:rsidR="0023780C" w:rsidRPr="00ED0073" w14:paraId="1FF9C915" w14:textId="77777777" w:rsidTr="0023780C">
        <w:tc>
          <w:tcPr>
            <w:tcW w:w="2812" w:type="dxa"/>
          </w:tcPr>
          <w:p w14:paraId="74C3D826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848127B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4F698EAB" w14:textId="77777777" w:rsidTr="0023780C">
        <w:tc>
          <w:tcPr>
            <w:tcW w:w="2812" w:type="dxa"/>
          </w:tcPr>
          <w:p w14:paraId="4CA400A5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AB9A7DC" w14:textId="77777777" w:rsidR="0023780C" w:rsidRPr="00ED0073" w:rsidRDefault="0023780C" w:rsidP="0023780C"/>
        </w:tc>
      </w:tr>
      <w:tr w:rsidR="0023780C" w:rsidRPr="00ED0073" w14:paraId="59ACE3DE" w14:textId="77777777" w:rsidTr="0023780C">
        <w:tc>
          <w:tcPr>
            <w:tcW w:w="2812" w:type="dxa"/>
          </w:tcPr>
          <w:p w14:paraId="1F93179B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8FD54D8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02D0C34" w14:textId="77777777" w:rsidTr="0023780C">
        <w:tc>
          <w:tcPr>
            <w:tcW w:w="2812" w:type="dxa"/>
          </w:tcPr>
          <w:p w14:paraId="58AEB016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0A6202C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5AA0CF5C" w14:textId="77777777" w:rsidTr="0023780C">
        <w:tc>
          <w:tcPr>
            <w:tcW w:w="2812" w:type="dxa"/>
          </w:tcPr>
          <w:p w14:paraId="1B3A0707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C2C4CBF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前端发送的将话题按照板块分类的请求</w:t>
            </w:r>
          </w:p>
          <w:p w14:paraId="6A88ED83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服务器端返回话题</w:t>
            </w:r>
            <w:proofErr w:type="gramStart"/>
            <w:r>
              <w:rPr>
                <w:rFonts w:hint="eastAsia"/>
              </w:rPr>
              <w:t>按板块</w:t>
            </w:r>
            <w:proofErr w:type="gramEnd"/>
            <w:r>
              <w:rPr>
                <w:rFonts w:hint="eastAsia"/>
              </w:rPr>
              <w:t>分类的数据给前端</w:t>
            </w:r>
          </w:p>
          <w:p w14:paraId="220CA849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界面上呈现话题</w:t>
            </w:r>
            <w:proofErr w:type="gramStart"/>
            <w:r>
              <w:rPr>
                <w:rFonts w:hint="eastAsia"/>
              </w:rPr>
              <w:t>按板</w:t>
            </w:r>
            <w:proofErr w:type="gramEnd"/>
            <w:r>
              <w:rPr>
                <w:rFonts w:hint="eastAsia"/>
              </w:rPr>
              <w:t>块分类界面</w:t>
            </w:r>
            <w:r w:rsidRPr="00ED0073">
              <w:t xml:space="preserve"> </w:t>
            </w:r>
          </w:p>
        </w:tc>
      </w:tr>
      <w:tr w:rsidR="0023780C" w:rsidRPr="00ED0073" w14:paraId="07DF37EC" w14:textId="77777777" w:rsidTr="0023780C">
        <w:tc>
          <w:tcPr>
            <w:tcW w:w="2812" w:type="dxa"/>
          </w:tcPr>
          <w:p w14:paraId="663FEA44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D0B177B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D90AF49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2A1690C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6547CFFE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F032CED" w14:textId="77777777" w:rsidR="0023780C" w:rsidRPr="00ED0073" w:rsidRDefault="0023780C" w:rsidP="0023780C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</w:tc>
      </w:tr>
      <w:tr w:rsidR="0023780C" w:rsidRPr="00ED0073" w14:paraId="0347413C" w14:textId="77777777" w:rsidTr="0023780C">
        <w:tc>
          <w:tcPr>
            <w:tcW w:w="2812" w:type="dxa"/>
          </w:tcPr>
          <w:p w14:paraId="19711893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2C88FF4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C992191" w14:textId="77777777" w:rsidTr="0023780C">
        <w:tc>
          <w:tcPr>
            <w:tcW w:w="2812" w:type="dxa"/>
          </w:tcPr>
          <w:p w14:paraId="5F9E5A1C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F3D0AB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19B4D47" w14:textId="77777777" w:rsidTr="0023780C">
        <w:tc>
          <w:tcPr>
            <w:tcW w:w="2812" w:type="dxa"/>
          </w:tcPr>
          <w:p w14:paraId="39A96B4D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864895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23780C" w:rsidRPr="00433E1C" w14:paraId="763351FF" w14:textId="77777777" w:rsidTr="0023780C">
        <w:tc>
          <w:tcPr>
            <w:tcW w:w="2812" w:type="dxa"/>
          </w:tcPr>
          <w:p w14:paraId="7DF06BC4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B63294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51952BC0" w14:textId="77777777" w:rsidTr="0023780C">
        <w:tc>
          <w:tcPr>
            <w:tcW w:w="2812" w:type="dxa"/>
          </w:tcPr>
          <w:p w14:paraId="29DD8F3C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33CCC458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126A7C8" w14:textId="77777777" w:rsidTr="0023780C">
        <w:tc>
          <w:tcPr>
            <w:tcW w:w="2812" w:type="dxa"/>
          </w:tcPr>
          <w:p w14:paraId="62BC3F09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ACB37C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5E6C621" w14:textId="77777777" w:rsidTr="0023780C">
        <w:tc>
          <w:tcPr>
            <w:tcW w:w="2812" w:type="dxa"/>
          </w:tcPr>
          <w:p w14:paraId="12FF4DD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75A150F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14BA620" w14:textId="77777777" w:rsidR="0023780C" w:rsidRPr="006006A1" w:rsidRDefault="0023780C" w:rsidP="0023780C">
      <w:r>
        <w:rPr>
          <w:noProof/>
        </w:rPr>
        <w:drawing>
          <wp:inline distT="0" distB="0" distL="0" distR="0" wp14:anchorId="43B54B3E" wp14:editId="3786A798">
            <wp:extent cx="3617592" cy="576262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19821" cy="576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CDB3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.24 </w:t>
      </w:r>
      <w:r>
        <w:rPr>
          <w:rFonts w:hint="eastAsia"/>
        </w:rPr>
        <w:t>个人中心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DE5DAF1" w14:textId="77777777" w:rsidTr="0023780C">
        <w:tc>
          <w:tcPr>
            <w:tcW w:w="2812" w:type="dxa"/>
          </w:tcPr>
          <w:p w14:paraId="41502F15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C2B22E1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C-R-239</w:t>
            </w:r>
          </w:p>
        </w:tc>
      </w:tr>
      <w:tr w:rsidR="0023780C" w:rsidRPr="00C52A26" w14:paraId="0A84E87B" w14:textId="77777777" w:rsidTr="0023780C">
        <w:tc>
          <w:tcPr>
            <w:tcW w:w="2812" w:type="dxa"/>
          </w:tcPr>
          <w:p w14:paraId="560D3B26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4A2F459" w14:textId="77777777" w:rsidR="0023780C" w:rsidRPr="00C52A26" w:rsidRDefault="0023780C" w:rsidP="0023780C">
            <w:r>
              <w:rPr>
                <w:rFonts w:hint="eastAsia"/>
              </w:rPr>
              <w:t>查看我的消息</w:t>
            </w:r>
          </w:p>
        </w:tc>
      </w:tr>
      <w:tr w:rsidR="0023780C" w:rsidRPr="00ED0073" w14:paraId="3E94A769" w14:textId="77777777" w:rsidTr="0023780C">
        <w:tc>
          <w:tcPr>
            <w:tcW w:w="2812" w:type="dxa"/>
          </w:tcPr>
          <w:p w14:paraId="27D76A9C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E21B7CB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3502EA67" w14:textId="77777777" w:rsidTr="0023780C">
        <w:tc>
          <w:tcPr>
            <w:tcW w:w="2812" w:type="dxa"/>
          </w:tcPr>
          <w:p w14:paraId="67E7379E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4D8563" w14:textId="77777777" w:rsidR="0023780C" w:rsidRPr="00ED0073" w:rsidRDefault="0023780C" w:rsidP="0023780C"/>
        </w:tc>
      </w:tr>
      <w:tr w:rsidR="0023780C" w:rsidRPr="00ED0073" w14:paraId="2F8582FF" w14:textId="77777777" w:rsidTr="0023780C">
        <w:tc>
          <w:tcPr>
            <w:tcW w:w="2812" w:type="dxa"/>
          </w:tcPr>
          <w:p w14:paraId="4BE7372D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03C9750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1DB6F55A" w14:textId="77777777" w:rsidTr="0023780C">
        <w:tc>
          <w:tcPr>
            <w:tcW w:w="2812" w:type="dxa"/>
          </w:tcPr>
          <w:p w14:paraId="2FFF4D8D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4EE513" w14:textId="77777777" w:rsidR="0023780C" w:rsidRPr="00ED0073" w:rsidRDefault="0023780C" w:rsidP="0023780C">
            <w:r>
              <w:rPr>
                <w:rFonts w:hint="eastAsia"/>
              </w:rPr>
              <w:t>PRE-1：已经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23780C" w:rsidRPr="00ED0073" w14:paraId="3B316DA8" w14:textId="77777777" w:rsidTr="0023780C">
        <w:tc>
          <w:tcPr>
            <w:tcW w:w="2812" w:type="dxa"/>
          </w:tcPr>
          <w:p w14:paraId="0EEF4375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BFB971B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前端发送的查看我的消息的请求</w:t>
            </w:r>
          </w:p>
          <w:p w14:paraId="4DE091BE" w14:textId="77777777" w:rsidR="0023780C" w:rsidRDefault="0023780C" w:rsidP="0023780C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服务器端返回查看我的消息数据给前端</w:t>
            </w:r>
          </w:p>
          <w:p w14:paraId="3B4402EF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界面上呈现查看我的消息界面</w:t>
            </w:r>
          </w:p>
        </w:tc>
      </w:tr>
      <w:tr w:rsidR="0023780C" w:rsidRPr="00ED0073" w14:paraId="3807CB7E" w14:textId="77777777" w:rsidTr="0023780C">
        <w:tc>
          <w:tcPr>
            <w:tcW w:w="2812" w:type="dxa"/>
          </w:tcPr>
          <w:p w14:paraId="72488FE8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64C5BB3A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0AC9B55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8CFB7A3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点击导航栏-我的</w:t>
            </w:r>
          </w:p>
          <w:p w14:paraId="63C4C50D" w14:textId="77777777" w:rsidR="0023780C" w:rsidRPr="00ED0073" w:rsidRDefault="0023780C" w:rsidP="0023780C">
            <w:proofErr w:type="gramStart"/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rPr>
                <w:rFonts w:hint="eastAsia"/>
              </w:rPr>
              <w:t xml:space="preserve"> 点击我的消息</w:t>
            </w:r>
          </w:p>
          <w:p w14:paraId="0EC85F97" w14:textId="77777777" w:rsidR="0023780C" w:rsidRPr="00ED0073" w:rsidRDefault="0023780C" w:rsidP="0023780C"/>
        </w:tc>
      </w:tr>
      <w:tr w:rsidR="0023780C" w:rsidRPr="00ED0073" w14:paraId="7C845838" w14:textId="77777777" w:rsidTr="0023780C">
        <w:tc>
          <w:tcPr>
            <w:tcW w:w="2812" w:type="dxa"/>
          </w:tcPr>
          <w:p w14:paraId="1E167DFD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FEC04E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7E96717" w14:textId="77777777" w:rsidTr="0023780C">
        <w:tc>
          <w:tcPr>
            <w:tcW w:w="2812" w:type="dxa"/>
          </w:tcPr>
          <w:p w14:paraId="7C3961CA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696F8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778E5A3" w14:textId="77777777" w:rsidTr="0023780C">
        <w:tc>
          <w:tcPr>
            <w:tcW w:w="2812" w:type="dxa"/>
          </w:tcPr>
          <w:p w14:paraId="4024A24A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872CEEB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23780C" w:rsidRPr="00433E1C" w14:paraId="046B5B67" w14:textId="77777777" w:rsidTr="0023780C">
        <w:tc>
          <w:tcPr>
            <w:tcW w:w="2812" w:type="dxa"/>
          </w:tcPr>
          <w:p w14:paraId="040E7702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9F84492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0D7B946" w14:textId="77777777" w:rsidTr="0023780C">
        <w:tc>
          <w:tcPr>
            <w:tcW w:w="2812" w:type="dxa"/>
          </w:tcPr>
          <w:p w14:paraId="259E2109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E662CF6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A3C63EE" w14:textId="77777777" w:rsidTr="0023780C">
        <w:tc>
          <w:tcPr>
            <w:tcW w:w="2812" w:type="dxa"/>
          </w:tcPr>
          <w:p w14:paraId="1EEB9F74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050E3B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1393C4D" w14:textId="77777777" w:rsidTr="0023780C">
        <w:tc>
          <w:tcPr>
            <w:tcW w:w="2812" w:type="dxa"/>
          </w:tcPr>
          <w:p w14:paraId="09D27EC0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B5544B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4BCB3581" w14:textId="77777777" w:rsidR="0023780C" w:rsidRDefault="0023780C" w:rsidP="0023780C">
      <w:r>
        <w:rPr>
          <w:noProof/>
        </w:rPr>
        <w:drawing>
          <wp:inline distT="0" distB="0" distL="0" distR="0" wp14:anchorId="306BAD05" wp14:editId="66995FBE">
            <wp:extent cx="2571647" cy="4776788"/>
            <wp:effectExtent l="0" t="0" r="635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73238" cy="47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585F" w14:textId="24FADC88" w:rsidR="0023780C" w:rsidRDefault="0023780C" w:rsidP="0023780C"/>
    <w:p w14:paraId="10DA4D26" w14:textId="46EB2572" w:rsidR="0023780C" w:rsidRDefault="0023780C" w:rsidP="0023780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260DC07" w14:textId="77777777" w:rsidTr="0023780C">
        <w:tc>
          <w:tcPr>
            <w:tcW w:w="2812" w:type="dxa"/>
          </w:tcPr>
          <w:p w14:paraId="21CE52E5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34ED57D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C-R-242</w:t>
            </w:r>
          </w:p>
        </w:tc>
      </w:tr>
      <w:tr w:rsidR="0023780C" w:rsidRPr="00C52A26" w14:paraId="1A50AE2D" w14:textId="77777777" w:rsidTr="0023780C">
        <w:tc>
          <w:tcPr>
            <w:tcW w:w="2812" w:type="dxa"/>
          </w:tcPr>
          <w:p w14:paraId="58E5B430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3E7663" w14:textId="77777777" w:rsidR="0023780C" w:rsidRPr="00C52A26" w:rsidRDefault="0023780C" w:rsidP="0023780C">
            <w:commentRangeStart w:id="1"/>
            <w:r>
              <w:rPr>
                <w:rFonts w:hint="eastAsia"/>
              </w:rPr>
              <w:t>查看意见反馈</w:t>
            </w:r>
            <w:commentRangeEnd w:id="1"/>
            <w:r>
              <w:rPr>
                <w:rStyle w:val="aa"/>
              </w:rPr>
              <w:commentReference w:id="1"/>
            </w:r>
          </w:p>
        </w:tc>
      </w:tr>
      <w:tr w:rsidR="0023780C" w:rsidRPr="00ED0073" w14:paraId="5060B21C" w14:textId="77777777" w:rsidTr="0023780C">
        <w:tc>
          <w:tcPr>
            <w:tcW w:w="2812" w:type="dxa"/>
          </w:tcPr>
          <w:p w14:paraId="2436B1B7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614C8A40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058C700" w14:textId="77777777" w:rsidTr="0023780C">
        <w:tc>
          <w:tcPr>
            <w:tcW w:w="2812" w:type="dxa"/>
          </w:tcPr>
          <w:p w14:paraId="289DB57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54843AB" w14:textId="77777777" w:rsidR="0023780C" w:rsidRPr="00ED0073" w:rsidRDefault="0023780C" w:rsidP="0023780C"/>
        </w:tc>
      </w:tr>
      <w:tr w:rsidR="0023780C" w:rsidRPr="00ED0073" w14:paraId="4745E3D3" w14:textId="77777777" w:rsidTr="0023780C">
        <w:tc>
          <w:tcPr>
            <w:tcW w:w="2812" w:type="dxa"/>
          </w:tcPr>
          <w:p w14:paraId="68D6F03D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CB3891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D89A2A7" w14:textId="77777777" w:rsidTr="0023780C">
        <w:tc>
          <w:tcPr>
            <w:tcW w:w="2812" w:type="dxa"/>
          </w:tcPr>
          <w:p w14:paraId="5F41E4A0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DECB932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6FAC1318" w14:textId="77777777" w:rsidTr="0023780C">
        <w:tc>
          <w:tcPr>
            <w:tcW w:w="2812" w:type="dxa"/>
          </w:tcPr>
          <w:p w14:paraId="2431EBA9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A2A8A23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前端发送的查看意见反馈的请求</w:t>
            </w:r>
          </w:p>
          <w:p w14:paraId="3D022F17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服务器端返回查看意见反馈的数据给前端</w:t>
            </w:r>
          </w:p>
          <w:p w14:paraId="17D55F0C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界面上呈现查看意见反馈界面</w:t>
            </w:r>
          </w:p>
        </w:tc>
      </w:tr>
      <w:tr w:rsidR="0023780C" w:rsidRPr="00ED0073" w14:paraId="3252E808" w14:textId="77777777" w:rsidTr="0023780C">
        <w:tc>
          <w:tcPr>
            <w:tcW w:w="2812" w:type="dxa"/>
          </w:tcPr>
          <w:p w14:paraId="3765615A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754873F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0D555A7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343B25F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点击底部导航栏-意见反馈</w:t>
            </w:r>
          </w:p>
          <w:p w14:paraId="371EC406" w14:textId="77777777" w:rsidR="0023780C" w:rsidRPr="00ED0073" w:rsidRDefault="0023780C" w:rsidP="0023780C"/>
        </w:tc>
      </w:tr>
      <w:tr w:rsidR="0023780C" w:rsidRPr="00ED0073" w14:paraId="6CDCC741" w14:textId="77777777" w:rsidTr="0023780C">
        <w:tc>
          <w:tcPr>
            <w:tcW w:w="2812" w:type="dxa"/>
          </w:tcPr>
          <w:p w14:paraId="319C4A2E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3D6A74B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1D4B3F7" w14:textId="77777777" w:rsidTr="0023780C">
        <w:tc>
          <w:tcPr>
            <w:tcW w:w="2812" w:type="dxa"/>
          </w:tcPr>
          <w:p w14:paraId="6CD4EEBD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FD7B8A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F06CEA0" w14:textId="77777777" w:rsidTr="0023780C">
        <w:tc>
          <w:tcPr>
            <w:tcW w:w="2812" w:type="dxa"/>
          </w:tcPr>
          <w:p w14:paraId="6808F2E1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A5A8E03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23780C" w:rsidRPr="00433E1C" w14:paraId="26FAB34E" w14:textId="77777777" w:rsidTr="0023780C">
        <w:tc>
          <w:tcPr>
            <w:tcW w:w="2812" w:type="dxa"/>
          </w:tcPr>
          <w:p w14:paraId="0331992F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0CE5760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D002436" w14:textId="77777777" w:rsidTr="0023780C">
        <w:tc>
          <w:tcPr>
            <w:tcW w:w="2812" w:type="dxa"/>
          </w:tcPr>
          <w:p w14:paraId="7ABD6F01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5877FE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F859A79" w14:textId="77777777" w:rsidTr="0023780C">
        <w:tc>
          <w:tcPr>
            <w:tcW w:w="2812" w:type="dxa"/>
          </w:tcPr>
          <w:p w14:paraId="397A1CC2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CAE231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B57E4F7" w14:textId="77777777" w:rsidTr="0023780C">
        <w:tc>
          <w:tcPr>
            <w:tcW w:w="2812" w:type="dxa"/>
          </w:tcPr>
          <w:p w14:paraId="238401BB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431A62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15F79686" w14:textId="77777777" w:rsidR="0023780C" w:rsidRDefault="0023780C" w:rsidP="0023780C">
      <w:r>
        <w:rPr>
          <w:noProof/>
        </w:rPr>
        <w:drawing>
          <wp:inline distT="0" distB="0" distL="0" distR="0" wp14:anchorId="7C09A068" wp14:editId="0DE4022D">
            <wp:extent cx="3193143" cy="4191000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94425" cy="419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376AA41" w14:textId="77777777" w:rsidTr="0023780C">
        <w:tc>
          <w:tcPr>
            <w:tcW w:w="2812" w:type="dxa"/>
          </w:tcPr>
          <w:p w14:paraId="56564E66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80A6FFA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C-R-243</w:t>
            </w:r>
          </w:p>
        </w:tc>
      </w:tr>
      <w:tr w:rsidR="0023780C" w:rsidRPr="00C52A26" w14:paraId="19E107BF" w14:textId="77777777" w:rsidTr="0023780C">
        <w:tc>
          <w:tcPr>
            <w:tcW w:w="2812" w:type="dxa"/>
          </w:tcPr>
          <w:p w14:paraId="0A6E50B0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51A37F2" w14:textId="77777777" w:rsidR="0023780C" w:rsidRPr="00C52A26" w:rsidRDefault="0023780C" w:rsidP="0023780C">
            <w:r>
              <w:rPr>
                <w:rFonts w:hint="eastAsia"/>
              </w:rPr>
              <w:t>查看我的关注</w:t>
            </w:r>
          </w:p>
        </w:tc>
      </w:tr>
      <w:tr w:rsidR="0023780C" w:rsidRPr="00ED0073" w14:paraId="39516158" w14:textId="77777777" w:rsidTr="0023780C">
        <w:tc>
          <w:tcPr>
            <w:tcW w:w="2812" w:type="dxa"/>
          </w:tcPr>
          <w:p w14:paraId="68F2F324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66943A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BC9E009" w14:textId="77777777" w:rsidTr="0023780C">
        <w:tc>
          <w:tcPr>
            <w:tcW w:w="2812" w:type="dxa"/>
          </w:tcPr>
          <w:p w14:paraId="02103282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426E47EB" w14:textId="77777777" w:rsidR="0023780C" w:rsidRPr="00ED0073" w:rsidRDefault="0023780C" w:rsidP="0023780C"/>
        </w:tc>
      </w:tr>
      <w:tr w:rsidR="0023780C" w:rsidRPr="00ED0073" w14:paraId="044FAF6F" w14:textId="77777777" w:rsidTr="0023780C">
        <w:tc>
          <w:tcPr>
            <w:tcW w:w="2812" w:type="dxa"/>
          </w:tcPr>
          <w:p w14:paraId="2AA485B3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A9E1FF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D47EDAD" w14:textId="77777777" w:rsidTr="0023780C">
        <w:tc>
          <w:tcPr>
            <w:tcW w:w="2812" w:type="dxa"/>
          </w:tcPr>
          <w:p w14:paraId="0009E6DB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EA1583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5CAE382B" w14:textId="77777777" w:rsidTr="0023780C">
        <w:tc>
          <w:tcPr>
            <w:tcW w:w="2812" w:type="dxa"/>
          </w:tcPr>
          <w:p w14:paraId="3B75D7FD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EBD9E1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前端发送的查看我的关注的请求</w:t>
            </w:r>
          </w:p>
          <w:p w14:paraId="1D1265D5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服务器端返回查看我的关注的数据给前端</w:t>
            </w:r>
          </w:p>
          <w:p w14:paraId="65D94EBB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界面上呈现查看我的关注界面</w:t>
            </w:r>
          </w:p>
        </w:tc>
      </w:tr>
      <w:tr w:rsidR="0023780C" w:rsidRPr="00ED0073" w14:paraId="6C6F3F59" w14:textId="77777777" w:rsidTr="0023780C">
        <w:tc>
          <w:tcPr>
            <w:tcW w:w="2812" w:type="dxa"/>
          </w:tcPr>
          <w:p w14:paraId="22ADBA77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DD72FD5" w14:textId="77777777" w:rsidR="0023780C" w:rsidRDefault="0023780C" w:rsidP="0023780C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352FEF5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20BCB27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797D8250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  <w:p w14:paraId="5EFD2D86" w14:textId="77777777" w:rsidR="0023780C" w:rsidRPr="00ED0073" w:rsidRDefault="0023780C" w:rsidP="0023780C">
            <w:r>
              <w:rPr>
                <w:rFonts w:hint="eastAsia"/>
              </w:rPr>
              <w:t>5. 查看关注的用户</w:t>
            </w:r>
          </w:p>
          <w:p w14:paraId="31C84E43" w14:textId="77777777" w:rsidR="0023780C" w:rsidRPr="00ED0073" w:rsidRDefault="0023780C" w:rsidP="0023780C"/>
        </w:tc>
      </w:tr>
      <w:tr w:rsidR="0023780C" w:rsidRPr="00ED0073" w14:paraId="594BCC5C" w14:textId="77777777" w:rsidTr="0023780C">
        <w:tc>
          <w:tcPr>
            <w:tcW w:w="2812" w:type="dxa"/>
          </w:tcPr>
          <w:p w14:paraId="02DE1F77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69BB8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584B532" w14:textId="77777777" w:rsidTr="0023780C">
        <w:tc>
          <w:tcPr>
            <w:tcW w:w="2812" w:type="dxa"/>
          </w:tcPr>
          <w:p w14:paraId="4BEBDD9B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2A16AA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365F316" w14:textId="77777777" w:rsidTr="0023780C">
        <w:tc>
          <w:tcPr>
            <w:tcW w:w="2812" w:type="dxa"/>
          </w:tcPr>
          <w:p w14:paraId="7F283207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41421EA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23780C" w:rsidRPr="00433E1C" w14:paraId="46DE4941" w14:textId="77777777" w:rsidTr="0023780C">
        <w:tc>
          <w:tcPr>
            <w:tcW w:w="2812" w:type="dxa"/>
          </w:tcPr>
          <w:p w14:paraId="092B6E1C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22BD6DA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B0C939C" w14:textId="77777777" w:rsidTr="0023780C">
        <w:tc>
          <w:tcPr>
            <w:tcW w:w="2812" w:type="dxa"/>
          </w:tcPr>
          <w:p w14:paraId="58AD1735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36028DF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56630F3" w14:textId="77777777" w:rsidTr="0023780C">
        <w:tc>
          <w:tcPr>
            <w:tcW w:w="2812" w:type="dxa"/>
          </w:tcPr>
          <w:p w14:paraId="4C877BAC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4A0519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9D8B388" w14:textId="77777777" w:rsidTr="0023780C">
        <w:tc>
          <w:tcPr>
            <w:tcW w:w="2812" w:type="dxa"/>
          </w:tcPr>
          <w:p w14:paraId="0C7084C4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3A2064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96C3009" w14:textId="77777777" w:rsidR="0023780C" w:rsidRDefault="0023780C" w:rsidP="0023780C">
      <w:r>
        <w:rPr>
          <w:noProof/>
        </w:rPr>
        <w:drawing>
          <wp:inline distT="0" distB="0" distL="0" distR="0" wp14:anchorId="12D9E56E" wp14:editId="310369BC">
            <wp:extent cx="2118606" cy="3995738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20788" cy="399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:rsidDel="003E4251" w14:paraId="15889D90" w14:textId="77777777" w:rsidTr="0023780C">
        <w:trPr>
          <w:del w:id="2" w:author="骆 佳俊" w:date="2019-01-15T00:21:00Z"/>
        </w:trPr>
        <w:tc>
          <w:tcPr>
            <w:tcW w:w="2812" w:type="dxa"/>
          </w:tcPr>
          <w:p w14:paraId="267BBBFD" w14:textId="77777777" w:rsidR="0023780C" w:rsidRPr="00ED0073" w:rsidDel="003E4251" w:rsidRDefault="0023780C" w:rsidP="0023780C">
            <w:pPr>
              <w:rPr>
                <w:del w:id="3" w:author="骆 佳俊" w:date="2019-01-15T00:21:00Z"/>
              </w:rPr>
            </w:pPr>
            <w:del w:id="4" w:author="骆 佳俊" w:date="2019-01-15T00:21:00Z">
              <w:r w:rsidRPr="00270929" w:rsidDel="003E4251">
                <w:delText>ID</w:delText>
              </w:r>
            </w:del>
          </w:p>
        </w:tc>
        <w:tc>
          <w:tcPr>
            <w:tcW w:w="5428" w:type="dxa"/>
          </w:tcPr>
          <w:p w14:paraId="73E78FE8" w14:textId="77777777" w:rsidR="0023780C" w:rsidRPr="00ED0073" w:rsidDel="003E4251" w:rsidRDefault="0023780C" w:rsidP="0023780C">
            <w:pPr>
              <w:rPr>
                <w:del w:id="5" w:author="骆 佳俊" w:date="2019-01-15T00:21:00Z"/>
              </w:rPr>
            </w:pPr>
            <w:del w:id="6" w:author="骆 佳俊" w:date="2019-01-15T00:21:00Z">
              <w:r w:rsidDel="003E4251">
                <w:rPr>
                  <w:rFonts w:hint="eastAsia"/>
                </w:rPr>
                <w:delText>U</w:delText>
              </w:r>
              <w:r w:rsidDel="003E4251">
                <w:delText>C-R-244</w:delText>
              </w:r>
            </w:del>
          </w:p>
        </w:tc>
      </w:tr>
      <w:tr w:rsidR="0023780C" w:rsidRPr="00C52A26" w:rsidDel="003E4251" w14:paraId="1587B4C2" w14:textId="77777777" w:rsidTr="0023780C">
        <w:trPr>
          <w:del w:id="7" w:author="骆 佳俊" w:date="2019-01-15T00:21:00Z"/>
        </w:trPr>
        <w:tc>
          <w:tcPr>
            <w:tcW w:w="2812" w:type="dxa"/>
          </w:tcPr>
          <w:p w14:paraId="35114E8B" w14:textId="77777777" w:rsidR="0023780C" w:rsidRPr="00ED0073" w:rsidDel="003E4251" w:rsidRDefault="0023780C" w:rsidP="0023780C">
            <w:pPr>
              <w:rPr>
                <w:del w:id="8" w:author="骆 佳俊" w:date="2019-01-15T00:21:00Z"/>
              </w:rPr>
            </w:pPr>
            <w:del w:id="9" w:author="骆 佳俊" w:date="2019-01-15T00:21:00Z">
              <w:r w:rsidRPr="00270929" w:rsidDel="003E4251">
                <w:rPr>
                  <w:rFonts w:hint="eastAsia"/>
                </w:rPr>
                <w:delText>名称</w:delText>
              </w:r>
            </w:del>
          </w:p>
        </w:tc>
        <w:tc>
          <w:tcPr>
            <w:tcW w:w="5428" w:type="dxa"/>
          </w:tcPr>
          <w:p w14:paraId="73FEEAEE" w14:textId="77777777" w:rsidR="0023780C" w:rsidRPr="00C52A26" w:rsidDel="003E4251" w:rsidRDefault="0023780C" w:rsidP="0023780C">
            <w:pPr>
              <w:rPr>
                <w:del w:id="10" w:author="骆 佳俊" w:date="2019-01-15T00:21:00Z"/>
              </w:rPr>
            </w:pPr>
            <w:del w:id="11" w:author="骆 佳俊" w:date="2019-01-15T00:21:00Z">
              <w:r w:rsidDel="003E4251">
                <w:rPr>
                  <w:rFonts w:hint="eastAsia"/>
                </w:rPr>
                <w:delText>开启/关闭内容推送</w:delText>
              </w:r>
            </w:del>
          </w:p>
        </w:tc>
      </w:tr>
      <w:tr w:rsidR="0023780C" w:rsidRPr="00ED0073" w:rsidDel="003E4251" w14:paraId="5B4EAAB5" w14:textId="77777777" w:rsidTr="0023780C">
        <w:trPr>
          <w:del w:id="12" w:author="骆 佳俊" w:date="2019-01-15T00:21:00Z"/>
        </w:trPr>
        <w:tc>
          <w:tcPr>
            <w:tcW w:w="2812" w:type="dxa"/>
          </w:tcPr>
          <w:p w14:paraId="122E398A" w14:textId="77777777" w:rsidR="0023780C" w:rsidRPr="00ED0073" w:rsidDel="003E4251" w:rsidRDefault="0023780C" w:rsidP="0023780C">
            <w:pPr>
              <w:rPr>
                <w:del w:id="13" w:author="骆 佳俊" w:date="2019-01-15T00:21:00Z"/>
              </w:rPr>
            </w:pPr>
            <w:del w:id="14" w:author="骆 佳俊" w:date="2019-01-15T00:21:00Z">
              <w:r w:rsidRPr="00270929" w:rsidDel="003E4251">
                <w:rPr>
                  <w:rFonts w:hint="eastAsia"/>
                </w:rPr>
                <w:delText>需求来源</w:delText>
              </w:r>
            </w:del>
          </w:p>
        </w:tc>
        <w:tc>
          <w:tcPr>
            <w:tcW w:w="5428" w:type="dxa"/>
          </w:tcPr>
          <w:p w14:paraId="12622C6A" w14:textId="77777777" w:rsidR="0023780C" w:rsidRPr="00ED0073" w:rsidDel="003E4251" w:rsidRDefault="0023780C" w:rsidP="0023780C">
            <w:pPr>
              <w:rPr>
                <w:del w:id="15" w:author="骆 佳俊" w:date="2019-01-15T00:21:00Z"/>
              </w:rPr>
            </w:pPr>
            <w:del w:id="16" w:author="骆 佳俊" w:date="2019-01-15T00:21:00Z">
              <w:r w:rsidDel="003E4251">
                <w:rPr>
                  <w:rFonts w:hint="eastAsia"/>
                </w:rPr>
                <w:delText>教师用户代表-杨枨</w:delText>
              </w:r>
            </w:del>
          </w:p>
        </w:tc>
      </w:tr>
      <w:tr w:rsidR="0023780C" w:rsidRPr="00ED0073" w:rsidDel="003E4251" w14:paraId="63D65882" w14:textId="77777777" w:rsidTr="0023780C">
        <w:trPr>
          <w:del w:id="17" w:author="骆 佳俊" w:date="2019-01-15T00:21:00Z"/>
        </w:trPr>
        <w:tc>
          <w:tcPr>
            <w:tcW w:w="2812" w:type="dxa"/>
          </w:tcPr>
          <w:p w14:paraId="73F7D78A" w14:textId="77777777" w:rsidR="0023780C" w:rsidRPr="00ED0073" w:rsidDel="003E4251" w:rsidRDefault="0023780C" w:rsidP="0023780C">
            <w:pPr>
              <w:rPr>
                <w:del w:id="18" w:author="骆 佳俊" w:date="2019-01-15T00:21:00Z"/>
              </w:rPr>
            </w:pPr>
            <w:del w:id="19" w:author="骆 佳俊" w:date="2019-01-15T00:21:00Z">
              <w:r w:rsidRPr="00270929" w:rsidDel="003E4251">
                <w:rPr>
                  <w:rFonts w:hint="eastAsia"/>
                </w:rPr>
                <w:delText>描述</w:delText>
              </w:r>
            </w:del>
          </w:p>
        </w:tc>
        <w:tc>
          <w:tcPr>
            <w:tcW w:w="5428" w:type="dxa"/>
          </w:tcPr>
          <w:p w14:paraId="0614B7A8" w14:textId="77777777" w:rsidR="0023780C" w:rsidRPr="00ED0073" w:rsidDel="003E4251" w:rsidRDefault="0023780C" w:rsidP="0023780C">
            <w:pPr>
              <w:rPr>
                <w:del w:id="20" w:author="骆 佳俊" w:date="2019-01-15T00:21:00Z"/>
              </w:rPr>
            </w:pPr>
          </w:p>
        </w:tc>
      </w:tr>
      <w:tr w:rsidR="0023780C" w:rsidRPr="00ED0073" w:rsidDel="003E4251" w14:paraId="41140D07" w14:textId="77777777" w:rsidTr="0023780C">
        <w:trPr>
          <w:del w:id="21" w:author="骆 佳俊" w:date="2019-01-15T00:21:00Z"/>
        </w:trPr>
        <w:tc>
          <w:tcPr>
            <w:tcW w:w="2812" w:type="dxa"/>
          </w:tcPr>
          <w:p w14:paraId="310E6113" w14:textId="77777777" w:rsidR="0023780C" w:rsidRPr="00ED0073" w:rsidDel="003E4251" w:rsidRDefault="0023780C" w:rsidP="0023780C">
            <w:pPr>
              <w:rPr>
                <w:del w:id="22" w:author="骆 佳俊" w:date="2019-01-15T00:21:00Z"/>
              </w:rPr>
            </w:pPr>
            <w:del w:id="23" w:author="骆 佳俊" w:date="2019-01-15T00:21:00Z">
              <w:r w:rsidRPr="00270929" w:rsidDel="003E4251">
                <w:rPr>
                  <w:rFonts w:hint="eastAsia"/>
                </w:rPr>
                <w:delText>参与者</w:delText>
              </w:r>
            </w:del>
          </w:p>
        </w:tc>
        <w:tc>
          <w:tcPr>
            <w:tcW w:w="5428" w:type="dxa"/>
          </w:tcPr>
          <w:p w14:paraId="0FAED452" w14:textId="77777777" w:rsidR="0023780C" w:rsidRPr="00ED0073" w:rsidDel="003E4251" w:rsidRDefault="0023780C" w:rsidP="0023780C">
            <w:pPr>
              <w:rPr>
                <w:del w:id="24" w:author="骆 佳俊" w:date="2019-01-15T00:21:00Z"/>
              </w:rPr>
            </w:pPr>
            <w:del w:id="25" w:author="骆 佳俊" w:date="2019-01-15T00:21:00Z">
              <w:r w:rsidDel="003E4251">
                <w:rPr>
                  <w:rFonts w:hint="eastAsia"/>
                </w:rPr>
                <w:delText>注册用户</w:delText>
              </w:r>
            </w:del>
          </w:p>
        </w:tc>
      </w:tr>
      <w:tr w:rsidR="0023780C" w:rsidRPr="00ED0073" w:rsidDel="003E4251" w14:paraId="7D6791C2" w14:textId="77777777" w:rsidTr="0023780C">
        <w:trPr>
          <w:del w:id="26" w:author="骆 佳俊" w:date="2019-01-15T00:21:00Z"/>
        </w:trPr>
        <w:tc>
          <w:tcPr>
            <w:tcW w:w="2812" w:type="dxa"/>
          </w:tcPr>
          <w:p w14:paraId="3944AB12" w14:textId="77777777" w:rsidR="0023780C" w:rsidRPr="00ED0073" w:rsidDel="003E4251" w:rsidRDefault="0023780C" w:rsidP="0023780C">
            <w:pPr>
              <w:rPr>
                <w:del w:id="27" w:author="骆 佳俊" w:date="2019-01-15T00:21:00Z"/>
              </w:rPr>
            </w:pPr>
            <w:del w:id="28" w:author="骆 佳俊" w:date="2019-01-15T00:21:00Z">
              <w:r w:rsidRPr="00270929" w:rsidDel="003E4251">
                <w:rPr>
                  <w:rFonts w:hint="eastAsia"/>
                </w:rPr>
                <w:delText>前置条件</w:delText>
              </w:r>
            </w:del>
          </w:p>
        </w:tc>
        <w:tc>
          <w:tcPr>
            <w:tcW w:w="5428" w:type="dxa"/>
          </w:tcPr>
          <w:p w14:paraId="1A63B01A" w14:textId="77777777" w:rsidR="0023780C" w:rsidRPr="00ED0073" w:rsidDel="003E4251" w:rsidRDefault="0023780C" w:rsidP="0023780C">
            <w:pPr>
              <w:rPr>
                <w:del w:id="29" w:author="骆 佳俊" w:date="2019-01-15T00:21:00Z"/>
              </w:rPr>
            </w:pPr>
            <w:r>
              <w:rPr>
                <w:rFonts w:hint="eastAsia"/>
              </w:rPr>
              <w:t>PRE-1：已经登陆</w:t>
            </w:r>
          </w:p>
        </w:tc>
      </w:tr>
      <w:tr w:rsidR="0023780C" w:rsidRPr="00ED0073" w:rsidDel="003E4251" w14:paraId="1BDC4023" w14:textId="77777777" w:rsidTr="0023780C">
        <w:trPr>
          <w:del w:id="30" w:author="骆 佳俊" w:date="2019-01-15T00:21:00Z"/>
        </w:trPr>
        <w:tc>
          <w:tcPr>
            <w:tcW w:w="2812" w:type="dxa"/>
          </w:tcPr>
          <w:p w14:paraId="094FC826" w14:textId="77777777" w:rsidR="0023780C" w:rsidRPr="00ED0073" w:rsidDel="003E4251" w:rsidRDefault="0023780C" w:rsidP="0023780C">
            <w:pPr>
              <w:rPr>
                <w:del w:id="31" w:author="骆 佳俊" w:date="2019-01-15T00:21:00Z"/>
              </w:rPr>
            </w:pPr>
            <w:del w:id="32" w:author="骆 佳俊" w:date="2019-01-15T00:21:00Z">
              <w:r w:rsidRPr="00270929" w:rsidDel="003E4251">
                <w:rPr>
                  <w:rFonts w:hint="eastAsia"/>
                </w:rPr>
                <w:delText>后置条件</w:delText>
              </w:r>
            </w:del>
          </w:p>
        </w:tc>
        <w:tc>
          <w:tcPr>
            <w:tcW w:w="5428" w:type="dxa"/>
          </w:tcPr>
          <w:p w14:paraId="54BE1945" w14:textId="77777777" w:rsidR="0023780C" w:rsidRPr="00ED0073" w:rsidDel="003E4251" w:rsidRDefault="0023780C" w:rsidP="0023780C">
            <w:pPr>
              <w:rPr>
                <w:del w:id="33" w:author="骆 佳俊" w:date="2019-01-15T00:21:00Z"/>
              </w:rPr>
            </w:pPr>
            <w:r>
              <w:rPr>
                <w:rFonts w:hint="eastAsia"/>
              </w:rPr>
              <w:t>POST-1：可以正常查看首页</w:t>
            </w:r>
            <w:del w:id="34" w:author="骆 佳俊" w:date="2019-01-15T00:21:00Z">
              <w:r w:rsidRPr="00ED0073" w:rsidDel="003E4251">
                <w:delText xml:space="preserve"> </w:delText>
              </w:r>
            </w:del>
          </w:p>
        </w:tc>
      </w:tr>
      <w:tr w:rsidR="0023780C" w:rsidRPr="00ED0073" w:rsidDel="003E4251" w14:paraId="71E8F1B0" w14:textId="77777777" w:rsidTr="0023780C">
        <w:trPr>
          <w:del w:id="35" w:author="骆 佳俊" w:date="2019-01-15T00:21:00Z"/>
        </w:trPr>
        <w:tc>
          <w:tcPr>
            <w:tcW w:w="2812" w:type="dxa"/>
          </w:tcPr>
          <w:p w14:paraId="6B9550E9" w14:textId="77777777" w:rsidR="0023780C" w:rsidRPr="00ED0073" w:rsidDel="003E4251" w:rsidRDefault="0023780C" w:rsidP="0023780C">
            <w:pPr>
              <w:rPr>
                <w:del w:id="36" w:author="骆 佳俊" w:date="2019-01-15T00:21:00Z"/>
              </w:rPr>
            </w:pPr>
            <w:del w:id="37" w:author="骆 佳俊" w:date="2019-01-15T00:21:00Z">
              <w:r w:rsidRPr="00270929" w:rsidDel="003E4251">
                <w:rPr>
                  <w:rFonts w:hint="eastAsia"/>
                </w:rPr>
                <w:delText>一般性流程</w:delText>
              </w:r>
            </w:del>
          </w:p>
        </w:tc>
        <w:tc>
          <w:tcPr>
            <w:tcW w:w="5428" w:type="dxa"/>
          </w:tcPr>
          <w:p w14:paraId="5A4DDE73" w14:textId="77777777" w:rsidR="0023780C" w:rsidRPr="00ED0073" w:rsidDel="003E4251" w:rsidRDefault="0023780C" w:rsidP="0023780C">
            <w:pPr>
              <w:rPr>
                <w:del w:id="38" w:author="骆 佳俊" w:date="2019-01-15T00:21:00Z"/>
              </w:rPr>
            </w:pPr>
            <w:del w:id="39" w:author="骆 佳俊" w:date="2019-01-15T00:21:00Z">
              <w:r w:rsidDel="003E4251">
                <w:rPr>
                  <w:rFonts w:hint="eastAsia"/>
                </w:rPr>
                <w:delText>1.</w:delText>
              </w:r>
              <w:r w:rsidRPr="00ED0073" w:rsidDel="003E4251">
                <w:delText xml:space="preserve"> </w:delText>
              </w:r>
            </w:del>
          </w:p>
          <w:p w14:paraId="785BB984" w14:textId="77777777" w:rsidR="0023780C" w:rsidRPr="00ED0073" w:rsidDel="003E4251" w:rsidRDefault="0023780C" w:rsidP="0023780C">
            <w:pPr>
              <w:rPr>
                <w:del w:id="40" w:author="骆 佳俊" w:date="2019-01-15T00:21:00Z"/>
              </w:rPr>
            </w:pPr>
          </w:p>
        </w:tc>
      </w:tr>
      <w:tr w:rsidR="0023780C" w:rsidRPr="00ED0073" w:rsidDel="003E4251" w14:paraId="016D3204" w14:textId="77777777" w:rsidTr="0023780C">
        <w:trPr>
          <w:del w:id="41" w:author="骆 佳俊" w:date="2019-01-15T00:21:00Z"/>
        </w:trPr>
        <w:tc>
          <w:tcPr>
            <w:tcW w:w="2812" w:type="dxa"/>
          </w:tcPr>
          <w:p w14:paraId="108CED25" w14:textId="77777777" w:rsidR="0023780C" w:rsidRPr="00ED0073" w:rsidDel="003E4251" w:rsidRDefault="0023780C" w:rsidP="0023780C">
            <w:pPr>
              <w:rPr>
                <w:del w:id="42" w:author="骆 佳俊" w:date="2019-01-15T00:21:00Z"/>
              </w:rPr>
            </w:pPr>
            <w:del w:id="43" w:author="骆 佳俊" w:date="2019-01-15T00:21:00Z">
              <w:r w:rsidRPr="00270929" w:rsidDel="003E4251">
                <w:rPr>
                  <w:rFonts w:hint="eastAsia"/>
                </w:rPr>
                <w:delText>可选性流程</w:delText>
              </w:r>
            </w:del>
          </w:p>
        </w:tc>
        <w:tc>
          <w:tcPr>
            <w:tcW w:w="5428" w:type="dxa"/>
          </w:tcPr>
          <w:p w14:paraId="09724FD4" w14:textId="77777777" w:rsidR="0023780C" w:rsidRPr="00ED0073" w:rsidDel="003E4251" w:rsidRDefault="0023780C" w:rsidP="0023780C">
            <w:pPr>
              <w:rPr>
                <w:del w:id="44" w:author="骆 佳俊" w:date="2019-01-15T00:21:00Z"/>
              </w:rPr>
            </w:pPr>
            <w:del w:id="45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23780C" w:rsidRPr="00ED0073" w:rsidDel="003E4251" w14:paraId="0712D22B" w14:textId="77777777" w:rsidTr="0023780C">
        <w:trPr>
          <w:del w:id="46" w:author="骆 佳俊" w:date="2019-01-15T00:21:00Z"/>
        </w:trPr>
        <w:tc>
          <w:tcPr>
            <w:tcW w:w="2812" w:type="dxa"/>
          </w:tcPr>
          <w:p w14:paraId="55246731" w14:textId="77777777" w:rsidR="0023780C" w:rsidRPr="00ED0073" w:rsidDel="003E4251" w:rsidRDefault="0023780C" w:rsidP="0023780C">
            <w:pPr>
              <w:rPr>
                <w:del w:id="47" w:author="骆 佳俊" w:date="2019-01-15T00:21:00Z"/>
              </w:rPr>
            </w:pPr>
            <w:del w:id="48" w:author="骆 佳俊" w:date="2019-01-15T00:21:00Z">
              <w:r w:rsidRPr="00270929" w:rsidDel="003E4251">
                <w:rPr>
                  <w:rFonts w:hint="eastAsia"/>
                </w:rPr>
                <w:delText>异常</w:delText>
              </w:r>
            </w:del>
          </w:p>
        </w:tc>
        <w:tc>
          <w:tcPr>
            <w:tcW w:w="5428" w:type="dxa"/>
          </w:tcPr>
          <w:p w14:paraId="7097B54A" w14:textId="77777777" w:rsidR="0023780C" w:rsidRPr="00ED0073" w:rsidDel="003E4251" w:rsidRDefault="0023780C" w:rsidP="0023780C">
            <w:pPr>
              <w:rPr>
                <w:del w:id="49" w:author="骆 佳俊" w:date="2019-01-15T00:21:00Z"/>
              </w:rPr>
            </w:pPr>
            <w:del w:id="50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23780C" w:rsidRPr="00ED0073" w:rsidDel="003E4251" w14:paraId="4FF1E429" w14:textId="77777777" w:rsidTr="0023780C">
        <w:trPr>
          <w:del w:id="51" w:author="骆 佳俊" w:date="2019-01-15T00:21:00Z"/>
        </w:trPr>
        <w:tc>
          <w:tcPr>
            <w:tcW w:w="2812" w:type="dxa"/>
          </w:tcPr>
          <w:p w14:paraId="78157FE1" w14:textId="77777777" w:rsidR="0023780C" w:rsidRPr="00ED0073" w:rsidDel="003E4251" w:rsidRDefault="0023780C" w:rsidP="0023780C">
            <w:pPr>
              <w:rPr>
                <w:del w:id="52" w:author="骆 佳俊" w:date="2019-01-15T00:21:00Z"/>
              </w:rPr>
            </w:pPr>
            <w:del w:id="53" w:author="骆 佳俊" w:date="2019-01-15T00:21:00Z">
              <w:r w:rsidRPr="00270929" w:rsidDel="003E4251">
                <w:rPr>
                  <w:rFonts w:hint="eastAsia"/>
                </w:rPr>
                <w:delText>优先级</w:delText>
              </w:r>
            </w:del>
          </w:p>
        </w:tc>
        <w:tc>
          <w:tcPr>
            <w:tcW w:w="5428" w:type="dxa"/>
          </w:tcPr>
          <w:p w14:paraId="6BD7C6C8" w14:textId="77777777" w:rsidR="0023780C" w:rsidRPr="00ED0073" w:rsidDel="003E4251" w:rsidRDefault="0023780C" w:rsidP="0023780C">
            <w:pPr>
              <w:rPr>
                <w:del w:id="54" w:author="骆 佳俊" w:date="2019-01-15T00:21:00Z"/>
              </w:rPr>
            </w:pPr>
            <w:del w:id="55" w:author="骆 佳俊" w:date="2019-01-15T00:21:00Z">
              <w:r w:rsidDel="003E4251">
                <w:rPr>
                  <w:rFonts w:hint="eastAsia"/>
                </w:rPr>
                <w:delText>0</w:delText>
              </w:r>
              <w:r w:rsidDel="003E4251">
                <w:delText>.4600</w:delText>
              </w:r>
            </w:del>
          </w:p>
        </w:tc>
      </w:tr>
      <w:tr w:rsidR="0023780C" w:rsidRPr="00433E1C" w:rsidDel="003E4251" w14:paraId="7121C07C" w14:textId="77777777" w:rsidTr="0023780C">
        <w:trPr>
          <w:del w:id="56" w:author="骆 佳俊" w:date="2019-01-15T00:21:00Z"/>
        </w:trPr>
        <w:tc>
          <w:tcPr>
            <w:tcW w:w="2812" w:type="dxa"/>
          </w:tcPr>
          <w:p w14:paraId="0DCADC54" w14:textId="77777777" w:rsidR="0023780C" w:rsidRPr="00ED0073" w:rsidDel="003E4251" w:rsidRDefault="0023780C" w:rsidP="0023780C">
            <w:pPr>
              <w:rPr>
                <w:del w:id="57" w:author="骆 佳俊" w:date="2019-01-15T00:21:00Z"/>
              </w:rPr>
            </w:pPr>
            <w:del w:id="58" w:author="骆 佳俊" w:date="2019-01-15T00:21:00Z">
              <w:r w:rsidRPr="00270929" w:rsidDel="003E4251">
                <w:rPr>
                  <w:rFonts w:hint="eastAsia"/>
                </w:rPr>
                <w:delText>业务规则</w:delText>
              </w:r>
            </w:del>
          </w:p>
        </w:tc>
        <w:tc>
          <w:tcPr>
            <w:tcW w:w="5428" w:type="dxa"/>
          </w:tcPr>
          <w:p w14:paraId="3A73376A" w14:textId="77777777" w:rsidR="0023780C" w:rsidRPr="00433E1C" w:rsidDel="003E4251" w:rsidRDefault="0023780C" w:rsidP="0023780C">
            <w:pPr>
              <w:rPr>
                <w:del w:id="59" w:author="骆 佳俊" w:date="2019-01-15T00:21:00Z"/>
              </w:rPr>
            </w:pPr>
            <w:del w:id="60" w:author="骆 佳俊" w:date="2019-01-15T00:21:00Z">
              <w:r w:rsidRPr="007C7770" w:rsidDel="003E4251">
                <w:delText>无</w:delText>
              </w:r>
            </w:del>
          </w:p>
        </w:tc>
      </w:tr>
      <w:tr w:rsidR="0023780C" w:rsidRPr="00757EB3" w:rsidDel="003E4251" w14:paraId="3FCC9114" w14:textId="77777777" w:rsidTr="0023780C">
        <w:trPr>
          <w:del w:id="61" w:author="骆 佳俊" w:date="2019-01-15T00:21:00Z"/>
        </w:trPr>
        <w:tc>
          <w:tcPr>
            <w:tcW w:w="2812" w:type="dxa"/>
          </w:tcPr>
          <w:p w14:paraId="36E2533A" w14:textId="77777777" w:rsidR="0023780C" w:rsidRPr="00ED0073" w:rsidDel="003E4251" w:rsidRDefault="0023780C" w:rsidP="0023780C">
            <w:pPr>
              <w:rPr>
                <w:del w:id="62" w:author="骆 佳俊" w:date="2019-01-15T00:21:00Z"/>
              </w:rPr>
            </w:pPr>
            <w:del w:id="63" w:author="骆 佳俊" w:date="2019-01-15T00:21:00Z">
              <w:r w:rsidRPr="00270929" w:rsidDel="003E4251">
                <w:rPr>
                  <w:rFonts w:hint="eastAsia"/>
                </w:rPr>
                <w:delText>其他信息</w:delText>
              </w:r>
            </w:del>
          </w:p>
        </w:tc>
        <w:tc>
          <w:tcPr>
            <w:tcW w:w="5428" w:type="dxa"/>
          </w:tcPr>
          <w:p w14:paraId="239FAD6A" w14:textId="77777777" w:rsidR="0023780C" w:rsidRPr="00757EB3" w:rsidDel="003E4251" w:rsidRDefault="0023780C" w:rsidP="0023780C">
            <w:pPr>
              <w:rPr>
                <w:del w:id="64" w:author="骆 佳俊" w:date="2019-01-15T00:21:00Z"/>
              </w:rPr>
            </w:pPr>
            <w:del w:id="65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23780C" w:rsidRPr="00757EB3" w:rsidDel="003E4251" w14:paraId="7236D2C7" w14:textId="77777777" w:rsidTr="0023780C">
        <w:trPr>
          <w:del w:id="66" w:author="骆 佳俊" w:date="2019-01-15T00:21:00Z"/>
        </w:trPr>
        <w:tc>
          <w:tcPr>
            <w:tcW w:w="2812" w:type="dxa"/>
          </w:tcPr>
          <w:p w14:paraId="25E67061" w14:textId="77777777" w:rsidR="0023780C" w:rsidRPr="00270929" w:rsidDel="003E4251" w:rsidRDefault="0023780C" w:rsidP="0023780C">
            <w:pPr>
              <w:rPr>
                <w:del w:id="67" w:author="骆 佳俊" w:date="2019-01-15T00:21:00Z"/>
              </w:rPr>
            </w:pPr>
            <w:del w:id="68" w:author="骆 佳俊" w:date="2019-01-15T00:21:00Z">
              <w:r w:rsidDel="003E4251">
                <w:rPr>
                  <w:rFonts w:hint="eastAsia"/>
                </w:rPr>
                <w:delText>输入</w:delText>
              </w:r>
            </w:del>
          </w:p>
        </w:tc>
        <w:tc>
          <w:tcPr>
            <w:tcW w:w="5428" w:type="dxa"/>
          </w:tcPr>
          <w:p w14:paraId="1471F0FD" w14:textId="77777777" w:rsidR="0023780C" w:rsidRPr="007C7770" w:rsidDel="003E4251" w:rsidRDefault="0023780C" w:rsidP="0023780C">
            <w:pPr>
              <w:rPr>
                <w:del w:id="69" w:author="骆 佳俊" w:date="2019-01-15T00:21:00Z"/>
              </w:rPr>
            </w:pPr>
            <w:del w:id="70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23780C" w:rsidRPr="00757EB3" w:rsidDel="003E4251" w14:paraId="3BC9E4E0" w14:textId="77777777" w:rsidTr="0023780C">
        <w:trPr>
          <w:del w:id="71" w:author="骆 佳俊" w:date="2019-01-15T00:21:00Z"/>
        </w:trPr>
        <w:tc>
          <w:tcPr>
            <w:tcW w:w="2812" w:type="dxa"/>
          </w:tcPr>
          <w:p w14:paraId="3C411753" w14:textId="77777777" w:rsidR="0023780C" w:rsidDel="003E4251" w:rsidRDefault="0023780C" w:rsidP="0023780C">
            <w:pPr>
              <w:rPr>
                <w:del w:id="72" w:author="骆 佳俊" w:date="2019-01-15T00:21:00Z"/>
              </w:rPr>
            </w:pPr>
            <w:del w:id="73" w:author="骆 佳俊" w:date="2019-01-15T00:21:00Z">
              <w:r w:rsidDel="003E4251">
                <w:rPr>
                  <w:rFonts w:hint="eastAsia"/>
                </w:rPr>
                <w:delText>输出</w:delText>
              </w:r>
            </w:del>
          </w:p>
        </w:tc>
        <w:tc>
          <w:tcPr>
            <w:tcW w:w="5428" w:type="dxa"/>
          </w:tcPr>
          <w:p w14:paraId="2828AEE2" w14:textId="77777777" w:rsidR="0023780C" w:rsidRPr="007C7770" w:rsidDel="003E4251" w:rsidRDefault="0023780C" w:rsidP="0023780C">
            <w:pPr>
              <w:rPr>
                <w:del w:id="74" w:author="骆 佳俊" w:date="2019-01-15T00:21:00Z"/>
              </w:rPr>
            </w:pPr>
            <w:del w:id="75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</w:tbl>
    <w:p w14:paraId="4B5E37DF" w14:textId="77777777" w:rsidR="0023780C" w:rsidRDefault="0023780C" w:rsidP="0023780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B85BBE0" w14:textId="77777777" w:rsidTr="0023780C">
        <w:tc>
          <w:tcPr>
            <w:tcW w:w="2812" w:type="dxa"/>
          </w:tcPr>
          <w:p w14:paraId="78923F53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D9440C6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C-R-245</w:t>
            </w:r>
          </w:p>
        </w:tc>
      </w:tr>
      <w:tr w:rsidR="0023780C" w:rsidRPr="00C52A26" w14:paraId="2C51A5AF" w14:textId="77777777" w:rsidTr="0023780C">
        <w:tc>
          <w:tcPr>
            <w:tcW w:w="2812" w:type="dxa"/>
          </w:tcPr>
          <w:p w14:paraId="3485794F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8BABFB" w14:textId="77777777" w:rsidR="0023780C" w:rsidRPr="00C52A26" w:rsidRDefault="0023780C" w:rsidP="0023780C">
            <w:r>
              <w:rPr>
                <w:rFonts w:hint="eastAsia"/>
              </w:rPr>
              <w:t>退出登录</w:t>
            </w:r>
          </w:p>
        </w:tc>
      </w:tr>
      <w:tr w:rsidR="0023780C" w:rsidRPr="00ED0073" w14:paraId="11395419" w14:textId="77777777" w:rsidTr="0023780C">
        <w:tc>
          <w:tcPr>
            <w:tcW w:w="2812" w:type="dxa"/>
          </w:tcPr>
          <w:p w14:paraId="534DFAD2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19C38BB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D04D900" w14:textId="77777777" w:rsidTr="0023780C">
        <w:tc>
          <w:tcPr>
            <w:tcW w:w="2812" w:type="dxa"/>
          </w:tcPr>
          <w:p w14:paraId="5F5C07CA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8A3BFE0" w14:textId="77777777" w:rsidR="0023780C" w:rsidRPr="00ED0073" w:rsidRDefault="0023780C" w:rsidP="0023780C"/>
        </w:tc>
      </w:tr>
      <w:tr w:rsidR="0023780C" w:rsidRPr="00ED0073" w14:paraId="1EA817B1" w14:textId="77777777" w:rsidTr="0023780C">
        <w:tc>
          <w:tcPr>
            <w:tcW w:w="2812" w:type="dxa"/>
          </w:tcPr>
          <w:p w14:paraId="6E05D30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07DA176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9EB5AB0" w14:textId="77777777" w:rsidTr="0023780C">
        <w:tc>
          <w:tcPr>
            <w:tcW w:w="2812" w:type="dxa"/>
          </w:tcPr>
          <w:p w14:paraId="31A1A377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08CE9F" w14:textId="77777777" w:rsidR="0023780C" w:rsidRPr="00ED0073" w:rsidRDefault="0023780C" w:rsidP="0023780C">
            <w:r>
              <w:rPr>
                <w:rFonts w:hint="eastAsia"/>
              </w:rPr>
              <w:t>PRE-1：</w:t>
            </w:r>
            <w:proofErr w:type="gramStart"/>
            <w:r>
              <w:rPr>
                <w:rFonts w:hint="eastAsia"/>
              </w:rPr>
              <w:t>已经登陆已经登陆</w:t>
            </w:r>
            <w:proofErr w:type="gramEnd"/>
          </w:p>
        </w:tc>
      </w:tr>
      <w:tr w:rsidR="0023780C" w:rsidRPr="00ED0073" w14:paraId="0DC20EE7" w14:textId="77777777" w:rsidTr="0023780C">
        <w:tc>
          <w:tcPr>
            <w:tcW w:w="2812" w:type="dxa"/>
          </w:tcPr>
          <w:p w14:paraId="0503033C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F9FBA7C" w14:textId="77777777" w:rsidR="0023780C" w:rsidRPr="00ED0073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前端发送的退出登陆的请求POST-2</w:t>
            </w:r>
            <w:r>
              <w:t xml:space="preserve">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界面上呈现退出界面</w:t>
            </w:r>
          </w:p>
        </w:tc>
      </w:tr>
      <w:tr w:rsidR="0023780C" w:rsidRPr="00ED0073" w14:paraId="669AAB09" w14:textId="77777777" w:rsidTr="0023780C">
        <w:tc>
          <w:tcPr>
            <w:tcW w:w="2812" w:type="dxa"/>
          </w:tcPr>
          <w:p w14:paraId="68C25DF3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39B2FAA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3802DF3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76FAF07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点击退出登陆</w:t>
            </w:r>
          </w:p>
          <w:p w14:paraId="329A5AD0" w14:textId="77777777" w:rsidR="0023780C" w:rsidRPr="00ED0073" w:rsidRDefault="0023780C" w:rsidP="0023780C"/>
        </w:tc>
      </w:tr>
      <w:tr w:rsidR="0023780C" w:rsidRPr="00ED0073" w14:paraId="14309729" w14:textId="77777777" w:rsidTr="0023780C">
        <w:tc>
          <w:tcPr>
            <w:tcW w:w="2812" w:type="dxa"/>
          </w:tcPr>
          <w:p w14:paraId="56A0716D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42C57C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E15C7D1" w14:textId="77777777" w:rsidTr="0023780C">
        <w:tc>
          <w:tcPr>
            <w:tcW w:w="2812" w:type="dxa"/>
          </w:tcPr>
          <w:p w14:paraId="2723AAE8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E6043C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5941F65" w14:textId="77777777" w:rsidTr="0023780C">
        <w:tc>
          <w:tcPr>
            <w:tcW w:w="2812" w:type="dxa"/>
          </w:tcPr>
          <w:p w14:paraId="549F8D8B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805E7A3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23780C" w:rsidRPr="00433E1C" w14:paraId="4D7D2362" w14:textId="77777777" w:rsidTr="0023780C">
        <w:tc>
          <w:tcPr>
            <w:tcW w:w="2812" w:type="dxa"/>
          </w:tcPr>
          <w:p w14:paraId="7E8554F5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C19311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20E6526" w14:textId="77777777" w:rsidTr="0023780C">
        <w:tc>
          <w:tcPr>
            <w:tcW w:w="2812" w:type="dxa"/>
          </w:tcPr>
          <w:p w14:paraId="54C3533F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5D804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3861302" w14:textId="77777777" w:rsidTr="0023780C">
        <w:tc>
          <w:tcPr>
            <w:tcW w:w="2812" w:type="dxa"/>
          </w:tcPr>
          <w:p w14:paraId="2D4B68B4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FC8BA5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B34CA1D" w14:textId="77777777" w:rsidTr="0023780C">
        <w:tc>
          <w:tcPr>
            <w:tcW w:w="2812" w:type="dxa"/>
          </w:tcPr>
          <w:p w14:paraId="3993F3F1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02319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333AA229" w14:textId="77777777" w:rsidR="0023780C" w:rsidRDefault="0023780C" w:rsidP="0023780C">
      <w:r>
        <w:rPr>
          <w:noProof/>
        </w:rPr>
        <w:drawing>
          <wp:inline distT="0" distB="0" distL="0" distR="0" wp14:anchorId="517287DD" wp14:editId="473B6A16">
            <wp:extent cx="2762551" cy="44481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66699" cy="44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27D30D3" w14:textId="77777777" w:rsidTr="0023780C">
        <w:tc>
          <w:tcPr>
            <w:tcW w:w="2812" w:type="dxa"/>
          </w:tcPr>
          <w:p w14:paraId="6B6BE0D3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49CE801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C-R-246</w:t>
            </w:r>
          </w:p>
        </w:tc>
      </w:tr>
      <w:tr w:rsidR="0023780C" w:rsidRPr="00C52A26" w14:paraId="20E2855B" w14:textId="77777777" w:rsidTr="0023780C">
        <w:tc>
          <w:tcPr>
            <w:tcW w:w="2812" w:type="dxa"/>
          </w:tcPr>
          <w:p w14:paraId="07C6ECEA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7B93D0" w14:textId="77777777" w:rsidR="0023780C" w:rsidRPr="00C52A26" w:rsidRDefault="0023780C" w:rsidP="0023780C">
            <w:commentRangeStart w:id="76"/>
            <w:r>
              <w:rPr>
                <w:rFonts w:hint="eastAsia"/>
              </w:rPr>
              <w:t>查看系统通知</w:t>
            </w:r>
            <w:commentRangeEnd w:id="76"/>
            <w:r>
              <w:rPr>
                <w:rStyle w:val="aa"/>
              </w:rPr>
              <w:commentReference w:id="76"/>
            </w:r>
          </w:p>
        </w:tc>
      </w:tr>
      <w:tr w:rsidR="0023780C" w:rsidRPr="00ED0073" w14:paraId="56732522" w14:textId="77777777" w:rsidTr="0023780C">
        <w:tc>
          <w:tcPr>
            <w:tcW w:w="2812" w:type="dxa"/>
          </w:tcPr>
          <w:p w14:paraId="2D22B207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714725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98441BD" w14:textId="77777777" w:rsidTr="0023780C">
        <w:tc>
          <w:tcPr>
            <w:tcW w:w="2812" w:type="dxa"/>
          </w:tcPr>
          <w:p w14:paraId="1A6465AA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189CFC35" w14:textId="77777777" w:rsidR="0023780C" w:rsidRPr="00ED0073" w:rsidRDefault="0023780C" w:rsidP="0023780C"/>
        </w:tc>
      </w:tr>
      <w:tr w:rsidR="0023780C" w:rsidRPr="00ED0073" w14:paraId="36A06548" w14:textId="77777777" w:rsidTr="0023780C">
        <w:tc>
          <w:tcPr>
            <w:tcW w:w="2812" w:type="dxa"/>
          </w:tcPr>
          <w:p w14:paraId="41DACA40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18DC3E2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4B98E9C8" w14:textId="77777777" w:rsidTr="0023780C">
        <w:tc>
          <w:tcPr>
            <w:tcW w:w="2812" w:type="dxa"/>
          </w:tcPr>
          <w:p w14:paraId="425A4D21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4DC55B" w14:textId="77777777" w:rsidR="0023780C" w:rsidRPr="00ED0073" w:rsidRDefault="0023780C" w:rsidP="0023780C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:已经登陆</w:t>
            </w:r>
          </w:p>
        </w:tc>
      </w:tr>
      <w:tr w:rsidR="0023780C" w:rsidRPr="00ED0073" w14:paraId="481281C5" w14:textId="77777777" w:rsidTr="0023780C">
        <w:tc>
          <w:tcPr>
            <w:tcW w:w="2812" w:type="dxa"/>
          </w:tcPr>
          <w:p w14:paraId="444D8090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C49E528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前端发送的查看系统通知的请求</w:t>
            </w:r>
          </w:p>
          <w:p w14:paraId="69E92F5B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服务器端返回查看系统通知的数据给前端</w:t>
            </w:r>
          </w:p>
          <w:p w14:paraId="31CAB1C4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界面上呈现查看系统通知界面</w:t>
            </w:r>
          </w:p>
        </w:tc>
      </w:tr>
      <w:tr w:rsidR="0023780C" w:rsidRPr="00ED0073" w14:paraId="6B8C8F03" w14:textId="77777777" w:rsidTr="0023780C">
        <w:tc>
          <w:tcPr>
            <w:tcW w:w="2812" w:type="dxa"/>
          </w:tcPr>
          <w:p w14:paraId="09094D0B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4DD56BE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A559641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07236A5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点击导航栏-我的</w:t>
            </w:r>
          </w:p>
          <w:p w14:paraId="78A73BAB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42A90642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点击系统消息</w:t>
            </w:r>
          </w:p>
          <w:p w14:paraId="6961E49F" w14:textId="77777777" w:rsidR="0023780C" w:rsidRPr="00ED0073" w:rsidRDefault="0023780C" w:rsidP="0023780C"/>
        </w:tc>
      </w:tr>
      <w:tr w:rsidR="0023780C" w:rsidRPr="00ED0073" w14:paraId="0D7907C7" w14:textId="77777777" w:rsidTr="0023780C">
        <w:tc>
          <w:tcPr>
            <w:tcW w:w="2812" w:type="dxa"/>
          </w:tcPr>
          <w:p w14:paraId="0A574B79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F70B4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8FE0373" w14:textId="77777777" w:rsidTr="0023780C">
        <w:tc>
          <w:tcPr>
            <w:tcW w:w="2812" w:type="dxa"/>
          </w:tcPr>
          <w:p w14:paraId="772C145D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16210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06C9D10" w14:textId="77777777" w:rsidTr="0023780C">
        <w:tc>
          <w:tcPr>
            <w:tcW w:w="2812" w:type="dxa"/>
          </w:tcPr>
          <w:p w14:paraId="43D740FF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E557F8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23780C" w:rsidRPr="00433E1C" w14:paraId="150044AA" w14:textId="77777777" w:rsidTr="0023780C">
        <w:tc>
          <w:tcPr>
            <w:tcW w:w="2812" w:type="dxa"/>
          </w:tcPr>
          <w:p w14:paraId="61D22BBA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E47242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150E8BF" w14:textId="77777777" w:rsidTr="0023780C">
        <w:tc>
          <w:tcPr>
            <w:tcW w:w="2812" w:type="dxa"/>
          </w:tcPr>
          <w:p w14:paraId="4656FCCF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2D5CE1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EFAB720" w14:textId="77777777" w:rsidTr="0023780C">
        <w:tc>
          <w:tcPr>
            <w:tcW w:w="2812" w:type="dxa"/>
          </w:tcPr>
          <w:p w14:paraId="47FDCC64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E96EC7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CAC348A" w14:textId="77777777" w:rsidTr="0023780C">
        <w:tc>
          <w:tcPr>
            <w:tcW w:w="2812" w:type="dxa"/>
          </w:tcPr>
          <w:p w14:paraId="6350001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F207EC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5687E55" w14:textId="77777777" w:rsidR="0023780C" w:rsidRDefault="0023780C" w:rsidP="0023780C">
      <w:r>
        <w:rPr>
          <w:noProof/>
        </w:rPr>
        <w:drawing>
          <wp:inline distT="0" distB="0" distL="0" distR="0" wp14:anchorId="0AC66AC9" wp14:editId="1B270815">
            <wp:extent cx="2369275" cy="4452938"/>
            <wp:effectExtent l="0" t="0" r="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70208" cy="445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5E34B1" w14:paraId="77D5A123" w14:textId="77777777" w:rsidTr="0023780C">
        <w:tc>
          <w:tcPr>
            <w:tcW w:w="2812" w:type="dxa"/>
          </w:tcPr>
          <w:p w14:paraId="34C34172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color w:val="000000" w:themeColor="text1"/>
              </w:rPr>
              <w:t>ID</w:t>
            </w:r>
          </w:p>
        </w:tc>
        <w:tc>
          <w:tcPr>
            <w:tcW w:w="5428" w:type="dxa"/>
          </w:tcPr>
          <w:p w14:paraId="41B27F97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U</w:t>
            </w:r>
            <w:r w:rsidRPr="005E34B1">
              <w:rPr>
                <w:color w:val="000000" w:themeColor="text1"/>
              </w:rPr>
              <w:t>C-R-247</w:t>
            </w:r>
          </w:p>
        </w:tc>
      </w:tr>
      <w:tr w:rsidR="0023780C" w:rsidRPr="005E34B1" w14:paraId="79F8C967" w14:textId="77777777" w:rsidTr="0023780C">
        <w:tc>
          <w:tcPr>
            <w:tcW w:w="2812" w:type="dxa"/>
          </w:tcPr>
          <w:p w14:paraId="5993C163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lastRenderedPageBreak/>
              <w:t>名称</w:t>
            </w:r>
          </w:p>
        </w:tc>
        <w:tc>
          <w:tcPr>
            <w:tcW w:w="5428" w:type="dxa"/>
          </w:tcPr>
          <w:p w14:paraId="146ECE9B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修改账户信息</w:t>
            </w:r>
          </w:p>
        </w:tc>
      </w:tr>
      <w:tr w:rsidR="0023780C" w:rsidRPr="005E34B1" w14:paraId="5307759A" w14:textId="77777777" w:rsidTr="0023780C">
        <w:tc>
          <w:tcPr>
            <w:tcW w:w="2812" w:type="dxa"/>
          </w:tcPr>
          <w:p w14:paraId="58535DFE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需求来源</w:t>
            </w:r>
          </w:p>
        </w:tc>
        <w:tc>
          <w:tcPr>
            <w:tcW w:w="5428" w:type="dxa"/>
          </w:tcPr>
          <w:p w14:paraId="1149B091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教师用户代表-杨</w:t>
            </w:r>
            <w:proofErr w:type="gramStart"/>
            <w:r w:rsidRPr="005E34B1">
              <w:rPr>
                <w:rFonts w:hint="eastAsia"/>
                <w:color w:val="000000" w:themeColor="text1"/>
              </w:rPr>
              <w:t>枨</w:t>
            </w:r>
            <w:proofErr w:type="gramEnd"/>
          </w:p>
        </w:tc>
      </w:tr>
      <w:tr w:rsidR="0023780C" w:rsidRPr="005E34B1" w14:paraId="2D5399D4" w14:textId="77777777" w:rsidTr="0023780C">
        <w:tc>
          <w:tcPr>
            <w:tcW w:w="2812" w:type="dxa"/>
          </w:tcPr>
          <w:p w14:paraId="6037875C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描述</w:t>
            </w:r>
          </w:p>
        </w:tc>
        <w:tc>
          <w:tcPr>
            <w:tcW w:w="5428" w:type="dxa"/>
          </w:tcPr>
          <w:p w14:paraId="4D50BC46" w14:textId="77777777" w:rsidR="0023780C" w:rsidRPr="005E34B1" w:rsidRDefault="0023780C" w:rsidP="0023780C">
            <w:pPr>
              <w:rPr>
                <w:color w:val="000000" w:themeColor="text1"/>
              </w:rPr>
            </w:pPr>
          </w:p>
        </w:tc>
      </w:tr>
      <w:tr w:rsidR="0023780C" w:rsidRPr="005E34B1" w14:paraId="3EACDA79" w14:textId="77777777" w:rsidTr="0023780C">
        <w:tc>
          <w:tcPr>
            <w:tcW w:w="2812" w:type="dxa"/>
          </w:tcPr>
          <w:p w14:paraId="7B413008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参与者</w:t>
            </w:r>
          </w:p>
        </w:tc>
        <w:tc>
          <w:tcPr>
            <w:tcW w:w="5428" w:type="dxa"/>
          </w:tcPr>
          <w:p w14:paraId="0EDC90D4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注册用户</w:t>
            </w:r>
          </w:p>
        </w:tc>
      </w:tr>
      <w:tr w:rsidR="0023780C" w:rsidRPr="005E34B1" w14:paraId="4B94C6BA" w14:textId="77777777" w:rsidTr="0023780C">
        <w:tc>
          <w:tcPr>
            <w:tcW w:w="2812" w:type="dxa"/>
          </w:tcPr>
          <w:p w14:paraId="08463C69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前置条件</w:t>
            </w:r>
          </w:p>
        </w:tc>
        <w:tc>
          <w:tcPr>
            <w:tcW w:w="5428" w:type="dxa"/>
          </w:tcPr>
          <w:p w14:paraId="09884391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PRE-1：已经登陆</w:t>
            </w:r>
          </w:p>
        </w:tc>
      </w:tr>
      <w:tr w:rsidR="0023780C" w:rsidRPr="005E34B1" w14:paraId="6EC49B25" w14:textId="77777777" w:rsidTr="0023780C">
        <w:tc>
          <w:tcPr>
            <w:tcW w:w="2812" w:type="dxa"/>
          </w:tcPr>
          <w:p w14:paraId="25989820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后置条件</w:t>
            </w:r>
          </w:p>
        </w:tc>
        <w:tc>
          <w:tcPr>
            <w:tcW w:w="5428" w:type="dxa"/>
          </w:tcPr>
          <w:p w14:paraId="6A10D332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POST-1：服务器</w:t>
            </w:r>
            <w:proofErr w:type="gramStart"/>
            <w:r w:rsidRPr="005E34B1">
              <w:rPr>
                <w:rFonts w:hint="eastAsia"/>
                <w:color w:val="000000" w:themeColor="text1"/>
              </w:rPr>
              <w:t>端接受</w:t>
            </w:r>
            <w:proofErr w:type="gramEnd"/>
            <w:r w:rsidRPr="005E34B1">
              <w:rPr>
                <w:rFonts w:hint="eastAsia"/>
                <w:color w:val="000000" w:themeColor="text1"/>
              </w:rPr>
              <w:t>前端发送的修改账户信息的请求</w:t>
            </w:r>
          </w:p>
          <w:p w14:paraId="2283219F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POST-2</w:t>
            </w:r>
            <w:r w:rsidRPr="005E34B1">
              <w:rPr>
                <w:color w:val="000000" w:themeColor="text1"/>
              </w:rPr>
              <w:t xml:space="preserve">: </w:t>
            </w:r>
            <w:r w:rsidRPr="005E34B1">
              <w:rPr>
                <w:rFonts w:hint="eastAsia"/>
                <w:color w:val="000000" w:themeColor="text1"/>
              </w:rPr>
              <w:t>服务器端返回修改账户信息的数据给前端、并且在后台的数据库中做出相应的修改</w:t>
            </w:r>
          </w:p>
          <w:p w14:paraId="1BAD9F4A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POST-</w:t>
            </w:r>
            <w:r w:rsidRPr="005E34B1">
              <w:rPr>
                <w:color w:val="000000" w:themeColor="text1"/>
              </w:rPr>
              <w:t xml:space="preserve">3: </w:t>
            </w:r>
            <w:proofErr w:type="gramStart"/>
            <w:r w:rsidRPr="005E34B1">
              <w:rPr>
                <w:rFonts w:hint="eastAsia"/>
                <w:color w:val="000000" w:themeColor="text1"/>
              </w:rPr>
              <w:t>前端主</w:t>
            </w:r>
            <w:proofErr w:type="gramEnd"/>
            <w:r w:rsidRPr="005E34B1">
              <w:rPr>
                <w:rFonts w:hint="eastAsia"/>
                <w:color w:val="000000" w:themeColor="text1"/>
              </w:rPr>
              <w:t>界面上呈现账户信息修改之后的界面</w:t>
            </w:r>
          </w:p>
        </w:tc>
      </w:tr>
      <w:tr w:rsidR="0023780C" w:rsidRPr="005E34B1" w14:paraId="0C589A07" w14:textId="77777777" w:rsidTr="0023780C">
        <w:tc>
          <w:tcPr>
            <w:tcW w:w="2812" w:type="dxa"/>
          </w:tcPr>
          <w:p w14:paraId="0780BC4D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一般性流程</w:t>
            </w:r>
          </w:p>
        </w:tc>
        <w:tc>
          <w:tcPr>
            <w:tcW w:w="5428" w:type="dxa"/>
          </w:tcPr>
          <w:p w14:paraId="70C49223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1.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打开网页</w:t>
            </w:r>
          </w:p>
          <w:p w14:paraId="40274373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2.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登陆</w:t>
            </w:r>
          </w:p>
          <w:p w14:paraId="3D535AA2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3.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点击导航栏-我的</w:t>
            </w:r>
          </w:p>
          <w:p w14:paraId="41C8DA1C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4.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修改信息</w:t>
            </w:r>
          </w:p>
          <w:p w14:paraId="5164352B" w14:textId="77777777" w:rsidR="0023780C" w:rsidRPr="005E34B1" w:rsidRDefault="0023780C" w:rsidP="0023780C">
            <w:pPr>
              <w:rPr>
                <w:color w:val="000000" w:themeColor="text1"/>
              </w:rPr>
            </w:pPr>
          </w:p>
        </w:tc>
      </w:tr>
      <w:tr w:rsidR="0023780C" w:rsidRPr="005E34B1" w14:paraId="63DADE9B" w14:textId="77777777" w:rsidTr="0023780C">
        <w:tc>
          <w:tcPr>
            <w:tcW w:w="2812" w:type="dxa"/>
          </w:tcPr>
          <w:p w14:paraId="3E19A522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可选性流程</w:t>
            </w:r>
          </w:p>
        </w:tc>
        <w:tc>
          <w:tcPr>
            <w:tcW w:w="5428" w:type="dxa"/>
          </w:tcPr>
          <w:p w14:paraId="78E0D1BB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23780C" w:rsidRPr="005E34B1" w14:paraId="47D8E59E" w14:textId="77777777" w:rsidTr="0023780C">
        <w:tc>
          <w:tcPr>
            <w:tcW w:w="2812" w:type="dxa"/>
          </w:tcPr>
          <w:p w14:paraId="5E9ABAE5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异常</w:t>
            </w:r>
          </w:p>
        </w:tc>
        <w:tc>
          <w:tcPr>
            <w:tcW w:w="5428" w:type="dxa"/>
          </w:tcPr>
          <w:p w14:paraId="7100D42E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23780C" w:rsidRPr="005E34B1" w14:paraId="01673925" w14:textId="77777777" w:rsidTr="0023780C">
        <w:tc>
          <w:tcPr>
            <w:tcW w:w="2812" w:type="dxa"/>
          </w:tcPr>
          <w:p w14:paraId="66EDB071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优先级</w:t>
            </w:r>
          </w:p>
        </w:tc>
        <w:tc>
          <w:tcPr>
            <w:tcW w:w="5428" w:type="dxa"/>
          </w:tcPr>
          <w:p w14:paraId="4796DB48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0</w:t>
            </w:r>
            <w:r w:rsidRPr="005E34B1">
              <w:rPr>
                <w:color w:val="000000" w:themeColor="text1"/>
              </w:rPr>
              <w:t>.6143</w:t>
            </w:r>
          </w:p>
        </w:tc>
      </w:tr>
      <w:tr w:rsidR="0023780C" w:rsidRPr="005E34B1" w14:paraId="07A72ED3" w14:textId="77777777" w:rsidTr="0023780C">
        <w:tc>
          <w:tcPr>
            <w:tcW w:w="2812" w:type="dxa"/>
          </w:tcPr>
          <w:p w14:paraId="7007E7B4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业务规则</w:t>
            </w:r>
          </w:p>
        </w:tc>
        <w:tc>
          <w:tcPr>
            <w:tcW w:w="5428" w:type="dxa"/>
          </w:tcPr>
          <w:p w14:paraId="7A50C51F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color w:val="000000" w:themeColor="text1"/>
              </w:rPr>
              <w:t>无</w:t>
            </w:r>
          </w:p>
        </w:tc>
      </w:tr>
      <w:tr w:rsidR="0023780C" w:rsidRPr="005E34B1" w14:paraId="34F1B922" w14:textId="77777777" w:rsidTr="0023780C">
        <w:tc>
          <w:tcPr>
            <w:tcW w:w="2812" w:type="dxa"/>
          </w:tcPr>
          <w:p w14:paraId="33BC122B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其他信息</w:t>
            </w:r>
          </w:p>
        </w:tc>
        <w:tc>
          <w:tcPr>
            <w:tcW w:w="5428" w:type="dxa"/>
          </w:tcPr>
          <w:p w14:paraId="5111DA54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23780C" w:rsidRPr="005E34B1" w14:paraId="255CBD05" w14:textId="77777777" w:rsidTr="0023780C">
        <w:tc>
          <w:tcPr>
            <w:tcW w:w="2812" w:type="dxa"/>
          </w:tcPr>
          <w:p w14:paraId="3858276B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输入</w:t>
            </w:r>
          </w:p>
        </w:tc>
        <w:tc>
          <w:tcPr>
            <w:tcW w:w="5428" w:type="dxa"/>
          </w:tcPr>
          <w:p w14:paraId="28ECF416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想要修改的内容。。</w:t>
            </w:r>
          </w:p>
        </w:tc>
      </w:tr>
      <w:tr w:rsidR="0023780C" w:rsidRPr="005E34B1" w14:paraId="3141023D" w14:textId="77777777" w:rsidTr="0023780C">
        <w:tc>
          <w:tcPr>
            <w:tcW w:w="2812" w:type="dxa"/>
          </w:tcPr>
          <w:p w14:paraId="71CC382A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输出</w:t>
            </w:r>
          </w:p>
        </w:tc>
        <w:tc>
          <w:tcPr>
            <w:tcW w:w="5428" w:type="dxa"/>
          </w:tcPr>
          <w:p w14:paraId="42938ACF" w14:textId="77777777" w:rsidR="0023780C" w:rsidRPr="005E34B1" w:rsidRDefault="0023780C" w:rsidP="0023780C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</w:tbl>
    <w:p w14:paraId="25FFAC3D" w14:textId="77777777" w:rsidR="0023780C" w:rsidRDefault="0023780C" w:rsidP="0023780C">
      <w:r>
        <w:rPr>
          <w:noProof/>
        </w:rPr>
        <w:drawing>
          <wp:inline distT="0" distB="0" distL="0" distR="0" wp14:anchorId="5FCDDC50" wp14:editId="7789C958">
            <wp:extent cx="5274310" cy="379920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E1EA3C3" w14:textId="77777777" w:rsidTr="0023780C">
        <w:tc>
          <w:tcPr>
            <w:tcW w:w="2812" w:type="dxa"/>
          </w:tcPr>
          <w:p w14:paraId="5C7F5DF9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D45140B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C-R-296</w:t>
            </w:r>
          </w:p>
        </w:tc>
      </w:tr>
      <w:tr w:rsidR="0023780C" w:rsidRPr="00C52A26" w14:paraId="4397E7D0" w14:textId="77777777" w:rsidTr="0023780C">
        <w:tc>
          <w:tcPr>
            <w:tcW w:w="2812" w:type="dxa"/>
          </w:tcPr>
          <w:p w14:paraId="787D71C3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8244D7" w14:textId="77777777" w:rsidR="0023780C" w:rsidRPr="00C52A26" w:rsidRDefault="0023780C" w:rsidP="0023780C">
            <w:r>
              <w:rPr>
                <w:rFonts w:hint="eastAsia"/>
              </w:rPr>
              <w:t>查看关注的课程</w:t>
            </w:r>
          </w:p>
        </w:tc>
      </w:tr>
      <w:tr w:rsidR="0023780C" w:rsidRPr="00ED0073" w14:paraId="7A432EDD" w14:textId="77777777" w:rsidTr="0023780C">
        <w:tc>
          <w:tcPr>
            <w:tcW w:w="2812" w:type="dxa"/>
          </w:tcPr>
          <w:p w14:paraId="35A4EC35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1306785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5E3D85AC" w14:textId="77777777" w:rsidTr="0023780C">
        <w:tc>
          <w:tcPr>
            <w:tcW w:w="2812" w:type="dxa"/>
          </w:tcPr>
          <w:p w14:paraId="7E69DA41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DE6E720" w14:textId="77777777" w:rsidR="0023780C" w:rsidRPr="00ED0073" w:rsidRDefault="0023780C" w:rsidP="0023780C"/>
        </w:tc>
      </w:tr>
      <w:tr w:rsidR="0023780C" w:rsidRPr="00ED0073" w14:paraId="1165E8CE" w14:textId="77777777" w:rsidTr="0023780C">
        <w:tc>
          <w:tcPr>
            <w:tcW w:w="2812" w:type="dxa"/>
          </w:tcPr>
          <w:p w14:paraId="793E0986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C00450D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0EAA0DD5" w14:textId="77777777" w:rsidTr="0023780C">
        <w:tc>
          <w:tcPr>
            <w:tcW w:w="2812" w:type="dxa"/>
          </w:tcPr>
          <w:p w14:paraId="0DA0DB97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F14DE89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1CCCF067" w14:textId="77777777" w:rsidTr="0023780C">
        <w:tc>
          <w:tcPr>
            <w:tcW w:w="2812" w:type="dxa"/>
          </w:tcPr>
          <w:p w14:paraId="2CE152C3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30C706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前端发送的查看关注的课程的请求</w:t>
            </w:r>
          </w:p>
          <w:p w14:paraId="79501641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服务器端返回新查看关注课程的数据给前端</w:t>
            </w:r>
          </w:p>
          <w:p w14:paraId="1072BD18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界面上呈现关注的课程界面</w:t>
            </w:r>
            <w:r w:rsidRPr="00ED0073">
              <w:t xml:space="preserve"> </w:t>
            </w:r>
          </w:p>
        </w:tc>
      </w:tr>
      <w:tr w:rsidR="0023780C" w:rsidRPr="00ED0073" w14:paraId="542054CC" w14:textId="77777777" w:rsidTr="0023780C">
        <w:tc>
          <w:tcPr>
            <w:tcW w:w="2812" w:type="dxa"/>
          </w:tcPr>
          <w:p w14:paraId="7D2F591C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7A8222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2DF08AD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15CA2C5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点击导航栏-我的</w:t>
            </w:r>
          </w:p>
          <w:p w14:paraId="39DD5C2C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点击关注课程</w:t>
            </w:r>
          </w:p>
          <w:p w14:paraId="7C25E071" w14:textId="77777777" w:rsidR="0023780C" w:rsidRPr="00ED0073" w:rsidRDefault="0023780C" w:rsidP="0023780C"/>
        </w:tc>
      </w:tr>
      <w:tr w:rsidR="0023780C" w:rsidRPr="00ED0073" w14:paraId="79A228C3" w14:textId="77777777" w:rsidTr="0023780C">
        <w:tc>
          <w:tcPr>
            <w:tcW w:w="2812" w:type="dxa"/>
          </w:tcPr>
          <w:p w14:paraId="7761F8C9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923FB1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89023AB" w14:textId="77777777" w:rsidTr="0023780C">
        <w:tc>
          <w:tcPr>
            <w:tcW w:w="2812" w:type="dxa"/>
          </w:tcPr>
          <w:p w14:paraId="5D02BB45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CD73EC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5A92F00" w14:textId="77777777" w:rsidTr="0023780C">
        <w:tc>
          <w:tcPr>
            <w:tcW w:w="2812" w:type="dxa"/>
          </w:tcPr>
          <w:p w14:paraId="4CB54CFC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2572EBF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23780C" w:rsidRPr="00433E1C" w14:paraId="7A49871F" w14:textId="77777777" w:rsidTr="0023780C">
        <w:tc>
          <w:tcPr>
            <w:tcW w:w="2812" w:type="dxa"/>
          </w:tcPr>
          <w:p w14:paraId="067CF622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2FB35BF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310DCB0" w14:textId="77777777" w:rsidTr="0023780C">
        <w:tc>
          <w:tcPr>
            <w:tcW w:w="2812" w:type="dxa"/>
          </w:tcPr>
          <w:p w14:paraId="71D1ACF1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3E49410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3FEDC80" w14:textId="77777777" w:rsidTr="0023780C">
        <w:tc>
          <w:tcPr>
            <w:tcW w:w="2812" w:type="dxa"/>
          </w:tcPr>
          <w:p w14:paraId="78EF3296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B749ED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65D1371" w14:textId="77777777" w:rsidTr="0023780C">
        <w:tc>
          <w:tcPr>
            <w:tcW w:w="2812" w:type="dxa"/>
          </w:tcPr>
          <w:p w14:paraId="335DE30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3DB7D27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3BBF9A76" w14:textId="77777777" w:rsidR="0023780C" w:rsidRPr="006006A1" w:rsidRDefault="0023780C" w:rsidP="0023780C">
      <w:r>
        <w:rPr>
          <w:noProof/>
        </w:rPr>
        <w:drawing>
          <wp:inline distT="0" distB="0" distL="0" distR="0" wp14:anchorId="7BFE1E77" wp14:editId="60429EC5">
            <wp:extent cx="2364831" cy="4576763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66046" cy="4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747D" w14:textId="77777777" w:rsidR="0023780C" w:rsidRDefault="0023780C" w:rsidP="0023780C">
      <w:pPr>
        <w:pStyle w:val="4"/>
      </w:pPr>
      <w:r>
        <w:rPr>
          <w:rFonts w:hint="eastAsia"/>
        </w:rPr>
        <w:lastRenderedPageBreak/>
        <w:t>3.3.2</w:t>
      </w:r>
      <w:r>
        <w:t xml:space="preserve">.25 </w:t>
      </w:r>
      <w:r>
        <w:rPr>
          <w:rFonts w:hint="eastAsia"/>
        </w:rPr>
        <w:t>我的消息界面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6E67084E" w14:textId="77777777" w:rsidTr="0023780C">
        <w:tc>
          <w:tcPr>
            <w:tcW w:w="2812" w:type="dxa"/>
          </w:tcPr>
          <w:p w14:paraId="40A2AE29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C003110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C-R-249</w:t>
            </w:r>
          </w:p>
        </w:tc>
      </w:tr>
      <w:tr w:rsidR="0023780C" w:rsidRPr="00C52A26" w14:paraId="026DC71C" w14:textId="77777777" w:rsidTr="0023780C">
        <w:tc>
          <w:tcPr>
            <w:tcW w:w="2812" w:type="dxa"/>
          </w:tcPr>
          <w:p w14:paraId="01B67BD8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0B9C956" w14:textId="77777777" w:rsidR="0023780C" w:rsidRPr="00C52A26" w:rsidRDefault="0023780C" w:rsidP="0023780C">
            <w:r>
              <w:rPr>
                <w:rFonts w:hint="eastAsia"/>
              </w:rPr>
              <w:t>查看某条消息</w:t>
            </w:r>
          </w:p>
        </w:tc>
      </w:tr>
      <w:tr w:rsidR="0023780C" w:rsidRPr="00ED0073" w14:paraId="30AB7F09" w14:textId="77777777" w:rsidTr="0023780C">
        <w:tc>
          <w:tcPr>
            <w:tcW w:w="2812" w:type="dxa"/>
          </w:tcPr>
          <w:p w14:paraId="487C1FA4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CD69F56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4B9C12C" w14:textId="77777777" w:rsidTr="0023780C">
        <w:tc>
          <w:tcPr>
            <w:tcW w:w="2812" w:type="dxa"/>
          </w:tcPr>
          <w:p w14:paraId="3E35391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ADCD3E5" w14:textId="77777777" w:rsidR="0023780C" w:rsidRPr="00ED0073" w:rsidRDefault="0023780C" w:rsidP="0023780C"/>
        </w:tc>
      </w:tr>
      <w:tr w:rsidR="0023780C" w:rsidRPr="00ED0073" w14:paraId="506A1822" w14:textId="77777777" w:rsidTr="0023780C">
        <w:tc>
          <w:tcPr>
            <w:tcW w:w="2812" w:type="dxa"/>
          </w:tcPr>
          <w:p w14:paraId="05348BAE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BDF4BC1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0D8A2847" w14:textId="77777777" w:rsidTr="0023780C">
        <w:tc>
          <w:tcPr>
            <w:tcW w:w="2812" w:type="dxa"/>
          </w:tcPr>
          <w:p w14:paraId="112CB535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B307875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169F8E20" w14:textId="77777777" w:rsidTr="0023780C">
        <w:tc>
          <w:tcPr>
            <w:tcW w:w="2812" w:type="dxa"/>
          </w:tcPr>
          <w:p w14:paraId="0837E45E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340A2F1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前端发送的查看某条消息的请求</w:t>
            </w:r>
          </w:p>
          <w:p w14:paraId="41B7EB9D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服务器端返回查看某条消息数据给前端</w:t>
            </w:r>
          </w:p>
          <w:p w14:paraId="47D6CDBC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界面上呈现查看某条具体消息界面</w:t>
            </w:r>
          </w:p>
        </w:tc>
      </w:tr>
      <w:tr w:rsidR="0023780C" w:rsidRPr="00ED0073" w14:paraId="552F5649" w14:textId="77777777" w:rsidTr="0023780C">
        <w:tc>
          <w:tcPr>
            <w:tcW w:w="2812" w:type="dxa"/>
          </w:tcPr>
          <w:p w14:paraId="021C1987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B0BF07E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415B7D6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03A8811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点击导航栏-我的</w:t>
            </w:r>
          </w:p>
          <w:p w14:paraId="5082BDFB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42BF1CCD" w14:textId="77777777" w:rsidR="0023780C" w:rsidRPr="00ED0073" w:rsidRDefault="0023780C" w:rsidP="0023780C"/>
          <w:p w14:paraId="38C0BD6A" w14:textId="77777777" w:rsidR="0023780C" w:rsidRPr="00ED0073" w:rsidRDefault="0023780C" w:rsidP="0023780C"/>
        </w:tc>
      </w:tr>
      <w:tr w:rsidR="0023780C" w:rsidRPr="00ED0073" w14:paraId="24B7C596" w14:textId="77777777" w:rsidTr="0023780C">
        <w:tc>
          <w:tcPr>
            <w:tcW w:w="2812" w:type="dxa"/>
          </w:tcPr>
          <w:p w14:paraId="140E1300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AFBB0B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E04C8C8" w14:textId="77777777" w:rsidTr="0023780C">
        <w:tc>
          <w:tcPr>
            <w:tcW w:w="2812" w:type="dxa"/>
          </w:tcPr>
          <w:p w14:paraId="3923C244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BE07C14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9D5608F" w14:textId="77777777" w:rsidTr="0023780C">
        <w:tc>
          <w:tcPr>
            <w:tcW w:w="2812" w:type="dxa"/>
          </w:tcPr>
          <w:p w14:paraId="78977F5D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6FE0366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23780C" w:rsidRPr="00433E1C" w14:paraId="2622EDB4" w14:textId="77777777" w:rsidTr="0023780C">
        <w:tc>
          <w:tcPr>
            <w:tcW w:w="2812" w:type="dxa"/>
          </w:tcPr>
          <w:p w14:paraId="49E61521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AC58242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367C0F4F" w14:textId="77777777" w:rsidTr="0023780C">
        <w:tc>
          <w:tcPr>
            <w:tcW w:w="2812" w:type="dxa"/>
          </w:tcPr>
          <w:p w14:paraId="2505D00F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0B95BB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08120B2" w14:textId="77777777" w:rsidTr="0023780C">
        <w:tc>
          <w:tcPr>
            <w:tcW w:w="2812" w:type="dxa"/>
          </w:tcPr>
          <w:p w14:paraId="50642496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CDC74FF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B8DDC73" w14:textId="77777777" w:rsidTr="0023780C">
        <w:tc>
          <w:tcPr>
            <w:tcW w:w="2812" w:type="dxa"/>
          </w:tcPr>
          <w:p w14:paraId="14D02023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F6D9F8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C4F22E3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602A73A0" wp14:editId="26BF26DD">
            <wp:extent cx="2386195" cy="45148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89431" cy="45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1762"/>
        <w:gridCol w:w="3398"/>
      </w:tblGrid>
      <w:tr w:rsidR="0023780C" w:rsidRPr="00ED0073" w14:paraId="30D7379B" w14:textId="77777777" w:rsidTr="0023780C">
        <w:tc>
          <w:tcPr>
            <w:tcW w:w="1762" w:type="dxa"/>
          </w:tcPr>
          <w:p w14:paraId="52FA22B9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3398" w:type="dxa"/>
          </w:tcPr>
          <w:p w14:paraId="6112FF40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C-R-250</w:t>
            </w:r>
          </w:p>
        </w:tc>
      </w:tr>
      <w:tr w:rsidR="0023780C" w:rsidRPr="00C52A26" w14:paraId="1054182A" w14:textId="77777777" w:rsidTr="0023780C">
        <w:tc>
          <w:tcPr>
            <w:tcW w:w="1762" w:type="dxa"/>
          </w:tcPr>
          <w:p w14:paraId="4B7D0ABA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3398" w:type="dxa"/>
          </w:tcPr>
          <w:p w14:paraId="17115E1C" w14:textId="77777777" w:rsidR="0023780C" w:rsidRPr="00C52A26" w:rsidRDefault="0023780C" w:rsidP="0023780C">
            <w:r>
              <w:rPr>
                <w:rFonts w:hint="eastAsia"/>
              </w:rPr>
              <w:t>查看所有收到的消息</w:t>
            </w:r>
          </w:p>
        </w:tc>
      </w:tr>
      <w:tr w:rsidR="0023780C" w:rsidRPr="00ED0073" w14:paraId="598577B4" w14:textId="77777777" w:rsidTr="0023780C">
        <w:tc>
          <w:tcPr>
            <w:tcW w:w="1762" w:type="dxa"/>
          </w:tcPr>
          <w:p w14:paraId="052FBB62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3398" w:type="dxa"/>
          </w:tcPr>
          <w:p w14:paraId="133453F4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D466554" w14:textId="77777777" w:rsidTr="0023780C">
        <w:tc>
          <w:tcPr>
            <w:tcW w:w="1762" w:type="dxa"/>
          </w:tcPr>
          <w:p w14:paraId="704E19D7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3398" w:type="dxa"/>
          </w:tcPr>
          <w:p w14:paraId="7F424B0E" w14:textId="77777777" w:rsidR="0023780C" w:rsidRPr="00ED0073" w:rsidRDefault="0023780C" w:rsidP="0023780C"/>
        </w:tc>
      </w:tr>
      <w:tr w:rsidR="0023780C" w:rsidRPr="00ED0073" w14:paraId="16A9B239" w14:textId="77777777" w:rsidTr="0023780C">
        <w:tc>
          <w:tcPr>
            <w:tcW w:w="1762" w:type="dxa"/>
          </w:tcPr>
          <w:p w14:paraId="00AA0A22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3398" w:type="dxa"/>
          </w:tcPr>
          <w:p w14:paraId="165359D3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5992379" w14:textId="77777777" w:rsidTr="0023780C">
        <w:tc>
          <w:tcPr>
            <w:tcW w:w="1762" w:type="dxa"/>
          </w:tcPr>
          <w:p w14:paraId="0726E706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3398" w:type="dxa"/>
          </w:tcPr>
          <w:p w14:paraId="7A7996BF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24B2016C" w14:textId="77777777" w:rsidTr="0023780C">
        <w:tc>
          <w:tcPr>
            <w:tcW w:w="1762" w:type="dxa"/>
          </w:tcPr>
          <w:p w14:paraId="7EF2A169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3398" w:type="dxa"/>
          </w:tcPr>
          <w:p w14:paraId="3D272BC9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前端发送的查看所有接收到的消息的请求</w:t>
            </w:r>
          </w:p>
          <w:p w14:paraId="22C79490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服务器端返回所有接收到的消息的数据给前端</w:t>
            </w:r>
          </w:p>
          <w:p w14:paraId="5D9B2A48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界面上呈现所有接收到的消息回答界面</w:t>
            </w:r>
          </w:p>
        </w:tc>
      </w:tr>
      <w:tr w:rsidR="0023780C" w:rsidRPr="00ED0073" w14:paraId="696AF62D" w14:textId="77777777" w:rsidTr="0023780C">
        <w:tc>
          <w:tcPr>
            <w:tcW w:w="1762" w:type="dxa"/>
          </w:tcPr>
          <w:p w14:paraId="5BED49F9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3398" w:type="dxa"/>
          </w:tcPr>
          <w:p w14:paraId="393BC912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59D9BCB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A6E95EF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点击导航栏-我的</w:t>
            </w:r>
          </w:p>
          <w:p w14:paraId="0F7ACDD7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753766AD" w14:textId="77777777" w:rsidR="0023780C" w:rsidRPr="00ED0073" w:rsidRDefault="0023780C" w:rsidP="0023780C"/>
        </w:tc>
      </w:tr>
      <w:tr w:rsidR="0023780C" w:rsidRPr="00ED0073" w14:paraId="0749C176" w14:textId="77777777" w:rsidTr="0023780C">
        <w:tc>
          <w:tcPr>
            <w:tcW w:w="1762" w:type="dxa"/>
          </w:tcPr>
          <w:p w14:paraId="47731BF3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3398" w:type="dxa"/>
          </w:tcPr>
          <w:p w14:paraId="26041FE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D88D849" w14:textId="77777777" w:rsidTr="0023780C">
        <w:tc>
          <w:tcPr>
            <w:tcW w:w="1762" w:type="dxa"/>
          </w:tcPr>
          <w:p w14:paraId="338F70BC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3398" w:type="dxa"/>
          </w:tcPr>
          <w:p w14:paraId="20E49DD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AA76297" w14:textId="77777777" w:rsidTr="0023780C">
        <w:tc>
          <w:tcPr>
            <w:tcW w:w="1762" w:type="dxa"/>
          </w:tcPr>
          <w:p w14:paraId="05DE60C9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3398" w:type="dxa"/>
          </w:tcPr>
          <w:p w14:paraId="3F33A0AA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23780C" w:rsidRPr="00433E1C" w14:paraId="5431E78F" w14:textId="77777777" w:rsidTr="0023780C">
        <w:tc>
          <w:tcPr>
            <w:tcW w:w="1762" w:type="dxa"/>
          </w:tcPr>
          <w:p w14:paraId="427E039C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3398" w:type="dxa"/>
          </w:tcPr>
          <w:p w14:paraId="775D5FD2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3976A904" w14:textId="77777777" w:rsidTr="0023780C">
        <w:tc>
          <w:tcPr>
            <w:tcW w:w="1762" w:type="dxa"/>
          </w:tcPr>
          <w:p w14:paraId="198D44EC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3398" w:type="dxa"/>
          </w:tcPr>
          <w:p w14:paraId="5B99E1C2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657915E" w14:textId="77777777" w:rsidTr="0023780C">
        <w:tc>
          <w:tcPr>
            <w:tcW w:w="1762" w:type="dxa"/>
          </w:tcPr>
          <w:p w14:paraId="183EDA9E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3398" w:type="dxa"/>
          </w:tcPr>
          <w:p w14:paraId="3E55A2E9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8C04069" w14:textId="77777777" w:rsidTr="0023780C">
        <w:tc>
          <w:tcPr>
            <w:tcW w:w="1762" w:type="dxa"/>
          </w:tcPr>
          <w:p w14:paraId="1870C35A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3398" w:type="dxa"/>
          </w:tcPr>
          <w:p w14:paraId="3903257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1273C640" w14:textId="77777777" w:rsidR="0023780C" w:rsidRDefault="0023780C" w:rsidP="0023780C"/>
    <w:p w14:paraId="7E895160" w14:textId="77777777" w:rsidR="0023780C" w:rsidRDefault="0023780C" w:rsidP="0023780C"/>
    <w:p w14:paraId="7503BEB1" w14:textId="77777777" w:rsidR="0023780C" w:rsidRDefault="0023780C" w:rsidP="0023780C"/>
    <w:p w14:paraId="2BB77F04" w14:textId="77777777" w:rsidR="0023780C" w:rsidRDefault="0023780C" w:rsidP="0023780C"/>
    <w:p w14:paraId="0056EC8A" w14:textId="77777777" w:rsidR="0023780C" w:rsidRDefault="0023780C" w:rsidP="0023780C"/>
    <w:p w14:paraId="21BD1957" w14:textId="77777777" w:rsidR="0023780C" w:rsidRDefault="0023780C" w:rsidP="0023780C">
      <w:r>
        <w:rPr>
          <w:noProof/>
        </w:rPr>
        <w:drawing>
          <wp:inline distT="0" distB="0" distL="0" distR="0" wp14:anchorId="13A9ECB5" wp14:editId="09526737">
            <wp:extent cx="2750398" cy="5024438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52343" cy="50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E2B7" w14:textId="77777777" w:rsidR="0023780C" w:rsidRDefault="0023780C" w:rsidP="0023780C"/>
    <w:p w14:paraId="07E372FB" w14:textId="77777777" w:rsidR="0023780C" w:rsidRDefault="0023780C" w:rsidP="0023780C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11AE2FB2" w14:textId="77777777" w:rsidTr="0023780C">
        <w:tc>
          <w:tcPr>
            <w:tcW w:w="2812" w:type="dxa"/>
          </w:tcPr>
          <w:p w14:paraId="3BBEBB42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F22B609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C-R-251</w:t>
            </w:r>
          </w:p>
        </w:tc>
      </w:tr>
      <w:tr w:rsidR="0023780C" w:rsidRPr="00C52A26" w14:paraId="4912F6B7" w14:textId="77777777" w:rsidTr="0023780C">
        <w:tc>
          <w:tcPr>
            <w:tcW w:w="2812" w:type="dxa"/>
          </w:tcPr>
          <w:p w14:paraId="62686A85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CB6C9F" w14:textId="77777777" w:rsidR="0023780C" w:rsidRPr="00C52A26" w:rsidRDefault="0023780C" w:rsidP="0023780C">
            <w:r>
              <w:rPr>
                <w:rFonts w:hint="eastAsia"/>
              </w:rPr>
              <w:t>回复消息</w:t>
            </w:r>
          </w:p>
        </w:tc>
      </w:tr>
      <w:tr w:rsidR="0023780C" w:rsidRPr="00ED0073" w14:paraId="0D24EF18" w14:textId="77777777" w:rsidTr="0023780C">
        <w:tc>
          <w:tcPr>
            <w:tcW w:w="2812" w:type="dxa"/>
          </w:tcPr>
          <w:p w14:paraId="778F93FB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A2D0BA7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4AA5350" w14:textId="77777777" w:rsidTr="0023780C">
        <w:tc>
          <w:tcPr>
            <w:tcW w:w="2812" w:type="dxa"/>
          </w:tcPr>
          <w:p w14:paraId="5CF534FF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5FF0D34" w14:textId="77777777" w:rsidR="0023780C" w:rsidRPr="00ED0073" w:rsidRDefault="0023780C" w:rsidP="0023780C"/>
        </w:tc>
      </w:tr>
      <w:tr w:rsidR="0023780C" w:rsidRPr="00ED0073" w14:paraId="216C9C38" w14:textId="77777777" w:rsidTr="0023780C">
        <w:tc>
          <w:tcPr>
            <w:tcW w:w="2812" w:type="dxa"/>
          </w:tcPr>
          <w:p w14:paraId="754B1294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C14B4E5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5196A71" w14:textId="77777777" w:rsidTr="0023780C">
        <w:tc>
          <w:tcPr>
            <w:tcW w:w="2812" w:type="dxa"/>
          </w:tcPr>
          <w:p w14:paraId="5EB1E0D1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0A8EE9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EC24386" w14:textId="77777777" w:rsidTr="0023780C">
        <w:tc>
          <w:tcPr>
            <w:tcW w:w="2812" w:type="dxa"/>
          </w:tcPr>
          <w:p w14:paraId="4B155D2C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A43EF3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前端发送的回复的请求</w:t>
            </w:r>
          </w:p>
          <w:p w14:paraId="710F9B35" w14:textId="77777777" w:rsidR="0023780C" w:rsidRPr="00ED0073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服务器端将回复的消息，记录在数据库中</w:t>
            </w:r>
          </w:p>
        </w:tc>
      </w:tr>
      <w:tr w:rsidR="0023780C" w:rsidRPr="00ED0073" w14:paraId="7DCD5E1F" w14:textId="77777777" w:rsidTr="0023780C">
        <w:tc>
          <w:tcPr>
            <w:tcW w:w="2812" w:type="dxa"/>
          </w:tcPr>
          <w:p w14:paraId="7DA574DF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F817F54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5FE9E25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405C91D" w14:textId="77777777" w:rsidR="0023780C" w:rsidRDefault="0023780C" w:rsidP="0023780C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点击导航栏-我的</w:t>
            </w:r>
          </w:p>
          <w:p w14:paraId="6D00FE93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5A335193" w14:textId="77777777" w:rsidR="0023780C" w:rsidRPr="00ED0073" w:rsidRDefault="0023780C" w:rsidP="0023780C">
            <w:proofErr w:type="gramStart"/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回复</w:t>
            </w:r>
          </w:p>
        </w:tc>
      </w:tr>
      <w:tr w:rsidR="0023780C" w:rsidRPr="00ED0073" w14:paraId="50A25D8A" w14:textId="77777777" w:rsidTr="0023780C">
        <w:tc>
          <w:tcPr>
            <w:tcW w:w="2812" w:type="dxa"/>
          </w:tcPr>
          <w:p w14:paraId="4AA0D6C7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75C728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D18DBC8" w14:textId="77777777" w:rsidTr="0023780C">
        <w:tc>
          <w:tcPr>
            <w:tcW w:w="2812" w:type="dxa"/>
          </w:tcPr>
          <w:p w14:paraId="7FEB4F52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14EF4F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4D8D3CC" w14:textId="77777777" w:rsidTr="0023780C">
        <w:tc>
          <w:tcPr>
            <w:tcW w:w="2812" w:type="dxa"/>
          </w:tcPr>
          <w:p w14:paraId="4DB47401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D32255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23780C" w:rsidRPr="00433E1C" w14:paraId="1910C0EE" w14:textId="77777777" w:rsidTr="0023780C">
        <w:tc>
          <w:tcPr>
            <w:tcW w:w="2812" w:type="dxa"/>
          </w:tcPr>
          <w:p w14:paraId="2D420670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8FDBB8C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22E64E99" w14:textId="77777777" w:rsidTr="0023780C">
        <w:tc>
          <w:tcPr>
            <w:tcW w:w="2812" w:type="dxa"/>
          </w:tcPr>
          <w:p w14:paraId="32C6207C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5D90D76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1BD390E" w14:textId="77777777" w:rsidTr="0023780C">
        <w:tc>
          <w:tcPr>
            <w:tcW w:w="2812" w:type="dxa"/>
          </w:tcPr>
          <w:p w14:paraId="7861F841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17DCA0D" w14:textId="77777777" w:rsidR="0023780C" w:rsidRPr="007C7770" w:rsidRDefault="0023780C" w:rsidP="0023780C">
            <w:r>
              <w:rPr>
                <w:rFonts w:hint="eastAsia"/>
              </w:rPr>
              <w:t>想要回复的内容</w:t>
            </w:r>
          </w:p>
        </w:tc>
      </w:tr>
      <w:tr w:rsidR="0023780C" w:rsidRPr="00757EB3" w14:paraId="09AB80CE" w14:textId="77777777" w:rsidTr="0023780C">
        <w:tc>
          <w:tcPr>
            <w:tcW w:w="2812" w:type="dxa"/>
          </w:tcPr>
          <w:p w14:paraId="434289E1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B054A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137909EC" w14:textId="77777777" w:rsidR="0023780C" w:rsidRPr="006006A1" w:rsidRDefault="0023780C" w:rsidP="0023780C">
      <w:r>
        <w:rPr>
          <w:noProof/>
        </w:rPr>
        <w:drawing>
          <wp:inline distT="0" distB="0" distL="0" distR="0" wp14:anchorId="5BC7621C" wp14:editId="6033302A">
            <wp:extent cx="1474664" cy="5214937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76620" cy="5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6739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.26 </w:t>
      </w:r>
      <w:r>
        <w:rPr>
          <w:rFonts w:hint="eastAsia"/>
        </w:rPr>
        <w:t>友情链接界面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82C38AF" w14:textId="77777777" w:rsidTr="0023780C">
        <w:tc>
          <w:tcPr>
            <w:tcW w:w="2812" w:type="dxa"/>
          </w:tcPr>
          <w:p w14:paraId="7D4AA9EE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4660074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C-R-252</w:t>
            </w:r>
          </w:p>
        </w:tc>
      </w:tr>
      <w:tr w:rsidR="0023780C" w:rsidRPr="00C52A26" w14:paraId="70A9B694" w14:textId="77777777" w:rsidTr="0023780C">
        <w:tc>
          <w:tcPr>
            <w:tcW w:w="2812" w:type="dxa"/>
          </w:tcPr>
          <w:p w14:paraId="6387638B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C02C0C2" w14:textId="77777777" w:rsidR="0023780C" w:rsidRPr="00C52A26" w:rsidRDefault="0023780C" w:rsidP="0023780C">
            <w:r>
              <w:rPr>
                <w:rFonts w:hint="eastAsia"/>
              </w:rPr>
              <w:t>进入某条友情链接</w:t>
            </w:r>
          </w:p>
        </w:tc>
      </w:tr>
      <w:tr w:rsidR="0023780C" w:rsidRPr="00ED0073" w14:paraId="2EB9ACD5" w14:textId="77777777" w:rsidTr="0023780C">
        <w:tc>
          <w:tcPr>
            <w:tcW w:w="2812" w:type="dxa"/>
          </w:tcPr>
          <w:p w14:paraId="39CE3F61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8625091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F3758AF" w14:textId="77777777" w:rsidTr="0023780C">
        <w:tc>
          <w:tcPr>
            <w:tcW w:w="2812" w:type="dxa"/>
          </w:tcPr>
          <w:p w14:paraId="24283F46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37101661" w14:textId="77777777" w:rsidR="0023780C" w:rsidRPr="00ED0073" w:rsidRDefault="0023780C" w:rsidP="0023780C"/>
        </w:tc>
      </w:tr>
      <w:tr w:rsidR="0023780C" w:rsidRPr="00ED0073" w14:paraId="18386A06" w14:textId="77777777" w:rsidTr="0023780C">
        <w:tc>
          <w:tcPr>
            <w:tcW w:w="2812" w:type="dxa"/>
          </w:tcPr>
          <w:p w14:paraId="09521C6D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E1935F9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AAD60A4" w14:textId="77777777" w:rsidTr="0023780C">
        <w:tc>
          <w:tcPr>
            <w:tcW w:w="2812" w:type="dxa"/>
          </w:tcPr>
          <w:p w14:paraId="4748367B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85EDF68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274F1CAA" w14:textId="77777777" w:rsidTr="0023780C">
        <w:tc>
          <w:tcPr>
            <w:tcW w:w="2812" w:type="dxa"/>
          </w:tcPr>
          <w:p w14:paraId="58612E78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340A8F5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前端发送的进入某条友情链接的请求</w:t>
            </w:r>
          </w:p>
          <w:p w14:paraId="029E800C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服务器端返回进入某条友情链接数据给前端</w:t>
            </w:r>
          </w:p>
          <w:p w14:paraId="15A2F2F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界面上呈现友情链接界面</w:t>
            </w:r>
          </w:p>
        </w:tc>
      </w:tr>
      <w:tr w:rsidR="0023780C" w:rsidRPr="00ED0073" w14:paraId="025C4178" w14:textId="77777777" w:rsidTr="0023780C">
        <w:tc>
          <w:tcPr>
            <w:tcW w:w="2812" w:type="dxa"/>
          </w:tcPr>
          <w:p w14:paraId="210B5BB5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BCA0033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F768F61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2673077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点击底部导航栏-链接</w:t>
            </w:r>
          </w:p>
          <w:p w14:paraId="6BBB0FDB" w14:textId="77777777" w:rsidR="0023780C" w:rsidRPr="00ED0073" w:rsidRDefault="0023780C" w:rsidP="0023780C"/>
        </w:tc>
      </w:tr>
      <w:tr w:rsidR="0023780C" w:rsidRPr="00ED0073" w14:paraId="2594A362" w14:textId="77777777" w:rsidTr="0023780C">
        <w:tc>
          <w:tcPr>
            <w:tcW w:w="2812" w:type="dxa"/>
          </w:tcPr>
          <w:p w14:paraId="28484447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7702DA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15C99A7" w14:textId="77777777" w:rsidTr="0023780C">
        <w:tc>
          <w:tcPr>
            <w:tcW w:w="2812" w:type="dxa"/>
          </w:tcPr>
          <w:p w14:paraId="524CAB29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24F257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818E031" w14:textId="77777777" w:rsidTr="0023780C">
        <w:tc>
          <w:tcPr>
            <w:tcW w:w="2812" w:type="dxa"/>
          </w:tcPr>
          <w:p w14:paraId="287F4C39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69BF528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23780C" w:rsidRPr="00433E1C" w14:paraId="01E934E9" w14:textId="77777777" w:rsidTr="0023780C">
        <w:tc>
          <w:tcPr>
            <w:tcW w:w="2812" w:type="dxa"/>
          </w:tcPr>
          <w:p w14:paraId="0D5D776B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BAFF83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998D796" w14:textId="77777777" w:rsidTr="0023780C">
        <w:tc>
          <w:tcPr>
            <w:tcW w:w="2812" w:type="dxa"/>
          </w:tcPr>
          <w:p w14:paraId="6A9F8CD5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5EABE72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C4BBD92" w14:textId="77777777" w:rsidTr="0023780C">
        <w:tc>
          <w:tcPr>
            <w:tcW w:w="2812" w:type="dxa"/>
          </w:tcPr>
          <w:p w14:paraId="17934380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914D3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5B66E4D" w14:textId="77777777" w:rsidTr="0023780C">
        <w:tc>
          <w:tcPr>
            <w:tcW w:w="2812" w:type="dxa"/>
          </w:tcPr>
          <w:p w14:paraId="30B489A5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9113F4F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2B24715" w14:textId="77777777" w:rsidR="0023780C" w:rsidRDefault="0023780C" w:rsidP="0023780C">
      <w:r>
        <w:rPr>
          <w:noProof/>
        </w:rPr>
        <w:drawing>
          <wp:inline distT="0" distB="0" distL="0" distR="0" wp14:anchorId="5B36F861" wp14:editId="608598CA">
            <wp:extent cx="2352962" cy="3671887"/>
            <wp:effectExtent l="0" t="0" r="9525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55636" cy="36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7BD40F7" w14:textId="77777777" w:rsidTr="0023780C">
        <w:tc>
          <w:tcPr>
            <w:tcW w:w="2812" w:type="dxa"/>
          </w:tcPr>
          <w:p w14:paraId="0C5DB292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1983887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C-R-253</w:t>
            </w:r>
          </w:p>
        </w:tc>
      </w:tr>
      <w:tr w:rsidR="0023780C" w:rsidRPr="00C52A26" w14:paraId="34D5F35E" w14:textId="77777777" w:rsidTr="0023780C">
        <w:tc>
          <w:tcPr>
            <w:tcW w:w="2812" w:type="dxa"/>
          </w:tcPr>
          <w:p w14:paraId="42721B93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E98BEA1" w14:textId="77777777" w:rsidR="0023780C" w:rsidRPr="00C52A26" w:rsidRDefault="0023780C" w:rsidP="0023780C">
            <w:r>
              <w:rPr>
                <w:rFonts w:hint="eastAsia"/>
              </w:rPr>
              <w:t>查看所有友情链接</w:t>
            </w:r>
          </w:p>
        </w:tc>
      </w:tr>
      <w:tr w:rsidR="0023780C" w:rsidRPr="00ED0073" w14:paraId="0946AA2A" w14:textId="77777777" w:rsidTr="0023780C">
        <w:tc>
          <w:tcPr>
            <w:tcW w:w="2812" w:type="dxa"/>
          </w:tcPr>
          <w:p w14:paraId="0EE61E90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D2F43BE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39B75CE" w14:textId="77777777" w:rsidTr="0023780C">
        <w:tc>
          <w:tcPr>
            <w:tcW w:w="2812" w:type="dxa"/>
          </w:tcPr>
          <w:p w14:paraId="76FAD470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FB4BBF6" w14:textId="77777777" w:rsidR="0023780C" w:rsidRPr="00ED0073" w:rsidRDefault="0023780C" w:rsidP="0023780C"/>
        </w:tc>
      </w:tr>
      <w:tr w:rsidR="0023780C" w:rsidRPr="00ED0073" w14:paraId="492D7FA6" w14:textId="77777777" w:rsidTr="0023780C">
        <w:tc>
          <w:tcPr>
            <w:tcW w:w="2812" w:type="dxa"/>
          </w:tcPr>
          <w:p w14:paraId="1E032479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9AF81E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8CA4392" w14:textId="77777777" w:rsidTr="0023780C">
        <w:tc>
          <w:tcPr>
            <w:tcW w:w="2812" w:type="dxa"/>
          </w:tcPr>
          <w:p w14:paraId="7186DABE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D82AA40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00A0BD6C" w14:textId="77777777" w:rsidTr="0023780C">
        <w:tc>
          <w:tcPr>
            <w:tcW w:w="2812" w:type="dxa"/>
          </w:tcPr>
          <w:p w14:paraId="028F2E94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49FAA507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前端发送的友情链接的请求</w:t>
            </w:r>
          </w:p>
          <w:p w14:paraId="2F99DF67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服务器端返回进入某条友情链接数据给前端</w:t>
            </w:r>
          </w:p>
          <w:p w14:paraId="3D1C4570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界面上呈现友情链接界面</w:t>
            </w:r>
          </w:p>
        </w:tc>
      </w:tr>
      <w:tr w:rsidR="0023780C" w:rsidRPr="00ED0073" w14:paraId="20573700" w14:textId="77777777" w:rsidTr="0023780C">
        <w:tc>
          <w:tcPr>
            <w:tcW w:w="2812" w:type="dxa"/>
          </w:tcPr>
          <w:p w14:paraId="318F82A5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993C670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5309B80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4CA79BC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底部导航栏-链接</w:t>
            </w:r>
          </w:p>
          <w:p w14:paraId="36ACDAEB" w14:textId="77777777" w:rsidR="0023780C" w:rsidRPr="00C272A7" w:rsidRDefault="0023780C" w:rsidP="0023780C"/>
        </w:tc>
      </w:tr>
      <w:tr w:rsidR="0023780C" w:rsidRPr="00ED0073" w14:paraId="784EAA9A" w14:textId="77777777" w:rsidTr="0023780C">
        <w:tc>
          <w:tcPr>
            <w:tcW w:w="2812" w:type="dxa"/>
          </w:tcPr>
          <w:p w14:paraId="4CE5B55E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36BC41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FCC1F6B" w14:textId="77777777" w:rsidTr="0023780C">
        <w:tc>
          <w:tcPr>
            <w:tcW w:w="2812" w:type="dxa"/>
          </w:tcPr>
          <w:p w14:paraId="7CF3C6A2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F183C40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8CD54C1" w14:textId="77777777" w:rsidTr="0023780C">
        <w:tc>
          <w:tcPr>
            <w:tcW w:w="2812" w:type="dxa"/>
          </w:tcPr>
          <w:p w14:paraId="64DE203D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887B23B" w14:textId="77777777" w:rsidR="0023780C" w:rsidRPr="00ED0073" w:rsidRDefault="0023780C" w:rsidP="0023780C"/>
        </w:tc>
      </w:tr>
      <w:tr w:rsidR="0023780C" w:rsidRPr="00433E1C" w14:paraId="15417254" w14:textId="77777777" w:rsidTr="0023780C">
        <w:tc>
          <w:tcPr>
            <w:tcW w:w="2812" w:type="dxa"/>
          </w:tcPr>
          <w:p w14:paraId="0839495B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BFE85A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15A84A6" w14:textId="77777777" w:rsidTr="0023780C">
        <w:tc>
          <w:tcPr>
            <w:tcW w:w="2812" w:type="dxa"/>
          </w:tcPr>
          <w:p w14:paraId="0ACBCBBF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7541FF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F6503FE" w14:textId="77777777" w:rsidTr="0023780C">
        <w:tc>
          <w:tcPr>
            <w:tcW w:w="2812" w:type="dxa"/>
          </w:tcPr>
          <w:p w14:paraId="089F7FD7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9F82309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9C6E0E5" w14:textId="77777777" w:rsidTr="0023780C">
        <w:tc>
          <w:tcPr>
            <w:tcW w:w="2812" w:type="dxa"/>
          </w:tcPr>
          <w:p w14:paraId="11572934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7D4622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2DAE596E" w14:textId="77777777" w:rsidR="0023780C" w:rsidRPr="006006A1" w:rsidRDefault="0023780C" w:rsidP="0023780C">
      <w:r>
        <w:rPr>
          <w:noProof/>
        </w:rPr>
        <w:drawing>
          <wp:inline distT="0" distB="0" distL="0" distR="0" wp14:anchorId="4062BB06" wp14:editId="1320BDBA">
            <wp:extent cx="2409825" cy="4302778"/>
            <wp:effectExtent l="0" t="0" r="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12538" cy="430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9932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.27 </w:t>
      </w:r>
      <w:r>
        <w:rPr>
          <w:rFonts w:hint="eastAsia"/>
        </w:rPr>
        <w:t>意见反馈界面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6D719F5" w14:textId="77777777" w:rsidTr="0023780C">
        <w:tc>
          <w:tcPr>
            <w:tcW w:w="2812" w:type="dxa"/>
          </w:tcPr>
          <w:p w14:paraId="4966CA89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774CC87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C-R-299</w:t>
            </w:r>
          </w:p>
        </w:tc>
      </w:tr>
      <w:tr w:rsidR="0023780C" w:rsidRPr="00C52A26" w14:paraId="279FE1F8" w14:textId="77777777" w:rsidTr="0023780C">
        <w:tc>
          <w:tcPr>
            <w:tcW w:w="2812" w:type="dxa"/>
          </w:tcPr>
          <w:p w14:paraId="250B8759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65435C7" w14:textId="77777777" w:rsidR="0023780C" w:rsidRPr="00C52A26" w:rsidRDefault="0023780C" w:rsidP="0023780C">
            <w:r>
              <w:rPr>
                <w:rFonts w:hint="eastAsia"/>
              </w:rPr>
              <w:t>网站留言板留言</w:t>
            </w:r>
          </w:p>
        </w:tc>
      </w:tr>
      <w:tr w:rsidR="0023780C" w:rsidRPr="00ED0073" w14:paraId="2D2ABF0E" w14:textId="77777777" w:rsidTr="0023780C">
        <w:tc>
          <w:tcPr>
            <w:tcW w:w="2812" w:type="dxa"/>
          </w:tcPr>
          <w:p w14:paraId="3BACB64B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BDA34DC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0F96372" w14:textId="77777777" w:rsidTr="0023780C">
        <w:tc>
          <w:tcPr>
            <w:tcW w:w="2812" w:type="dxa"/>
          </w:tcPr>
          <w:p w14:paraId="5BF03B8C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2A29644B" w14:textId="77777777" w:rsidR="0023780C" w:rsidRPr="00ED0073" w:rsidRDefault="0023780C" w:rsidP="0023780C"/>
        </w:tc>
      </w:tr>
      <w:tr w:rsidR="0023780C" w:rsidRPr="00ED0073" w14:paraId="016F8E5A" w14:textId="77777777" w:rsidTr="0023780C">
        <w:tc>
          <w:tcPr>
            <w:tcW w:w="2812" w:type="dxa"/>
          </w:tcPr>
          <w:p w14:paraId="4A68C9DB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14AE4D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1B59D925" w14:textId="77777777" w:rsidTr="0023780C">
        <w:tc>
          <w:tcPr>
            <w:tcW w:w="2812" w:type="dxa"/>
          </w:tcPr>
          <w:p w14:paraId="2FB4C606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1D97EB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056E32FF" w14:textId="77777777" w:rsidTr="0023780C">
        <w:tc>
          <w:tcPr>
            <w:tcW w:w="2812" w:type="dxa"/>
          </w:tcPr>
          <w:p w14:paraId="60EC163D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C1E0C08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前端发送的留言板留言请求</w:t>
            </w:r>
          </w:p>
          <w:p w14:paraId="07C08200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服务器端返回留言板留言的数据给前端</w:t>
            </w:r>
          </w:p>
          <w:p w14:paraId="7F47ED79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界面上呈现留言板接界面</w:t>
            </w:r>
          </w:p>
        </w:tc>
      </w:tr>
      <w:tr w:rsidR="0023780C" w:rsidRPr="00ED0073" w14:paraId="49CADEAC" w14:textId="77777777" w:rsidTr="0023780C">
        <w:tc>
          <w:tcPr>
            <w:tcW w:w="2812" w:type="dxa"/>
          </w:tcPr>
          <w:p w14:paraId="6FA713CF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7AFEEB9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366193B" w14:textId="77777777" w:rsidR="0023780C" w:rsidRDefault="0023780C" w:rsidP="0023780C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EE2C72B" w14:textId="77777777" w:rsidR="0023780C" w:rsidRPr="00ED0073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点击底部导航栏-意见反馈</w:t>
            </w:r>
          </w:p>
          <w:p w14:paraId="0CFFBB8E" w14:textId="77777777" w:rsidR="0023780C" w:rsidRPr="00ED0073" w:rsidRDefault="0023780C" w:rsidP="0023780C"/>
        </w:tc>
      </w:tr>
      <w:tr w:rsidR="0023780C" w:rsidRPr="00ED0073" w14:paraId="03E0AF19" w14:textId="77777777" w:rsidTr="0023780C">
        <w:tc>
          <w:tcPr>
            <w:tcW w:w="2812" w:type="dxa"/>
          </w:tcPr>
          <w:p w14:paraId="06CD4D25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D15440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4CECC56" w14:textId="77777777" w:rsidTr="0023780C">
        <w:tc>
          <w:tcPr>
            <w:tcW w:w="2812" w:type="dxa"/>
          </w:tcPr>
          <w:p w14:paraId="5DA9F5AC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C42AC09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15AB63B" w14:textId="77777777" w:rsidTr="0023780C">
        <w:tc>
          <w:tcPr>
            <w:tcW w:w="2812" w:type="dxa"/>
          </w:tcPr>
          <w:p w14:paraId="0C81A469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8D0737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5D719E37" w14:textId="77777777" w:rsidTr="0023780C">
        <w:tc>
          <w:tcPr>
            <w:tcW w:w="2812" w:type="dxa"/>
          </w:tcPr>
          <w:p w14:paraId="600DA277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61E8F71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70FF6D4" w14:textId="77777777" w:rsidTr="0023780C">
        <w:tc>
          <w:tcPr>
            <w:tcW w:w="2812" w:type="dxa"/>
          </w:tcPr>
          <w:p w14:paraId="6ACF9EB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089A30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13EB48D" w14:textId="77777777" w:rsidTr="0023780C">
        <w:tc>
          <w:tcPr>
            <w:tcW w:w="2812" w:type="dxa"/>
          </w:tcPr>
          <w:p w14:paraId="3A7D2996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EB14205" w14:textId="77777777" w:rsidR="0023780C" w:rsidRPr="007C7770" w:rsidRDefault="0023780C" w:rsidP="0023780C">
            <w:r>
              <w:rPr>
                <w:rFonts w:hint="eastAsia"/>
              </w:rPr>
              <w:t>想要留下的意见和反馈</w:t>
            </w:r>
          </w:p>
        </w:tc>
      </w:tr>
      <w:tr w:rsidR="0023780C" w:rsidRPr="00757EB3" w14:paraId="77A3BAD3" w14:textId="77777777" w:rsidTr="0023780C">
        <w:tc>
          <w:tcPr>
            <w:tcW w:w="2812" w:type="dxa"/>
          </w:tcPr>
          <w:p w14:paraId="7DA14D13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016D986" w14:textId="77777777" w:rsidR="0023780C" w:rsidRPr="007C7770" w:rsidRDefault="0023780C" w:rsidP="0023780C">
            <w:r>
              <w:rPr>
                <w:rFonts w:hint="eastAsia"/>
              </w:rPr>
              <w:t>成功/失败操作</w:t>
            </w:r>
          </w:p>
        </w:tc>
      </w:tr>
    </w:tbl>
    <w:p w14:paraId="5F4325FD" w14:textId="77777777" w:rsidR="0023780C" w:rsidRPr="006006A1" w:rsidRDefault="0023780C" w:rsidP="0023780C">
      <w:r>
        <w:rPr>
          <w:noProof/>
        </w:rPr>
        <w:drawing>
          <wp:inline distT="0" distB="0" distL="0" distR="0" wp14:anchorId="6F962AB1" wp14:editId="3659CFE1">
            <wp:extent cx="1863370" cy="3267075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65077" cy="32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4622" w14:textId="77777777" w:rsidR="0023780C" w:rsidRDefault="0023780C" w:rsidP="0023780C">
      <w:pPr>
        <w:pStyle w:val="4"/>
      </w:pPr>
      <w:r>
        <w:rPr>
          <w:rFonts w:hint="eastAsia"/>
        </w:rPr>
        <w:t>3.3.2</w:t>
      </w:r>
      <w:r>
        <w:t xml:space="preserve">.28 </w:t>
      </w:r>
      <w:r>
        <w:rPr>
          <w:rFonts w:hint="eastAsia"/>
        </w:rPr>
        <w:t>我的关注界面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535F265" w14:textId="77777777" w:rsidTr="0023780C">
        <w:tc>
          <w:tcPr>
            <w:tcW w:w="2812" w:type="dxa"/>
          </w:tcPr>
          <w:p w14:paraId="01305D6C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77CAE42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C-R-300</w:t>
            </w:r>
          </w:p>
        </w:tc>
      </w:tr>
      <w:tr w:rsidR="0023780C" w:rsidRPr="00C52A26" w14:paraId="41649C1A" w14:textId="77777777" w:rsidTr="0023780C">
        <w:tc>
          <w:tcPr>
            <w:tcW w:w="2812" w:type="dxa"/>
          </w:tcPr>
          <w:p w14:paraId="41A0D885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29F3943" w14:textId="77777777" w:rsidR="0023780C" w:rsidRPr="00C52A26" w:rsidRDefault="0023780C" w:rsidP="0023780C">
            <w:r>
              <w:rPr>
                <w:rFonts w:hint="eastAsia"/>
              </w:rPr>
              <w:t>查看所有关注的用户</w:t>
            </w:r>
          </w:p>
        </w:tc>
      </w:tr>
      <w:tr w:rsidR="0023780C" w:rsidRPr="00ED0073" w14:paraId="1E5A6169" w14:textId="77777777" w:rsidTr="0023780C">
        <w:tc>
          <w:tcPr>
            <w:tcW w:w="2812" w:type="dxa"/>
          </w:tcPr>
          <w:p w14:paraId="4BC56657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F3E9B9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36710DA7" w14:textId="77777777" w:rsidTr="0023780C">
        <w:tc>
          <w:tcPr>
            <w:tcW w:w="2812" w:type="dxa"/>
          </w:tcPr>
          <w:p w14:paraId="0C57AEB9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AD69DD1" w14:textId="77777777" w:rsidR="0023780C" w:rsidRPr="00ED0073" w:rsidRDefault="0023780C" w:rsidP="0023780C"/>
        </w:tc>
      </w:tr>
      <w:tr w:rsidR="0023780C" w:rsidRPr="00ED0073" w14:paraId="4B8CD995" w14:textId="77777777" w:rsidTr="0023780C">
        <w:tc>
          <w:tcPr>
            <w:tcW w:w="2812" w:type="dxa"/>
          </w:tcPr>
          <w:p w14:paraId="2A259862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53C3D6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5D172B0" w14:textId="77777777" w:rsidTr="0023780C">
        <w:tc>
          <w:tcPr>
            <w:tcW w:w="2812" w:type="dxa"/>
          </w:tcPr>
          <w:p w14:paraId="7584183F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67A31109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9BE6868" w14:textId="77777777" w:rsidTr="0023780C">
        <w:tc>
          <w:tcPr>
            <w:tcW w:w="2812" w:type="dxa"/>
          </w:tcPr>
          <w:p w14:paraId="7F29C3C4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04843E6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前端发送的查看所有关注的用户的请求</w:t>
            </w:r>
          </w:p>
          <w:p w14:paraId="6F616E3F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服务器端将将所有关注的用户的数据给前端</w:t>
            </w:r>
          </w:p>
          <w:p w14:paraId="07CF60BA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界面上呈现关注用户界面</w:t>
            </w:r>
          </w:p>
        </w:tc>
      </w:tr>
      <w:tr w:rsidR="0023780C" w:rsidRPr="00ED0073" w14:paraId="2B5E6650" w14:textId="77777777" w:rsidTr="0023780C">
        <w:tc>
          <w:tcPr>
            <w:tcW w:w="2812" w:type="dxa"/>
          </w:tcPr>
          <w:p w14:paraId="58B83765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E3200D3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F565E0B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F629919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44982A66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点击我关注的用户</w:t>
            </w:r>
          </w:p>
          <w:p w14:paraId="1C9F6E7D" w14:textId="77777777" w:rsidR="0023780C" w:rsidRPr="00ED0073" w:rsidRDefault="0023780C" w:rsidP="0023780C"/>
        </w:tc>
      </w:tr>
      <w:tr w:rsidR="0023780C" w:rsidRPr="00ED0073" w14:paraId="77997FE2" w14:textId="77777777" w:rsidTr="0023780C">
        <w:tc>
          <w:tcPr>
            <w:tcW w:w="2812" w:type="dxa"/>
          </w:tcPr>
          <w:p w14:paraId="5F87C7AE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704360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8C5DF1B" w14:textId="77777777" w:rsidTr="0023780C">
        <w:tc>
          <w:tcPr>
            <w:tcW w:w="2812" w:type="dxa"/>
          </w:tcPr>
          <w:p w14:paraId="56CBFD1B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AB9E65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A7786B1" w14:textId="77777777" w:rsidTr="0023780C">
        <w:tc>
          <w:tcPr>
            <w:tcW w:w="2812" w:type="dxa"/>
          </w:tcPr>
          <w:p w14:paraId="5A0D10A8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244F4F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08EDA619" w14:textId="77777777" w:rsidTr="0023780C">
        <w:tc>
          <w:tcPr>
            <w:tcW w:w="2812" w:type="dxa"/>
          </w:tcPr>
          <w:p w14:paraId="06772D04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069778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0D0229CA" w14:textId="77777777" w:rsidTr="0023780C">
        <w:tc>
          <w:tcPr>
            <w:tcW w:w="2812" w:type="dxa"/>
          </w:tcPr>
          <w:p w14:paraId="2009B5D8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91F21E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EDEDDC5" w14:textId="77777777" w:rsidTr="0023780C">
        <w:tc>
          <w:tcPr>
            <w:tcW w:w="2812" w:type="dxa"/>
          </w:tcPr>
          <w:p w14:paraId="2709E966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4BBEAD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57DE915" w14:textId="77777777" w:rsidTr="0023780C">
        <w:tc>
          <w:tcPr>
            <w:tcW w:w="2812" w:type="dxa"/>
          </w:tcPr>
          <w:p w14:paraId="76EEB01F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DE7824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7A63BE2A" w14:textId="77777777" w:rsidR="0023780C" w:rsidRDefault="0023780C" w:rsidP="0023780C">
      <w:r>
        <w:rPr>
          <w:noProof/>
        </w:rPr>
        <w:drawing>
          <wp:inline distT="0" distB="0" distL="0" distR="0" wp14:anchorId="271D850B" wp14:editId="60CA5269">
            <wp:extent cx="2351282" cy="411956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52921" cy="41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9545B26" w14:textId="77777777" w:rsidTr="0023780C">
        <w:tc>
          <w:tcPr>
            <w:tcW w:w="2812" w:type="dxa"/>
          </w:tcPr>
          <w:p w14:paraId="5F83550E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C62E768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C-R-301</w:t>
            </w:r>
          </w:p>
        </w:tc>
      </w:tr>
      <w:tr w:rsidR="0023780C" w:rsidRPr="00C52A26" w14:paraId="27C26A20" w14:textId="77777777" w:rsidTr="0023780C">
        <w:tc>
          <w:tcPr>
            <w:tcW w:w="2812" w:type="dxa"/>
          </w:tcPr>
          <w:p w14:paraId="04397688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B84FBF3" w14:textId="77777777" w:rsidR="0023780C" w:rsidRPr="00C52A26" w:rsidRDefault="0023780C" w:rsidP="0023780C">
            <w:r>
              <w:rPr>
                <w:rFonts w:hint="eastAsia"/>
              </w:rPr>
              <w:t>进入具体问题</w:t>
            </w:r>
          </w:p>
        </w:tc>
      </w:tr>
      <w:tr w:rsidR="0023780C" w:rsidRPr="00ED0073" w14:paraId="44DD52DB" w14:textId="77777777" w:rsidTr="0023780C">
        <w:tc>
          <w:tcPr>
            <w:tcW w:w="2812" w:type="dxa"/>
          </w:tcPr>
          <w:p w14:paraId="686E2716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4DE728C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03493CB" w14:textId="77777777" w:rsidTr="0023780C">
        <w:tc>
          <w:tcPr>
            <w:tcW w:w="2812" w:type="dxa"/>
          </w:tcPr>
          <w:p w14:paraId="79C067E8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55F3301" w14:textId="77777777" w:rsidR="0023780C" w:rsidRPr="00ED0073" w:rsidRDefault="0023780C" w:rsidP="0023780C"/>
        </w:tc>
      </w:tr>
      <w:tr w:rsidR="0023780C" w:rsidRPr="00ED0073" w14:paraId="3AC521AE" w14:textId="77777777" w:rsidTr="0023780C">
        <w:tc>
          <w:tcPr>
            <w:tcW w:w="2812" w:type="dxa"/>
          </w:tcPr>
          <w:p w14:paraId="4C1691D6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E59656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2709645" w14:textId="77777777" w:rsidTr="0023780C">
        <w:tc>
          <w:tcPr>
            <w:tcW w:w="2812" w:type="dxa"/>
          </w:tcPr>
          <w:p w14:paraId="37A9F225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0DBB386E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2037572B" w14:textId="77777777" w:rsidTr="0023780C">
        <w:tc>
          <w:tcPr>
            <w:tcW w:w="2812" w:type="dxa"/>
          </w:tcPr>
          <w:p w14:paraId="1441CBC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B327A2A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前端发送的进入具体问题的请求</w:t>
            </w:r>
          </w:p>
          <w:p w14:paraId="1A8568F0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服务器端返回进入具体问题的=数据给前端</w:t>
            </w:r>
          </w:p>
          <w:p w14:paraId="0B17843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界面上呈现具体问题界面</w:t>
            </w:r>
          </w:p>
        </w:tc>
      </w:tr>
      <w:tr w:rsidR="0023780C" w:rsidRPr="00ED0073" w14:paraId="688D5E07" w14:textId="77777777" w:rsidTr="0023780C">
        <w:tc>
          <w:tcPr>
            <w:tcW w:w="2812" w:type="dxa"/>
          </w:tcPr>
          <w:p w14:paraId="0617E0C5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D16985E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6E02DD5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14B1C7F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5990FEFD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2A931B5C" w14:textId="77777777" w:rsidR="0023780C" w:rsidRPr="00ED0073" w:rsidRDefault="0023780C" w:rsidP="0023780C"/>
        </w:tc>
      </w:tr>
      <w:tr w:rsidR="0023780C" w:rsidRPr="00ED0073" w14:paraId="38F1382A" w14:textId="77777777" w:rsidTr="0023780C">
        <w:tc>
          <w:tcPr>
            <w:tcW w:w="2812" w:type="dxa"/>
          </w:tcPr>
          <w:p w14:paraId="125D28EF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AF80C01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F65F716" w14:textId="77777777" w:rsidTr="0023780C">
        <w:tc>
          <w:tcPr>
            <w:tcW w:w="2812" w:type="dxa"/>
          </w:tcPr>
          <w:p w14:paraId="190466C5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E7604B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B563F07" w14:textId="77777777" w:rsidTr="0023780C">
        <w:tc>
          <w:tcPr>
            <w:tcW w:w="2812" w:type="dxa"/>
          </w:tcPr>
          <w:p w14:paraId="45C4D8AA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BB8CB26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1BFAE944" w14:textId="77777777" w:rsidTr="0023780C">
        <w:tc>
          <w:tcPr>
            <w:tcW w:w="2812" w:type="dxa"/>
          </w:tcPr>
          <w:p w14:paraId="66BCE1A8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29DC72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53CB591" w14:textId="77777777" w:rsidTr="0023780C">
        <w:tc>
          <w:tcPr>
            <w:tcW w:w="2812" w:type="dxa"/>
          </w:tcPr>
          <w:p w14:paraId="03D3A641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99DC934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731244A" w14:textId="77777777" w:rsidTr="0023780C">
        <w:tc>
          <w:tcPr>
            <w:tcW w:w="2812" w:type="dxa"/>
          </w:tcPr>
          <w:p w14:paraId="650E682C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4BF3A6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E29F7B1" w14:textId="77777777" w:rsidTr="0023780C">
        <w:tc>
          <w:tcPr>
            <w:tcW w:w="2812" w:type="dxa"/>
          </w:tcPr>
          <w:p w14:paraId="634A09D1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A67761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B102901" w14:textId="77777777" w:rsidR="0023780C" w:rsidRDefault="0023780C" w:rsidP="0023780C">
      <w:r>
        <w:rPr>
          <w:noProof/>
        </w:rPr>
        <w:drawing>
          <wp:inline distT="0" distB="0" distL="0" distR="0" wp14:anchorId="4E3166E3" wp14:editId="480C2AC6">
            <wp:extent cx="2647641" cy="3848100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48423" cy="384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1383D8D1" w14:textId="77777777" w:rsidTr="0023780C">
        <w:tc>
          <w:tcPr>
            <w:tcW w:w="2812" w:type="dxa"/>
          </w:tcPr>
          <w:p w14:paraId="0601CDD4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E41F5EA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C-R-302</w:t>
            </w:r>
          </w:p>
        </w:tc>
      </w:tr>
      <w:tr w:rsidR="0023780C" w:rsidRPr="00C52A26" w14:paraId="1225CB57" w14:textId="77777777" w:rsidTr="0023780C">
        <w:tc>
          <w:tcPr>
            <w:tcW w:w="2812" w:type="dxa"/>
          </w:tcPr>
          <w:p w14:paraId="4421965A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791DF06" w14:textId="77777777" w:rsidR="0023780C" w:rsidRPr="00C52A26" w:rsidRDefault="0023780C" w:rsidP="0023780C">
            <w:r>
              <w:rPr>
                <w:rFonts w:hint="eastAsia"/>
              </w:rPr>
              <w:t>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</w:p>
        </w:tc>
      </w:tr>
      <w:tr w:rsidR="0023780C" w:rsidRPr="00ED0073" w14:paraId="187BB935" w14:textId="77777777" w:rsidTr="0023780C">
        <w:tc>
          <w:tcPr>
            <w:tcW w:w="2812" w:type="dxa"/>
          </w:tcPr>
          <w:p w14:paraId="4EF67A22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B846A9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4B8F74E1" w14:textId="77777777" w:rsidTr="0023780C">
        <w:tc>
          <w:tcPr>
            <w:tcW w:w="2812" w:type="dxa"/>
          </w:tcPr>
          <w:p w14:paraId="5D7CEAB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C462F40" w14:textId="77777777" w:rsidR="0023780C" w:rsidRPr="00ED0073" w:rsidRDefault="0023780C" w:rsidP="0023780C"/>
        </w:tc>
      </w:tr>
      <w:tr w:rsidR="0023780C" w:rsidRPr="00ED0073" w14:paraId="449E2EE3" w14:textId="77777777" w:rsidTr="0023780C">
        <w:tc>
          <w:tcPr>
            <w:tcW w:w="2812" w:type="dxa"/>
          </w:tcPr>
          <w:p w14:paraId="5983B24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C5B4621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02A83F24" w14:textId="77777777" w:rsidTr="0023780C">
        <w:tc>
          <w:tcPr>
            <w:tcW w:w="2812" w:type="dxa"/>
          </w:tcPr>
          <w:p w14:paraId="03799E93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BC5144A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5FF7DFF" w14:textId="77777777" w:rsidTr="0023780C">
        <w:tc>
          <w:tcPr>
            <w:tcW w:w="2812" w:type="dxa"/>
          </w:tcPr>
          <w:p w14:paraId="0B8AFD0E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1AC5AC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</w:t>
            </w:r>
            <w:proofErr w:type="gramStart"/>
            <w:r>
              <w:rPr>
                <w:rFonts w:hint="eastAsia"/>
              </w:rPr>
              <w:t>具体话</w:t>
            </w:r>
            <w:proofErr w:type="gramEnd"/>
            <w:r>
              <w:rPr>
                <w:rFonts w:hint="eastAsia"/>
              </w:rPr>
              <w:t>题的请求</w:t>
            </w:r>
          </w:p>
          <w:p w14:paraId="141E422D" w14:textId="77777777" w:rsidR="0023780C" w:rsidRDefault="0023780C" w:rsidP="0023780C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  <w:r>
              <w:rPr>
                <w:rFonts w:hint="eastAsia"/>
              </w:rPr>
              <w:t>数据给前端</w:t>
            </w:r>
          </w:p>
          <w:p w14:paraId="67DD75DD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</w:t>
            </w:r>
            <w:proofErr w:type="gramStart"/>
            <w:r>
              <w:rPr>
                <w:rFonts w:hint="eastAsia"/>
              </w:rPr>
              <w:t>具体话</w:t>
            </w:r>
            <w:proofErr w:type="gramEnd"/>
            <w:r>
              <w:rPr>
                <w:rFonts w:hint="eastAsia"/>
              </w:rPr>
              <w:t>题界面</w:t>
            </w:r>
            <w:r w:rsidRPr="00ED0073">
              <w:t xml:space="preserve"> </w:t>
            </w:r>
          </w:p>
        </w:tc>
      </w:tr>
      <w:tr w:rsidR="0023780C" w:rsidRPr="00ED0073" w14:paraId="5D40E508" w14:textId="77777777" w:rsidTr="0023780C">
        <w:tc>
          <w:tcPr>
            <w:tcW w:w="2812" w:type="dxa"/>
          </w:tcPr>
          <w:p w14:paraId="259169E5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69829E4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68BF668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278C0CE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4D89948C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3214A669" w14:textId="77777777" w:rsidR="0023780C" w:rsidRPr="00ED0073" w:rsidRDefault="0023780C" w:rsidP="0023780C"/>
        </w:tc>
      </w:tr>
      <w:tr w:rsidR="0023780C" w:rsidRPr="00ED0073" w14:paraId="416EF25C" w14:textId="77777777" w:rsidTr="0023780C">
        <w:tc>
          <w:tcPr>
            <w:tcW w:w="2812" w:type="dxa"/>
          </w:tcPr>
          <w:p w14:paraId="1D9F4A69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2F6643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0E70652" w14:textId="77777777" w:rsidTr="0023780C">
        <w:tc>
          <w:tcPr>
            <w:tcW w:w="2812" w:type="dxa"/>
          </w:tcPr>
          <w:p w14:paraId="58549A99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BBD4F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BE6C721" w14:textId="77777777" w:rsidTr="0023780C">
        <w:tc>
          <w:tcPr>
            <w:tcW w:w="2812" w:type="dxa"/>
          </w:tcPr>
          <w:p w14:paraId="39EA166F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6B8554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78B339FD" w14:textId="77777777" w:rsidTr="0023780C">
        <w:tc>
          <w:tcPr>
            <w:tcW w:w="2812" w:type="dxa"/>
          </w:tcPr>
          <w:p w14:paraId="2F71E7C6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D565E8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FFAA606" w14:textId="77777777" w:rsidTr="0023780C">
        <w:tc>
          <w:tcPr>
            <w:tcW w:w="2812" w:type="dxa"/>
          </w:tcPr>
          <w:p w14:paraId="0EC48E68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597EA0C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FDE46B7" w14:textId="77777777" w:rsidTr="0023780C">
        <w:tc>
          <w:tcPr>
            <w:tcW w:w="2812" w:type="dxa"/>
          </w:tcPr>
          <w:p w14:paraId="5DC021F3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EE34517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91C20D3" w14:textId="77777777" w:rsidTr="0023780C">
        <w:tc>
          <w:tcPr>
            <w:tcW w:w="2812" w:type="dxa"/>
          </w:tcPr>
          <w:p w14:paraId="6D4BBFA2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E038BF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723FFB2" w14:textId="77777777" w:rsidR="0023780C" w:rsidRDefault="0023780C" w:rsidP="0023780C">
      <w:r>
        <w:rPr>
          <w:noProof/>
        </w:rPr>
        <w:drawing>
          <wp:inline distT="0" distB="0" distL="0" distR="0" wp14:anchorId="65AECF14" wp14:editId="71B7A0EF">
            <wp:extent cx="3233738" cy="4699939"/>
            <wp:effectExtent l="0" t="0" r="508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38014" cy="47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13272F3" w14:textId="77777777" w:rsidTr="0023780C">
        <w:tc>
          <w:tcPr>
            <w:tcW w:w="2812" w:type="dxa"/>
          </w:tcPr>
          <w:p w14:paraId="0B14F64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E37E3FF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C-R-303</w:t>
            </w:r>
          </w:p>
        </w:tc>
      </w:tr>
      <w:tr w:rsidR="0023780C" w:rsidRPr="00C52A26" w14:paraId="2FE164EE" w14:textId="77777777" w:rsidTr="0023780C">
        <w:tc>
          <w:tcPr>
            <w:tcW w:w="2812" w:type="dxa"/>
          </w:tcPr>
          <w:p w14:paraId="0770886E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32EA7A0" w14:textId="77777777" w:rsidR="0023780C" w:rsidRPr="00C52A26" w:rsidRDefault="0023780C" w:rsidP="0023780C">
            <w:r>
              <w:rPr>
                <w:rFonts w:hint="eastAsia"/>
              </w:rPr>
              <w:t>查看所有关注的话题</w:t>
            </w:r>
          </w:p>
        </w:tc>
      </w:tr>
      <w:tr w:rsidR="0023780C" w:rsidRPr="00ED0073" w14:paraId="73B6485F" w14:textId="77777777" w:rsidTr="0023780C">
        <w:tc>
          <w:tcPr>
            <w:tcW w:w="2812" w:type="dxa"/>
          </w:tcPr>
          <w:p w14:paraId="74E9B858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551F1CE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F83C704" w14:textId="77777777" w:rsidTr="0023780C">
        <w:tc>
          <w:tcPr>
            <w:tcW w:w="2812" w:type="dxa"/>
          </w:tcPr>
          <w:p w14:paraId="33034AD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05BDEEC" w14:textId="77777777" w:rsidR="0023780C" w:rsidRPr="00ED0073" w:rsidRDefault="0023780C" w:rsidP="0023780C"/>
        </w:tc>
      </w:tr>
      <w:tr w:rsidR="0023780C" w:rsidRPr="00ED0073" w14:paraId="7C4CFA61" w14:textId="77777777" w:rsidTr="0023780C">
        <w:tc>
          <w:tcPr>
            <w:tcW w:w="2812" w:type="dxa"/>
          </w:tcPr>
          <w:p w14:paraId="7D76E8FF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5D58B47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7A154AE" w14:textId="77777777" w:rsidTr="0023780C">
        <w:tc>
          <w:tcPr>
            <w:tcW w:w="2812" w:type="dxa"/>
          </w:tcPr>
          <w:p w14:paraId="302E6868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7F681958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44F171C" w14:textId="77777777" w:rsidTr="0023780C">
        <w:tc>
          <w:tcPr>
            <w:tcW w:w="2812" w:type="dxa"/>
          </w:tcPr>
          <w:p w14:paraId="633A8009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64EB787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前端发送的进入查看素有关注的话题的请求</w:t>
            </w:r>
          </w:p>
          <w:p w14:paraId="24E3A337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服务器端返回进入查看所有关注的话题数据给前端</w:t>
            </w:r>
          </w:p>
          <w:p w14:paraId="4BF94168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界面上呈现查看所有关注的话题界面</w:t>
            </w:r>
          </w:p>
        </w:tc>
      </w:tr>
      <w:tr w:rsidR="0023780C" w:rsidRPr="00ED0073" w14:paraId="13C08966" w14:textId="77777777" w:rsidTr="0023780C">
        <w:tc>
          <w:tcPr>
            <w:tcW w:w="2812" w:type="dxa"/>
          </w:tcPr>
          <w:p w14:paraId="59366F54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859C169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65D8F18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E475D2B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62CDFF1B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</w:tc>
      </w:tr>
      <w:tr w:rsidR="0023780C" w:rsidRPr="00ED0073" w14:paraId="2D7EB8DF" w14:textId="77777777" w:rsidTr="0023780C">
        <w:tc>
          <w:tcPr>
            <w:tcW w:w="2812" w:type="dxa"/>
          </w:tcPr>
          <w:p w14:paraId="5C63D8AF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D7C881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A4195EE" w14:textId="77777777" w:rsidTr="0023780C">
        <w:tc>
          <w:tcPr>
            <w:tcW w:w="2812" w:type="dxa"/>
          </w:tcPr>
          <w:p w14:paraId="7187120F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CCBB7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3E68071" w14:textId="77777777" w:rsidTr="0023780C">
        <w:tc>
          <w:tcPr>
            <w:tcW w:w="2812" w:type="dxa"/>
          </w:tcPr>
          <w:p w14:paraId="4121BE67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6924178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1152A5A2" w14:textId="77777777" w:rsidTr="0023780C">
        <w:tc>
          <w:tcPr>
            <w:tcW w:w="2812" w:type="dxa"/>
          </w:tcPr>
          <w:p w14:paraId="6CDA65CF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180B2A9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40EE98B" w14:textId="77777777" w:rsidTr="0023780C">
        <w:tc>
          <w:tcPr>
            <w:tcW w:w="2812" w:type="dxa"/>
          </w:tcPr>
          <w:p w14:paraId="2AA9001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075035E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64DE6DC" w14:textId="77777777" w:rsidTr="0023780C">
        <w:tc>
          <w:tcPr>
            <w:tcW w:w="2812" w:type="dxa"/>
          </w:tcPr>
          <w:p w14:paraId="1B223C69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B74437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18E4A54" w14:textId="77777777" w:rsidTr="0023780C">
        <w:tc>
          <w:tcPr>
            <w:tcW w:w="2812" w:type="dxa"/>
          </w:tcPr>
          <w:p w14:paraId="759E2E3B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6082FF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AC63C40" w14:textId="77777777" w:rsidR="0023780C" w:rsidRDefault="0023780C" w:rsidP="0023780C">
      <w:r>
        <w:rPr>
          <w:noProof/>
        </w:rPr>
        <w:drawing>
          <wp:inline distT="0" distB="0" distL="0" distR="0" wp14:anchorId="21136E5C" wp14:editId="0AE4A7F9">
            <wp:extent cx="3293990" cy="4795837"/>
            <wp:effectExtent l="0" t="0" r="1905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02048" cy="48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477636F" w14:textId="77777777" w:rsidTr="0023780C">
        <w:tc>
          <w:tcPr>
            <w:tcW w:w="2812" w:type="dxa"/>
          </w:tcPr>
          <w:p w14:paraId="520244E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C195FA7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C-R-304</w:t>
            </w:r>
          </w:p>
        </w:tc>
      </w:tr>
      <w:tr w:rsidR="0023780C" w:rsidRPr="00C52A26" w14:paraId="3B196CF0" w14:textId="77777777" w:rsidTr="0023780C">
        <w:tc>
          <w:tcPr>
            <w:tcW w:w="2812" w:type="dxa"/>
          </w:tcPr>
          <w:p w14:paraId="632E6407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05C03E0F" w14:textId="77777777" w:rsidR="0023780C" w:rsidRPr="00C52A26" w:rsidRDefault="0023780C" w:rsidP="0023780C">
            <w:r>
              <w:rPr>
                <w:rFonts w:hint="eastAsia"/>
              </w:rPr>
              <w:t>进入具体用户个人中心</w:t>
            </w:r>
          </w:p>
        </w:tc>
      </w:tr>
      <w:tr w:rsidR="0023780C" w:rsidRPr="00ED0073" w14:paraId="1BCA9FCA" w14:textId="77777777" w:rsidTr="0023780C">
        <w:tc>
          <w:tcPr>
            <w:tcW w:w="2812" w:type="dxa"/>
          </w:tcPr>
          <w:p w14:paraId="59750276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8EC4972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5B94EAD" w14:textId="77777777" w:rsidTr="0023780C">
        <w:tc>
          <w:tcPr>
            <w:tcW w:w="2812" w:type="dxa"/>
          </w:tcPr>
          <w:p w14:paraId="4760C826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6EB2362" w14:textId="77777777" w:rsidR="0023780C" w:rsidRPr="00ED0073" w:rsidRDefault="0023780C" w:rsidP="0023780C"/>
        </w:tc>
      </w:tr>
      <w:tr w:rsidR="0023780C" w:rsidRPr="00ED0073" w14:paraId="68EA4C55" w14:textId="77777777" w:rsidTr="0023780C">
        <w:tc>
          <w:tcPr>
            <w:tcW w:w="2812" w:type="dxa"/>
          </w:tcPr>
          <w:p w14:paraId="110C282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A6D29D3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F61C0A0" w14:textId="77777777" w:rsidTr="0023780C">
        <w:tc>
          <w:tcPr>
            <w:tcW w:w="2812" w:type="dxa"/>
          </w:tcPr>
          <w:p w14:paraId="7F7F3A0F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E341D7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269EF15F" w14:textId="77777777" w:rsidTr="0023780C">
        <w:tc>
          <w:tcPr>
            <w:tcW w:w="2812" w:type="dxa"/>
          </w:tcPr>
          <w:p w14:paraId="6427AD10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27313A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前端发送的进入个人重心的请求</w:t>
            </w:r>
          </w:p>
          <w:p w14:paraId="379865EC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服务器端返回进入个人中心数据给前端</w:t>
            </w:r>
          </w:p>
          <w:p w14:paraId="6C8ADF21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界面上呈现个人中心界面</w:t>
            </w:r>
          </w:p>
        </w:tc>
      </w:tr>
      <w:tr w:rsidR="0023780C" w:rsidRPr="00ED0073" w14:paraId="702A030B" w14:textId="77777777" w:rsidTr="0023780C">
        <w:tc>
          <w:tcPr>
            <w:tcW w:w="2812" w:type="dxa"/>
          </w:tcPr>
          <w:p w14:paraId="3A9E9112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3024EC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2055338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1564AF6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06867B04" w14:textId="77777777" w:rsidR="0023780C" w:rsidRPr="00ED0073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</w:tc>
      </w:tr>
      <w:tr w:rsidR="0023780C" w:rsidRPr="00ED0073" w14:paraId="5A4FBA61" w14:textId="77777777" w:rsidTr="0023780C">
        <w:tc>
          <w:tcPr>
            <w:tcW w:w="2812" w:type="dxa"/>
          </w:tcPr>
          <w:p w14:paraId="16C3BEDA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E7D5C6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A982887" w14:textId="77777777" w:rsidTr="0023780C">
        <w:tc>
          <w:tcPr>
            <w:tcW w:w="2812" w:type="dxa"/>
          </w:tcPr>
          <w:p w14:paraId="3FAE13F3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4401CA8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D8E35F9" w14:textId="77777777" w:rsidTr="0023780C">
        <w:tc>
          <w:tcPr>
            <w:tcW w:w="2812" w:type="dxa"/>
          </w:tcPr>
          <w:p w14:paraId="3A57B888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24F0C0D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16B09AB6" w14:textId="77777777" w:rsidTr="0023780C">
        <w:tc>
          <w:tcPr>
            <w:tcW w:w="2812" w:type="dxa"/>
          </w:tcPr>
          <w:p w14:paraId="13B976D7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D10C05D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1FC59F6" w14:textId="77777777" w:rsidTr="0023780C">
        <w:tc>
          <w:tcPr>
            <w:tcW w:w="2812" w:type="dxa"/>
          </w:tcPr>
          <w:p w14:paraId="102BF350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1220A9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336D83C" w14:textId="77777777" w:rsidTr="0023780C">
        <w:tc>
          <w:tcPr>
            <w:tcW w:w="2812" w:type="dxa"/>
          </w:tcPr>
          <w:p w14:paraId="1913DA75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B0804D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F1D3745" w14:textId="77777777" w:rsidTr="0023780C">
        <w:tc>
          <w:tcPr>
            <w:tcW w:w="2812" w:type="dxa"/>
          </w:tcPr>
          <w:p w14:paraId="1A12583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CCF131E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EDE35F2" w14:textId="77777777" w:rsidR="0023780C" w:rsidRDefault="0023780C" w:rsidP="0023780C">
      <w:r>
        <w:rPr>
          <w:noProof/>
        </w:rPr>
        <w:drawing>
          <wp:inline distT="0" distB="0" distL="0" distR="0" wp14:anchorId="48FD8191" wp14:editId="51EFF82D">
            <wp:extent cx="2792222" cy="4505325"/>
            <wp:effectExtent l="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93235" cy="45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CFB524E" w14:textId="77777777" w:rsidTr="0023780C">
        <w:tc>
          <w:tcPr>
            <w:tcW w:w="2812" w:type="dxa"/>
          </w:tcPr>
          <w:p w14:paraId="0DC863A0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5BA2BB61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C-R-305</w:t>
            </w:r>
          </w:p>
        </w:tc>
      </w:tr>
      <w:tr w:rsidR="0023780C" w:rsidRPr="00C52A26" w14:paraId="0F96669A" w14:textId="77777777" w:rsidTr="0023780C">
        <w:tc>
          <w:tcPr>
            <w:tcW w:w="2812" w:type="dxa"/>
          </w:tcPr>
          <w:p w14:paraId="20913A8D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7E80003F" w14:textId="77777777" w:rsidR="0023780C" w:rsidRPr="00C52A26" w:rsidRDefault="0023780C" w:rsidP="0023780C">
            <w:r>
              <w:rPr>
                <w:rFonts w:hint="eastAsia"/>
              </w:rPr>
              <w:t>查看所有关注的问题</w:t>
            </w:r>
          </w:p>
        </w:tc>
      </w:tr>
      <w:tr w:rsidR="0023780C" w:rsidRPr="00ED0073" w14:paraId="16F6F68E" w14:textId="77777777" w:rsidTr="0023780C">
        <w:tc>
          <w:tcPr>
            <w:tcW w:w="2812" w:type="dxa"/>
          </w:tcPr>
          <w:p w14:paraId="17EAE336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91B4A1D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B66F0C5" w14:textId="77777777" w:rsidTr="0023780C">
        <w:tc>
          <w:tcPr>
            <w:tcW w:w="2812" w:type="dxa"/>
          </w:tcPr>
          <w:p w14:paraId="1B5D6C05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05CBC3" w14:textId="77777777" w:rsidR="0023780C" w:rsidRPr="00ED0073" w:rsidRDefault="0023780C" w:rsidP="0023780C"/>
        </w:tc>
      </w:tr>
      <w:tr w:rsidR="0023780C" w:rsidRPr="00ED0073" w14:paraId="66222804" w14:textId="77777777" w:rsidTr="0023780C">
        <w:tc>
          <w:tcPr>
            <w:tcW w:w="2812" w:type="dxa"/>
          </w:tcPr>
          <w:p w14:paraId="372FBC3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D544D31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7E539B4" w14:textId="77777777" w:rsidTr="0023780C">
        <w:tc>
          <w:tcPr>
            <w:tcW w:w="2812" w:type="dxa"/>
          </w:tcPr>
          <w:p w14:paraId="47660BC7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0DEA178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57D28AB7" w14:textId="77777777" w:rsidTr="0023780C">
        <w:tc>
          <w:tcPr>
            <w:tcW w:w="2812" w:type="dxa"/>
          </w:tcPr>
          <w:p w14:paraId="5FE3A8AC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BCAB91C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前端发送的进入查看所有关注的问题的请求</w:t>
            </w:r>
          </w:p>
          <w:p w14:paraId="6B2C2CDA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服务器端返回进入查看所有关注的问题给前端</w:t>
            </w:r>
          </w:p>
          <w:p w14:paraId="18C1A48E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界面上呈现查看所有关注的问题的界面</w:t>
            </w:r>
          </w:p>
        </w:tc>
      </w:tr>
      <w:tr w:rsidR="0023780C" w:rsidRPr="00ED0073" w14:paraId="0D17F5F1" w14:textId="77777777" w:rsidTr="0023780C">
        <w:tc>
          <w:tcPr>
            <w:tcW w:w="2812" w:type="dxa"/>
          </w:tcPr>
          <w:p w14:paraId="432071FC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C1B2C7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7F45B26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459BF5B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320EFE52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  <w:p w14:paraId="043F57CD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点击右侧关注的问题</w:t>
            </w:r>
          </w:p>
        </w:tc>
      </w:tr>
      <w:tr w:rsidR="0023780C" w:rsidRPr="00ED0073" w14:paraId="0EB11879" w14:textId="77777777" w:rsidTr="0023780C">
        <w:tc>
          <w:tcPr>
            <w:tcW w:w="2812" w:type="dxa"/>
          </w:tcPr>
          <w:p w14:paraId="6B42E74E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0B0837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DFB9F82" w14:textId="77777777" w:rsidTr="0023780C">
        <w:tc>
          <w:tcPr>
            <w:tcW w:w="2812" w:type="dxa"/>
          </w:tcPr>
          <w:p w14:paraId="3B048711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7BE637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A057CF6" w14:textId="77777777" w:rsidTr="0023780C">
        <w:tc>
          <w:tcPr>
            <w:tcW w:w="2812" w:type="dxa"/>
          </w:tcPr>
          <w:p w14:paraId="592303AF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F513907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686CA230" w14:textId="77777777" w:rsidTr="0023780C">
        <w:tc>
          <w:tcPr>
            <w:tcW w:w="2812" w:type="dxa"/>
          </w:tcPr>
          <w:p w14:paraId="1F97C4C8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C64F736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23A0161C" w14:textId="77777777" w:rsidTr="0023780C">
        <w:tc>
          <w:tcPr>
            <w:tcW w:w="2812" w:type="dxa"/>
          </w:tcPr>
          <w:p w14:paraId="2A9707E5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16AAB6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0F838468" w14:textId="77777777" w:rsidTr="0023780C">
        <w:tc>
          <w:tcPr>
            <w:tcW w:w="2812" w:type="dxa"/>
          </w:tcPr>
          <w:p w14:paraId="4F7CEBBD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6C9B03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720D795" w14:textId="77777777" w:rsidTr="0023780C">
        <w:tc>
          <w:tcPr>
            <w:tcW w:w="2812" w:type="dxa"/>
          </w:tcPr>
          <w:p w14:paraId="437B33BE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87CCF12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1FB3423" w14:textId="77777777" w:rsidR="0023780C" w:rsidRPr="006006A1" w:rsidRDefault="0023780C" w:rsidP="0023780C">
      <w:r>
        <w:rPr>
          <w:noProof/>
        </w:rPr>
        <w:drawing>
          <wp:inline distT="0" distB="0" distL="0" distR="0" wp14:anchorId="4D6E836B" wp14:editId="7B9EDFAA">
            <wp:extent cx="2087850" cy="4157663"/>
            <wp:effectExtent l="0" t="0" r="825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93059" cy="41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07B7" w14:textId="53D0ED90" w:rsidR="0023780C" w:rsidRDefault="0023780C" w:rsidP="0023780C">
      <w:pPr>
        <w:pStyle w:val="4"/>
      </w:pPr>
      <w:r>
        <w:rPr>
          <w:rFonts w:hint="eastAsia"/>
        </w:rPr>
        <w:lastRenderedPageBreak/>
        <w:t>3.3.2</w:t>
      </w:r>
      <w:r>
        <w:t>.</w:t>
      </w:r>
      <w:r w:rsidR="005E34B1">
        <w:t>29</w:t>
      </w:r>
      <w:r>
        <w:t xml:space="preserve"> </w:t>
      </w:r>
      <w:r>
        <w:rPr>
          <w:rFonts w:hint="eastAsia"/>
        </w:rPr>
        <w:t>系统通知界面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612FA874" w14:textId="77777777" w:rsidTr="0023780C">
        <w:tc>
          <w:tcPr>
            <w:tcW w:w="2812" w:type="dxa"/>
          </w:tcPr>
          <w:p w14:paraId="5190F1FD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0A05026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C-R-263</w:t>
            </w:r>
          </w:p>
        </w:tc>
      </w:tr>
      <w:tr w:rsidR="0023780C" w:rsidRPr="00C52A26" w14:paraId="26ACC07F" w14:textId="77777777" w:rsidTr="0023780C">
        <w:tc>
          <w:tcPr>
            <w:tcW w:w="2812" w:type="dxa"/>
          </w:tcPr>
          <w:p w14:paraId="7C5E647F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C424DBA" w14:textId="77777777" w:rsidR="0023780C" w:rsidRPr="00C52A26" w:rsidRDefault="0023780C" w:rsidP="0023780C">
            <w:r>
              <w:rPr>
                <w:rFonts w:hint="eastAsia"/>
              </w:rPr>
              <w:t>查看所有系统</w:t>
            </w:r>
            <w:commentRangeStart w:id="77"/>
            <w:r>
              <w:rPr>
                <w:rFonts w:hint="eastAsia"/>
              </w:rPr>
              <w:t>通知</w:t>
            </w:r>
            <w:commentRangeEnd w:id="77"/>
            <w:r>
              <w:rPr>
                <w:rStyle w:val="aa"/>
              </w:rPr>
              <w:commentReference w:id="77"/>
            </w:r>
          </w:p>
        </w:tc>
      </w:tr>
      <w:tr w:rsidR="0023780C" w:rsidRPr="00ED0073" w14:paraId="6784A5C5" w14:textId="77777777" w:rsidTr="0023780C">
        <w:tc>
          <w:tcPr>
            <w:tcW w:w="2812" w:type="dxa"/>
          </w:tcPr>
          <w:p w14:paraId="4C619F81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830E9C2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36FE18B" w14:textId="77777777" w:rsidTr="0023780C">
        <w:tc>
          <w:tcPr>
            <w:tcW w:w="2812" w:type="dxa"/>
          </w:tcPr>
          <w:p w14:paraId="66D85ECA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B95EA0" w14:textId="77777777" w:rsidR="0023780C" w:rsidRPr="00ED0073" w:rsidRDefault="0023780C" w:rsidP="0023780C"/>
        </w:tc>
      </w:tr>
      <w:tr w:rsidR="0023780C" w:rsidRPr="00ED0073" w14:paraId="4A0CF366" w14:textId="77777777" w:rsidTr="0023780C">
        <w:tc>
          <w:tcPr>
            <w:tcW w:w="2812" w:type="dxa"/>
          </w:tcPr>
          <w:p w14:paraId="762C348F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E95274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750DBF4A" w14:textId="77777777" w:rsidTr="0023780C">
        <w:tc>
          <w:tcPr>
            <w:tcW w:w="2812" w:type="dxa"/>
          </w:tcPr>
          <w:p w14:paraId="6DE25FED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086F911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24F1F454" w14:textId="77777777" w:rsidTr="0023780C">
        <w:tc>
          <w:tcPr>
            <w:tcW w:w="2812" w:type="dxa"/>
          </w:tcPr>
          <w:p w14:paraId="2B7069FA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29E6B79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前端发送的进入查看系统通知界面的请求</w:t>
            </w:r>
          </w:p>
          <w:p w14:paraId="628DB7A7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服务器端返回进入查看所有系统通知数据给前端</w:t>
            </w:r>
          </w:p>
          <w:p w14:paraId="71CB726F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界面上呈现查看系统通知界面</w:t>
            </w:r>
          </w:p>
        </w:tc>
      </w:tr>
      <w:tr w:rsidR="0023780C" w:rsidRPr="00ED0073" w14:paraId="6C5C2270" w14:textId="77777777" w:rsidTr="0023780C">
        <w:tc>
          <w:tcPr>
            <w:tcW w:w="2812" w:type="dxa"/>
          </w:tcPr>
          <w:p w14:paraId="7136F27C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401732F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6ACC0E5" w14:textId="77777777" w:rsidR="0023780C" w:rsidRDefault="0023780C" w:rsidP="0023780C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4C70DD78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点击导航栏-我的</w:t>
            </w:r>
          </w:p>
          <w:p w14:paraId="20ED1AFD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43311FF2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查看系统通知</w:t>
            </w:r>
          </w:p>
          <w:p w14:paraId="4EA35E0E" w14:textId="77777777" w:rsidR="0023780C" w:rsidRPr="00ED0073" w:rsidRDefault="0023780C" w:rsidP="0023780C"/>
        </w:tc>
      </w:tr>
      <w:tr w:rsidR="0023780C" w:rsidRPr="00ED0073" w14:paraId="31A889DA" w14:textId="77777777" w:rsidTr="0023780C">
        <w:tc>
          <w:tcPr>
            <w:tcW w:w="2812" w:type="dxa"/>
          </w:tcPr>
          <w:p w14:paraId="25A21D59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74CA02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A1F325F" w14:textId="77777777" w:rsidTr="0023780C">
        <w:tc>
          <w:tcPr>
            <w:tcW w:w="2812" w:type="dxa"/>
          </w:tcPr>
          <w:p w14:paraId="29BD44F1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0A95B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3EC55B2" w14:textId="77777777" w:rsidTr="0023780C">
        <w:tc>
          <w:tcPr>
            <w:tcW w:w="2812" w:type="dxa"/>
          </w:tcPr>
          <w:p w14:paraId="19DC67FE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8E29F4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4001E1D5" w14:textId="77777777" w:rsidTr="0023780C">
        <w:tc>
          <w:tcPr>
            <w:tcW w:w="2812" w:type="dxa"/>
          </w:tcPr>
          <w:p w14:paraId="7CA0889E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5A61860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251C0814" w14:textId="77777777" w:rsidTr="0023780C">
        <w:tc>
          <w:tcPr>
            <w:tcW w:w="2812" w:type="dxa"/>
          </w:tcPr>
          <w:p w14:paraId="234182BF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418F1D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17E7731" w14:textId="77777777" w:rsidTr="0023780C">
        <w:tc>
          <w:tcPr>
            <w:tcW w:w="2812" w:type="dxa"/>
          </w:tcPr>
          <w:p w14:paraId="3F6EB81D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59A0A0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81F324E" w14:textId="77777777" w:rsidTr="0023780C">
        <w:tc>
          <w:tcPr>
            <w:tcW w:w="2812" w:type="dxa"/>
          </w:tcPr>
          <w:p w14:paraId="7BAF80CB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6ECDE77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7FD9A137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5EADE147" wp14:editId="45CB0751">
            <wp:extent cx="2619375" cy="3419757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24100" cy="342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4DF850D" w14:textId="77777777" w:rsidTr="0023780C">
        <w:tc>
          <w:tcPr>
            <w:tcW w:w="2812" w:type="dxa"/>
          </w:tcPr>
          <w:p w14:paraId="5B0AB4BD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4C496F1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C-R-264</w:t>
            </w:r>
          </w:p>
        </w:tc>
      </w:tr>
      <w:tr w:rsidR="0023780C" w:rsidRPr="00C52A26" w14:paraId="64FA20EE" w14:textId="77777777" w:rsidTr="0023780C">
        <w:tc>
          <w:tcPr>
            <w:tcW w:w="2812" w:type="dxa"/>
          </w:tcPr>
          <w:p w14:paraId="4E0013F8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40AFF89" w14:textId="77777777" w:rsidR="0023780C" w:rsidRPr="00C52A26" w:rsidRDefault="0023780C" w:rsidP="0023780C">
            <w:r>
              <w:rPr>
                <w:rFonts w:hint="eastAsia"/>
              </w:rPr>
              <w:t>查看某条具体系统通知</w:t>
            </w:r>
          </w:p>
        </w:tc>
      </w:tr>
      <w:tr w:rsidR="0023780C" w:rsidRPr="00ED0073" w14:paraId="0C320930" w14:textId="77777777" w:rsidTr="0023780C">
        <w:tc>
          <w:tcPr>
            <w:tcW w:w="2812" w:type="dxa"/>
          </w:tcPr>
          <w:p w14:paraId="6ACE3588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3E891E7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61238D8" w14:textId="77777777" w:rsidTr="0023780C">
        <w:tc>
          <w:tcPr>
            <w:tcW w:w="2812" w:type="dxa"/>
          </w:tcPr>
          <w:p w14:paraId="769727B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DC6B6F" w14:textId="77777777" w:rsidR="0023780C" w:rsidRPr="00ED0073" w:rsidRDefault="0023780C" w:rsidP="0023780C"/>
        </w:tc>
      </w:tr>
      <w:tr w:rsidR="0023780C" w:rsidRPr="00ED0073" w14:paraId="60D8568D" w14:textId="77777777" w:rsidTr="0023780C">
        <w:tc>
          <w:tcPr>
            <w:tcW w:w="2812" w:type="dxa"/>
          </w:tcPr>
          <w:p w14:paraId="641BA729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3E8B0EE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F62489B" w14:textId="77777777" w:rsidTr="0023780C">
        <w:tc>
          <w:tcPr>
            <w:tcW w:w="2812" w:type="dxa"/>
          </w:tcPr>
          <w:p w14:paraId="667D52FC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E57FBC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8A25A7A" w14:textId="77777777" w:rsidTr="0023780C">
        <w:tc>
          <w:tcPr>
            <w:tcW w:w="2812" w:type="dxa"/>
          </w:tcPr>
          <w:p w14:paraId="68883F25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DEB4A4E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前端发送的进入某条系统通知的请求</w:t>
            </w:r>
          </w:p>
          <w:p w14:paraId="568E6056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服务器端返回进入某条系统通知数据给前端</w:t>
            </w:r>
          </w:p>
          <w:p w14:paraId="2F12A074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界面上呈现系统通知界面</w:t>
            </w:r>
          </w:p>
        </w:tc>
      </w:tr>
      <w:tr w:rsidR="0023780C" w:rsidRPr="00ED0073" w14:paraId="37ECF1A2" w14:textId="77777777" w:rsidTr="0023780C">
        <w:tc>
          <w:tcPr>
            <w:tcW w:w="2812" w:type="dxa"/>
          </w:tcPr>
          <w:p w14:paraId="07760072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4FBCE49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B259B30" w14:textId="77777777" w:rsidR="0023780C" w:rsidRDefault="0023780C" w:rsidP="0023780C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4CBF6404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点击导航栏-我的</w:t>
            </w:r>
          </w:p>
          <w:p w14:paraId="656CD6A7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1B739F69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查看系统通知，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一条</w:t>
            </w:r>
          </w:p>
          <w:p w14:paraId="3DB73159" w14:textId="77777777" w:rsidR="0023780C" w:rsidRPr="00ED0073" w:rsidRDefault="0023780C" w:rsidP="0023780C"/>
        </w:tc>
      </w:tr>
      <w:tr w:rsidR="0023780C" w:rsidRPr="00ED0073" w14:paraId="52F44E3C" w14:textId="77777777" w:rsidTr="0023780C">
        <w:tc>
          <w:tcPr>
            <w:tcW w:w="2812" w:type="dxa"/>
          </w:tcPr>
          <w:p w14:paraId="17FEA693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F491D4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D0BE9C2" w14:textId="77777777" w:rsidTr="0023780C">
        <w:tc>
          <w:tcPr>
            <w:tcW w:w="2812" w:type="dxa"/>
          </w:tcPr>
          <w:p w14:paraId="016A24CC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12672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6E85B39" w14:textId="77777777" w:rsidTr="0023780C">
        <w:tc>
          <w:tcPr>
            <w:tcW w:w="2812" w:type="dxa"/>
          </w:tcPr>
          <w:p w14:paraId="0D138B53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1D4AC72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0D4A108E" w14:textId="77777777" w:rsidTr="0023780C">
        <w:tc>
          <w:tcPr>
            <w:tcW w:w="2812" w:type="dxa"/>
          </w:tcPr>
          <w:p w14:paraId="6B0049F5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5223B50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46300D1" w14:textId="77777777" w:rsidTr="0023780C">
        <w:tc>
          <w:tcPr>
            <w:tcW w:w="2812" w:type="dxa"/>
          </w:tcPr>
          <w:p w14:paraId="6D69DCAB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1437819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7786E08" w14:textId="77777777" w:rsidTr="0023780C">
        <w:tc>
          <w:tcPr>
            <w:tcW w:w="2812" w:type="dxa"/>
          </w:tcPr>
          <w:p w14:paraId="4523326F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52A45D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E617FEA" w14:textId="77777777" w:rsidTr="0023780C">
        <w:tc>
          <w:tcPr>
            <w:tcW w:w="2812" w:type="dxa"/>
          </w:tcPr>
          <w:p w14:paraId="122218A1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117854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3D74FC8A" w14:textId="77777777" w:rsidR="0023780C" w:rsidRPr="006006A1" w:rsidRDefault="0023780C" w:rsidP="0023780C">
      <w:r>
        <w:rPr>
          <w:noProof/>
        </w:rPr>
        <w:lastRenderedPageBreak/>
        <w:drawing>
          <wp:inline distT="0" distB="0" distL="0" distR="0" wp14:anchorId="0653AE34" wp14:editId="3CE7A352">
            <wp:extent cx="2989935" cy="508635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00946" cy="510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0D61" w14:textId="76A3558A" w:rsidR="0023780C" w:rsidRDefault="0023780C" w:rsidP="0023780C">
      <w:pPr>
        <w:pStyle w:val="4"/>
      </w:pPr>
      <w:r>
        <w:rPr>
          <w:rFonts w:hint="eastAsia"/>
        </w:rPr>
        <w:t>3.3.2</w:t>
      </w:r>
      <w:r>
        <w:t>.3</w:t>
      </w:r>
      <w:r w:rsidR="005E34B1">
        <w:t>0</w:t>
      </w:r>
      <w:r>
        <w:t xml:space="preserve"> </w:t>
      </w:r>
      <w:r>
        <w:rPr>
          <w:rFonts w:hint="eastAsia"/>
        </w:rPr>
        <w:t>个人主页界面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69F4959E" w14:textId="77777777" w:rsidTr="0023780C">
        <w:tc>
          <w:tcPr>
            <w:tcW w:w="2812" w:type="dxa"/>
          </w:tcPr>
          <w:p w14:paraId="12531483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846AA01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C-R-267</w:t>
            </w:r>
          </w:p>
        </w:tc>
      </w:tr>
      <w:tr w:rsidR="0023780C" w:rsidRPr="00C52A26" w14:paraId="762B3DF7" w14:textId="77777777" w:rsidTr="0023780C">
        <w:tc>
          <w:tcPr>
            <w:tcW w:w="2812" w:type="dxa"/>
          </w:tcPr>
          <w:p w14:paraId="671CC382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5854EC2" w14:textId="77777777" w:rsidR="0023780C" w:rsidRPr="00C52A26" w:rsidRDefault="0023780C" w:rsidP="0023780C">
            <w:r>
              <w:rPr>
                <w:rFonts w:hint="eastAsia"/>
              </w:rPr>
              <w:t>举报用户</w:t>
            </w:r>
          </w:p>
        </w:tc>
      </w:tr>
      <w:tr w:rsidR="0023780C" w:rsidRPr="00ED0073" w14:paraId="264DA380" w14:textId="77777777" w:rsidTr="0023780C">
        <w:tc>
          <w:tcPr>
            <w:tcW w:w="2812" w:type="dxa"/>
          </w:tcPr>
          <w:p w14:paraId="73F53698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13C6DD1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C9C1966" w14:textId="77777777" w:rsidTr="0023780C">
        <w:tc>
          <w:tcPr>
            <w:tcW w:w="2812" w:type="dxa"/>
          </w:tcPr>
          <w:p w14:paraId="0B861E4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451750" w14:textId="77777777" w:rsidR="0023780C" w:rsidRPr="00ED0073" w:rsidRDefault="0023780C" w:rsidP="0023780C"/>
        </w:tc>
      </w:tr>
      <w:tr w:rsidR="0023780C" w:rsidRPr="00ED0073" w14:paraId="0B241AAE" w14:textId="77777777" w:rsidTr="0023780C">
        <w:tc>
          <w:tcPr>
            <w:tcW w:w="2812" w:type="dxa"/>
          </w:tcPr>
          <w:p w14:paraId="0B8746E2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FB70412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0FC1FCAC" w14:textId="77777777" w:rsidTr="0023780C">
        <w:tc>
          <w:tcPr>
            <w:tcW w:w="2812" w:type="dxa"/>
          </w:tcPr>
          <w:p w14:paraId="03204D85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4AA5A9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7A8F3210" w14:textId="77777777" w:rsidTr="0023780C">
        <w:tc>
          <w:tcPr>
            <w:tcW w:w="2812" w:type="dxa"/>
          </w:tcPr>
          <w:p w14:paraId="20070667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88D634A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前端发送的进入举报用户的请求</w:t>
            </w:r>
          </w:p>
          <w:p w14:paraId="7326E31C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服务器端返回进入举报用户数据给前端</w:t>
            </w:r>
          </w:p>
          <w:p w14:paraId="35E3ADCC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界面上呈现举报用户界面</w:t>
            </w:r>
          </w:p>
        </w:tc>
      </w:tr>
      <w:tr w:rsidR="0023780C" w:rsidRPr="00ED0073" w14:paraId="366EBFF0" w14:textId="77777777" w:rsidTr="0023780C">
        <w:tc>
          <w:tcPr>
            <w:tcW w:w="2812" w:type="dxa"/>
          </w:tcPr>
          <w:p w14:paraId="6280908A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35DA5E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20738FE" w14:textId="77777777" w:rsidR="0023780C" w:rsidRDefault="0023780C" w:rsidP="0023780C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.登陆</w:t>
            </w:r>
          </w:p>
          <w:p w14:paraId="0A223108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5CBFC1B1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点击头像，进入个人主页界面</w:t>
            </w:r>
          </w:p>
          <w:p w14:paraId="43768F93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点击举报用户</w:t>
            </w:r>
          </w:p>
        </w:tc>
      </w:tr>
      <w:tr w:rsidR="0023780C" w:rsidRPr="00ED0073" w14:paraId="5578E9DC" w14:textId="77777777" w:rsidTr="0023780C">
        <w:tc>
          <w:tcPr>
            <w:tcW w:w="2812" w:type="dxa"/>
          </w:tcPr>
          <w:p w14:paraId="51C6233E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942DF2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A56B871" w14:textId="77777777" w:rsidTr="0023780C">
        <w:tc>
          <w:tcPr>
            <w:tcW w:w="2812" w:type="dxa"/>
          </w:tcPr>
          <w:p w14:paraId="1AB08A52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1B726C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92FCA69" w14:textId="77777777" w:rsidTr="0023780C">
        <w:tc>
          <w:tcPr>
            <w:tcW w:w="2812" w:type="dxa"/>
          </w:tcPr>
          <w:p w14:paraId="1BEEAA56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E096336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4B9D8C93" w14:textId="77777777" w:rsidTr="0023780C">
        <w:tc>
          <w:tcPr>
            <w:tcW w:w="2812" w:type="dxa"/>
          </w:tcPr>
          <w:p w14:paraId="7974F608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70F9396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3A7CDCF" w14:textId="77777777" w:rsidTr="0023780C">
        <w:tc>
          <w:tcPr>
            <w:tcW w:w="2812" w:type="dxa"/>
          </w:tcPr>
          <w:p w14:paraId="7626CE3F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9C347D7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650535E" w14:textId="77777777" w:rsidTr="0023780C">
        <w:tc>
          <w:tcPr>
            <w:tcW w:w="2812" w:type="dxa"/>
          </w:tcPr>
          <w:p w14:paraId="378F5BB6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1BE22F9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E169CAD" w14:textId="77777777" w:rsidTr="0023780C">
        <w:tc>
          <w:tcPr>
            <w:tcW w:w="2812" w:type="dxa"/>
          </w:tcPr>
          <w:p w14:paraId="129B1DBC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D06DF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48588CA" w14:textId="77777777" w:rsidR="0023780C" w:rsidRDefault="0023780C" w:rsidP="0023780C">
      <w:r>
        <w:rPr>
          <w:noProof/>
        </w:rPr>
        <w:drawing>
          <wp:inline distT="0" distB="0" distL="0" distR="0" wp14:anchorId="10138D2C" wp14:editId="3E01D8C2">
            <wp:extent cx="2562225" cy="4409264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64489" cy="441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26264DA" w14:textId="77777777" w:rsidTr="0023780C">
        <w:tc>
          <w:tcPr>
            <w:tcW w:w="2812" w:type="dxa"/>
          </w:tcPr>
          <w:p w14:paraId="21DD9576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CBB8ECE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C-R-268</w:t>
            </w:r>
          </w:p>
        </w:tc>
      </w:tr>
      <w:tr w:rsidR="0023780C" w:rsidRPr="00C52A26" w14:paraId="0463A900" w14:textId="77777777" w:rsidTr="0023780C">
        <w:tc>
          <w:tcPr>
            <w:tcW w:w="2812" w:type="dxa"/>
          </w:tcPr>
          <w:p w14:paraId="23C3EE3E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E977B58" w14:textId="77777777" w:rsidR="0023780C" w:rsidRPr="00C52A26" w:rsidRDefault="0023780C" w:rsidP="0023780C">
            <w:r>
              <w:rPr>
                <w:rFonts w:hint="eastAsia"/>
              </w:rPr>
              <w:t>查看用户的提问</w:t>
            </w:r>
          </w:p>
        </w:tc>
      </w:tr>
      <w:tr w:rsidR="0023780C" w:rsidRPr="00ED0073" w14:paraId="23387503" w14:textId="77777777" w:rsidTr="0023780C">
        <w:tc>
          <w:tcPr>
            <w:tcW w:w="2812" w:type="dxa"/>
          </w:tcPr>
          <w:p w14:paraId="7E572A28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F93378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A07EE2B" w14:textId="77777777" w:rsidTr="0023780C">
        <w:tc>
          <w:tcPr>
            <w:tcW w:w="2812" w:type="dxa"/>
          </w:tcPr>
          <w:p w14:paraId="47EDB5A7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55E9F0A" w14:textId="77777777" w:rsidR="0023780C" w:rsidRPr="00ED0073" w:rsidRDefault="0023780C" w:rsidP="0023780C"/>
        </w:tc>
      </w:tr>
      <w:tr w:rsidR="0023780C" w:rsidRPr="00ED0073" w14:paraId="5C15B4A7" w14:textId="77777777" w:rsidTr="0023780C">
        <w:tc>
          <w:tcPr>
            <w:tcW w:w="2812" w:type="dxa"/>
          </w:tcPr>
          <w:p w14:paraId="3D48AF8E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839C73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485409B" w14:textId="77777777" w:rsidTr="0023780C">
        <w:tc>
          <w:tcPr>
            <w:tcW w:w="2812" w:type="dxa"/>
          </w:tcPr>
          <w:p w14:paraId="47C05272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827A8D8" w14:textId="77777777" w:rsidR="0023780C" w:rsidRPr="00ED0073" w:rsidRDefault="0023780C" w:rsidP="0023780C">
            <w:r>
              <w:rPr>
                <w:rFonts w:hint="eastAsia"/>
              </w:rPr>
              <w:t>PRE-1：已经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23780C" w:rsidRPr="00ED0073" w14:paraId="2E3D8DC5" w14:textId="77777777" w:rsidTr="0023780C">
        <w:tc>
          <w:tcPr>
            <w:tcW w:w="2812" w:type="dxa"/>
          </w:tcPr>
          <w:p w14:paraId="670C67DA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F90576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前端发送的进入查看用户的提问的请求</w:t>
            </w:r>
          </w:p>
          <w:p w14:paraId="295375F5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服务器端返回进入某条问题提问数据给前端</w:t>
            </w:r>
          </w:p>
          <w:p w14:paraId="01E0F5AD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界面上呈现用户提问界面</w:t>
            </w:r>
          </w:p>
        </w:tc>
      </w:tr>
      <w:tr w:rsidR="0023780C" w:rsidRPr="00ED0073" w14:paraId="69EDF58F" w14:textId="77777777" w:rsidTr="0023780C">
        <w:tc>
          <w:tcPr>
            <w:tcW w:w="2812" w:type="dxa"/>
          </w:tcPr>
          <w:p w14:paraId="0A748096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2759F95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577ED98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4E2D196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4C8F3A83" w14:textId="77777777" w:rsidR="0023780C" w:rsidRDefault="0023780C" w:rsidP="0023780C">
            <w:r>
              <w:rPr>
                <w:rFonts w:hint="eastAsia"/>
              </w:rPr>
              <w:lastRenderedPageBreak/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2DC49752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提问分</w:t>
            </w:r>
            <w:proofErr w:type="gramEnd"/>
            <w:r>
              <w:rPr>
                <w:rFonts w:hint="eastAsia"/>
              </w:rPr>
              <w:t>页</w:t>
            </w:r>
          </w:p>
        </w:tc>
      </w:tr>
      <w:tr w:rsidR="0023780C" w:rsidRPr="00ED0073" w14:paraId="32621436" w14:textId="77777777" w:rsidTr="0023780C">
        <w:tc>
          <w:tcPr>
            <w:tcW w:w="2812" w:type="dxa"/>
          </w:tcPr>
          <w:p w14:paraId="68F267CE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6854984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BC9E35A" w14:textId="77777777" w:rsidTr="0023780C">
        <w:tc>
          <w:tcPr>
            <w:tcW w:w="2812" w:type="dxa"/>
          </w:tcPr>
          <w:p w14:paraId="77AE2B7D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FC74C60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7DD55DB" w14:textId="77777777" w:rsidTr="0023780C">
        <w:tc>
          <w:tcPr>
            <w:tcW w:w="2812" w:type="dxa"/>
          </w:tcPr>
          <w:p w14:paraId="1B23E3DE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AE96BE7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0B9F7AB4" w14:textId="77777777" w:rsidTr="0023780C">
        <w:tc>
          <w:tcPr>
            <w:tcW w:w="2812" w:type="dxa"/>
          </w:tcPr>
          <w:p w14:paraId="0133A3B4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51BEEA8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49394C4B" w14:textId="77777777" w:rsidTr="0023780C">
        <w:tc>
          <w:tcPr>
            <w:tcW w:w="2812" w:type="dxa"/>
          </w:tcPr>
          <w:p w14:paraId="0032F7F1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E5E7849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D59F9BE" w14:textId="77777777" w:rsidTr="0023780C">
        <w:tc>
          <w:tcPr>
            <w:tcW w:w="2812" w:type="dxa"/>
          </w:tcPr>
          <w:p w14:paraId="3630B988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4A598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D4A2211" w14:textId="77777777" w:rsidTr="0023780C">
        <w:tc>
          <w:tcPr>
            <w:tcW w:w="2812" w:type="dxa"/>
          </w:tcPr>
          <w:p w14:paraId="2FCEDC7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DECB78B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009C675" w14:textId="77777777" w:rsidR="0023780C" w:rsidRDefault="0023780C" w:rsidP="0023780C">
      <w:r>
        <w:rPr>
          <w:noProof/>
        </w:rPr>
        <w:drawing>
          <wp:inline distT="0" distB="0" distL="0" distR="0" wp14:anchorId="12C0717F" wp14:editId="7CB31116">
            <wp:extent cx="2265221" cy="4714875"/>
            <wp:effectExtent l="0" t="0" r="190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7717" cy="47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1967703" w14:textId="77777777" w:rsidTr="0023780C">
        <w:tc>
          <w:tcPr>
            <w:tcW w:w="2812" w:type="dxa"/>
          </w:tcPr>
          <w:p w14:paraId="220F6014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2E5B67B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C-R-269</w:t>
            </w:r>
          </w:p>
        </w:tc>
      </w:tr>
      <w:tr w:rsidR="0023780C" w:rsidRPr="00C52A26" w14:paraId="7C3CE452" w14:textId="77777777" w:rsidTr="0023780C">
        <w:tc>
          <w:tcPr>
            <w:tcW w:w="2812" w:type="dxa"/>
          </w:tcPr>
          <w:p w14:paraId="046057E7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18FA07" w14:textId="77777777" w:rsidR="0023780C" w:rsidRPr="00C52A26" w:rsidRDefault="0023780C" w:rsidP="0023780C">
            <w:r>
              <w:rPr>
                <w:rFonts w:hint="eastAsia"/>
              </w:rPr>
              <w:t>屏蔽用户</w:t>
            </w:r>
          </w:p>
        </w:tc>
      </w:tr>
      <w:tr w:rsidR="0023780C" w:rsidRPr="00ED0073" w14:paraId="4CC94063" w14:textId="77777777" w:rsidTr="0023780C">
        <w:tc>
          <w:tcPr>
            <w:tcW w:w="2812" w:type="dxa"/>
          </w:tcPr>
          <w:p w14:paraId="47100F75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E2DC41C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71464AD" w14:textId="77777777" w:rsidTr="0023780C">
        <w:tc>
          <w:tcPr>
            <w:tcW w:w="2812" w:type="dxa"/>
          </w:tcPr>
          <w:p w14:paraId="5FB7E41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B717AF" w14:textId="77777777" w:rsidR="0023780C" w:rsidRPr="00ED0073" w:rsidRDefault="0023780C" w:rsidP="0023780C"/>
        </w:tc>
      </w:tr>
      <w:tr w:rsidR="0023780C" w:rsidRPr="00ED0073" w14:paraId="3C737950" w14:textId="77777777" w:rsidTr="0023780C">
        <w:tc>
          <w:tcPr>
            <w:tcW w:w="2812" w:type="dxa"/>
          </w:tcPr>
          <w:p w14:paraId="3466FAFE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B7BA50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79D304D" w14:textId="77777777" w:rsidTr="0023780C">
        <w:tc>
          <w:tcPr>
            <w:tcW w:w="2812" w:type="dxa"/>
          </w:tcPr>
          <w:p w14:paraId="3501BB6B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E7FCB0B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2099546" w14:textId="77777777" w:rsidTr="0023780C">
        <w:tc>
          <w:tcPr>
            <w:tcW w:w="2812" w:type="dxa"/>
          </w:tcPr>
          <w:p w14:paraId="5452C28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5FCA21D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前端发送的屏蔽用户的请求</w:t>
            </w:r>
          </w:p>
          <w:p w14:paraId="47E3DE71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服务器端返回屏蔽用户数据给前端</w:t>
            </w:r>
          </w:p>
          <w:p w14:paraId="0BD97FD4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界面上呈现屏蔽用户界面</w:t>
            </w:r>
          </w:p>
        </w:tc>
      </w:tr>
      <w:tr w:rsidR="0023780C" w:rsidRPr="00ED0073" w14:paraId="05ED1068" w14:textId="77777777" w:rsidTr="0023780C">
        <w:tc>
          <w:tcPr>
            <w:tcW w:w="2812" w:type="dxa"/>
          </w:tcPr>
          <w:p w14:paraId="34B06D2E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F5953E0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0F3B43B" w14:textId="77777777" w:rsidR="0023780C" w:rsidRDefault="0023780C" w:rsidP="0023780C">
            <w:proofErr w:type="gramStart"/>
            <w:r>
              <w:rPr>
                <w:rFonts w:hint="eastAsia"/>
              </w:rPr>
              <w:lastRenderedPageBreak/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0561F04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72F09F49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141BB4A0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点击屏蔽用户按钮</w:t>
            </w:r>
          </w:p>
        </w:tc>
      </w:tr>
      <w:tr w:rsidR="0023780C" w:rsidRPr="00ED0073" w14:paraId="2EB7E071" w14:textId="77777777" w:rsidTr="0023780C">
        <w:tc>
          <w:tcPr>
            <w:tcW w:w="2812" w:type="dxa"/>
          </w:tcPr>
          <w:p w14:paraId="729B14AF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275728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D492E05" w14:textId="77777777" w:rsidTr="0023780C">
        <w:tc>
          <w:tcPr>
            <w:tcW w:w="2812" w:type="dxa"/>
          </w:tcPr>
          <w:p w14:paraId="5F2A0D64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B5093F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E562934" w14:textId="77777777" w:rsidTr="0023780C">
        <w:tc>
          <w:tcPr>
            <w:tcW w:w="2812" w:type="dxa"/>
          </w:tcPr>
          <w:p w14:paraId="4B772DCA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6246C29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50F1F1D3" w14:textId="77777777" w:rsidTr="0023780C">
        <w:tc>
          <w:tcPr>
            <w:tcW w:w="2812" w:type="dxa"/>
          </w:tcPr>
          <w:p w14:paraId="3A776E3B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2CCAC12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4ABE077" w14:textId="77777777" w:rsidTr="0023780C">
        <w:tc>
          <w:tcPr>
            <w:tcW w:w="2812" w:type="dxa"/>
          </w:tcPr>
          <w:p w14:paraId="6CD709D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0A13CF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943BB3A" w14:textId="77777777" w:rsidTr="0023780C">
        <w:tc>
          <w:tcPr>
            <w:tcW w:w="2812" w:type="dxa"/>
          </w:tcPr>
          <w:p w14:paraId="20CEF2D3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E4647F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DC198F0" w14:textId="77777777" w:rsidTr="0023780C">
        <w:tc>
          <w:tcPr>
            <w:tcW w:w="2812" w:type="dxa"/>
          </w:tcPr>
          <w:p w14:paraId="26727A83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D2B049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71526C7" w14:textId="77777777" w:rsidR="0023780C" w:rsidRDefault="0023780C" w:rsidP="0023780C">
      <w:r>
        <w:rPr>
          <w:noProof/>
        </w:rPr>
        <w:drawing>
          <wp:inline distT="0" distB="0" distL="0" distR="0" wp14:anchorId="463DE8DB" wp14:editId="6C47A986">
            <wp:extent cx="3076575" cy="5046384"/>
            <wp:effectExtent l="0" t="0" r="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79689" cy="50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4AC1413C" w14:textId="77777777" w:rsidTr="0023780C">
        <w:tc>
          <w:tcPr>
            <w:tcW w:w="2812" w:type="dxa"/>
          </w:tcPr>
          <w:p w14:paraId="517D4FDF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4F6E04F6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C-R-270</w:t>
            </w:r>
          </w:p>
        </w:tc>
      </w:tr>
      <w:tr w:rsidR="0023780C" w:rsidRPr="00C52A26" w14:paraId="18079754" w14:textId="77777777" w:rsidTr="0023780C">
        <w:tc>
          <w:tcPr>
            <w:tcW w:w="2812" w:type="dxa"/>
          </w:tcPr>
          <w:p w14:paraId="72F07BE7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CE3658" w14:textId="77777777" w:rsidR="0023780C" w:rsidRPr="00C52A26" w:rsidRDefault="0023780C" w:rsidP="0023780C">
            <w:r>
              <w:rPr>
                <w:rFonts w:hint="eastAsia"/>
              </w:rPr>
              <w:t>查看用户</w:t>
            </w:r>
            <w:commentRangeStart w:id="78"/>
            <w:r>
              <w:rPr>
                <w:rFonts w:hint="eastAsia"/>
              </w:rPr>
              <w:t>信息</w:t>
            </w:r>
            <w:commentRangeEnd w:id="78"/>
            <w:r>
              <w:rPr>
                <w:rStyle w:val="aa"/>
              </w:rPr>
              <w:commentReference w:id="78"/>
            </w:r>
          </w:p>
        </w:tc>
      </w:tr>
      <w:tr w:rsidR="0023780C" w:rsidRPr="00ED0073" w14:paraId="77754E1B" w14:textId="77777777" w:rsidTr="0023780C">
        <w:tc>
          <w:tcPr>
            <w:tcW w:w="2812" w:type="dxa"/>
          </w:tcPr>
          <w:p w14:paraId="76451E52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4A92174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CECC9AF" w14:textId="77777777" w:rsidTr="0023780C">
        <w:tc>
          <w:tcPr>
            <w:tcW w:w="2812" w:type="dxa"/>
          </w:tcPr>
          <w:p w14:paraId="6A426262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FC53E1E" w14:textId="77777777" w:rsidR="0023780C" w:rsidRPr="00ED0073" w:rsidRDefault="0023780C" w:rsidP="0023780C"/>
        </w:tc>
      </w:tr>
      <w:tr w:rsidR="0023780C" w:rsidRPr="00ED0073" w14:paraId="47D43450" w14:textId="77777777" w:rsidTr="0023780C">
        <w:tc>
          <w:tcPr>
            <w:tcW w:w="2812" w:type="dxa"/>
          </w:tcPr>
          <w:p w14:paraId="43020EAC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0F9BCFE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E586D4D" w14:textId="77777777" w:rsidTr="0023780C">
        <w:tc>
          <w:tcPr>
            <w:tcW w:w="2812" w:type="dxa"/>
          </w:tcPr>
          <w:p w14:paraId="32E7CB50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16F8546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6CCAD099" w14:textId="77777777" w:rsidTr="0023780C">
        <w:tc>
          <w:tcPr>
            <w:tcW w:w="2812" w:type="dxa"/>
          </w:tcPr>
          <w:p w14:paraId="1165F686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0FAF1F9A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前端发送的查看用户信息的请求</w:t>
            </w:r>
          </w:p>
          <w:p w14:paraId="4C5C1985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服务器端返回查看用户信息给前端</w:t>
            </w:r>
          </w:p>
          <w:p w14:paraId="044BD8DA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界面上呈现查看用户信息界面</w:t>
            </w:r>
          </w:p>
        </w:tc>
      </w:tr>
      <w:tr w:rsidR="0023780C" w:rsidRPr="00ED0073" w14:paraId="494369A6" w14:textId="77777777" w:rsidTr="0023780C">
        <w:tc>
          <w:tcPr>
            <w:tcW w:w="2812" w:type="dxa"/>
          </w:tcPr>
          <w:p w14:paraId="3BB180A2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3A094DB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27B4C68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F2F0A20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3AA42705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4679C9E6" w14:textId="77777777" w:rsidR="0023780C" w:rsidRPr="00ED0073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</w:tc>
      </w:tr>
      <w:tr w:rsidR="0023780C" w:rsidRPr="00ED0073" w14:paraId="20D857B0" w14:textId="77777777" w:rsidTr="0023780C">
        <w:tc>
          <w:tcPr>
            <w:tcW w:w="2812" w:type="dxa"/>
          </w:tcPr>
          <w:p w14:paraId="3A38F121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87411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7E66FCD" w14:textId="77777777" w:rsidTr="0023780C">
        <w:tc>
          <w:tcPr>
            <w:tcW w:w="2812" w:type="dxa"/>
          </w:tcPr>
          <w:p w14:paraId="26A8AFFD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074477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E0DA20A" w14:textId="77777777" w:rsidTr="0023780C">
        <w:tc>
          <w:tcPr>
            <w:tcW w:w="2812" w:type="dxa"/>
          </w:tcPr>
          <w:p w14:paraId="5E5C07ED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BA90410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10667616" w14:textId="77777777" w:rsidTr="0023780C">
        <w:tc>
          <w:tcPr>
            <w:tcW w:w="2812" w:type="dxa"/>
          </w:tcPr>
          <w:p w14:paraId="1C0E5DBC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E2EB1C3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5E058A68" w14:textId="77777777" w:rsidTr="0023780C">
        <w:tc>
          <w:tcPr>
            <w:tcW w:w="2812" w:type="dxa"/>
          </w:tcPr>
          <w:p w14:paraId="45CCE15D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EE8F8A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2FEB43C" w14:textId="77777777" w:rsidTr="0023780C">
        <w:tc>
          <w:tcPr>
            <w:tcW w:w="2812" w:type="dxa"/>
          </w:tcPr>
          <w:p w14:paraId="159B997E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D5C24D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2855FA62" w14:textId="77777777" w:rsidTr="0023780C">
        <w:tc>
          <w:tcPr>
            <w:tcW w:w="2812" w:type="dxa"/>
          </w:tcPr>
          <w:p w14:paraId="20553100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F45803F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5734112" w14:textId="77777777" w:rsidR="0023780C" w:rsidRDefault="0023780C" w:rsidP="0023780C">
      <w:r>
        <w:rPr>
          <w:noProof/>
        </w:rPr>
        <w:drawing>
          <wp:inline distT="0" distB="0" distL="0" distR="0" wp14:anchorId="3393F1C4" wp14:editId="25A1E86A">
            <wp:extent cx="2533734" cy="5310188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36978" cy="53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213056F" w14:textId="77777777" w:rsidTr="0023780C">
        <w:tc>
          <w:tcPr>
            <w:tcW w:w="2812" w:type="dxa"/>
          </w:tcPr>
          <w:p w14:paraId="3193FD3F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15672C16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C-R-271</w:t>
            </w:r>
          </w:p>
        </w:tc>
      </w:tr>
      <w:tr w:rsidR="0023780C" w:rsidRPr="00C52A26" w14:paraId="3F8F8FEA" w14:textId="77777777" w:rsidTr="0023780C">
        <w:tc>
          <w:tcPr>
            <w:tcW w:w="2812" w:type="dxa"/>
          </w:tcPr>
          <w:p w14:paraId="1EC44B11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6B80998C" w14:textId="77777777" w:rsidR="0023780C" w:rsidRPr="00C52A26" w:rsidRDefault="0023780C" w:rsidP="0023780C">
            <w:commentRangeStart w:id="79"/>
            <w:r>
              <w:rPr>
                <w:rFonts w:hint="eastAsia"/>
              </w:rPr>
              <w:t>关注用户</w:t>
            </w:r>
            <w:commentRangeEnd w:id="79"/>
            <w:r>
              <w:rPr>
                <w:rStyle w:val="aa"/>
              </w:rPr>
              <w:commentReference w:id="79"/>
            </w:r>
          </w:p>
        </w:tc>
      </w:tr>
      <w:tr w:rsidR="0023780C" w:rsidRPr="00ED0073" w14:paraId="21655567" w14:textId="77777777" w:rsidTr="0023780C">
        <w:tc>
          <w:tcPr>
            <w:tcW w:w="2812" w:type="dxa"/>
          </w:tcPr>
          <w:p w14:paraId="0190C7D2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4E8587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FAA5AAA" w14:textId="77777777" w:rsidTr="0023780C">
        <w:tc>
          <w:tcPr>
            <w:tcW w:w="2812" w:type="dxa"/>
          </w:tcPr>
          <w:p w14:paraId="478A08BA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7DA186" w14:textId="77777777" w:rsidR="0023780C" w:rsidRPr="00ED0073" w:rsidRDefault="0023780C" w:rsidP="0023780C"/>
        </w:tc>
      </w:tr>
      <w:tr w:rsidR="0023780C" w:rsidRPr="00ED0073" w14:paraId="3D0DBF93" w14:textId="77777777" w:rsidTr="0023780C">
        <w:tc>
          <w:tcPr>
            <w:tcW w:w="2812" w:type="dxa"/>
          </w:tcPr>
          <w:p w14:paraId="1564DC1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95C17E6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5AFB57B" w14:textId="77777777" w:rsidTr="0023780C">
        <w:tc>
          <w:tcPr>
            <w:tcW w:w="2812" w:type="dxa"/>
          </w:tcPr>
          <w:p w14:paraId="537B4F41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C9C5D2F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641C3430" w14:textId="77777777" w:rsidTr="0023780C">
        <w:tc>
          <w:tcPr>
            <w:tcW w:w="2812" w:type="dxa"/>
          </w:tcPr>
          <w:p w14:paraId="50D20E9E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87A28F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前端发送的关注用户的请求</w:t>
            </w:r>
          </w:p>
          <w:p w14:paraId="5F7415A6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服务器端返回关注用户数据给前端</w:t>
            </w:r>
          </w:p>
          <w:p w14:paraId="036F6902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界面上呈现关注用户界面</w:t>
            </w:r>
          </w:p>
        </w:tc>
      </w:tr>
      <w:tr w:rsidR="0023780C" w:rsidRPr="00ED0073" w14:paraId="585C4BC9" w14:textId="77777777" w:rsidTr="0023780C">
        <w:tc>
          <w:tcPr>
            <w:tcW w:w="2812" w:type="dxa"/>
          </w:tcPr>
          <w:p w14:paraId="290AF3B3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433E0D6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5453E2B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C6EDBF2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43F8DB82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3D09E929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4042A90E" w14:textId="77777777" w:rsidR="0023780C" w:rsidRPr="00ED0073" w:rsidRDefault="0023780C" w:rsidP="0023780C">
            <w:r>
              <w:rPr>
                <w:rFonts w:hint="eastAsia"/>
              </w:rPr>
              <w:t>6. 点击关注</w:t>
            </w:r>
          </w:p>
        </w:tc>
      </w:tr>
      <w:tr w:rsidR="0023780C" w:rsidRPr="00ED0073" w14:paraId="32B85A62" w14:textId="77777777" w:rsidTr="0023780C">
        <w:tc>
          <w:tcPr>
            <w:tcW w:w="2812" w:type="dxa"/>
          </w:tcPr>
          <w:p w14:paraId="67D445B8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838CAB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B47955D" w14:textId="77777777" w:rsidTr="0023780C">
        <w:tc>
          <w:tcPr>
            <w:tcW w:w="2812" w:type="dxa"/>
          </w:tcPr>
          <w:p w14:paraId="65702868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ACB109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447561F" w14:textId="77777777" w:rsidTr="0023780C">
        <w:tc>
          <w:tcPr>
            <w:tcW w:w="2812" w:type="dxa"/>
          </w:tcPr>
          <w:p w14:paraId="043A194F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3E99D60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26290C87" w14:textId="77777777" w:rsidTr="0023780C">
        <w:tc>
          <w:tcPr>
            <w:tcW w:w="2812" w:type="dxa"/>
          </w:tcPr>
          <w:p w14:paraId="6FBFD2D4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D07FAB0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502E1084" w14:textId="77777777" w:rsidTr="0023780C">
        <w:tc>
          <w:tcPr>
            <w:tcW w:w="2812" w:type="dxa"/>
          </w:tcPr>
          <w:p w14:paraId="0FD261AD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4F9DA08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40996039" w14:textId="77777777" w:rsidTr="0023780C">
        <w:tc>
          <w:tcPr>
            <w:tcW w:w="2812" w:type="dxa"/>
          </w:tcPr>
          <w:p w14:paraId="123C66DB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2429D4D" w14:textId="77777777" w:rsidR="0023780C" w:rsidRPr="007C7770" w:rsidRDefault="0023780C" w:rsidP="0023780C">
            <w:r>
              <w:rPr>
                <w:rFonts w:hint="eastAsia"/>
              </w:rPr>
              <w:t>想要关注的用户</w:t>
            </w:r>
          </w:p>
        </w:tc>
      </w:tr>
      <w:tr w:rsidR="0023780C" w:rsidRPr="00757EB3" w14:paraId="3B8A3999" w14:textId="77777777" w:rsidTr="0023780C">
        <w:tc>
          <w:tcPr>
            <w:tcW w:w="2812" w:type="dxa"/>
          </w:tcPr>
          <w:p w14:paraId="570D4EF6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49B0E8E" w14:textId="77777777" w:rsidR="0023780C" w:rsidRPr="007C7770" w:rsidRDefault="0023780C" w:rsidP="0023780C">
            <w:r>
              <w:rPr>
                <w:rFonts w:hint="eastAsia"/>
              </w:rPr>
              <w:t>关注成功/失败</w:t>
            </w:r>
          </w:p>
        </w:tc>
      </w:tr>
    </w:tbl>
    <w:p w14:paraId="40D07E85" w14:textId="77777777" w:rsidR="0023780C" w:rsidRDefault="0023780C" w:rsidP="0023780C">
      <w:r>
        <w:rPr>
          <w:noProof/>
        </w:rPr>
        <w:lastRenderedPageBreak/>
        <w:drawing>
          <wp:inline distT="0" distB="0" distL="0" distR="0" wp14:anchorId="40F6D373" wp14:editId="388053D8">
            <wp:extent cx="2339335" cy="4805362"/>
            <wp:effectExtent l="0" t="0" r="444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40721" cy="48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4D0CF62" w14:textId="77777777" w:rsidTr="0023780C">
        <w:tc>
          <w:tcPr>
            <w:tcW w:w="2812" w:type="dxa"/>
          </w:tcPr>
          <w:p w14:paraId="1992894A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5A98E9C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C-R-272</w:t>
            </w:r>
          </w:p>
        </w:tc>
      </w:tr>
      <w:tr w:rsidR="0023780C" w:rsidRPr="00C52A26" w14:paraId="0FAAD2FE" w14:textId="77777777" w:rsidTr="0023780C">
        <w:tc>
          <w:tcPr>
            <w:tcW w:w="2812" w:type="dxa"/>
          </w:tcPr>
          <w:p w14:paraId="09B0E535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255C671" w14:textId="77777777" w:rsidR="0023780C" w:rsidRPr="00C52A26" w:rsidRDefault="0023780C" w:rsidP="0023780C">
            <w:r>
              <w:rPr>
                <w:rFonts w:hint="eastAsia"/>
              </w:rPr>
              <w:t>查看用户回答</w:t>
            </w:r>
          </w:p>
        </w:tc>
      </w:tr>
      <w:tr w:rsidR="0023780C" w:rsidRPr="00ED0073" w14:paraId="461A6A17" w14:textId="77777777" w:rsidTr="0023780C">
        <w:tc>
          <w:tcPr>
            <w:tcW w:w="2812" w:type="dxa"/>
          </w:tcPr>
          <w:p w14:paraId="276D0A01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D2596E4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7F19E81" w14:textId="77777777" w:rsidTr="0023780C">
        <w:tc>
          <w:tcPr>
            <w:tcW w:w="2812" w:type="dxa"/>
          </w:tcPr>
          <w:p w14:paraId="7E64D635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7AB7FF" w14:textId="77777777" w:rsidR="0023780C" w:rsidRPr="00ED0073" w:rsidRDefault="0023780C" w:rsidP="0023780C"/>
        </w:tc>
      </w:tr>
      <w:tr w:rsidR="0023780C" w:rsidRPr="00ED0073" w14:paraId="74684260" w14:textId="77777777" w:rsidTr="0023780C">
        <w:tc>
          <w:tcPr>
            <w:tcW w:w="2812" w:type="dxa"/>
          </w:tcPr>
          <w:p w14:paraId="3B5AB838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5A11C4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921710B" w14:textId="77777777" w:rsidTr="0023780C">
        <w:tc>
          <w:tcPr>
            <w:tcW w:w="2812" w:type="dxa"/>
          </w:tcPr>
          <w:p w14:paraId="5EC7433A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6AE6B5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57FEA2F" w14:textId="77777777" w:rsidTr="0023780C">
        <w:tc>
          <w:tcPr>
            <w:tcW w:w="2812" w:type="dxa"/>
          </w:tcPr>
          <w:p w14:paraId="02FA6AD2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E0BA20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前端发送的查看用户回答请求</w:t>
            </w:r>
          </w:p>
          <w:p w14:paraId="5751548A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服务器端返回查看用户回答数据给前端</w:t>
            </w:r>
          </w:p>
          <w:p w14:paraId="662506BA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界面上呈现查看用户回答界面</w:t>
            </w:r>
          </w:p>
        </w:tc>
      </w:tr>
      <w:tr w:rsidR="0023780C" w:rsidRPr="00ED0073" w14:paraId="2EAA1BFB" w14:textId="77777777" w:rsidTr="0023780C">
        <w:tc>
          <w:tcPr>
            <w:tcW w:w="2812" w:type="dxa"/>
          </w:tcPr>
          <w:p w14:paraId="0747D409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99E1144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0096027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2BA9B13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3BDBF8C0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00E2B738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149B8E2D" w14:textId="77777777" w:rsidR="0023780C" w:rsidRPr="00ED0073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回答分</w:t>
            </w:r>
            <w:proofErr w:type="gramEnd"/>
            <w:r>
              <w:rPr>
                <w:rFonts w:hint="eastAsia"/>
              </w:rPr>
              <w:t>页</w:t>
            </w:r>
          </w:p>
        </w:tc>
      </w:tr>
      <w:tr w:rsidR="0023780C" w:rsidRPr="00ED0073" w14:paraId="02EDFF73" w14:textId="77777777" w:rsidTr="0023780C">
        <w:tc>
          <w:tcPr>
            <w:tcW w:w="2812" w:type="dxa"/>
          </w:tcPr>
          <w:p w14:paraId="4F004409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3EF94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1E13285" w14:textId="77777777" w:rsidTr="0023780C">
        <w:tc>
          <w:tcPr>
            <w:tcW w:w="2812" w:type="dxa"/>
          </w:tcPr>
          <w:p w14:paraId="7F6D8C68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B06360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F0A32EF" w14:textId="77777777" w:rsidTr="0023780C">
        <w:tc>
          <w:tcPr>
            <w:tcW w:w="2812" w:type="dxa"/>
          </w:tcPr>
          <w:p w14:paraId="075BC73A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6F6A44E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659CC2A5" w14:textId="77777777" w:rsidTr="0023780C">
        <w:tc>
          <w:tcPr>
            <w:tcW w:w="2812" w:type="dxa"/>
          </w:tcPr>
          <w:p w14:paraId="6550B232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63D10AEB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2329756D" w14:textId="77777777" w:rsidTr="0023780C">
        <w:tc>
          <w:tcPr>
            <w:tcW w:w="2812" w:type="dxa"/>
          </w:tcPr>
          <w:p w14:paraId="49E415A6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E1F55C0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77D0857" w14:textId="77777777" w:rsidTr="0023780C">
        <w:tc>
          <w:tcPr>
            <w:tcW w:w="2812" w:type="dxa"/>
          </w:tcPr>
          <w:p w14:paraId="088AA5CD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075CB9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2BA6FFA" w14:textId="77777777" w:rsidTr="0023780C">
        <w:tc>
          <w:tcPr>
            <w:tcW w:w="2812" w:type="dxa"/>
          </w:tcPr>
          <w:p w14:paraId="32B5B0FF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F53F3BC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5566AD40" w14:textId="77777777" w:rsidR="0023780C" w:rsidRDefault="0023780C" w:rsidP="0023780C">
      <w:r>
        <w:rPr>
          <w:noProof/>
        </w:rPr>
        <w:drawing>
          <wp:inline distT="0" distB="0" distL="0" distR="0" wp14:anchorId="14D9CA0A" wp14:editId="55E38308">
            <wp:extent cx="2459838" cy="44958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61648" cy="449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77D8FDB" w14:textId="77777777" w:rsidTr="0023780C">
        <w:tc>
          <w:tcPr>
            <w:tcW w:w="2812" w:type="dxa"/>
          </w:tcPr>
          <w:p w14:paraId="5F114B83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58AC392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C-R-273</w:t>
            </w:r>
          </w:p>
        </w:tc>
      </w:tr>
      <w:tr w:rsidR="0023780C" w:rsidRPr="00C52A26" w14:paraId="24FF6786" w14:textId="77777777" w:rsidTr="0023780C">
        <w:tc>
          <w:tcPr>
            <w:tcW w:w="2812" w:type="dxa"/>
          </w:tcPr>
          <w:p w14:paraId="170499E8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691087D" w14:textId="77777777" w:rsidR="0023780C" w:rsidRPr="00C52A26" w:rsidRDefault="0023780C" w:rsidP="0023780C">
            <w:r>
              <w:rPr>
                <w:rFonts w:hint="eastAsia"/>
              </w:rPr>
              <w:t>查看用户的文章</w:t>
            </w:r>
          </w:p>
        </w:tc>
      </w:tr>
      <w:tr w:rsidR="0023780C" w:rsidRPr="00ED0073" w14:paraId="2851D320" w14:textId="77777777" w:rsidTr="0023780C">
        <w:tc>
          <w:tcPr>
            <w:tcW w:w="2812" w:type="dxa"/>
          </w:tcPr>
          <w:p w14:paraId="7533376C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8E22FD5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694E6E9" w14:textId="77777777" w:rsidTr="0023780C">
        <w:tc>
          <w:tcPr>
            <w:tcW w:w="2812" w:type="dxa"/>
          </w:tcPr>
          <w:p w14:paraId="661D36CF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9CC8848" w14:textId="77777777" w:rsidR="0023780C" w:rsidRPr="00ED0073" w:rsidRDefault="0023780C" w:rsidP="0023780C"/>
        </w:tc>
      </w:tr>
      <w:tr w:rsidR="0023780C" w:rsidRPr="00ED0073" w14:paraId="5F139B36" w14:textId="77777777" w:rsidTr="0023780C">
        <w:tc>
          <w:tcPr>
            <w:tcW w:w="2812" w:type="dxa"/>
          </w:tcPr>
          <w:p w14:paraId="196B2754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ED07B36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C7BD7B1" w14:textId="77777777" w:rsidTr="0023780C">
        <w:tc>
          <w:tcPr>
            <w:tcW w:w="2812" w:type="dxa"/>
          </w:tcPr>
          <w:p w14:paraId="0E36433B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2BDF564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130B9029" w14:textId="77777777" w:rsidTr="0023780C">
        <w:tc>
          <w:tcPr>
            <w:tcW w:w="2812" w:type="dxa"/>
          </w:tcPr>
          <w:p w14:paraId="160E7D64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4ED21DF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前端发送的查看用户的文章的请求</w:t>
            </w:r>
          </w:p>
          <w:p w14:paraId="583938DC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服务器端返回查看用户的文章数据给前端</w:t>
            </w:r>
          </w:p>
          <w:p w14:paraId="2647296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界面上呈现查看用户的文章界面</w:t>
            </w:r>
          </w:p>
        </w:tc>
      </w:tr>
      <w:tr w:rsidR="0023780C" w:rsidRPr="00ED0073" w14:paraId="74FF8283" w14:textId="77777777" w:rsidTr="0023780C">
        <w:tc>
          <w:tcPr>
            <w:tcW w:w="2812" w:type="dxa"/>
          </w:tcPr>
          <w:p w14:paraId="3DA63C87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D6CD365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2F6A70D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B738401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699BCB84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18DB66CA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34031313" w14:textId="77777777" w:rsidR="0023780C" w:rsidRPr="00ED0073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点击文章分页</w:t>
            </w:r>
          </w:p>
        </w:tc>
      </w:tr>
      <w:tr w:rsidR="0023780C" w:rsidRPr="00ED0073" w14:paraId="70788D73" w14:textId="77777777" w:rsidTr="0023780C">
        <w:tc>
          <w:tcPr>
            <w:tcW w:w="2812" w:type="dxa"/>
          </w:tcPr>
          <w:p w14:paraId="093EC7CA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8834EF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24B9BCB" w14:textId="77777777" w:rsidTr="0023780C">
        <w:tc>
          <w:tcPr>
            <w:tcW w:w="2812" w:type="dxa"/>
          </w:tcPr>
          <w:p w14:paraId="5BD7786D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433CCFA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64568971" w14:textId="77777777" w:rsidTr="0023780C">
        <w:tc>
          <w:tcPr>
            <w:tcW w:w="2812" w:type="dxa"/>
          </w:tcPr>
          <w:p w14:paraId="29A46FB9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5ECFCC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2BC74427" w14:textId="77777777" w:rsidTr="0023780C">
        <w:tc>
          <w:tcPr>
            <w:tcW w:w="2812" w:type="dxa"/>
          </w:tcPr>
          <w:p w14:paraId="66E3A710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68D0A0C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156991A6" w14:textId="77777777" w:rsidTr="0023780C">
        <w:tc>
          <w:tcPr>
            <w:tcW w:w="2812" w:type="dxa"/>
          </w:tcPr>
          <w:p w14:paraId="168E6530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FCC8DD2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99DD0AA" w14:textId="77777777" w:rsidTr="0023780C">
        <w:tc>
          <w:tcPr>
            <w:tcW w:w="2812" w:type="dxa"/>
          </w:tcPr>
          <w:p w14:paraId="0E055790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DFCE302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B71AB9B" w14:textId="77777777" w:rsidTr="0023780C">
        <w:tc>
          <w:tcPr>
            <w:tcW w:w="2812" w:type="dxa"/>
          </w:tcPr>
          <w:p w14:paraId="665AFD38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BB14A0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2D15AF0" w14:textId="77777777" w:rsidR="0023780C" w:rsidRDefault="0023780C" w:rsidP="0023780C">
      <w:r>
        <w:rPr>
          <w:noProof/>
        </w:rPr>
        <w:drawing>
          <wp:inline distT="0" distB="0" distL="0" distR="0" wp14:anchorId="6AAADC4E" wp14:editId="51E6203A">
            <wp:extent cx="2762250" cy="604507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66352" cy="60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786231CB" w14:textId="77777777" w:rsidTr="0023780C">
        <w:tc>
          <w:tcPr>
            <w:tcW w:w="2812" w:type="dxa"/>
          </w:tcPr>
          <w:p w14:paraId="349A65F5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22462766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C-R-274</w:t>
            </w:r>
          </w:p>
        </w:tc>
      </w:tr>
      <w:tr w:rsidR="0023780C" w:rsidRPr="00C52A26" w14:paraId="17EC0CE9" w14:textId="77777777" w:rsidTr="0023780C">
        <w:tc>
          <w:tcPr>
            <w:tcW w:w="2812" w:type="dxa"/>
          </w:tcPr>
          <w:p w14:paraId="6A1D2C5C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C3BA9BF" w14:textId="77777777" w:rsidR="0023780C" w:rsidRPr="00C52A26" w:rsidRDefault="0023780C" w:rsidP="0023780C">
            <w:r>
              <w:rPr>
                <w:rFonts w:hint="eastAsia"/>
              </w:rPr>
              <w:t>查看用户动态</w:t>
            </w:r>
          </w:p>
        </w:tc>
      </w:tr>
      <w:tr w:rsidR="0023780C" w:rsidRPr="00ED0073" w14:paraId="5877E4D6" w14:textId="77777777" w:rsidTr="0023780C">
        <w:tc>
          <w:tcPr>
            <w:tcW w:w="2812" w:type="dxa"/>
          </w:tcPr>
          <w:p w14:paraId="55B7F852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BE4C0A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AD901F2" w14:textId="77777777" w:rsidTr="0023780C">
        <w:tc>
          <w:tcPr>
            <w:tcW w:w="2812" w:type="dxa"/>
          </w:tcPr>
          <w:p w14:paraId="0A92D158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D75CA27" w14:textId="77777777" w:rsidR="0023780C" w:rsidRPr="00ED0073" w:rsidRDefault="0023780C" w:rsidP="0023780C"/>
        </w:tc>
      </w:tr>
      <w:tr w:rsidR="0023780C" w:rsidRPr="00ED0073" w14:paraId="7EDD8EA4" w14:textId="77777777" w:rsidTr="0023780C">
        <w:tc>
          <w:tcPr>
            <w:tcW w:w="2812" w:type="dxa"/>
          </w:tcPr>
          <w:p w14:paraId="222CA191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3F0CDF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206C6E75" w14:textId="77777777" w:rsidTr="0023780C">
        <w:tc>
          <w:tcPr>
            <w:tcW w:w="2812" w:type="dxa"/>
          </w:tcPr>
          <w:p w14:paraId="14B61C4C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296846AF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63D57CCE" w14:textId="77777777" w:rsidTr="0023780C">
        <w:tc>
          <w:tcPr>
            <w:tcW w:w="2812" w:type="dxa"/>
          </w:tcPr>
          <w:p w14:paraId="7AD651E5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B10C4C4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前端发送的进入查看用户的动态的请求</w:t>
            </w:r>
          </w:p>
          <w:p w14:paraId="1D594F5F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服务器端返回查看用户的状态数据给前端</w:t>
            </w:r>
          </w:p>
          <w:p w14:paraId="0646C3E3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界面上呈现查看用户的状态界面</w:t>
            </w:r>
          </w:p>
        </w:tc>
      </w:tr>
      <w:tr w:rsidR="0023780C" w:rsidRPr="00ED0073" w14:paraId="4E2E75A7" w14:textId="77777777" w:rsidTr="0023780C">
        <w:tc>
          <w:tcPr>
            <w:tcW w:w="2812" w:type="dxa"/>
          </w:tcPr>
          <w:p w14:paraId="1021E486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F489B8D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F847D3D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8C5614E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0732C681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41F5FC2F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14D86F31" w14:textId="77777777" w:rsidR="0023780C" w:rsidRPr="00ED0073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点击动态分页</w:t>
            </w:r>
          </w:p>
        </w:tc>
      </w:tr>
      <w:tr w:rsidR="0023780C" w:rsidRPr="00ED0073" w14:paraId="24434A41" w14:textId="77777777" w:rsidTr="0023780C">
        <w:tc>
          <w:tcPr>
            <w:tcW w:w="2812" w:type="dxa"/>
          </w:tcPr>
          <w:p w14:paraId="6764731D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A10B8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0B211D60" w14:textId="77777777" w:rsidTr="0023780C">
        <w:tc>
          <w:tcPr>
            <w:tcW w:w="2812" w:type="dxa"/>
          </w:tcPr>
          <w:p w14:paraId="448452CA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368EB8C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7EAB9AC" w14:textId="77777777" w:rsidTr="0023780C">
        <w:tc>
          <w:tcPr>
            <w:tcW w:w="2812" w:type="dxa"/>
          </w:tcPr>
          <w:p w14:paraId="1070923E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A70800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75E9D6B2" w14:textId="77777777" w:rsidTr="0023780C">
        <w:tc>
          <w:tcPr>
            <w:tcW w:w="2812" w:type="dxa"/>
          </w:tcPr>
          <w:p w14:paraId="72E1D4DF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CB06399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0219525" w14:textId="77777777" w:rsidTr="0023780C">
        <w:tc>
          <w:tcPr>
            <w:tcW w:w="2812" w:type="dxa"/>
          </w:tcPr>
          <w:p w14:paraId="26DE5D02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A2D065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6C022171" w14:textId="77777777" w:rsidTr="0023780C">
        <w:tc>
          <w:tcPr>
            <w:tcW w:w="2812" w:type="dxa"/>
          </w:tcPr>
          <w:p w14:paraId="5363A034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005DD28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4E64A88" w14:textId="77777777" w:rsidTr="0023780C">
        <w:tc>
          <w:tcPr>
            <w:tcW w:w="2812" w:type="dxa"/>
          </w:tcPr>
          <w:p w14:paraId="28C9EB0E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4B4D6D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61C60784" w14:textId="77777777" w:rsidR="0023780C" w:rsidRDefault="0023780C" w:rsidP="0023780C">
      <w:r>
        <w:rPr>
          <w:noProof/>
        </w:rPr>
        <w:drawing>
          <wp:inline distT="0" distB="0" distL="0" distR="0" wp14:anchorId="2536C989" wp14:editId="5D3A1EA5">
            <wp:extent cx="2010697" cy="4338431"/>
            <wp:effectExtent l="0" t="0" r="889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4536" cy="434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585F2B07" w14:textId="77777777" w:rsidTr="0023780C">
        <w:tc>
          <w:tcPr>
            <w:tcW w:w="2812" w:type="dxa"/>
          </w:tcPr>
          <w:p w14:paraId="051B3111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7F36120B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C-R-275</w:t>
            </w:r>
          </w:p>
        </w:tc>
      </w:tr>
      <w:tr w:rsidR="0023780C" w:rsidRPr="00C52A26" w14:paraId="04B53A64" w14:textId="77777777" w:rsidTr="0023780C">
        <w:tc>
          <w:tcPr>
            <w:tcW w:w="2812" w:type="dxa"/>
          </w:tcPr>
          <w:p w14:paraId="56028F46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3F4134" w14:textId="77777777" w:rsidR="0023780C" w:rsidRPr="00C52A26" w:rsidRDefault="0023780C" w:rsidP="0023780C">
            <w:r>
              <w:rPr>
                <w:rFonts w:hint="eastAsia"/>
              </w:rPr>
              <w:t>私信用户</w:t>
            </w:r>
          </w:p>
        </w:tc>
      </w:tr>
      <w:tr w:rsidR="0023780C" w:rsidRPr="00ED0073" w14:paraId="36FBE862" w14:textId="77777777" w:rsidTr="0023780C">
        <w:tc>
          <w:tcPr>
            <w:tcW w:w="2812" w:type="dxa"/>
          </w:tcPr>
          <w:p w14:paraId="378DC148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43CAE6A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7323D45E" w14:textId="77777777" w:rsidTr="0023780C">
        <w:tc>
          <w:tcPr>
            <w:tcW w:w="2812" w:type="dxa"/>
          </w:tcPr>
          <w:p w14:paraId="790EC333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4663864B" w14:textId="77777777" w:rsidR="0023780C" w:rsidRPr="00ED0073" w:rsidRDefault="0023780C" w:rsidP="0023780C"/>
        </w:tc>
      </w:tr>
      <w:tr w:rsidR="0023780C" w:rsidRPr="00ED0073" w14:paraId="21D0EE23" w14:textId="77777777" w:rsidTr="0023780C">
        <w:tc>
          <w:tcPr>
            <w:tcW w:w="2812" w:type="dxa"/>
          </w:tcPr>
          <w:p w14:paraId="40971448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F1EAFD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6538C96C" w14:textId="77777777" w:rsidTr="0023780C">
        <w:tc>
          <w:tcPr>
            <w:tcW w:w="2812" w:type="dxa"/>
          </w:tcPr>
          <w:p w14:paraId="674C82DD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D45436E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41492892" w14:textId="77777777" w:rsidTr="0023780C">
        <w:tc>
          <w:tcPr>
            <w:tcW w:w="2812" w:type="dxa"/>
          </w:tcPr>
          <w:p w14:paraId="4E9414D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1EF74F0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前端发送的私信用户请求</w:t>
            </w:r>
          </w:p>
          <w:p w14:paraId="7A65DAF3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服务器端返回私信用户数据给前端</w:t>
            </w:r>
          </w:p>
          <w:p w14:paraId="308D8C39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界面上呈现私信用户界面</w:t>
            </w:r>
            <w:r w:rsidRPr="00ED0073">
              <w:t xml:space="preserve"> </w:t>
            </w:r>
          </w:p>
        </w:tc>
      </w:tr>
      <w:tr w:rsidR="0023780C" w:rsidRPr="00ED0073" w14:paraId="3F6B8D5E" w14:textId="77777777" w:rsidTr="0023780C">
        <w:tc>
          <w:tcPr>
            <w:tcW w:w="2812" w:type="dxa"/>
          </w:tcPr>
          <w:p w14:paraId="2EA635EB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96F39C9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B089D72" w14:textId="77777777" w:rsidR="0023780C" w:rsidRDefault="0023780C" w:rsidP="0023780C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48D1EEB" w14:textId="77777777" w:rsidR="0023780C" w:rsidRDefault="0023780C" w:rsidP="0023780C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点击导航栏-学习交流</w:t>
            </w:r>
          </w:p>
          <w:p w14:paraId="04E7E4A2" w14:textId="77777777" w:rsidR="0023780C" w:rsidRDefault="0023780C" w:rsidP="0023780C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4F3AC45C" w14:textId="77777777" w:rsidR="0023780C" w:rsidRDefault="0023780C" w:rsidP="0023780C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1C8BEF64" w14:textId="77777777" w:rsidR="0023780C" w:rsidRPr="00ED0073" w:rsidRDefault="0023780C" w:rsidP="0023780C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点击发送私信</w:t>
            </w:r>
          </w:p>
        </w:tc>
      </w:tr>
      <w:tr w:rsidR="0023780C" w:rsidRPr="00ED0073" w14:paraId="5A49E636" w14:textId="77777777" w:rsidTr="0023780C">
        <w:tc>
          <w:tcPr>
            <w:tcW w:w="2812" w:type="dxa"/>
          </w:tcPr>
          <w:p w14:paraId="1C1B3846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B4AA933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F0E0425" w14:textId="77777777" w:rsidTr="0023780C">
        <w:tc>
          <w:tcPr>
            <w:tcW w:w="2812" w:type="dxa"/>
          </w:tcPr>
          <w:p w14:paraId="601199E7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E4A2F87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52B1224B" w14:textId="77777777" w:rsidTr="0023780C">
        <w:tc>
          <w:tcPr>
            <w:tcW w:w="2812" w:type="dxa"/>
          </w:tcPr>
          <w:p w14:paraId="77C1B875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CE6979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2F5C83B7" w14:textId="77777777" w:rsidTr="0023780C">
        <w:tc>
          <w:tcPr>
            <w:tcW w:w="2812" w:type="dxa"/>
          </w:tcPr>
          <w:p w14:paraId="707D8131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9D22EDD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4AC4F75" w14:textId="77777777" w:rsidTr="0023780C">
        <w:tc>
          <w:tcPr>
            <w:tcW w:w="2812" w:type="dxa"/>
          </w:tcPr>
          <w:p w14:paraId="0B35DC80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C58C5E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01931F2" w14:textId="77777777" w:rsidTr="0023780C">
        <w:tc>
          <w:tcPr>
            <w:tcW w:w="2812" w:type="dxa"/>
          </w:tcPr>
          <w:p w14:paraId="41712BF9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B0BB96" w14:textId="77777777" w:rsidR="0023780C" w:rsidRPr="007C7770" w:rsidRDefault="0023780C" w:rsidP="0023780C">
            <w:r>
              <w:rPr>
                <w:rFonts w:hint="eastAsia"/>
              </w:rPr>
              <w:t>想要发送的私信</w:t>
            </w:r>
          </w:p>
        </w:tc>
      </w:tr>
      <w:tr w:rsidR="0023780C" w:rsidRPr="00757EB3" w14:paraId="413204F6" w14:textId="77777777" w:rsidTr="0023780C">
        <w:tc>
          <w:tcPr>
            <w:tcW w:w="2812" w:type="dxa"/>
          </w:tcPr>
          <w:p w14:paraId="119E038F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5FB3520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36F5206B" w14:textId="77777777" w:rsidR="0023780C" w:rsidRPr="006006A1" w:rsidRDefault="0023780C" w:rsidP="0023780C">
      <w:r>
        <w:rPr>
          <w:noProof/>
        </w:rPr>
        <w:lastRenderedPageBreak/>
        <w:drawing>
          <wp:inline distT="0" distB="0" distL="0" distR="0" wp14:anchorId="0844CC30" wp14:editId="61F667FC">
            <wp:extent cx="1923610" cy="5600700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25598" cy="56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748C" w14:textId="2E6E02B5" w:rsidR="0023780C" w:rsidRDefault="0023780C" w:rsidP="0023780C">
      <w:pPr>
        <w:pStyle w:val="4"/>
      </w:pPr>
      <w:r>
        <w:rPr>
          <w:rFonts w:hint="eastAsia"/>
        </w:rPr>
        <w:t>3.3.2</w:t>
      </w:r>
      <w:r>
        <w:t>.3</w:t>
      </w:r>
      <w:r w:rsidR="005E34B1">
        <w:t>2</w:t>
      </w:r>
      <w:r>
        <w:t xml:space="preserve"> </w:t>
      </w:r>
      <w:r>
        <w:rPr>
          <w:rFonts w:hint="eastAsia"/>
        </w:rPr>
        <w:t>教师介绍界面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6188A2B3" w14:textId="77777777" w:rsidTr="0023780C">
        <w:tc>
          <w:tcPr>
            <w:tcW w:w="2812" w:type="dxa"/>
          </w:tcPr>
          <w:p w14:paraId="3B290A3B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07A5E83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C-R-166</w:t>
            </w:r>
          </w:p>
        </w:tc>
      </w:tr>
      <w:tr w:rsidR="0023780C" w:rsidRPr="00C52A26" w14:paraId="69B1A632" w14:textId="77777777" w:rsidTr="0023780C">
        <w:tc>
          <w:tcPr>
            <w:tcW w:w="2812" w:type="dxa"/>
          </w:tcPr>
          <w:p w14:paraId="51D6A86F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088A62" w14:textId="77777777" w:rsidR="0023780C" w:rsidRPr="00C52A26" w:rsidRDefault="0023780C" w:rsidP="0023780C">
            <w:r>
              <w:rPr>
                <w:rFonts w:hint="eastAsia"/>
              </w:rPr>
              <w:t>查看具体教师详情</w:t>
            </w:r>
          </w:p>
        </w:tc>
      </w:tr>
      <w:tr w:rsidR="0023780C" w:rsidRPr="00ED0073" w14:paraId="67DAEE9D" w14:textId="77777777" w:rsidTr="0023780C">
        <w:tc>
          <w:tcPr>
            <w:tcW w:w="2812" w:type="dxa"/>
          </w:tcPr>
          <w:p w14:paraId="5F41A8C6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F4A13F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2C0DDF40" w14:textId="77777777" w:rsidTr="0023780C">
        <w:tc>
          <w:tcPr>
            <w:tcW w:w="2812" w:type="dxa"/>
          </w:tcPr>
          <w:p w14:paraId="5500D945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C9C1CE9" w14:textId="77777777" w:rsidR="0023780C" w:rsidRPr="00ED0073" w:rsidRDefault="0023780C" w:rsidP="0023780C"/>
        </w:tc>
      </w:tr>
      <w:tr w:rsidR="0023780C" w:rsidRPr="00ED0073" w14:paraId="25F7BF63" w14:textId="77777777" w:rsidTr="0023780C">
        <w:tc>
          <w:tcPr>
            <w:tcW w:w="2812" w:type="dxa"/>
          </w:tcPr>
          <w:p w14:paraId="2B3A7477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92C761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54E8749C" w14:textId="77777777" w:rsidTr="0023780C">
        <w:tc>
          <w:tcPr>
            <w:tcW w:w="2812" w:type="dxa"/>
          </w:tcPr>
          <w:p w14:paraId="2C760937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74C4B10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ADD3E0A" w14:textId="77777777" w:rsidTr="0023780C">
        <w:tc>
          <w:tcPr>
            <w:tcW w:w="2812" w:type="dxa"/>
          </w:tcPr>
          <w:p w14:paraId="74CE6FAB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E9EDBA6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前端发送的查看具体教师详情的请求</w:t>
            </w:r>
          </w:p>
          <w:p w14:paraId="1F5D31C5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服务器端返回查看具体教师详情的数据给前端</w:t>
            </w:r>
          </w:p>
          <w:p w14:paraId="554B0A76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界面上呈现查看具体教师详情界面</w:t>
            </w:r>
            <w:r w:rsidRPr="00ED0073">
              <w:t xml:space="preserve"> </w:t>
            </w:r>
          </w:p>
        </w:tc>
      </w:tr>
      <w:tr w:rsidR="0023780C" w:rsidRPr="00ED0073" w14:paraId="1511EBC7" w14:textId="77777777" w:rsidTr="0023780C">
        <w:tc>
          <w:tcPr>
            <w:tcW w:w="2812" w:type="dxa"/>
          </w:tcPr>
          <w:p w14:paraId="54A1D20F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F046DC7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7F44D73" w14:textId="77777777" w:rsidR="0023780C" w:rsidRDefault="0023780C" w:rsidP="0023780C">
            <w:r>
              <w:rPr>
                <w:rFonts w:hint="eastAsia"/>
              </w:rPr>
              <w:lastRenderedPageBreak/>
              <w:t>2. 登陆</w:t>
            </w:r>
          </w:p>
          <w:p w14:paraId="024C0CAC" w14:textId="77777777" w:rsidR="0023780C" w:rsidRDefault="0023780C" w:rsidP="0023780C">
            <w:r>
              <w:rPr>
                <w:rFonts w:hint="eastAsia"/>
              </w:rPr>
              <w:t>3 点击导航栏-教师介绍</w:t>
            </w:r>
          </w:p>
          <w:p w14:paraId="3A8ED86F" w14:textId="77777777" w:rsidR="0023780C" w:rsidRPr="00C3031C" w:rsidRDefault="0023780C" w:rsidP="0023780C"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点击教师框图</w:t>
            </w:r>
          </w:p>
        </w:tc>
      </w:tr>
      <w:tr w:rsidR="0023780C" w:rsidRPr="00ED0073" w14:paraId="49F3B625" w14:textId="77777777" w:rsidTr="0023780C">
        <w:tc>
          <w:tcPr>
            <w:tcW w:w="2812" w:type="dxa"/>
          </w:tcPr>
          <w:p w14:paraId="6B8EE66A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642A6864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C562B54" w14:textId="77777777" w:rsidTr="0023780C">
        <w:tc>
          <w:tcPr>
            <w:tcW w:w="2812" w:type="dxa"/>
          </w:tcPr>
          <w:p w14:paraId="259F7FE9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2FAD8A5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F679BE0" w14:textId="77777777" w:rsidTr="0023780C">
        <w:tc>
          <w:tcPr>
            <w:tcW w:w="2812" w:type="dxa"/>
          </w:tcPr>
          <w:p w14:paraId="30C8F2E2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81A98E0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41D4AFCE" w14:textId="77777777" w:rsidTr="0023780C">
        <w:tc>
          <w:tcPr>
            <w:tcW w:w="2812" w:type="dxa"/>
          </w:tcPr>
          <w:p w14:paraId="64D39353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3C7C4C6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7330197A" w14:textId="77777777" w:rsidTr="0023780C">
        <w:tc>
          <w:tcPr>
            <w:tcW w:w="2812" w:type="dxa"/>
          </w:tcPr>
          <w:p w14:paraId="17693D71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66D618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7E2027AE" w14:textId="77777777" w:rsidTr="0023780C">
        <w:tc>
          <w:tcPr>
            <w:tcW w:w="2812" w:type="dxa"/>
          </w:tcPr>
          <w:p w14:paraId="174E5775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7DD9FA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994553F" w14:textId="77777777" w:rsidTr="0023780C">
        <w:tc>
          <w:tcPr>
            <w:tcW w:w="2812" w:type="dxa"/>
          </w:tcPr>
          <w:p w14:paraId="329F3293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0640EB1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0A972D87" w14:textId="77777777" w:rsidR="0023780C" w:rsidRDefault="0023780C" w:rsidP="0023780C">
      <w:r>
        <w:rPr>
          <w:noProof/>
        </w:rPr>
        <w:drawing>
          <wp:inline distT="0" distB="0" distL="0" distR="0" wp14:anchorId="6434E7E8" wp14:editId="19BB2454">
            <wp:extent cx="2582887" cy="5686425"/>
            <wp:effectExtent l="0" t="0" r="825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84086" cy="56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36BFEB1A" w14:textId="77777777" w:rsidTr="0023780C">
        <w:tc>
          <w:tcPr>
            <w:tcW w:w="2812" w:type="dxa"/>
          </w:tcPr>
          <w:p w14:paraId="64BA4D23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5A2E214A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C-R-167</w:t>
            </w:r>
          </w:p>
        </w:tc>
      </w:tr>
      <w:tr w:rsidR="0023780C" w:rsidRPr="00C52A26" w14:paraId="01B17145" w14:textId="77777777" w:rsidTr="0023780C">
        <w:tc>
          <w:tcPr>
            <w:tcW w:w="2812" w:type="dxa"/>
          </w:tcPr>
          <w:p w14:paraId="7BAB0867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B6E4DF4" w14:textId="77777777" w:rsidR="0023780C" w:rsidRPr="00C52A26" w:rsidRDefault="0023780C" w:rsidP="0023780C">
            <w:r>
              <w:rPr>
                <w:rFonts w:hint="eastAsia"/>
              </w:rPr>
              <w:t>查看所有教师介绍</w:t>
            </w:r>
          </w:p>
        </w:tc>
      </w:tr>
      <w:tr w:rsidR="0023780C" w:rsidRPr="00ED0073" w14:paraId="03DD6B36" w14:textId="77777777" w:rsidTr="0023780C">
        <w:tc>
          <w:tcPr>
            <w:tcW w:w="2812" w:type="dxa"/>
          </w:tcPr>
          <w:p w14:paraId="0F531FA3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F17335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6127591E" w14:textId="77777777" w:rsidTr="0023780C">
        <w:tc>
          <w:tcPr>
            <w:tcW w:w="2812" w:type="dxa"/>
          </w:tcPr>
          <w:p w14:paraId="60669783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CF6375" w14:textId="77777777" w:rsidR="0023780C" w:rsidRPr="00ED0073" w:rsidRDefault="0023780C" w:rsidP="0023780C"/>
        </w:tc>
      </w:tr>
      <w:tr w:rsidR="0023780C" w:rsidRPr="00ED0073" w14:paraId="3361C9B6" w14:textId="77777777" w:rsidTr="0023780C">
        <w:tc>
          <w:tcPr>
            <w:tcW w:w="2812" w:type="dxa"/>
          </w:tcPr>
          <w:p w14:paraId="3D92B707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40846D4C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3ABC0160" w14:textId="77777777" w:rsidTr="0023780C">
        <w:tc>
          <w:tcPr>
            <w:tcW w:w="2812" w:type="dxa"/>
          </w:tcPr>
          <w:p w14:paraId="4984216F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0382C0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260FBFDC" w14:textId="77777777" w:rsidTr="0023780C">
        <w:tc>
          <w:tcPr>
            <w:tcW w:w="2812" w:type="dxa"/>
          </w:tcPr>
          <w:p w14:paraId="598DA30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9B3431E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前端发送的查看所有教师介绍请求</w:t>
            </w:r>
          </w:p>
          <w:p w14:paraId="5D22A300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服务器端返回查看所有教师介绍数据给前端</w:t>
            </w:r>
          </w:p>
          <w:p w14:paraId="14D40D52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界面上呈现查看所有教师介绍界面</w:t>
            </w:r>
          </w:p>
        </w:tc>
      </w:tr>
      <w:tr w:rsidR="0023780C" w:rsidRPr="00ED0073" w14:paraId="132A0888" w14:textId="77777777" w:rsidTr="0023780C">
        <w:tc>
          <w:tcPr>
            <w:tcW w:w="2812" w:type="dxa"/>
          </w:tcPr>
          <w:p w14:paraId="45400FD2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ABCE45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B1504E1" w14:textId="77777777" w:rsidR="0023780C" w:rsidRDefault="0023780C" w:rsidP="0023780C">
            <w:r>
              <w:rPr>
                <w:rFonts w:hint="eastAsia"/>
              </w:rPr>
              <w:t>2. 登陆</w:t>
            </w:r>
          </w:p>
          <w:p w14:paraId="20692772" w14:textId="77777777" w:rsidR="0023780C" w:rsidRPr="00ED0073" w:rsidRDefault="0023780C" w:rsidP="0023780C">
            <w:r>
              <w:rPr>
                <w:rFonts w:hint="eastAsia"/>
              </w:rPr>
              <w:t>3 点击导航栏-教师介绍</w:t>
            </w:r>
          </w:p>
          <w:p w14:paraId="7D1B160E" w14:textId="77777777" w:rsidR="0023780C" w:rsidRPr="00ED0073" w:rsidRDefault="0023780C" w:rsidP="0023780C"/>
        </w:tc>
      </w:tr>
      <w:tr w:rsidR="0023780C" w:rsidRPr="00ED0073" w14:paraId="15029BE2" w14:textId="77777777" w:rsidTr="0023780C">
        <w:tc>
          <w:tcPr>
            <w:tcW w:w="2812" w:type="dxa"/>
          </w:tcPr>
          <w:p w14:paraId="4E95FD2E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B1EBB41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7687FC0" w14:textId="77777777" w:rsidTr="0023780C">
        <w:tc>
          <w:tcPr>
            <w:tcW w:w="2812" w:type="dxa"/>
          </w:tcPr>
          <w:p w14:paraId="2022FCE7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94CEE8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486FC28C" w14:textId="77777777" w:rsidTr="0023780C">
        <w:tc>
          <w:tcPr>
            <w:tcW w:w="2812" w:type="dxa"/>
          </w:tcPr>
          <w:p w14:paraId="1EF9AB37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B2A14E0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40C2DDE2" w14:textId="77777777" w:rsidTr="0023780C">
        <w:tc>
          <w:tcPr>
            <w:tcW w:w="2812" w:type="dxa"/>
          </w:tcPr>
          <w:p w14:paraId="0287415E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9E351B9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6A6BBBCE" w14:textId="77777777" w:rsidTr="0023780C">
        <w:tc>
          <w:tcPr>
            <w:tcW w:w="2812" w:type="dxa"/>
          </w:tcPr>
          <w:p w14:paraId="0EC6F003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0F24C74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C878B7A" w14:textId="77777777" w:rsidTr="0023780C">
        <w:tc>
          <w:tcPr>
            <w:tcW w:w="2812" w:type="dxa"/>
          </w:tcPr>
          <w:p w14:paraId="4210BA7C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6CEF487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18E48D24" w14:textId="77777777" w:rsidTr="0023780C">
        <w:tc>
          <w:tcPr>
            <w:tcW w:w="2812" w:type="dxa"/>
          </w:tcPr>
          <w:p w14:paraId="16FE9626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FD2E694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13075B99" w14:textId="77777777" w:rsidR="0023780C" w:rsidRDefault="0023780C" w:rsidP="0023780C">
      <w:r>
        <w:rPr>
          <w:noProof/>
        </w:rPr>
        <w:drawing>
          <wp:inline distT="0" distB="0" distL="0" distR="0" wp14:anchorId="2638EA25" wp14:editId="69BD2492">
            <wp:extent cx="2188621" cy="34099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89632" cy="34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0704BE8C" w14:textId="77777777" w:rsidTr="0023780C">
        <w:tc>
          <w:tcPr>
            <w:tcW w:w="2812" w:type="dxa"/>
          </w:tcPr>
          <w:p w14:paraId="1C51B4EE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0596D8B8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C-R-168</w:t>
            </w:r>
          </w:p>
        </w:tc>
      </w:tr>
      <w:tr w:rsidR="0023780C" w:rsidRPr="00C52A26" w14:paraId="6D6FF3CF" w14:textId="77777777" w:rsidTr="0023780C">
        <w:tc>
          <w:tcPr>
            <w:tcW w:w="2812" w:type="dxa"/>
          </w:tcPr>
          <w:p w14:paraId="5C0EC112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D11C2EE" w14:textId="77777777" w:rsidR="0023780C" w:rsidRPr="00C52A26" w:rsidRDefault="0023780C" w:rsidP="0023780C">
            <w:r>
              <w:rPr>
                <w:rFonts w:hint="eastAsia"/>
              </w:rPr>
              <w:t>搜索教师</w:t>
            </w:r>
          </w:p>
        </w:tc>
      </w:tr>
      <w:tr w:rsidR="0023780C" w:rsidRPr="00ED0073" w14:paraId="5FCA3E88" w14:textId="77777777" w:rsidTr="0023780C">
        <w:tc>
          <w:tcPr>
            <w:tcW w:w="2812" w:type="dxa"/>
          </w:tcPr>
          <w:p w14:paraId="7AE933BF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F7327C9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15975729" w14:textId="77777777" w:rsidTr="0023780C">
        <w:tc>
          <w:tcPr>
            <w:tcW w:w="2812" w:type="dxa"/>
          </w:tcPr>
          <w:p w14:paraId="6CCDD28D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F1361B0" w14:textId="77777777" w:rsidR="0023780C" w:rsidRPr="00ED0073" w:rsidRDefault="0023780C" w:rsidP="0023780C"/>
        </w:tc>
      </w:tr>
      <w:tr w:rsidR="0023780C" w:rsidRPr="00ED0073" w14:paraId="6126CFEB" w14:textId="77777777" w:rsidTr="0023780C">
        <w:tc>
          <w:tcPr>
            <w:tcW w:w="2812" w:type="dxa"/>
          </w:tcPr>
          <w:p w14:paraId="69F7788A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5D82C42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3D4D9080" w14:textId="77777777" w:rsidTr="0023780C">
        <w:tc>
          <w:tcPr>
            <w:tcW w:w="2812" w:type="dxa"/>
          </w:tcPr>
          <w:p w14:paraId="29035273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F7EC4B7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36849E98" w14:textId="77777777" w:rsidTr="0023780C">
        <w:tc>
          <w:tcPr>
            <w:tcW w:w="2812" w:type="dxa"/>
          </w:tcPr>
          <w:p w14:paraId="63AD4741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99370C4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前端发送的进搜索教师的请求</w:t>
            </w:r>
          </w:p>
          <w:p w14:paraId="7859D51C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服务器端返回进入搜索教师数据给前端</w:t>
            </w:r>
          </w:p>
          <w:p w14:paraId="29517F12" w14:textId="77777777" w:rsidR="0023780C" w:rsidRPr="00ED0073" w:rsidRDefault="0023780C" w:rsidP="0023780C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界面上呈现搜索界面</w:t>
            </w:r>
          </w:p>
        </w:tc>
      </w:tr>
      <w:tr w:rsidR="0023780C" w:rsidRPr="00ED0073" w14:paraId="0483D646" w14:textId="77777777" w:rsidTr="0023780C">
        <w:tc>
          <w:tcPr>
            <w:tcW w:w="2812" w:type="dxa"/>
          </w:tcPr>
          <w:p w14:paraId="18C50AE2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A3F3586" w14:textId="77777777" w:rsidR="0023780C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5F54313" w14:textId="77777777" w:rsidR="0023780C" w:rsidRDefault="0023780C" w:rsidP="0023780C">
            <w:r>
              <w:rPr>
                <w:rFonts w:hint="eastAsia"/>
              </w:rPr>
              <w:t>2. 登陆</w:t>
            </w:r>
          </w:p>
          <w:p w14:paraId="6D1B113B" w14:textId="77777777" w:rsidR="0023780C" w:rsidRPr="00ED0073" w:rsidRDefault="0023780C" w:rsidP="0023780C">
            <w:r>
              <w:rPr>
                <w:rFonts w:hint="eastAsia"/>
              </w:rPr>
              <w:t>3 点击导航栏-搜索</w:t>
            </w:r>
          </w:p>
          <w:p w14:paraId="427102C3" w14:textId="77777777" w:rsidR="0023780C" w:rsidRPr="00C272A7" w:rsidRDefault="0023780C" w:rsidP="0023780C"/>
        </w:tc>
      </w:tr>
      <w:tr w:rsidR="0023780C" w:rsidRPr="00ED0073" w14:paraId="663A44F3" w14:textId="77777777" w:rsidTr="0023780C">
        <w:tc>
          <w:tcPr>
            <w:tcW w:w="2812" w:type="dxa"/>
          </w:tcPr>
          <w:p w14:paraId="50BFF054" w14:textId="77777777" w:rsidR="0023780C" w:rsidRPr="00ED0073" w:rsidRDefault="0023780C" w:rsidP="0023780C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E73A97E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3BC57902" w14:textId="77777777" w:rsidTr="0023780C">
        <w:tc>
          <w:tcPr>
            <w:tcW w:w="2812" w:type="dxa"/>
          </w:tcPr>
          <w:p w14:paraId="647419FB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15AE1D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1DE0D27E" w14:textId="77777777" w:rsidTr="0023780C">
        <w:tc>
          <w:tcPr>
            <w:tcW w:w="2812" w:type="dxa"/>
          </w:tcPr>
          <w:p w14:paraId="21C01FD7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29233F9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5CC6DBE9" w14:textId="77777777" w:rsidTr="0023780C">
        <w:tc>
          <w:tcPr>
            <w:tcW w:w="2812" w:type="dxa"/>
          </w:tcPr>
          <w:p w14:paraId="54F7E8FD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5B21B1C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50369D17" w14:textId="77777777" w:rsidTr="0023780C">
        <w:tc>
          <w:tcPr>
            <w:tcW w:w="2812" w:type="dxa"/>
          </w:tcPr>
          <w:p w14:paraId="53EF5235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F31AFEB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EB8DD64" w14:textId="77777777" w:rsidTr="0023780C">
        <w:tc>
          <w:tcPr>
            <w:tcW w:w="2812" w:type="dxa"/>
          </w:tcPr>
          <w:p w14:paraId="5A356993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E200DA9" w14:textId="77777777" w:rsidR="0023780C" w:rsidRPr="007C7770" w:rsidRDefault="0023780C" w:rsidP="0023780C">
            <w:r>
              <w:rPr>
                <w:rFonts w:hint="eastAsia"/>
              </w:rPr>
              <w:t>教师的姓名</w:t>
            </w:r>
          </w:p>
        </w:tc>
      </w:tr>
      <w:tr w:rsidR="0023780C" w:rsidRPr="00757EB3" w14:paraId="11EFA2D9" w14:textId="77777777" w:rsidTr="0023780C">
        <w:tc>
          <w:tcPr>
            <w:tcW w:w="2812" w:type="dxa"/>
          </w:tcPr>
          <w:p w14:paraId="55122CBA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4ACEE3" w14:textId="77777777" w:rsidR="0023780C" w:rsidRPr="007C7770" w:rsidRDefault="0023780C" w:rsidP="0023780C">
            <w:r>
              <w:rPr>
                <w:rFonts w:hint="eastAsia"/>
              </w:rPr>
              <w:t>教师个人介绍</w:t>
            </w:r>
          </w:p>
        </w:tc>
      </w:tr>
    </w:tbl>
    <w:p w14:paraId="31472424" w14:textId="77777777" w:rsidR="0023780C" w:rsidRDefault="0023780C" w:rsidP="0023780C">
      <w:r>
        <w:rPr>
          <w:noProof/>
        </w:rPr>
        <w:drawing>
          <wp:inline distT="0" distB="0" distL="0" distR="0" wp14:anchorId="4716BF45" wp14:editId="2FECFB04">
            <wp:extent cx="2287720" cy="3938588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89774" cy="39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23780C" w:rsidRPr="00ED0073" w14:paraId="2EEDDF67" w14:textId="77777777" w:rsidTr="0023780C">
        <w:tc>
          <w:tcPr>
            <w:tcW w:w="2812" w:type="dxa"/>
          </w:tcPr>
          <w:p w14:paraId="11425398" w14:textId="77777777" w:rsidR="0023780C" w:rsidRPr="00ED0073" w:rsidRDefault="0023780C" w:rsidP="0023780C">
            <w:r w:rsidRPr="00270929">
              <w:t>ID</w:t>
            </w:r>
          </w:p>
        </w:tc>
        <w:tc>
          <w:tcPr>
            <w:tcW w:w="5428" w:type="dxa"/>
          </w:tcPr>
          <w:p w14:paraId="388DB1E1" w14:textId="77777777" w:rsidR="0023780C" w:rsidRPr="00ED0073" w:rsidRDefault="0023780C" w:rsidP="0023780C">
            <w:r>
              <w:rPr>
                <w:rFonts w:hint="eastAsia"/>
              </w:rPr>
              <w:t>U</w:t>
            </w:r>
            <w:r>
              <w:t>C-R-169</w:t>
            </w:r>
          </w:p>
        </w:tc>
      </w:tr>
      <w:tr w:rsidR="0023780C" w:rsidRPr="00C52A26" w14:paraId="1EF9A6B9" w14:textId="77777777" w:rsidTr="0023780C">
        <w:tc>
          <w:tcPr>
            <w:tcW w:w="2812" w:type="dxa"/>
          </w:tcPr>
          <w:p w14:paraId="76A04403" w14:textId="77777777" w:rsidR="0023780C" w:rsidRPr="00ED0073" w:rsidRDefault="0023780C" w:rsidP="0023780C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D5E1FDF" w14:textId="77777777" w:rsidR="0023780C" w:rsidRPr="00C52A26" w:rsidRDefault="0023780C" w:rsidP="0023780C">
            <w:r>
              <w:rPr>
                <w:rFonts w:hint="eastAsia"/>
              </w:rPr>
              <w:t>教师介绍</w:t>
            </w:r>
            <w:commentRangeStart w:id="80"/>
            <w:r>
              <w:rPr>
                <w:rFonts w:hint="eastAsia"/>
              </w:rPr>
              <w:t>排序</w:t>
            </w:r>
            <w:commentRangeEnd w:id="80"/>
            <w:r>
              <w:rPr>
                <w:rStyle w:val="aa"/>
              </w:rPr>
              <w:commentReference w:id="80"/>
            </w:r>
          </w:p>
        </w:tc>
      </w:tr>
      <w:tr w:rsidR="0023780C" w:rsidRPr="00ED0073" w14:paraId="50F4B04A" w14:textId="77777777" w:rsidTr="0023780C">
        <w:tc>
          <w:tcPr>
            <w:tcW w:w="2812" w:type="dxa"/>
          </w:tcPr>
          <w:p w14:paraId="6A7DD2A8" w14:textId="77777777" w:rsidR="0023780C" w:rsidRPr="00ED0073" w:rsidRDefault="0023780C" w:rsidP="0023780C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80773DC" w14:textId="77777777" w:rsidR="0023780C" w:rsidRPr="00ED0073" w:rsidRDefault="0023780C" w:rsidP="0023780C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23780C" w:rsidRPr="00ED0073" w14:paraId="08E658F9" w14:textId="77777777" w:rsidTr="0023780C">
        <w:tc>
          <w:tcPr>
            <w:tcW w:w="2812" w:type="dxa"/>
          </w:tcPr>
          <w:p w14:paraId="561BD9FA" w14:textId="77777777" w:rsidR="0023780C" w:rsidRPr="00ED0073" w:rsidRDefault="0023780C" w:rsidP="0023780C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5863686" w14:textId="77777777" w:rsidR="0023780C" w:rsidRPr="00ED0073" w:rsidRDefault="0023780C" w:rsidP="0023780C"/>
        </w:tc>
      </w:tr>
      <w:tr w:rsidR="0023780C" w:rsidRPr="00ED0073" w14:paraId="50FD56B2" w14:textId="77777777" w:rsidTr="0023780C">
        <w:tc>
          <w:tcPr>
            <w:tcW w:w="2812" w:type="dxa"/>
          </w:tcPr>
          <w:p w14:paraId="07EFF4F8" w14:textId="77777777" w:rsidR="0023780C" w:rsidRPr="00ED0073" w:rsidRDefault="0023780C" w:rsidP="0023780C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B957D87" w14:textId="77777777" w:rsidR="0023780C" w:rsidRPr="00ED0073" w:rsidRDefault="0023780C" w:rsidP="0023780C">
            <w:r>
              <w:rPr>
                <w:rFonts w:hint="eastAsia"/>
              </w:rPr>
              <w:t>注册用户</w:t>
            </w:r>
          </w:p>
        </w:tc>
      </w:tr>
      <w:tr w:rsidR="0023780C" w:rsidRPr="00ED0073" w14:paraId="11D766F8" w14:textId="77777777" w:rsidTr="0023780C">
        <w:tc>
          <w:tcPr>
            <w:tcW w:w="2812" w:type="dxa"/>
          </w:tcPr>
          <w:p w14:paraId="21F3BC6A" w14:textId="77777777" w:rsidR="0023780C" w:rsidRPr="00ED0073" w:rsidRDefault="0023780C" w:rsidP="0023780C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E8FE881" w14:textId="77777777" w:rsidR="0023780C" w:rsidRPr="00ED0073" w:rsidRDefault="0023780C" w:rsidP="0023780C">
            <w:r>
              <w:rPr>
                <w:rFonts w:hint="eastAsia"/>
              </w:rPr>
              <w:t>PRE-1：已经登陆</w:t>
            </w:r>
          </w:p>
        </w:tc>
      </w:tr>
      <w:tr w:rsidR="0023780C" w:rsidRPr="00ED0073" w14:paraId="1B76274C" w14:textId="77777777" w:rsidTr="0023780C">
        <w:tc>
          <w:tcPr>
            <w:tcW w:w="2812" w:type="dxa"/>
          </w:tcPr>
          <w:p w14:paraId="0F960439" w14:textId="77777777" w:rsidR="0023780C" w:rsidRPr="00ED0073" w:rsidRDefault="0023780C" w:rsidP="0023780C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92CC72B" w14:textId="77777777" w:rsidR="0023780C" w:rsidRDefault="0023780C" w:rsidP="0023780C">
            <w:r>
              <w:rPr>
                <w:rFonts w:hint="eastAsia"/>
              </w:rPr>
              <w:t>POST-1：服务器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前端发送的教师介绍排序的请求</w:t>
            </w:r>
          </w:p>
          <w:p w14:paraId="15E1628A" w14:textId="77777777" w:rsidR="0023780C" w:rsidRDefault="0023780C" w:rsidP="0023780C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服务器端返回进入教师介绍排序数据给前端</w:t>
            </w:r>
          </w:p>
          <w:p w14:paraId="028DF82A" w14:textId="77777777" w:rsidR="0023780C" w:rsidRPr="00ED0073" w:rsidRDefault="0023780C" w:rsidP="0023780C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界面上呈现教师介绍排序界面</w:t>
            </w:r>
          </w:p>
        </w:tc>
      </w:tr>
      <w:tr w:rsidR="0023780C" w:rsidRPr="00ED0073" w14:paraId="5BAD6B2A" w14:textId="77777777" w:rsidTr="0023780C">
        <w:tc>
          <w:tcPr>
            <w:tcW w:w="2812" w:type="dxa"/>
          </w:tcPr>
          <w:p w14:paraId="1ECE3F64" w14:textId="77777777" w:rsidR="0023780C" w:rsidRPr="00ED0073" w:rsidRDefault="0023780C" w:rsidP="0023780C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962B352" w14:textId="77777777" w:rsidR="0023780C" w:rsidRPr="00ED0073" w:rsidRDefault="0023780C" w:rsidP="0023780C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0A864262" w14:textId="77777777" w:rsidR="0023780C" w:rsidRPr="00ED0073" w:rsidRDefault="0023780C" w:rsidP="0023780C"/>
        </w:tc>
      </w:tr>
      <w:tr w:rsidR="0023780C" w:rsidRPr="00ED0073" w14:paraId="24CE931D" w14:textId="77777777" w:rsidTr="0023780C">
        <w:tc>
          <w:tcPr>
            <w:tcW w:w="2812" w:type="dxa"/>
          </w:tcPr>
          <w:p w14:paraId="26F501A0" w14:textId="77777777" w:rsidR="0023780C" w:rsidRPr="00ED0073" w:rsidRDefault="0023780C" w:rsidP="0023780C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04C2906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2A027C3D" w14:textId="77777777" w:rsidTr="0023780C">
        <w:tc>
          <w:tcPr>
            <w:tcW w:w="2812" w:type="dxa"/>
          </w:tcPr>
          <w:p w14:paraId="23EE8166" w14:textId="77777777" w:rsidR="0023780C" w:rsidRPr="00ED0073" w:rsidRDefault="0023780C" w:rsidP="0023780C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FE6F2EF" w14:textId="77777777" w:rsidR="0023780C" w:rsidRPr="00ED007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ED0073" w14:paraId="794ED0D1" w14:textId="77777777" w:rsidTr="0023780C">
        <w:tc>
          <w:tcPr>
            <w:tcW w:w="2812" w:type="dxa"/>
          </w:tcPr>
          <w:p w14:paraId="3C64F997" w14:textId="77777777" w:rsidR="0023780C" w:rsidRPr="00ED0073" w:rsidRDefault="0023780C" w:rsidP="0023780C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8C7EFFF" w14:textId="77777777" w:rsidR="0023780C" w:rsidRPr="00ED0073" w:rsidRDefault="0023780C" w:rsidP="0023780C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23780C" w:rsidRPr="00433E1C" w14:paraId="56C5DA5D" w14:textId="77777777" w:rsidTr="0023780C">
        <w:tc>
          <w:tcPr>
            <w:tcW w:w="2812" w:type="dxa"/>
          </w:tcPr>
          <w:p w14:paraId="5FADD131" w14:textId="77777777" w:rsidR="0023780C" w:rsidRPr="00ED0073" w:rsidRDefault="0023780C" w:rsidP="0023780C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3F3AF7" w14:textId="77777777" w:rsidR="0023780C" w:rsidRPr="00433E1C" w:rsidRDefault="0023780C" w:rsidP="0023780C">
            <w:r w:rsidRPr="007C7770">
              <w:t>无</w:t>
            </w:r>
          </w:p>
        </w:tc>
      </w:tr>
      <w:tr w:rsidR="0023780C" w:rsidRPr="00757EB3" w14:paraId="532E5038" w14:textId="77777777" w:rsidTr="0023780C">
        <w:tc>
          <w:tcPr>
            <w:tcW w:w="2812" w:type="dxa"/>
          </w:tcPr>
          <w:p w14:paraId="7F570A4E" w14:textId="77777777" w:rsidR="0023780C" w:rsidRPr="00ED0073" w:rsidRDefault="0023780C" w:rsidP="0023780C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9336173" w14:textId="77777777" w:rsidR="0023780C" w:rsidRPr="00757EB3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3D504233" w14:textId="77777777" w:rsidTr="0023780C">
        <w:tc>
          <w:tcPr>
            <w:tcW w:w="2812" w:type="dxa"/>
          </w:tcPr>
          <w:p w14:paraId="32C84D36" w14:textId="77777777" w:rsidR="0023780C" w:rsidRPr="00270929" w:rsidRDefault="0023780C" w:rsidP="0023780C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946D46D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  <w:tr w:rsidR="0023780C" w:rsidRPr="00757EB3" w14:paraId="5FF774BB" w14:textId="77777777" w:rsidTr="0023780C">
        <w:tc>
          <w:tcPr>
            <w:tcW w:w="2812" w:type="dxa"/>
          </w:tcPr>
          <w:p w14:paraId="4B0867E2" w14:textId="77777777" w:rsidR="0023780C" w:rsidRDefault="0023780C" w:rsidP="0023780C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C861C46" w14:textId="77777777" w:rsidR="0023780C" w:rsidRPr="007C7770" w:rsidRDefault="0023780C" w:rsidP="0023780C">
            <w:r>
              <w:rPr>
                <w:rFonts w:hint="eastAsia"/>
              </w:rPr>
              <w:t>无</w:t>
            </w:r>
          </w:p>
        </w:tc>
      </w:tr>
    </w:tbl>
    <w:p w14:paraId="334618D4" w14:textId="77777777" w:rsidR="0023780C" w:rsidRPr="001B6D47" w:rsidRDefault="0023780C" w:rsidP="0023780C">
      <w:r>
        <w:rPr>
          <w:noProof/>
        </w:rPr>
        <w:drawing>
          <wp:inline distT="0" distB="0" distL="0" distR="0" wp14:anchorId="024A298F" wp14:editId="13DA455A">
            <wp:extent cx="2851891" cy="5029200"/>
            <wp:effectExtent l="0" t="0" r="571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54551" cy="5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3FDC" w14:textId="4F60B542" w:rsidR="00924C4A" w:rsidRDefault="00924C4A" w:rsidP="00924C4A">
      <w:pPr>
        <w:pStyle w:val="3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 xml:space="preserve">3 </w:t>
      </w:r>
      <w:r w:rsidR="001B6D47">
        <w:rPr>
          <w:rFonts w:hint="eastAsia"/>
        </w:rPr>
        <w:t>教师</w:t>
      </w:r>
      <w:r>
        <w:rPr>
          <w:rFonts w:hint="eastAsia"/>
        </w:rPr>
        <w:t>用户功能</w:t>
      </w:r>
      <w:r w:rsidR="001B6D47">
        <w:rPr>
          <w:rFonts w:hint="eastAsia"/>
        </w:rPr>
        <w:t>手机端</w:t>
      </w:r>
    </w:p>
    <w:p w14:paraId="14797BB5" w14:textId="450BBFD6" w:rsidR="0000482B" w:rsidRDefault="0000482B" w:rsidP="0000482B">
      <w:pPr>
        <w:pStyle w:val="4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相关</w:t>
      </w:r>
      <w:r>
        <w:t>课程界面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066226AC" w14:textId="77777777" w:rsidTr="0000482B">
        <w:tc>
          <w:tcPr>
            <w:tcW w:w="2812" w:type="dxa"/>
          </w:tcPr>
          <w:p w14:paraId="138B8348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6A38214B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C-T-4</w:t>
            </w:r>
          </w:p>
        </w:tc>
      </w:tr>
      <w:tr w:rsidR="0000482B" w:rsidRPr="00C52A26" w14:paraId="5DD88264" w14:textId="77777777" w:rsidTr="0000482B">
        <w:tc>
          <w:tcPr>
            <w:tcW w:w="2812" w:type="dxa"/>
          </w:tcPr>
          <w:p w14:paraId="7E724196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04B2509" w14:textId="77777777" w:rsidR="0000482B" w:rsidRPr="00C52A26" w:rsidRDefault="0000482B" w:rsidP="0000482B">
            <w:r>
              <w:rPr>
                <w:rFonts w:hint="eastAsia"/>
              </w:rPr>
              <w:t>查看我的</w:t>
            </w:r>
            <w:r>
              <w:t>课程</w:t>
            </w:r>
          </w:p>
        </w:tc>
      </w:tr>
      <w:tr w:rsidR="0000482B" w:rsidRPr="00ED0073" w14:paraId="34B53C13" w14:textId="77777777" w:rsidTr="0000482B">
        <w:tc>
          <w:tcPr>
            <w:tcW w:w="2812" w:type="dxa"/>
          </w:tcPr>
          <w:p w14:paraId="560F120A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B33FE73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0C059053" w14:textId="77777777" w:rsidTr="0000482B">
        <w:tc>
          <w:tcPr>
            <w:tcW w:w="2812" w:type="dxa"/>
          </w:tcPr>
          <w:p w14:paraId="27CE6485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F2FDF6" w14:textId="77777777" w:rsidR="0000482B" w:rsidRPr="00ED0073" w:rsidRDefault="0000482B" w:rsidP="0000482B">
            <w:r>
              <w:rPr>
                <w:rFonts w:hint="eastAsia"/>
              </w:rPr>
              <w:t>查看当前</w:t>
            </w:r>
            <w:r>
              <w:t>登录教师</w:t>
            </w:r>
            <w:r>
              <w:rPr>
                <w:rFonts w:hint="eastAsia"/>
              </w:rPr>
              <w:t>开设</w:t>
            </w:r>
            <w:r>
              <w:t>的课程</w:t>
            </w:r>
          </w:p>
        </w:tc>
      </w:tr>
      <w:tr w:rsidR="0000482B" w:rsidRPr="00ED0073" w14:paraId="43EF59A6" w14:textId="77777777" w:rsidTr="0000482B">
        <w:tc>
          <w:tcPr>
            <w:tcW w:w="2812" w:type="dxa"/>
          </w:tcPr>
          <w:p w14:paraId="4C7E7E58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2BC1C6AB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2D3FF09E" w14:textId="77777777" w:rsidTr="0000482B">
        <w:tc>
          <w:tcPr>
            <w:tcW w:w="2812" w:type="dxa"/>
          </w:tcPr>
          <w:p w14:paraId="504F12BD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8EC9E9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74E49CAC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15B790F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：教师进入相关</w:t>
            </w:r>
            <w:r>
              <w:t>课程界面</w:t>
            </w:r>
          </w:p>
        </w:tc>
      </w:tr>
      <w:tr w:rsidR="0000482B" w:rsidRPr="00ED0073" w14:paraId="6A427EE5" w14:textId="77777777" w:rsidTr="0000482B">
        <w:tc>
          <w:tcPr>
            <w:tcW w:w="2812" w:type="dxa"/>
          </w:tcPr>
          <w:p w14:paraId="08FEB1C6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DF6A5C7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：查看教师</w:t>
            </w:r>
            <w:r>
              <w:t>开设的课程的列表</w:t>
            </w:r>
          </w:p>
        </w:tc>
      </w:tr>
      <w:tr w:rsidR="0000482B" w:rsidRPr="00ED0073" w14:paraId="1C7BE363" w14:textId="77777777" w:rsidTr="0000482B">
        <w:tc>
          <w:tcPr>
            <w:tcW w:w="2812" w:type="dxa"/>
          </w:tcPr>
          <w:p w14:paraId="140B1736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8861FBA" w14:textId="77777777" w:rsidR="0000482B" w:rsidRPr="00ED0073" w:rsidRDefault="0000482B" w:rsidP="0000482B">
            <w:r>
              <w:rPr>
                <w:rFonts w:hint="eastAsia"/>
              </w:rPr>
              <w:t>1.点击相关</w:t>
            </w:r>
            <w:r>
              <w:t>课程中我的课程按钮</w:t>
            </w:r>
          </w:p>
        </w:tc>
      </w:tr>
      <w:tr w:rsidR="0000482B" w:rsidRPr="00ED0073" w14:paraId="6AC58DED" w14:textId="77777777" w:rsidTr="0000482B">
        <w:tc>
          <w:tcPr>
            <w:tcW w:w="2812" w:type="dxa"/>
          </w:tcPr>
          <w:p w14:paraId="57CF0503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C0018D6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6A812AC7" w14:textId="77777777" w:rsidTr="0000482B">
        <w:tc>
          <w:tcPr>
            <w:tcW w:w="2812" w:type="dxa"/>
          </w:tcPr>
          <w:p w14:paraId="37E2A22D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C74738A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7AA5FCAD" w14:textId="77777777" w:rsidTr="0000482B">
        <w:tc>
          <w:tcPr>
            <w:tcW w:w="2812" w:type="dxa"/>
          </w:tcPr>
          <w:p w14:paraId="78531697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6969A30" w14:textId="77777777" w:rsidR="0000482B" w:rsidRPr="00ED0073" w:rsidRDefault="0000482B" w:rsidP="0000482B">
            <w:r>
              <w:t>0.7820</w:t>
            </w:r>
          </w:p>
        </w:tc>
      </w:tr>
      <w:tr w:rsidR="0000482B" w:rsidRPr="00433E1C" w14:paraId="6472E41B" w14:textId="77777777" w:rsidTr="0000482B">
        <w:tc>
          <w:tcPr>
            <w:tcW w:w="2812" w:type="dxa"/>
          </w:tcPr>
          <w:p w14:paraId="4CDB5F80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EB85A6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625121AE" w14:textId="77777777" w:rsidTr="0000482B">
        <w:tc>
          <w:tcPr>
            <w:tcW w:w="2812" w:type="dxa"/>
          </w:tcPr>
          <w:p w14:paraId="26A5BF7E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B01CE4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3D1B1E63" w14:textId="77777777" w:rsidTr="0000482B">
        <w:tc>
          <w:tcPr>
            <w:tcW w:w="2812" w:type="dxa"/>
          </w:tcPr>
          <w:p w14:paraId="5D85FBA8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144800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21EC9A0E" w14:textId="77777777" w:rsidTr="0000482B">
        <w:tc>
          <w:tcPr>
            <w:tcW w:w="2812" w:type="dxa"/>
          </w:tcPr>
          <w:p w14:paraId="54699581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1995206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</w:tbl>
    <w:p w14:paraId="0CDED7E4" w14:textId="77777777" w:rsidR="0000482B" w:rsidRDefault="0000482B" w:rsidP="0000482B"/>
    <w:p w14:paraId="5C0D0045" w14:textId="6586711E" w:rsidR="0000482B" w:rsidRDefault="0000482B" w:rsidP="0000482B">
      <w:pPr>
        <w:pStyle w:val="4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.2</w:t>
      </w:r>
      <w:r>
        <w:rPr>
          <w:rFonts w:hint="eastAsia"/>
        </w:rPr>
        <w:t>课程</w:t>
      </w:r>
      <w:r>
        <w:t>公告界面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1B362D22" w14:textId="77777777" w:rsidTr="0000482B">
        <w:tc>
          <w:tcPr>
            <w:tcW w:w="2812" w:type="dxa"/>
          </w:tcPr>
          <w:p w14:paraId="79D04AFA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46D958F3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C-T-5</w:t>
            </w:r>
          </w:p>
        </w:tc>
      </w:tr>
      <w:tr w:rsidR="0000482B" w:rsidRPr="00C52A26" w14:paraId="1E4F2FA3" w14:textId="77777777" w:rsidTr="0000482B">
        <w:tc>
          <w:tcPr>
            <w:tcW w:w="2812" w:type="dxa"/>
          </w:tcPr>
          <w:p w14:paraId="086E3670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72B2C4D" w14:textId="77777777" w:rsidR="0000482B" w:rsidRPr="00C52A26" w:rsidRDefault="0000482B" w:rsidP="0000482B">
            <w:r>
              <w:rPr>
                <w:rFonts w:hint="eastAsia"/>
              </w:rPr>
              <w:t>新增并发布</w:t>
            </w:r>
            <w:r>
              <w:t>课程公告</w:t>
            </w:r>
          </w:p>
        </w:tc>
      </w:tr>
      <w:tr w:rsidR="0000482B" w:rsidRPr="00ED0073" w14:paraId="60572848" w14:textId="77777777" w:rsidTr="0000482B">
        <w:tc>
          <w:tcPr>
            <w:tcW w:w="2812" w:type="dxa"/>
          </w:tcPr>
          <w:p w14:paraId="5EE33364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D375F7D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015DC03F" w14:textId="77777777" w:rsidTr="0000482B">
        <w:tc>
          <w:tcPr>
            <w:tcW w:w="2812" w:type="dxa"/>
          </w:tcPr>
          <w:p w14:paraId="0AB14540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DBA5BBA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在自己开设的某个课程中发布新的课程公告</w:t>
            </w:r>
          </w:p>
        </w:tc>
      </w:tr>
      <w:tr w:rsidR="0000482B" w:rsidRPr="00ED0073" w14:paraId="54A1130C" w14:textId="77777777" w:rsidTr="0000482B">
        <w:tc>
          <w:tcPr>
            <w:tcW w:w="2812" w:type="dxa"/>
          </w:tcPr>
          <w:p w14:paraId="04A4E3EB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4C8563C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75EE8BC1" w14:textId="77777777" w:rsidTr="0000482B">
        <w:tc>
          <w:tcPr>
            <w:tcW w:w="2812" w:type="dxa"/>
          </w:tcPr>
          <w:p w14:paraId="42648661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5841AF8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580B6CDE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95C5325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0F6653CA" w14:textId="77777777" w:rsidTr="0000482B">
        <w:tc>
          <w:tcPr>
            <w:tcW w:w="2812" w:type="dxa"/>
          </w:tcPr>
          <w:p w14:paraId="5B7458BB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97CF43F" w14:textId="77777777" w:rsidR="0000482B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：新的课程</w:t>
            </w:r>
            <w:r>
              <w:t>公告发布</w:t>
            </w:r>
          </w:p>
          <w:p w14:paraId="69B2E775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该课程公告发送至课程相关学生、教师消息栏中</w:t>
            </w:r>
          </w:p>
        </w:tc>
      </w:tr>
      <w:tr w:rsidR="0000482B" w:rsidRPr="00ED0073" w14:paraId="4FE576E7" w14:textId="77777777" w:rsidTr="0000482B">
        <w:tc>
          <w:tcPr>
            <w:tcW w:w="2812" w:type="dxa"/>
          </w:tcPr>
          <w:p w14:paraId="63A92F84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C90D190" w14:textId="77777777" w:rsidR="0000482B" w:rsidRDefault="0000482B" w:rsidP="0000482B">
            <w:r>
              <w:rPr>
                <w:rFonts w:hint="eastAsia"/>
              </w:rPr>
              <w:t>1.点击课程内容</w:t>
            </w:r>
            <w:r>
              <w:t>列表中的课程公告条目</w:t>
            </w:r>
          </w:p>
          <w:p w14:paraId="0AC46FC3" w14:textId="77777777" w:rsidR="0000482B" w:rsidRDefault="0000482B" w:rsidP="0000482B">
            <w:r>
              <w:rPr>
                <w:rFonts w:hint="eastAsia"/>
              </w:rPr>
              <w:t>2.新增课程</w:t>
            </w:r>
            <w:r>
              <w:t>公告</w:t>
            </w:r>
          </w:p>
          <w:p w14:paraId="2D00356D" w14:textId="77777777" w:rsidR="0000482B" w:rsidRDefault="0000482B" w:rsidP="0000482B">
            <w:r>
              <w:rPr>
                <w:rFonts w:hint="eastAsia"/>
              </w:rPr>
              <w:t>3.输入</w:t>
            </w:r>
            <w:r>
              <w:t>课程公告内容</w:t>
            </w:r>
          </w:p>
          <w:p w14:paraId="7C0E692A" w14:textId="77777777" w:rsidR="0000482B" w:rsidRPr="00ED0073" w:rsidRDefault="0000482B" w:rsidP="0000482B">
            <w:r>
              <w:rPr>
                <w:rFonts w:hint="eastAsia"/>
              </w:rPr>
              <w:t>4.点击</w:t>
            </w:r>
            <w:r>
              <w:t>发布课程公告</w:t>
            </w:r>
          </w:p>
        </w:tc>
      </w:tr>
      <w:tr w:rsidR="0000482B" w:rsidRPr="00ED0073" w14:paraId="68AFF93B" w14:textId="77777777" w:rsidTr="0000482B">
        <w:tc>
          <w:tcPr>
            <w:tcW w:w="2812" w:type="dxa"/>
          </w:tcPr>
          <w:p w14:paraId="310F657E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6B569FE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03B4C4DA" w14:textId="77777777" w:rsidTr="0000482B">
        <w:tc>
          <w:tcPr>
            <w:tcW w:w="2812" w:type="dxa"/>
          </w:tcPr>
          <w:p w14:paraId="41F942F8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28B0B93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课程公告内容为空</w:t>
            </w:r>
          </w:p>
          <w:p w14:paraId="7B47B3F5" w14:textId="77777777" w:rsidR="0000482B" w:rsidRDefault="0000482B" w:rsidP="0000482B">
            <w:r>
              <w:rPr>
                <w:rFonts w:hint="eastAsia"/>
              </w:rPr>
              <w:t>1.未输入</w:t>
            </w:r>
            <w:r>
              <w:t>课程公告情况下点击发布，提示课程公告为空</w:t>
            </w:r>
          </w:p>
          <w:p w14:paraId="08CFA8A1" w14:textId="77777777" w:rsidR="0000482B" w:rsidRDefault="0000482B" w:rsidP="0000482B">
            <w:r>
              <w:rPr>
                <w:rFonts w:hint="eastAsia"/>
              </w:rPr>
              <w:t>E2：</w:t>
            </w:r>
            <w:r>
              <w:t>课程公告内容超过字数限制</w:t>
            </w:r>
          </w:p>
          <w:p w14:paraId="2184EE40" w14:textId="77777777" w:rsidR="0000482B" w:rsidRPr="00ED0073" w:rsidRDefault="0000482B" w:rsidP="0000482B">
            <w:r>
              <w:rPr>
                <w:rFonts w:hint="eastAsia"/>
              </w:rPr>
              <w:t>1.超出</w:t>
            </w:r>
            <w:r>
              <w:t>字数限制后，输入内容将不再记录</w:t>
            </w:r>
          </w:p>
        </w:tc>
      </w:tr>
      <w:tr w:rsidR="0000482B" w:rsidRPr="00ED0073" w14:paraId="65F98A62" w14:textId="77777777" w:rsidTr="0000482B">
        <w:tc>
          <w:tcPr>
            <w:tcW w:w="2812" w:type="dxa"/>
          </w:tcPr>
          <w:p w14:paraId="48F08A21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EEFF0E6" w14:textId="77777777" w:rsidR="0000482B" w:rsidRPr="00ED0073" w:rsidRDefault="0000482B" w:rsidP="0000482B">
            <w:r>
              <w:t>0.8394</w:t>
            </w:r>
          </w:p>
        </w:tc>
      </w:tr>
      <w:tr w:rsidR="0000482B" w:rsidRPr="00433E1C" w14:paraId="2F2842E8" w14:textId="77777777" w:rsidTr="0000482B">
        <w:tc>
          <w:tcPr>
            <w:tcW w:w="2812" w:type="dxa"/>
          </w:tcPr>
          <w:p w14:paraId="313EC1D8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F9F590E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4185CDA5" w14:textId="77777777" w:rsidTr="0000482B">
        <w:tc>
          <w:tcPr>
            <w:tcW w:w="2812" w:type="dxa"/>
          </w:tcPr>
          <w:p w14:paraId="369B896F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F44849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04E5540C" w14:textId="77777777" w:rsidTr="0000482B">
        <w:tc>
          <w:tcPr>
            <w:tcW w:w="2812" w:type="dxa"/>
          </w:tcPr>
          <w:p w14:paraId="452F0477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7CB14AF" w14:textId="77777777" w:rsidR="0000482B" w:rsidRPr="007C7770" w:rsidRDefault="0000482B" w:rsidP="0000482B">
            <w:r>
              <w:rPr>
                <w:rFonts w:hint="eastAsia"/>
              </w:rPr>
              <w:t>课程公告</w:t>
            </w:r>
          </w:p>
        </w:tc>
      </w:tr>
      <w:tr w:rsidR="0000482B" w:rsidRPr="00757EB3" w14:paraId="0AE6A78D" w14:textId="77777777" w:rsidTr="0000482B">
        <w:tc>
          <w:tcPr>
            <w:tcW w:w="2812" w:type="dxa"/>
          </w:tcPr>
          <w:p w14:paraId="6CD5F4FF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724D405" w14:textId="77777777" w:rsidR="0000482B" w:rsidRPr="007C7770" w:rsidRDefault="0000482B" w:rsidP="0000482B">
            <w:r>
              <w:rPr>
                <w:rFonts w:hint="eastAsia"/>
              </w:rPr>
              <w:t>公告</w:t>
            </w:r>
            <w:r>
              <w:t>发布提示信息，</w:t>
            </w:r>
            <w:r>
              <w:rPr>
                <w:rFonts w:hint="eastAsia"/>
              </w:rPr>
              <w:t>异常信息，</w:t>
            </w:r>
            <w:r>
              <w:t>课程公告</w:t>
            </w:r>
          </w:p>
        </w:tc>
      </w:tr>
    </w:tbl>
    <w:p w14:paraId="4DB676A2" w14:textId="77777777" w:rsidR="0000482B" w:rsidRDefault="0000482B" w:rsidP="0000482B"/>
    <w:p w14:paraId="6BF1F758" w14:textId="51269057" w:rsidR="0000482B" w:rsidRDefault="0000482B" w:rsidP="0000482B">
      <w:pPr>
        <w:pStyle w:val="4"/>
      </w:pPr>
      <w:r>
        <w:rPr>
          <w:rFonts w:hint="eastAsia"/>
        </w:rPr>
        <w:lastRenderedPageBreak/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课程讨论</w:t>
      </w:r>
      <w:r>
        <w:t>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758DC92F" w14:textId="77777777" w:rsidTr="0000482B">
        <w:tc>
          <w:tcPr>
            <w:tcW w:w="2812" w:type="dxa"/>
          </w:tcPr>
          <w:p w14:paraId="3CAAEAA6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03F8A991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C-T-14</w:t>
            </w:r>
          </w:p>
        </w:tc>
      </w:tr>
      <w:tr w:rsidR="0000482B" w:rsidRPr="00C52A26" w14:paraId="156B0844" w14:textId="77777777" w:rsidTr="0000482B">
        <w:tc>
          <w:tcPr>
            <w:tcW w:w="2812" w:type="dxa"/>
          </w:tcPr>
          <w:p w14:paraId="5B6C020A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9971E1C" w14:textId="77777777" w:rsidR="0000482B" w:rsidRPr="00C52A26" w:rsidRDefault="0000482B" w:rsidP="0000482B">
            <w:r>
              <w:rPr>
                <w:rFonts w:hint="eastAsia"/>
              </w:rPr>
              <w:t>新建讨论</w:t>
            </w:r>
          </w:p>
        </w:tc>
      </w:tr>
      <w:tr w:rsidR="0000482B" w:rsidRPr="00ED0073" w14:paraId="3E5859E1" w14:textId="77777777" w:rsidTr="0000482B">
        <w:tc>
          <w:tcPr>
            <w:tcW w:w="2812" w:type="dxa"/>
          </w:tcPr>
          <w:p w14:paraId="4628E85A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66A1C2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1289086A" w14:textId="77777777" w:rsidTr="0000482B">
        <w:tc>
          <w:tcPr>
            <w:tcW w:w="2812" w:type="dxa"/>
          </w:tcPr>
          <w:p w14:paraId="5E7CF4BD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AC5D4FE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某个主题开展某次讨论</w:t>
            </w:r>
          </w:p>
        </w:tc>
      </w:tr>
      <w:tr w:rsidR="0000482B" w:rsidRPr="00ED0073" w14:paraId="2CF6551F" w14:textId="77777777" w:rsidTr="0000482B">
        <w:tc>
          <w:tcPr>
            <w:tcW w:w="2812" w:type="dxa"/>
          </w:tcPr>
          <w:p w14:paraId="2E1492F7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56DA01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695DA5BB" w14:textId="77777777" w:rsidTr="0000482B">
        <w:tc>
          <w:tcPr>
            <w:tcW w:w="2812" w:type="dxa"/>
          </w:tcPr>
          <w:p w14:paraId="012C4A4D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2B1CC1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5FFAD51B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4CE4C9B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4381D028" w14:textId="77777777" w:rsidTr="0000482B">
        <w:tc>
          <w:tcPr>
            <w:tcW w:w="2812" w:type="dxa"/>
          </w:tcPr>
          <w:p w14:paraId="48ABE574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58E69E9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列表中新增某个讨论条目</w:t>
            </w:r>
          </w:p>
        </w:tc>
      </w:tr>
      <w:tr w:rsidR="0000482B" w:rsidRPr="00ED0073" w14:paraId="6D3DE125" w14:textId="77777777" w:rsidTr="0000482B">
        <w:tc>
          <w:tcPr>
            <w:tcW w:w="2812" w:type="dxa"/>
          </w:tcPr>
          <w:p w14:paraId="661B776E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6C19C30" w14:textId="77777777" w:rsidR="0000482B" w:rsidRDefault="0000482B" w:rsidP="0000482B">
            <w:r>
              <w:rPr>
                <w:rFonts w:hint="eastAsia"/>
              </w:rPr>
              <w:t>1.点击课程讨论内容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0C91C67E" w14:textId="77777777" w:rsidR="0000482B" w:rsidRDefault="0000482B" w:rsidP="0000482B">
            <w:r>
              <w:rPr>
                <w:rFonts w:hint="eastAsia"/>
              </w:rPr>
              <w:t>2.选择弹出</w:t>
            </w:r>
            <w:r>
              <w:t>菜单中的新建讨论</w:t>
            </w:r>
            <w:r>
              <w:rPr>
                <w:rFonts w:hint="eastAsia"/>
              </w:rPr>
              <w:t>选项</w:t>
            </w:r>
          </w:p>
          <w:p w14:paraId="4F787636" w14:textId="77777777" w:rsidR="0000482B" w:rsidRDefault="0000482B" w:rsidP="0000482B">
            <w:r>
              <w:rPr>
                <w:rFonts w:hint="eastAsia"/>
              </w:rPr>
              <w:t>3.输入新建</w:t>
            </w:r>
            <w:r>
              <w:t>讨论的主题和内容</w:t>
            </w:r>
          </w:p>
          <w:p w14:paraId="5B5BD66C" w14:textId="77777777" w:rsidR="0000482B" w:rsidRPr="00ED0073" w:rsidRDefault="0000482B" w:rsidP="0000482B">
            <w:r>
              <w:rPr>
                <w:rFonts w:hint="eastAsia"/>
              </w:rPr>
              <w:t>4.点击</w:t>
            </w:r>
            <w:r>
              <w:t>发布课程</w:t>
            </w:r>
            <w:r>
              <w:rPr>
                <w:rFonts w:hint="eastAsia"/>
              </w:rPr>
              <w:t>讨论</w:t>
            </w:r>
          </w:p>
        </w:tc>
      </w:tr>
      <w:tr w:rsidR="0000482B" w:rsidRPr="00ED0073" w14:paraId="3054BD5A" w14:textId="77777777" w:rsidTr="0000482B">
        <w:tc>
          <w:tcPr>
            <w:tcW w:w="2812" w:type="dxa"/>
          </w:tcPr>
          <w:p w14:paraId="79F34891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33D3E5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20862B76" w14:textId="77777777" w:rsidTr="0000482B">
        <w:tc>
          <w:tcPr>
            <w:tcW w:w="2812" w:type="dxa"/>
          </w:tcPr>
          <w:p w14:paraId="3DF0F246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F8B3355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7A3D1DCA" w14:textId="77777777" w:rsidR="0000482B" w:rsidRDefault="0000482B" w:rsidP="0000482B">
            <w:r>
              <w:rPr>
                <w:rFonts w:hint="eastAsia"/>
              </w:rPr>
              <w:t>1.未输入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主题情况下点击发布，提示课程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15ACCD64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超过字数限制</w:t>
            </w:r>
          </w:p>
          <w:p w14:paraId="2150244F" w14:textId="77777777" w:rsidR="0000482B" w:rsidRDefault="0000482B" w:rsidP="0000482B">
            <w:r>
              <w:rPr>
                <w:rFonts w:hint="eastAsia"/>
              </w:rPr>
              <w:t>1.超出</w:t>
            </w:r>
            <w:r>
              <w:t>字数限制后，输入内容将不再记录</w:t>
            </w:r>
          </w:p>
          <w:p w14:paraId="1A8DC045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内容超过字数限制</w:t>
            </w:r>
          </w:p>
          <w:p w14:paraId="4B15DB2D" w14:textId="77777777" w:rsidR="0000482B" w:rsidRPr="00ED0073" w:rsidRDefault="0000482B" w:rsidP="0000482B">
            <w:r>
              <w:rPr>
                <w:rFonts w:hint="eastAsia"/>
              </w:rPr>
              <w:t>1.超出</w:t>
            </w:r>
            <w:r>
              <w:t>字数限制后，输入内容将不再记录</w:t>
            </w:r>
          </w:p>
        </w:tc>
      </w:tr>
      <w:tr w:rsidR="0000482B" w:rsidRPr="00ED0073" w14:paraId="0FF75B19" w14:textId="77777777" w:rsidTr="0000482B">
        <w:tc>
          <w:tcPr>
            <w:tcW w:w="2812" w:type="dxa"/>
          </w:tcPr>
          <w:p w14:paraId="563E06BD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955555" w14:textId="77777777" w:rsidR="0000482B" w:rsidRPr="00ED0073" w:rsidRDefault="0000482B" w:rsidP="0000482B">
            <w:r>
              <w:t>0.6574</w:t>
            </w:r>
          </w:p>
        </w:tc>
      </w:tr>
      <w:tr w:rsidR="0000482B" w:rsidRPr="00433E1C" w14:paraId="5C52A4BC" w14:textId="77777777" w:rsidTr="0000482B">
        <w:tc>
          <w:tcPr>
            <w:tcW w:w="2812" w:type="dxa"/>
          </w:tcPr>
          <w:p w14:paraId="1F6E90EC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BA621B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527151FE" w14:textId="77777777" w:rsidTr="0000482B">
        <w:tc>
          <w:tcPr>
            <w:tcW w:w="2812" w:type="dxa"/>
          </w:tcPr>
          <w:p w14:paraId="6986B51C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FDED3D4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4D08DB9E" w14:textId="77777777" w:rsidTr="0000482B">
        <w:tc>
          <w:tcPr>
            <w:tcW w:w="2812" w:type="dxa"/>
          </w:tcPr>
          <w:p w14:paraId="60635F5A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F4DF6FB" w14:textId="77777777" w:rsidR="0000482B" w:rsidRPr="007C7770" w:rsidRDefault="0000482B" w:rsidP="0000482B">
            <w:r>
              <w:rPr>
                <w:rFonts w:hint="eastAsia"/>
              </w:rPr>
              <w:t>课程讨论主题，</w:t>
            </w:r>
            <w:r>
              <w:t>课程讨论内容</w:t>
            </w:r>
          </w:p>
        </w:tc>
      </w:tr>
      <w:tr w:rsidR="0000482B" w:rsidRPr="00757EB3" w14:paraId="3BF3A690" w14:textId="77777777" w:rsidTr="0000482B">
        <w:tc>
          <w:tcPr>
            <w:tcW w:w="2812" w:type="dxa"/>
          </w:tcPr>
          <w:p w14:paraId="67DE0D78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CB7A2F6" w14:textId="77777777" w:rsidR="0000482B" w:rsidRPr="007C7770" w:rsidRDefault="0000482B" w:rsidP="0000482B">
            <w:r>
              <w:rPr>
                <w:rFonts w:hint="eastAsia"/>
              </w:rPr>
              <w:t>课程讨论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0D49AB12" w14:textId="77777777" w:rsidR="0000482B" w:rsidRDefault="0000482B" w:rsidP="0000482B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2BC9F222" w14:textId="77777777" w:rsidTr="0000482B">
        <w:tc>
          <w:tcPr>
            <w:tcW w:w="2812" w:type="dxa"/>
          </w:tcPr>
          <w:p w14:paraId="5E349353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2204C36D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C-T-15</w:t>
            </w:r>
          </w:p>
        </w:tc>
      </w:tr>
      <w:tr w:rsidR="0000482B" w:rsidRPr="00C52A26" w14:paraId="16ADF4FE" w14:textId="77777777" w:rsidTr="0000482B">
        <w:tc>
          <w:tcPr>
            <w:tcW w:w="2812" w:type="dxa"/>
          </w:tcPr>
          <w:p w14:paraId="7D5ACB67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3A3272" w14:textId="77777777" w:rsidR="0000482B" w:rsidRPr="00C52A26" w:rsidRDefault="0000482B" w:rsidP="0000482B">
            <w:r>
              <w:rPr>
                <w:rFonts w:hint="eastAsia"/>
              </w:rPr>
              <w:t>删除讨论</w:t>
            </w:r>
          </w:p>
        </w:tc>
      </w:tr>
      <w:tr w:rsidR="0000482B" w:rsidRPr="00ED0073" w14:paraId="6B99DFBA" w14:textId="77777777" w:rsidTr="0000482B">
        <w:tc>
          <w:tcPr>
            <w:tcW w:w="2812" w:type="dxa"/>
          </w:tcPr>
          <w:p w14:paraId="2A9C62E1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8A2AD4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0EE4E4B6" w14:textId="77777777" w:rsidTr="0000482B">
        <w:tc>
          <w:tcPr>
            <w:tcW w:w="2812" w:type="dxa"/>
          </w:tcPr>
          <w:p w14:paraId="0928E52D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0EC938B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某个已存在的课程讨论</w:t>
            </w:r>
          </w:p>
        </w:tc>
      </w:tr>
      <w:tr w:rsidR="0000482B" w:rsidRPr="00ED0073" w14:paraId="5C75BEDE" w14:textId="77777777" w:rsidTr="0000482B">
        <w:tc>
          <w:tcPr>
            <w:tcW w:w="2812" w:type="dxa"/>
          </w:tcPr>
          <w:p w14:paraId="7E26C9D8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1A63DC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18A585E2" w14:textId="77777777" w:rsidTr="0000482B">
        <w:tc>
          <w:tcPr>
            <w:tcW w:w="2812" w:type="dxa"/>
          </w:tcPr>
          <w:p w14:paraId="2C284396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FB58B6A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2B224A6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7349E30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4E6711BF" w14:textId="77777777" w:rsidTr="0000482B">
        <w:tc>
          <w:tcPr>
            <w:tcW w:w="2812" w:type="dxa"/>
          </w:tcPr>
          <w:p w14:paraId="210DFEE7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0F8A88E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某个讨论条目</w:t>
            </w:r>
          </w:p>
        </w:tc>
      </w:tr>
      <w:tr w:rsidR="0000482B" w:rsidRPr="00ED0073" w14:paraId="2C24C47B" w14:textId="77777777" w:rsidTr="0000482B">
        <w:tc>
          <w:tcPr>
            <w:tcW w:w="2812" w:type="dxa"/>
          </w:tcPr>
          <w:p w14:paraId="6320B522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8D1D701" w14:textId="77777777" w:rsidR="0000482B" w:rsidRDefault="0000482B" w:rsidP="0000482B">
            <w:r>
              <w:rPr>
                <w:rFonts w:hint="eastAsia"/>
              </w:rPr>
              <w:t>1.点击课程讨论内容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253232A8" w14:textId="77777777" w:rsidR="0000482B" w:rsidRDefault="0000482B" w:rsidP="0000482B">
            <w:r>
              <w:rPr>
                <w:rFonts w:hint="eastAsia"/>
              </w:rPr>
              <w:t>2.选择弹出</w:t>
            </w:r>
            <w:r>
              <w:t>菜单中的</w:t>
            </w:r>
            <w:r>
              <w:rPr>
                <w:rFonts w:hint="eastAsia"/>
              </w:rPr>
              <w:t>删除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11CE2316" w14:textId="77777777" w:rsidR="0000482B" w:rsidRPr="00ED0073" w:rsidRDefault="0000482B" w:rsidP="0000482B">
            <w:r>
              <w:rPr>
                <w:rFonts w:hint="eastAsia"/>
              </w:rPr>
              <w:lastRenderedPageBreak/>
              <w:t>3.选择某个</w:t>
            </w:r>
            <w:r>
              <w:t>讨论条目</w:t>
            </w:r>
            <w:r w:rsidRPr="00ED0073">
              <w:rPr>
                <w:rFonts w:hint="eastAsia"/>
              </w:rPr>
              <w:t xml:space="preserve"> </w:t>
            </w:r>
          </w:p>
        </w:tc>
      </w:tr>
      <w:tr w:rsidR="0000482B" w:rsidRPr="00ED0073" w14:paraId="4F1921DC" w14:textId="77777777" w:rsidTr="0000482B">
        <w:tc>
          <w:tcPr>
            <w:tcW w:w="2812" w:type="dxa"/>
          </w:tcPr>
          <w:p w14:paraId="19927316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255C2A6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242AB6DA" w14:textId="77777777" w:rsidTr="0000482B">
        <w:tc>
          <w:tcPr>
            <w:tcW w:w="2812" w:type="dxa"/>
          </w:tcPr>
          <w:p w14:paraId="1234E0AC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9BE19B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23190A2C" w14:textId="77777777" w:rsidTr="0000482B">
        <w:tc>
          <w:tcPr>
            <w:tcW w:w="2812" w:type="dxa"/>
          </w:tcPr>
          <w:p w14:paraId="15B57DDF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EAAA216" w14:textId="77777777" w:rsidR="0000482B" w:rsidRPr="00ED0073" w:rsidRDefault="0000482B" w:rsidP="0000482B">
            <w:r>
              <w:t>0.6574</w:t>
            </w:r>
          </w:p>
        </w:tc>
      </w:tr>
      <w:tr w:rsidR="0000482B" w:rsidRPr="00433E1C" w14:paraId="1B8148A3" w14:textId="77777777" w:rsidTr="0000482B">
        <w:tc>
          <w:tcPr>
            <w:tcW w:w="2812" w:type="dxa"/>
          </w:tcPr>
          <w:p w14:paraId="12A80E48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438A0E5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305FEC45" w14:textId="77777777" w:rsidTr="0000482B">
        <w:tc>
          <w:tcPr>
            <w:tcW w:w="2812" w:type="dxa"/>
          </w:tcPr>
          <w:p w14:paraId="49CC47B7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CE821A8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60F9D73B" w14:textId="77777777" w:rsidTr="0000482B">
        <w:tc>
          <w:tcPr>
            <w:tcW w:w="2812" w:type="dxa"/>
          </w:tcPr>
          <w:p w14:paraId="6AF7DC6B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CFEE68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3343C8DA" w14:textId="77777777" w:rsidTr="0000482B">
        <w:tc>
          <w:tcPr>
            <w:tcW w:w="2812" w:type="dxa"/>
          </w:tcPr>
          <w:p w14:paraId="6BC2EF43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061CEB5" w14:textId="77777777" w:rsidR="0000482B" w:rsidRPr="007C7770" w:rsidRDefault="0000482B" w:rsidP="0000482B">
            <w:r>
              <w:rPr>
                <w:rFonts w:hint="eastAsia"/>
              </w:rPr>
              <w:t>课程讨论删除</w:t>
            </w:r>
            <w:r>
              <w:t>提示信息</w:t>
            </w:r>
            <w:r w:rsidRPr="007C7770">
              <w:rPr>
                <w:rFonts w:hint="eastAsia"/>
              </w:rPr>
              <w:t xml:space="preserve"> </w:t>
            </w:r>
          </w:p>
        </w:tc>
      </w:tr>
    </w:tbl>
    <w:p w14:paraId="4A7D1788" w14:textId="77777777" w:rsidR="0000482B" w:rsidRDefault="0000482B" w:rsidP="0000482B"/>
    <w:p w14:paraId="3BFC890F" w14:textId="465F1F75" w:rsidR="0000482B" w:rsidRDefault="0000482B" w:rsidP="0000482B">
      <w:pPr>
        <w:pStyle w:val="4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课程答疑</w:t>
      </w:r>
      <w:r>
        <w:t>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5CF33F24" w14:textId="77777777" w:rsidTr="0000482B">
        <w:tc>
          <w:tcPr>
            <w:tcW w:w="2812" w:type="dxa"/>
          </w:tcPr>
          <w:p w14:paraId="6222D751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6DAB3A94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C-T-16</w:t>
            </w:r>
          </w:p>
        </w:tc>
      </w:tr>
      <w:tr w:rsidR="0000482B" w:rsidRPr="00C52A26" w14:paraId="6607C95C" w14:textId="77777777" w:rsidTr="0000482B">
        <w:tc>
          <w:tcPr>
            <w:tcW w:w="2812" w:type="dxa"/>
          </w:tcPr>
          <w:p w14:paraId="7ACA402F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C0D51CC" w14:textId="77777777" w:rsidR="0000482B" w:rsidRPr="00C52A26" w:rsidRDefault="0000482B" w:rsidP="0000482B">
            <w:r>
              <w:rPr>
                <w:rFonts w:hint="eastAsia"/>
              </w:rPr>
              <w:t>新建答疑</w:t>
            </w:r>
          </w:p>
        </w:tc>
      </w:tr>
      <w:tr w:rsidR="0000482B" w:rsidRPr="00ED0073" w14:paraId="7C1A262B" w14:textId="77777777" w:rsidTr="0000482B">
        <w:tc>
          <w:tcPr>
            <w:tcW w:w="2812" w:type="dxa"/>
          </w:tcPr>
          <w:p w14:paraId="53C4CED9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0404169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5C4267B8" w14:textId="77777777" w:rsidTr="0000482B">
        <w:tc>
          <w:tcPr>
            <w:tcW w:w="2812" w:type="dxa"/>
          </w:tcPr>
          <w:p w14:paraId="12373556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B05E581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</w:t>
            </w:r>
            <w:r>
              <w:rPr>
                <w:rFonts w:hint="eastAsia"/>
              </w:rPr>
              <w:t>答疑</w:t>
            </w:r>
          </w:p>
        </w:tc>
      </w:tr>
      <w:tr w:rsidR="0000482B" w:rsidRPr="00ED0073" w14:paraId="0D0C13BF" w14:textId="77777777" w:rsidTr="0000482B">
        <w:tc>
          <w:tcPr>
            <w:tcW w:w="2812" w:type="dxa"/>
          </w:tcPr>
          <w:p w14:paraId="7A91E05F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959973E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5BDCC0A7" w14:textId="77777777" w:rsidTr="0000482B">
        <w:tc>
          <w:tcPr>
            <w:tcW w:w="2812" w:type="dxa"/>
          </w:tcPr>
          <w:p w14:paraId="235E4148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1FB3827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DA61792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7E308FD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0BA2D2B5" w14:textId="77777777" w:rsidTr="0000482B">
        <w:tc>
          <w:tcPr>
            <w:tcW w:w="2812" w:type="dxa"/>
          </w:tcPr>
          <w:p w14:paraId="3ED7B27D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3E74DDB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00482B" w:rsidRPr="00ED0073" w14:paraId="75D961D6" w14:textId="77777777" w:rsidTr="0000482B">
        <w:tc>
          <w:tcPr>
            <w:tcW w:w="2812" w:type="dxa"/>
          </w:tcPr>
          <w:p w14:paraId="007A1EE2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FF6F42" w14:textId="77777777" w:rsidR="0000482B" w:rsidRDefault="0000482B" w:rsidP="0000482B">
            <w:r>
              <w:rPr>
                <w:rFonts w:hint="eastAsia"/>
              </w:rPr>
              <w:t>1.点击课程答疑内容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4D5C28CB" w14:textId="77777777" w:rsidR="0000482B" w:rsidRDefault="0000482B" w:rsidP="0000482B">
            <w:r>
              <w:rPr>
                <w:rFonts w:hint="eastAsia"/>
              </w:rPr>
              <w:t>2.选择弹出</w:t>
            </w:r>
            <w:r>
              <w:t>菜单中的新建</w:t>
            </w:r>
            <w:r>
              <w:rPr>
                <w:rFonts w:hint="eastAsia"/>
              </w:rPr>
              <w:t>答疑选项</w:t>
            </w:r>
          </w:p>
          <w:p w14:paraId="6395D5AD" w14:textId="77777777" w:rsidR="0000482B" w:rsidRDefault="0000482B" w:rsidP="0000482B">
            <w:r>
              <w:rPr>
                <w:rFonts w:hint="eastAsia"/>
              </w:rPr>
              <w:t>3.输入新建答疑</w:t>
            </w:r>
            <w:r>
              <w:t>的主题和内容</w:t>
            </w:r>
          </w:p>
          <w:p w14:paraId="06333733" w14:textId="77777777" w:rsidR="0000482B" w:rsidRPr="00ED0073" w:rsidRDefault="0000482B" w:rsidP="0000482B">
            <w:r>
              <w:rPr>
                <w:rFonts w:hint="eastAsia"/>
              </w:rPr>
              <w:t>4.点击</w:t>
            </w:r>
            <w:r>
              <w:t>发布课程</w:t>
            </w:r>
            <w:r>
              <w:rPr>
                <w:rFonts w:hint="eastAsia"/>
              </w:rPr>
              <w:t>答疑</w:t>
            </w:r>
          </w:p>
        </w:tc>
      </w:tr>
      <w:tr w:rsidR="0000482B" w:rsidRPr="00ED0073" w14:paraId="6F1DAAC4" w14:textId="77777777" w:rsidTr="0000482B">
        <w:tc>
          <w:tcPr>
            <w:tcW w:w="2812" w:type="dxa"/>
          </w:tcPr>
          <w:p w14:paraId="2F8B456E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CF35C04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7F01FA77" w14:textId="77777777" w:rsidTr="0000482B">
        <w:tc>
          <w:tcPr>
            <w:tcW w:w="2812" w:type="dxa"/>
          </w:tcPr>
          <w:p w14:paraId="602D0C93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48487B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5F1171CB" w14:textId="77777777" w:rsidR="0000482B" w:rsidRDefault="0000482B" w:rsidP="0000482B">
            <w:r>
              <w:rPr>
                <w:rFonts w:hint="eastAsia"/>
              </w:rPr>
              <w:t>1.未输入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主题情况下点击发布，提示课程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3B477427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超过字数限制</w:t>
            </w:r>
          </w:p>
          <w:p w14:paraId="3F3FDC3A" w14:textId="77777777" w:rsidR="0000482B" w:rsidRDefault="0000482B" w:rsidP="0000482B">
            <w:r>
              <w:rPr>
                <w:rFonts w:hint="eastAsia"/>
              </w:rPr>
              <w:t>1.超出</w:t>
            </w:r>
            <w:r>
              <w:t>字数限制后，输入内容将不再记录</w:t>
            </w:r>
          </w:p>
          <w:p w14:paraId="0FF071AB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内容超过字数限制</w:t>
            </w:r>
          </w:p>
          <w:p w14:paraId="1645635F" w14:textId="77777777" w:rsidR="0000482B" w:rsidRPr="00ED0073" w:rsidRDefault="0000482B" w:rsidP="0000482B">
            <w:r>
              <w:rPr>
                <w:rFonts w:hint="eastAsia"/>
              </w:rPr>
              <w:t>1.超出</w:t>
            </w:r>
            <w:r>
              <w:t>字数限制后，输入内容将不再记录</w:t>
            </w:r>
          </w:p>
        </w:tc>
      </w:tr>
      <w:tr w:rsidR="0000482B" w:rsidRPr="00ED0073" w14:paraId="65BA9B00" w14:textId="77777777" w:rsidTr="0000482B">
        <w:tc>
          <w:tcPr>
            <w:tcW w:w="2812" w:type="dxa"/>
          </w:tcPr>
          <w:p w14:paraId="09F2A7F6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D223E3E" w14:textId="77777777" w:rsidR="0000482B" w:rsidRPr="00ED0073" w:rsidRDefault="0000482B" w:rsidP="0000482B">
            <w:r>
              <w:t>0.4807</w:t>
            </w:r>
          </w:p>
        </w:tc>
      </w:tr>
      <w:tr w:rsidR="0000482B" w:rsidRPr="00433E1C" w14:paraId="4A75FDD9" w14:textId="77777777" w:rsidTr="0000482B">
        <w:tc>
          <w:tcPr>
            <w:tcW w:w="2812" w:type="dxa"/>
          </w:tcPr>
          <w:p w14:paraId="42D93DF8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32B2D4F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542C5BAA" w14:textId="77777777" w:rsidTr="0000482B">
        <w:tc>
          <w:tcPr>
            <w:tcW w:w="2812" w:type="dxa"/>
          </w:tcPr>
          <w:p w14:paraId="2B9858FB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E9A6549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4526FEA0" w14:textId="77777777" w:rsidTr="0000482B">
        <w:tc>
          <w:tcPr>
            <w:tcW w:w="2812" w:type="dxa"/>
          </w:tcPr>
          <w:p w14:paraId="44C560CC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31F5C5B" w14:textId="77777777" w:rsidR="0000482B" w:rsidRPr="007C7770" w:rsidRDefault="0000482B" w:rsidP="0000482B">
            <w:r>
              <w:rPr>
                <w:rFonts w:hint="eastAsia"/>
              </w:rPr>
              <w:t>课程答疑主题，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</w:t>
            </w:r>
          </w:p>
        </w:tc>
      </w:tr>
      <w:tr w:rsidR="0000482B" w:rsidRPr="00757EB3" w14:paraId="0FE852E6" w14:textId="77777777" w:rsidTr="0000482B">
        <w:tc>
          <w:tcPr>
            <w:tcW w:w="2812" w:type="dxa"/>
          </w:tcPr>
          <w:p w14:paraId="04032BBA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8B12BC1" w14:textId="77777777" w:rsidR="0000482B" w:rsidRPr="007C7770" w:rsidRDefault="0000482B" w:rsidP="0000482B">
            <w:r>
              <w:rPr>
                <w:rFonts w:hint="eastAsia"/>
              </w:rPr>
              <w:t>课程答疑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2B9644CE" w14:textId="77777777" w:rsidR="0000482B" w:rsidRDefault="0000482B" w:rsidP="0000482B">
      <w:pPr>
        <w:rPr>
          <w:rFonts w:hint="eastAsia"/>
        </w:rPr>
      </w:pP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2B379E72" w14:textId="77777777" w:rsidTr="0000482B">
        <w:tc>
          <w:tcPr>
            <w:tcW w:w="2812" w:type="dxa"/>
          </w:tcPr>
          <w:p w14:paraId="3EDA5380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58C225F9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C-T-17</w:t>
            </w:r>
          </w:p>
        </w:tc>
      </w:tr>
      <w:tr w:rsidR="0000482B" w:rsidRPr="00C52A26" w14:paraId="39BFCC9A" w14:textId="77777777" w:rsidTr="0000482B">
        <w:tc>
          <w:tcPr>
            <w:tcW w:w="2812" w:type="dxa"/>
          </w:tcPr>
          <w:p w14:paraId="0FC63EDA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65F6F4" w14:textId="77777777" w:rsidR="0000482B" w:rsidRPr="00C52A26" w:rsidRDefault="0000482B" w:rsidP="0000482B">
            <w:r>
              <w:rPr>
                <w:rFonts w:hint="eastAsia"/>
              </w:rPr>
              <w:t>删除答疑</w:t>
            </w:r>
          </w:p>
        </w:tc>
      </w:tr>
      <w:tr w:rsidR="0000482B" w:rsidRPr="00ED0073" w14:paraId="02527929" w14:textId="77777777" w:rsidTr="0000482B">
        <w:tc>
          <w:tcPr>
            <w:tcW w:w="2812" w:type="dxa"/>
          </w:tcPr>
          <w:p w14:paraId="0E19013F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051846F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2E1455A6" w14:textId="77777777" w:rsidTr="0000482B">
        <w:tc>
          <w:tcPr>
            <w:tcW w:w="2812" w:type="dxa"/>
          </w:tcPr>
          <w:p w14:paraId="30FEBD7D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7B8229B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</w:t>
            </w:r>
            <w:r>
              <w:rPr>
                <w:rFonts w:hint="eastAsia"/>
              </w:rPr>
              <w:t>结束</w:t>
            </w:r>
            <w:r>
              <w:t>的课程</w:t>
            </w:r>
            <w:r>
              <w:rPr>
                <w:rFonts w:hint="eastAsia"/>
              </w:rPr>
              <w:t>答疑</w:t>
            </w:r>
          </w:p>
        </w:tc>
      </w:tr>
      <w:tr w:rsidR="0000482B" w:rsidRPr="00ED0073" w14:paraId="0D78A00B" w14:textId="77777777" w:rsidTr="0000482B">
        <w:tc>
          <w:tcPr>
            <w:tcW w:w="2812" w:type="dxa"/>
          </w:tcPr>
          <w:p w14:paraId="5D2683C4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999D477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6C60926E" w14:textId="77777777" w:rsidTr="0000482B">
        <w:tc>
          <w:tcPr>
            <w:tcW w:w="2812" w:type="dxa"/>
          </w:tcPr>
          <w:p w14:paraId="67A06C0F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5E5FC8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0F8D3774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7950EAB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012371F9" w14:textId="77777777" w:rsidTr="0000482B">
        <w:tc>
          <w:tcPr>
            <w:tcW w:w="2812" w:type="dxa"/>
          </w:tcPr>
          <w:p w14:paraId="4FDE7DC5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8BD97E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00482B" w:rsidRPr="00ED0073" w14:paraId="6DE686F6" w14:textId="77777777" w:rsidTr="0000482B">
        <w:tc>
          <w:tcPr>
            <w:tcW w:w="2812" w:type="dxa"/>
          </w:tcPr>
          <w:p w14:paraId="47D7FD9A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428D3DD" w14:textId="77777777" w:rsidR="0000482B" w:rsidRDefault="0000482B" w:rsidP="0000482B">
            <w:r>
              <w:rPr>
                <w:rFonts w:hint="eastAsia"/>
              </w:rPr>
              <w:t>1.点击课程答疑内容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6D549F32" w14:textId="77777777" w:rsidR="0000482B" w:rsidRDefault="0000482B" w:rsidP="0000482B">
            <w:r>
              <w:rPr>
                <w:rFonts w:hint="eastAsia"/>
              </w:rPr>
              <w:t>2.选择弹出</w:t>
            </w:r>
            <w:r>
              <w:t>菜单中的</w:t>
            </w:r>
            <w:r>
              <w:rPr>
                <w:rFonts w:hint="eastAsia"/>
              </w:rPr>
              <w:t>删除答疑选项</w:t>
            </w:r>
          </w:p>
          <w:p w14:paraId="626C402A" w14:textId="77777777" w:rsidR="0000482B" w:rsidRPr="00ED0073" w:rsidRDefault="0000482B" w:rsidP="0000482B">
            <w:r>
              <w:rPr>
                <w:rFonts w:hint="eastAsia"/>
              </w:rPr>
              <w:t>3.选择某个答疑</w:t>
            </w:r>
            <w:r>
              <w:t>条目</w:t>
            </w:r>
            <w:r w:rsidRPr="00ED0073">
              <w:rPr>
                <w:rFonts w:hint="eastAsia"/>
              </w:rPr>
              <w:t xml:space="preserve"> </w:t>
            </w:r>
          </w:p>
        </w:tc>
      </w:tr>
      <w:tr w:rsidR="0000482B" w:rsidRPr="00ED0073" w14:paraId="4D07187B" w14:textId="77777777" w:rsidTr="0000482B">
        <w:tc>
          <w:tcPr>
            <w:tcW w:w="2812" w:type="dxa"/>
          </w:tcPr>
          <w:p w14:paraId="3FD4874D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757593B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1D030684" w14:textId="77777777" w:rsidTr="0000482B">
        <w:tc>
          <w:tcPr>
            <w:tcW w:w="2812" w:type="dxa"/>
          </w:tcPr>
          <w:p w14:paraId="2442FDAD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90AAB44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本条答疑尚未结束</w:t>
            </w:r>
          </w:p>
          <w:p w14:paraId="69592C3D" w14:textId="77777777" w:rsidR="0000482B" w:rsidRPr="00ED0073" w:rsidRDefault="0000482B" w:rsidP="0000482B">
            <w:r>
              <w:rPr>
                <w:rFonts w:hint="eastAsia"/>
              </w:rPr>
              <w:t>1.尝试</w:t>
            </w:r>
            <w:r>
              <w:t>删除尚未结束的答疑，会弹出提示框提示该答疑尚未结束</w:t>
            </w:r>
          </w:p>
        </w:tc>
      </w:tr>
      <w:tr w:rsidR="0000482B" w:rsidRPr="00ED0073" w14:paraId="6F546F76" w14:textId="77777777" w:rsidTr="0000482B">
        <w:tc>
          <w:tcPr>
            <w:tcW w:w="2812" w:type="dxa"/>
          </w:tcPr>
          <w:p w14:paraId="181DAE14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5ABEA9D" w14:textId="77777777" w:rsidR="0000482B" w:rsidRPr="00ED0073" w:rsidRDefault="0000482B" w:rsidP="0000482B">
            <w:r>
              <w:t>0.6962</w:t>
            </w:r>
          </w:p>
        </w:tc>
      </w:tr>
      <w:tr w:rsidR="0000482B" w:rsidRPr="00433E1C" w14:paraId="18CC8BC9" w14:textId="77777777" w:rsidTr="0000482B">
        <w:tc>
          <w:tcPr>
            <w:tcW w:w="2812" w:type="dxa"/>
          </w:tcPr>
          <w:p w14:paraId="1544E753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6B0C89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4CA678CF" w14:textId="77777777" w:rsidTr="0000482B">
        <w:tc>
          <w:tcPr>
            <w:tcW w:w="2812" w:type="dxa"/>
          </w:tcPr>
          <w:p w14:paraId="7A1B5158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50C8712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0B0525C5" w14:textId="77777777" w:rsidTr="0000482B">
        <w:tc>
          <w:tcPr>
            <w:tcW w:w="2812" w:type="dxa"/>
          </w:tcPr>
          <w:p w14:paraId="29756AAD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88A41A5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4B6961B3" w14:textId="77777777" w:rsidTr="0000482B">
        <w:tc>
          <w:tcPr>
            <w:tcW w:w="2812" w:type="dxa"/>
          </w:tcPr>
          <w:p w14:paraId="5F86AD56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CB4B3FA" w14:textId="77777777" w:rsidR="0000482B" w:rsidRPr="007C7770" w:rsidRDefault="0000482B" w:rsidP="0000482B">
            <w:r>
              <w:rPr>
                <w:rFonts w:hint="eastAsia"/>
              </w:rPr>
              <w:t>课程答疑删除</w:t>
            </w:r>
            <w:r>
              <w:t>提示信息</w:t>
            </w:r>
          </w:p>
        </w:tc>
      </w:tr>
    </w:tbl>
    <w:p w14:paraId="24D5EEBD" w14:textId="77777777" w:rsidR="0000482B" w:rsidRDefault="0000482B" w:rsidP="0000482B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2D6A9A1E" w14:textId="77777777" w:rsidTr="0000482B">
        <w:tc>
          <w:tcPr>
            <w:tcW w:w="2812" w:type="dxa"/>
          </w:tcPr>
          <w:p w14:paraId="3E3492EA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01F4F513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C-T-18</w:t>
            </w:r>
          </w:p>
        </w:tc>
      </w:tr>
      <w:tr w:rsidR="0000482B" w:rsidRPr="00C52A26" w14:paraId="3EC8816A" w14:textId="77777777" w:rsidTr="0000482B">
        <w:tc>
          <w:tcPr>
            <w:tcW w:w="2812" w:type="dxa"/>
          </w:tcPr>
          <w:p w14:paraId="6DA73DED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FF9373" w14:textId="77777777" w:rsidR="0000482B" w:rsidRPr="00C52A26" w:rsidRDefault="0000482B" w:rsidP="0000482B">
            <w:r>
              <w:rPr>
                <w:rFonts w:hint="eastAsia"/>
              </w:rPr>
              <w:t>答疑延时</w:t>
            </w:r>
          </w:p>
        </w:tc>
      </w:tr>
      <w:tr w:rsidR="0000482B" w:rsidRPr="00ED0073" w14:paraId="22C127AA" w14:textId="77777777" w:rsidTr="0000482B">
        <w:tc>
          <w:tcPr>
            <w:tcW w:w="2812" w:type="dxa"/>
          </w:tcPr>
          <w:p w14:paraId="2D1982CB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6BB83EE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1DED9D90" w14:textId="77777777" w:rsidTr="0000482B">
        <w:tc>
          <w:tcPr>
            <w:tcW w:w="2812" w:type="dxa"/>
          </w:tcPr>
          <w:p w14:paraId="671B754E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370154B" w14:textId="77777777" w:rsidR="0000482B" w:rsidRPr="00ED0073" w:rsidRDefault="0000482B" w:rsidP="0000482B">
            <w:r>
              <w:rPr>
                <w:rFonts w:hint="eastAsia"/>
              </w:rPr>
              <w:t>教师想要延时结束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00482B" w:rsidRPr="00ED0073" w14:paraId="563E1C40" w14:textId="77777777" w:rsidTr="0000482B">
        <w:tc>
          <w:tcPr>
            <w:tcW w:w="2812" w:type="dxa"/>
          </w:tcPr>
          <w:p w14:paraId="3FC26372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F6DE6DB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4D0E55D4" w14:textId="77777777" w:rsidTr="0000482B">
        <w:tc>
          <w:tcPr>
            <w:tcW w:w="2812" w:type="dxa"/>
          </w:tcPr>
          <w:p w14:paraId="27CEA209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D2B047E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6582BB8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F91F26E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632E281B" w14:textId="77777777" w:rsidTr="0000482B">
        <w:tc>
          <w:tcPr>
            <w:tcW w:w="2812" w:type="dxa"/>
          </w:tcPr>
          <w:p w14:paraId="39FF8733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AF2798F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：选择延时</w:t>
            </w:r>
            <w:r>
              <w:t>的课程答疑条目的结束时间延迟</w:t>
            </w:r>
          </w:p>
        </w:tc>
      </w:tr>
      <w:tr w:rsidR="0000482B" w:rsidRPr="00ED0073" w14:paraId="7C63E3A3" w14:textId="77777777" w:rsidTr="0000482B">
        <w:tc>
          <w:tcPr>
            <w:tcW w:w="2812" w:type="dxa"/>
          </w:tcPr>
          <w:p w14:paraId="7CC586BF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0CF3FA7" w14:textId="77777777" w:rsidR="0000482B" w:rsidRDefault="0000482B" w:rsidP="0000482B">
            <w:r>
              <w:rPr>
                <w:rFonts w:hint="eastAsia"/>
              </w:rPr>
              <w:t>1.点击课程答疑内容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69C9C3A8" w14:textId="77777777" w:rsidR="0000482B" w:rsidRPr="00ED0073" w:rsidRDefault="0000482B" w:rsidP="0000482B">
            <w:r>
              <w:rPr>
                <w:rFonts w:hint="eastAsia"/>
              </w:rPr>
              <w:t>2.在答疑窗口</w:t>
            </w:r>
            <w:r>
              <w:t>中点击延时按钮</w:t>
            </w:r>
          </w:p>
        </w:tc>
      </w:tr>
      <w:tr w:rsidR="0000482B" w:rsidRPr="00ED0073" w14:paraId="1A3AC871" w14:textId="77777777" w:rsidTr="0000482B">
        <w:tc>
          <w:tcPr>
            <w:tcW w:w="2812" w:type="dxa"/>
          </w:tcPr>
          <w:p w14:paraId="1F20DBBA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A9A3D9F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7A928648" w14:textId="77777777" w:rsidTr="0000482B">
        <w:tc>
          <w:tcPr>
            <w:tcW w:w="2812" w:type="dxa"/>
          </w:tcPr>
          <w:p w14:paraId="5C285C0F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3609075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61A4FFD5" w14:textId="77777777" w:rsidTr="0000482B">
        <w:tc>
          <w:tcPr>
            <w:tcW w:w="2812" w:type="dxa"/>
          </w:tcPr>
          <w:p w14:paraId="623677AF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E9A5468" w14:textId="77777777" w:rsidR="0000482B" w:rsidRPr="00ED0073" w:rsidRDefault="0000482B" w:rsidP="0000482B">
            <w:r>
              <w:t>0.4807</w:t>
            </w:r>
          </w:p>
        </w:tc>
      </w:tr>
      <w:tr w:rsidR="0000482B" w:rsidRPr="00433E1C" w14:paraId="765E46C1" w14:textId="77777777" w:rsidTr="0000482B">
        <w:tc>
          <w:tcPr>
            <w:tcW w:w="2812" w:type="dxa"/>
          </w:tcPr>
          <w:p w14:paraId="11F7775B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AAA3E4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5EB71BB0" w14:textId="77777777" w:rsidTr="0000482B">
        <w:tc>
          <w:tcPr>
            <w:tcW w:w="2812" w:type="dxa"/>
          </w:tcPr>
          <w:p w14:paraId="19CD4DA8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28DD1A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21266553" w14:textId="77777777" w:rsidTr="0000482B">
        <w:tc>
          <w:tcPr>
            <w:tcW w:w="2812" w:type="dxa"/>
          </w:tcPr>
          <w:p w14:paraId="31AE28D9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161D49E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34DF5161" w14:textId="77777777" w:rsidTr="0000482B">
        <w:tc>
          <w:tcPr>
            <w:tcW w:w="2812" w:type="dxa"/>
          </w:tcPr>
          <w:p w14:paraId="5909F645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39A798" w14:textId="77777777" w:rsidR="0000482B" w:rsidRPr="007C7770" w:rsidRDefault="0000482B" w:rsidP="0000482B">
            <w:r>
              <w:rPr>
                <w:rFonts w:hint="eastAsia"/>
              </w:rPr>
              <w:t>课程答疑延时</w:t>
            </w:r>
            <w:r>
              <w:t>提示信息</w:t>
            </w:r>
          </w:p>
        </w:tc>
      </w:tr>
    </w:tbl>
    <w:p w14:paraId="7641C416" w14:textId="77777777" w:rsidR="0000482B" w:rsidRDefault="0000482B" w:rsidP="0000482B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70D58B49" w14:textId="77777777" w:rsidTr="0000482B">
        <w:tc>
          <w:tcPr>
            <w:tcW w:w="2812" w:type="dxa"/>
          </w:tcPr>
          <w:p w14:paraId="540C75A1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7D098238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C-T-19</w:t>
            </w:r>
          </w:p>
        </w:tc>
      </w:tr>
      <w:tr w:rsidR="0000482B" w:rsidRPr="00C52A26" w14:paraId="388DE3E0" w14:textId="77777777" w:rsidTr="0000482B">
        <w:tc>
          <w:tcPr>
            <w:tcW w:w="2812" w:type="dxa"/>
          </w:tcPr>
          <w:p w14:paraId="4B4D73EB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64D6B5" w14:textId="77777777" w:rsidR="0000482B" w:rsidRPr="00C52A26" w:rsidRDefault="0000482B" w:rsidP="0000482B">
            <w:r>
              <w:rPr>
                <w:rFonts w:hint="eastAsia"/>
              </w:rPr>
              <w:t>提前结束</w:t>
            </w:r>
            <w:r>
              <w:t>答疑</w:t>
            </w:r>
          </w:p>
        </w:tc>
      </w:tr>
      <w:tr w:rsidR="0000482B" w:rsidRPr="00ED0073" w14:paraId="14628D30" w14:textId="77777777" w:rsidTr="0000482B">
        <w:tc>
          <w:tcPr>
            <w:tcW w:w="2812" w:type="dxa"/>
          </w:tcPr>
          <w:p w14:paraId="366BE79C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64A12057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0E819731" w14:textId="77777777" w:rsidTr="0000482B">
        <w:tc>
          <w:tcPr>
            <w:tcW w:w="2812" w:type="dxa"/>
          </w:tcPr>
          <w:p w14:paraId="23CF2D47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E08B12B" w14:textId="77777777" w:rsidR="0000482B" w:rsidRPr="00ED0073" w:rsidRDefault="0000482B" w:rsidP="0000482B">
            <w:r>
              <w:rPr>
                <w:rFonts w:hint="eastAsia"/>
              </w:rPr>
              <w:t>教师想要提前结束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00482B" w:rsidRPr="00ED0073" w14:paraId="57021275" w14:textId="77777777" w:rsidTr="0000482B">
        <w:tc>
          <w:tcPr>
            <w:tcW w:w="2812" w:type="dxa"/>
          </w:tcPr>
          <w:p w14:paraId="1C91DABD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815762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1309F426" w14:textId="77777777" w:rsidTr="0000482B">
        <w:tc>
          <w:tcPr>
            <w:tcW w:w="2812" w:type="dxa"/>
          </w:tcPr>
          <w:p w14:paraId="058AF3C4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B650D6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73480924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2D939D65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7BA0E849" w14:textId="77777777" w:rsidTr="0000482B">
        <w:tc>
          <w:tcPr>
            <w:tcW w:w="2812" w:type="dxa"/>
          </w:tcPr>
          <w:p w14:paraId="7FE82214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7705606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：选择提前结束</w:t>
            </w:r>
            <w:r>
              <w:t>的课程答疑条目</w:t>
            </w:r>
            <w:proofErr w:type="gramStart"/>
            <w:r>
              <w:rPr>
                <w:rFonts w:hint="eastAsia"/>
              </w:rPr>
              <w:t>直接结束</w:t>
            </w:r>
            <w:proofErr w:type="gramEnd"/>
          </w:p>
        </w:tc>
      </w:tr>
      <w:tr w:rsidR="0000482B" w:rsidRPr="00ED0073" w14:paraId="0DE3BAED" w14:textId="77777777" w:rsidTr="0000482B">
        <w:tc>
          <w:tcPr>
            <w:tcW w:w="2812" w:type="dxa"/>
          </w:tcPr>
          <w:p w14:paraId="66FC3CFE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5BCBB81" w14:textId="77777777" w:rsidR="0000482B" w:rsidRDefault="0000482B" w:rsidP="0000482B">
            <w:r>
              <w:rPr>
                <w:rFonts w:hint="eastAsia"/>
              </w:rPr>
              <w:t>1.点击课程答疑内容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64723EE5" w14:textId="77777777" w:rsidR="0000482B" w:rsidRPr="00ED0073" w:rsidRDefault="0000482B" w:rsidP="0000482B">
            <w:r>
              <w:rPr>
                <w:rFonts w:hint="eastAsia"/>
              </w:rPr>
              <w:t>2.在答疑窗口</w:t>
            </w:r>
            <w:r>
              <w:t>中点击</w:t>
            </w:r>
            <w:r>
              <w:rPr>
                <w:rFonts w:hint="eastAsia"/>
              </w:rPr>
              <w:t>结束</w:t>
            </w:r>
            <w:r>
              <w:t>按钮</w:t>
            </w:r>
          </w:p>
        </w:tc>
      </w:tr>
      <w:tr w:rsidR="0000482B" w:rsidRPr="00ED0073" w14:paraId="7ADF4B98" w14:textId="77777777" w:rsidTr="0000482B">
        <w:tc>
          <w:tcPr>
            <w:tcW w:w="2812" w:type="dxa"/>
          </w:tcPr>
          <w:p w14:paraId="7486C081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0940DB8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48568061" w14:textId="77777777" w:rsidTr="0000482B">
        <w:tc>
          <w:tcPr>
            <w:tcW w:w="2812" w:type="dxa"/>
          </w:tcPr>
          <w:p w14:paraId="6363FAE1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D9C82E7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1831CEC5" w14:textId="77777777" w:rsidTr="0000482B">
        <w:tc>
          <w:tcPr>
            <w:tcW w:w="2812" w:type="dxa"/>
          </w:tcPr>
          <w:p w14:paraId="3987E660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9DC240" w14:textId="77777777" w:rsidR="0000482B" w:rsidRPr="00ED0073" w:rsidRDefault="0000482B" w:rsidP="0000482B">
            <w:r>
              <w:t>0.6274</w:t>
            </w:r>
          </w:p>
        </w:tc>
      </w:tr>
      <w:tr w:rsidR="0000482B" w:rsidRPr="00433E1C" w14:paraId="48175E67" w14:textId="77777777" w:rsidTr="0000482B">
        <w:tc>
          <w:tcPr>
            <w:tcW w:w="2812" w:type="dxa"/>
          </w:tcPr>
          <w:p w14:paraId="49D613EA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4C6C243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5204F31B" w14:textId="77777777" w:rsidTr="0000482B">
        <w:tc>
          <w:tcPr>
            <w:tcW w:w="2812" w:type="dxa"/>
          </w:tcPr>
          <w:p w14:paraId="438D7BFF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5DAB2AA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39C4DB34" w14:textId="77777777" w:rsidTr="0000482B">
        <w:tc>
          <w:tcPr>
            <w:tcW w:w="2812" w:type="dxa"/>
          </w:tcPr>
          <w:p w14:paraId="22EF3A5D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E9EB64F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19800691" w14:textId="77777777" w:rsidTr="0000482B">
        <w:tc>
          <w:tcPr>
            <w:tcW w:w="2812" w:type="dxa"/>
          </w:tcPr>
          <w:p w14:paraId="501A1FF3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54880C0" w14:textId="77777777" w:rsidR="0000482B" w:rsidRPr="007C7770" w:rsidRDefault="0000482B" w:rsidP="0000482B">
            <w:r>
              <w:rPr>
                <w:rFonts w:hint="eastAsia"/>
              </w:rPr>
              <w:t>课程答疑结束</w:t>
            </w:r>
            <w:r>
              <w:t>提示信息</w:t>
            </w:r>
          </w:p>
        </w:tc>
      </w:tr>
    </w:tbl>
    <w:p w14:paraId="5F88A0B8" w14:textId="77777777" w:rsidR="0000482B" w:rsidRDefault="0000482B" w:rsidP="0000482B"/>
    <w:p w14:paraId="178AADF4" w14:textId="6ED9592C" w:rsidR="0000482B" w:rsidRDefault="0000482B" w:rsidP="0000482B">
      <w:pPr>
        <w:pStyle w:val="4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具体</w:t>
      </w:r>
      <w:r>
        <w:t>某条答疑界面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6A62CD0B" w14:textId="77777777" w:rsidTr="0000482B">
        <w:tc>
          <w:tcPr>
            <w:tcW w:w="2812" w:type="dxa"/>
          </w:tcPr>
          <w:p w14:paraId="3E402DD3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3F2ADCBB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C-T-20</w:t>
            </w:r>
          </w:p>
        </w:tc>
      </w:tr>
      <w:tr w:rsidR="0000482B" w:rsidRPr="00C52A26" w14:paraId="0D913A11" w14:textId="77777777" w:rsidTr="0000482B">
        <w:tc>
          <w:tcPr>
            <w:tcW w:w="2812" w:type="dxa"/>
          </w:tcPr>
          <w:p w14:paraId="6B611A67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73EC17B" w14:textId="77777777" w:rsidR="0000482B" w:rsidRPr="00C52A26" w:rsidRDefault="0000482B" w:rsidP="0000482B">
            <w:r>
              <w:rPr>
                <w:rFonts w:hint="eastAsia"/>
              </w:rPr>
              <w:t>对用户</w:t>
            </w:r>
            <w:r>
              <w:t>禁言</w:t>
            </w:r>
          </w:p>
        </w:tc>
      </w:tr>
      <w:tr w:rsidR="0000482B" w:rsidRPr="00ED0073" w14:paraId="2DE1319D" w14:textId="77777777" w:rsidTr="0000482B">
        <w:tc>
          <w:tcPr>
            <w:tcW w:w="2812" w:type="dxa"/>
          </w:tcPr>
          <w:p w14:paraId="176D625D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A634880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4D1D78BF" w14:textId="77777777" w:rsidTr="0000482B">
        <w:tc>
          <w:tcPr>
            <w:tcW w:w="2812" w:type="dxa"/>
          </w:tcPr>
          <w:p w14:paraId="33392914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E9C453" w14:textId="77777777" w:rsidR="0000482B" w:rsidRPr="00ED0073" w:rsidRDefault="0000482B" w:rsidP="0000482B">
            <w:r>
              <w:rPr>
                <w:rFonts w:hint="eastAsia"/>
              </w:rPr>
              <w:t>教师想要对</w:t>
            </w:r>
            <w:r>
              <w:t>某个课程</w:t>
            </w:r>
            <w:r>
              <w:rPr>
                <w:rFonts w:hint="eastAsia"/>
              </w:rPr>
              <w:t>答疑中</w:t>
            </w:r>
            <w:r>
              <w:t>的某个用户进行禁言</w:t>
            </w:r>
          </w:p>
        </w:tc>
      </w:tr>
      <w:tr w:rsidR="0000482B" w:rsidRPr="00ED0073" w14:paraId="3BAB3371" w14:textId="77777777" w:rsidTr="0000482B">
        <w:tc>
          <w:tcPr>
            <w:tcW w:w="2812" w:type="dxa"/>
          </w:tcPr>
          <w:p w14:paraId="7EAE13FF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420AF4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04D39599" w14:textId="77777777" w:rsidTr="0000482B">
        <w:tc>
          <w:tcPr>
            <w:tcW w:w="2812" w:type="dxa"/>
          </w:tcPr>
          <w:p w14:paraId="31E1592F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D271F77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50EEE555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7E0C431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38F14377" w14:textId="77777777" w:rsidTr="0000482B">
        <w:tc>
          <w:tcPr>
            <w:tcW w:w="2812" w:type="dxa"/>
          </w:tcPr>
          <w:p w14:paraId="441EC38E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B410888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：选择正在进行</w:t>
            </w:r>
            <w:r>
              <w:t>的课程答疑条目</w:t>
            </w:r>
          </w:p>
        </w:tc>
      </w:tr>
      <w:tr w:rsidR="0000482B" w:rsidRPr="00ED0073" w14:paraId="37367F01" w14:textId="77777777" w:rsidTr="0000482B">
        <w:tc>
          <w:tcPr>
            <w:tcW w:w="2812" w:type="dxa"/>
          </w:tcPr>
          <w:p w14:paraId="1AB60207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3787932" w14:textId="77777777" w:rsidR="0000482B" w:rsidRDefault="0000482B" w:rsidP="0000482B">
            <w:r>
              <w:rPr>
                <w:rFonts w:hint="eastAsia"/>
              </w:rPr>
              <w:t>1.点击课程答疑内容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4FCE44E9" w14:textId="77777777" w:rsidR="0000482B" w:rsidRPr="00ED0073" w:rsidRDefault="0000482B" w:rsidP="0000482B">
            <w:r>
              <w:rPr>
                <w:rFonts w:hint="eastAsia"/>
              </w:rPr>
              <w:t>2.在答疑窗口</w:t>
            </w:r>
            <w:r>
              <w:t>中</w:t>
            </w:r>
            <w:r>
              <w:rPr>
                <w:rFonts w:hint="eastAsia"/>
              </w:rPr>
              <w:t>选择具体</w:t>
            </w:r>
            <w:r>
              <w:t>某个参与者，选择禁言</w:t>
            </w:r>
          </w:p>
        </w:tc>
      </w:tr>
      <w:tr w:rsidR="0000482B" w:rsidRPr="00ED0073" w14:paraId="3581B7AA" w14:textId="77777777" w:rsidTr="0000482B">
        <w:tc>
          <w:tcPr>
            <w:tcW w:w="2812" w:type="dxa"/>
          </w:tcPr>
          <w:p w14:paraId="40B31378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0FEAEB9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0E82D9CC" w14:textId="77777777" w:rsidTr="0000482B">
        <w:tc>
          <w:tcPr>
            <w:tcW w:w="2812" w:type="dxa"/>
          </w:tcPr>
          <w:p w14:paraId="4C6FC109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4D4CA9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51474695" w14:textId="77777777" w:rsidTr="0000482B">
        <w:tc>
          <w:tcPr>
            <w:tcW w:w="2812" w:type="dxa"/>
          </w:tcPr>
          <w:p w14:paraId="4CEA17E3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BA342D2" w14:textId="77777777" w:rsidR="0000482B" w:rsidRPr="00ED0073" w:rsidRDefault="0000482B" w:rsidP="0000482B">
            <w:r>
              <w:t>0.4251</w:t>
            </w:r>
          </w:p>
        </w:tc>
      </w:tr>
      <w:tr w:rsidR="0000482B" w:rsidRPr="00433E1C" w14:paraId="772F513D" w14:textId="77777777" w:rsidTr="0000482B">
        <w:tc>
          <w:tcPr>
            <w:tcW w:w="2812" w:type="dxa"/>
          </w:tcPr>
          <w:p w14:paraId="366BA93B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B4813E0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4ECC9BFC" w14:textId="77777777" w:rsidTr="0000482B">
        <w:tc>
          <w:tcPr>
            <w:tcW w:w="2812" w:type="dxa"/>
          </w:tcPr>
          <w:p w14:paraId="6D4C7B55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A24548E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16B1252F" w14:textId="77777777" w:rsidTr="0000482B">
        <w:tc>
          <w:tcPr>
            <w:tcW w:w="2812" w:type="dxa"/>
          </w:tcPr>
          <w:p w14:paraId="1A88E891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14ECA3C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5DA22C6D" w14:textId="77777777" w:rsidTr="0000482B">
        <w:tc>
          <w:tcPr>
            <w:tcW w:w="2812" w:type="dxa"/>
          </w:tcPr>
          <w:p w14:paraId="24EC3732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50E38B5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</w:tbl>
    <w:p w14:paraId="318F460A" w14:textId="77777777" w:rsidR="0000482B" w:rsidRDefault="0000482B" w:rsidP="0000482B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480BCCC5" w14:textId="77777777" w:rsidTr="0000482B">
        <w:tc>
          <w:tcPr>
            <w:tcW w:w="2812" w:type="dxa"/>
          </w:tcPr>
          <w:p w14:paraId="607EAB72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76842EFE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C-T-21</w:t>
            </w:r>
          </w:p>
        </w:tc>
      </w:tr>
      <w:tr w:rsidR="0000482B" w:rsidRPr="00C52A26" w14:paraId="435626E8" w14:textId="77777777" w:rsidTr="0000482B">
        <w:tc>
          <w:tcPr>
            <w:tcW w:w="2812" w:type="dxa"/>
          </w:tcPr>
          <w:p w14:paraId="07BB7D35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EBF135A" w14:textId="77777777" w:rsidR="0000482B" w:rsidRPr="00C52A26" w:rsidRDefault="0000482B" w:rsidP="0000482B">
            <w:r>
              <w:rPr>
                <w:rFonts w:hint="eastAsia"/>
              </w:rPr>
              <w:t>答疑结束提醒</w:t>
            </w:r>
            <w:r>
              <w:t>及</w:t>
            </w:r>
            <w:r>
              <w:rPr>
                <w:rFonts w:hint="eastAsia"/>
              </w:rPr>
              <w:t>延迟</w:t>
            </w:r>
            <w:r>
              <w:t>答疑</w:t>
            </w:r>
          </w:p>
        </w:tc>
      </w:tr>
      <w:tr w:rsidR="0000482B" w:rsidRPr="00ED0073" w14:paraId="46D3DA0A" w14:textId="77777777" w:rsidTr="0000482B">
        <w:tc>
          <w:tcPr>
            <w:tcW w:w="2812" w:type="dxa"/>
          </w:tcPr>
          <w:p w14:paraId="5B1F697F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5F1F1775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42F0ABFB" w14:textId="77777777" w:rsidTr="0000482B">
        <w:tc>
          <w:tcPr>
            <w:tcW w:w="2812" w:type="dxa"/>
          </w:tcPr>
          <w:p w14:paraId="4860991C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CDE9B18" w14:textId="77777777" w:rsidR="0000482B" w:rsidRPr="00ED0073" w:rsidRDefault="0000482B" w:rsidP="0000482B">
            <w:r>
              <w:rPr>
                <w:rFonts w:hint="eastAsia"/>
              </w:rPr>
              <w:t>所属于</w:t>
            </w:r>
            <w:r>
              <w:t>该教师的某个正在进行</w:t>
            </w:r>
            <w:r>
              <w:rPr>
                <w:rFonts w:hint="eastAsia"/>
              </w:rPr>
              <w:t>的答疑</w:t>
            </w:r>
            <w:r>
              <w:t>将要达到结束时间，答疑窗口跳出</w:t>
            </w:r>
            <w:r>
              <w:rPr>
                <w:rFonts w:hint="eastAsia"/>
              </w:rPr>
              <w:t>答疑</w:t>
            </w:r>
            <w:r>
              <w:t>结束提醒，并</w:t>
            </w:r>
            <w:r>
              <w:rPr>
                <w:rFonts w:hint="eastAsia"/>
              </w:rPr>
              <w:t>附带</w:t>
            </w:r>
            <w:r>
              <w:t>延迟</w:t>
            </w:r>
            <w:r>
              <w:rPr>
                <w:rFonts w:hint="eastAsia"/>
              </w:rPr>
              <w:t>答疑</w:t>
            </w:r>
            <w:r>
              <w:t>选项</w:t>
            </w:r>
          </w:p>
        </w:tc>
      </w:tr>
      <w:tr w:rsidR="0000482B" w:rsidRPr="00ED0073" w14:paraId="431B80FF" w14:textId="77777777" w:rsidTr="0000482B">
        <w:tc>
          <w:tcPr>
            <w:tcW w:w="2812" w:type="dxa"/>
          </w:tcPr>
          <w:p w14:paraId="260281DE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93CF8A4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654149B8" w14:textId="77777777" w:rsidTr="0000482B">
        <w:tc>
          <w:tcPr>
            <w:tcW w:w="2812" w:type="dxa"/>
          </w:tcPr>
          <w:p w14:paraId="1130932D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8AE557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5E8CF2BA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048A548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5DF9A195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</w:t>
            </w:r>
            <w:r>
              <w:t>该项答疑未结束</w:t>
            </w:r>
          </w:p>
          <w:p w14:paraId="4CB8B695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-5</w:t>
            </w:r>
            <w:r>
              <w:rPr>
                <w:rFonts w:hint="eastAsia"/>
              </w:rPr>
              <w:t>：</w:t>
            </w:r>
            <w:r>
              <w:t>答疑</w:t>
            </w:r>
            <w:r>
              <w:rPr>
                <w:rFonts w:hint="eastAsia"/>
              </w:rPr>
              <w:t>还有5分钟</w:t>
            </w:r>
            <w:r>
              <w:t>结束</w:t>
            </w:r>
          </w:p>
        </w:tc>
      </w:tr>
      <w:tr w:rsidR="0000482B" w:rsidRPr="00ED0073" w14:paraId="2E44115D" w14:textId="77777777" w:rsidTr="0000482B">
        <w:tc>
          <w:tcPr>
            <w:tcW w:w="2812" w:type="dxa"/>
          </w:tcPr>
          <w:p w14:paraId="14B5FEA6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F6E1E0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：答疑延迟</w:t>
            </w:r>
            <w:r>
              <w:t>结束（</w:t>
            </w:r>
            <w:r>
              <w:rPr>
                <w:rFonts w:hint="eastAsia"/>
              </w:rPr>
              <w:t>可选</w:t>
            </w:r>
            <w:r>
              <w:t>）</w:t>
            </w:r>
          </w:p>
        </w:tc>
      </w:tr>
      <w:tr w:rsidR="0000482B" w:rsidRPr="00ED0073" w14:paraId="48566ED5" w14:textId="77777777" w:rsidTr="0000482B">
        <w:tc>
          <w:tcPr>
            <w:tcW w:w="2812" w:type="dxa"/>
          </w:tcPr>
          <w:p w14:paraId="045ADF1A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D2D9268" w14:textId="77777777" w:rsidR="0000482B" w:rsidRPr="00ED0073" w:rsidRDefault="0000482B" w:rsidP="0000482B">
            <w:r>
              <w:rPr>
                <w:rFonts w:hint="eastAsia"/>
              </w:rPr>
              <w:t>1.答疑窗口</w:t>
            </w:r>
            <w:r>
              <w:t>跳出答疑还有</w:t>
            </w:r>
            <w:r>
              <w:rPr>
                <w:rFonts w:hint="eastAsia"/>
              </w:rPr>
              <w:t>5分钟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</w:tc>
      </w:tr>
      <w:tr w:rsidR="0000482B" w:rsidRPr="00ED0073" w14:paraId="2AC36D5F" w14:textId="77777777" w:rsidTr="0000482B">
        <w:tc>
          <w:tcPr>
            <w:tcW w:w="2812" w:type="dxa"/>
          </w:tcPr>
          <w:p w14:paraId="36E6AD0F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A89DD75" w14:textId="77777777" w:rsidR="0000482B" w:rsidRDefault="0000482B" w:rsidP="0000482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rPr>
                <w:rFonts w:hint="eastAsia"/>
              </w:rPr>
              <w:t>5分钟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  <w:p w14:paraId="2601B682" w14:textId="77777777" w:rsidR="0000482B" w:rsidRPr="00ED0073" w:rsidRDefault="0000482B" w:rsidP="0000482B">
            <w:r>
              <w:rPr>
                <w:rFonts w:hint="eastAsia"/>
              </w:rPr>
              <w:t>2.点击</w:t>
            </w:r>
            <w:r>
              <w:t>延迟答疑选项</w:t>
            </w:r>
          </w:p>
        </w:tc>
      </w:tr>
      <w:tr w:rsidR="0000482B" w:rsidRPr="00ED0073" w14:paraId="063EF387" w14:textId="77777777" w:rsidTr="0000482B">
        <w:tc>
          <w:tcPr>
            <w:tcW w:w="2812" w:type="dxa"/>
          </w:tcPr>
          <w:p w14:paraId="2647AEAE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7050288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7013092A" w14:textId="77777777" w:rsidTr="0000482B">
        <w:tc>
          <w:tcPr>
            <w:tcW w:w="2812" w:type="dxa"/>
          </w:tcPr>
          <w:p w14:paraId="38112689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5001ADB" w14:textId="77777777" w:rsidR="0000482B" w:rsidRPr="00ED0073" w:rsidRDefault="0000482B" w:rsidP="0000482B">
            <w:r>
              <w:t>0.4241</w:t>
            </w:r>
          </w:p>
        </w:tc>
      </w:tr>
      <w:tr w:rsidR="0000482B" w:rsidRPr="00433E1C" w14:paraId="7E19E7D8" w14:textId="77777777" w:rsidTr="0000482B">
        <w:tc>
          <w:tcPr>
            <w:tcW w:w="2812" w:type="dxa"/>
          </w:tcPr>
          <w:p w14:paraId="255386A5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061417C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63B1FD5F" w14:textId="77777777" w:rsidTr="0000482B">
        <w:tc>
          <w:tcPr>
            <w:tcW w:w="2812" w:type="dxa"/>
          </w:tcPr>
          <w:p w14:paraId="42E03358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E1E83C6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7B996E7C" w14:textId="77777777" w:rsidTr="0000482B">
        <w:tc>
          <w:tcPr>
            <w:tcW w:w="2812" w:type="dxa"/>
          </w:tcPr>
          <w:p w14:paraId="3E52196D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EA6445C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0943B088" w14:textId="77777777" w:rsidTr="0000482B">
        <w:tc>
          <w:tcPr>
            <w:tcW w:w="2812" w:type="dxa"/>
          </w:tcPr>
          <w:p w14:paraId="48308EFF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9EAA189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</w:tbl>
    <w:p w14:paraId="4C167453" w14:textId="77777777" w:rsidR="0000482B" w:rsidRPr="0000482B" w:rsidRDefault="0000482B" w:rsidP="0000482B">
      <w:pPr>
        <w:rPr>
          <w:rFonts w:hint="eastAsia"/>
        </w:rPr>
      </w:pPr>
    </w:p>
    <w:p w14:paraId="5DF17CB9" w14:textId="2A1CEE44" w:rsidR="00924C4A" w:rsidRDefault="00924C4A" w:rsidP="00924C4A">
      <w:pPr>
        <w:pStyle w:val="3"/>
      </w:pPr>
      <w:r>
        <w:rPr>
          <w:rFonts w:hint="eastAsia"/>
        </w:rPr>
        <w:t>3</w:t>
      </w:r>
      <w:r>
        <w:t xml:space="preserve">.3.4 </w:t>
      </w:r>
      <w:r w:rsidR="001B6D47">
        <w:rPr>
          <w:rFonts w:hint="eastAsia"/>
        </w:rPr>
        <w:t>教师</w:t>
      </w:r>
      <w:r>
        <w:rPr>
          <w:rFonts w:hint="eastAsia"/>
        </w:rPr>
        <w:t>用户功能</w:t>
      </w:r>
      <w:r w:rsidR="001B6D47">
        <w:rPr>
          <w:rFonts w:hint="eastAsia"/>
        </w:rPr>
        <w:t>网页端</w:t>
      </w:r>
    </w:p>
    <w:p w14:paraId="5C522733" w14:textId="6D12AA3C" w:rsidR="0000482B" w:rsidRDefault="0000482B" w:rsidP="00957B88">
      <w:pPr>
        <w:pStyle w:val="4"/>
      </w:pPr>
      <w:r>
        <w:rPr>
          <w:rFonts w:hint="eastAsia"/>
        </w:rPr>
        <w:t>3</w:t>
      </w:r>
      <w:r>
        <w:t>.3.4</w:t>
      </w:r>
      <w:r>
        <w:rPr>
          <w:rFonts w:hint="eastAsia"/>
        </w:rPr>
        <w:t>.1</w:t>
      </w:r>
      <w:r>
        <w:rPr>
          <w:rFonts w:hint="eastAsia"/>
        </w:rPr>
        <w:t>相关</w:t>
      </w:r>
      <w:r>
        <w:t>课程界面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6CCB7239" w14:textId="77777777" w:rsidTr="0000482B">
        <w:tc>
          <w:tcPr>
            <w:tcW w:w="2812" w:type="dxa"/>
          </w:tcPr>
          <w:p w14:paraId="56B6C9E2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3D6BD4B1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C-T-22</w:t>
            </w:r>
          </w:p>
        </w:tc>
      </w:tr>
      <w:tr w:rsidR="0000482B" w:rsidRPr="00C52A26" w14:paraId="021EF62B" w14:textId="77777777" w:rsidTr="0000482B">
        <w:tc>
          <w:tcPr>
            <w:tcW w:w="2812" w:type="dxa"/>
          </w:tcPr>
          <w:p w14:paraId="53E9F270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0684BC" w14:textId="77777777" w:rsidR="0000482B" w:rsidRPr="00C52A26" w:rsidRDefault="0000482B" w:rsidP="0000482B">
            <w:r>
              <w:rPr>
                <w:rFonts w:hint="eastAsia"/>
              </w:rPr>
              <w:t>查看我的</w:t>
            </w:r>
            <w:r>
              <w:t>课程</w:t>
            </w:r>
          </w:p>
        </w:tc>
      </w:tr>
      <w:tr w:rsidR="0000482B" w:rsidRPr="00ED0073" w14:paraId="343FF29E" w14:textId="77777777" w:rsidTr="0000482B">
        <w:tc>
          <w:tcPr>
            <w:tcW w:w="2812" w:type="dxa"/>
          </w:tcPr>
          <w:p w14:paraId="78D6893D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95BDD26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60C99BED" w14:textId="77777777" w:rsidTr="0000482B">
        <w:tc>
          <w:tcPr>
            <w:tcW w:w="2812" w:type="dxa"/>
          </w:tcPr>
          <w:p w14:paraId="144B5BE3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10C7B1" w14:textId="77777777" w:rsidR="0000482B" w:rsidRPr="00ED0073" w:rsidRDefault="0000482B" w:rsidP="0000482B">
            <w:r>
              <w:rPr>
                <w:rFonts w:hint="eastAsia"/>
              </w:rPr>
              <w:t>查看当前</w:t>
            </w:r>
            <w:r>
              <w:t>登录教师</w:t>
            </w:r>
            <w:r>
              <w:rPr>
                <w:rFonts w:hint="eastAsia"/>
              </w:rPr>
              <w:t>开设</w:t>
            </w:r>
            <w:r>
              <w:t>的课程</w:t>
            </w:r>
          </w:p>
        </w:tc>
      </w:tr>
      <w:tr w:rsidR="0000482B" w:rsidRPr="00ED0073" w14:paraId="68FA1A24" w14:textId="77777777" w:rsidTr="0000482B">
        <w:tc>
          <w:tcPr>
            <w:tcW w:w="2812" w:type="dxa"/>
          </w:tcPr>
          <w:p w14:paraId="316FD001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98B8856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7F1F8D2D" w14:textId="77777777" w:rsidTr="0000482B">
        <w:tc>
          <w:tcPr>
            <w:tcW w:w="2812" w:type="dxa"/>
          </w:tcPr>
          <w:p w14:paraId="5DC9BB2E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F1EC754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7AD19F67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6DD33F8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：教师进入相关</w:t>
            </w:r>
            <w:r>
              <w:t>课程界面</w:t>
            </w:r>
          </w:p>
        </w:tc>
      </w:tr>
      <w:tr w:rsidR="0000482B" w:rsidRPr="00ED0073" w14:paraId="1044106E" w14:textId="77777777" w:rsidTr="0000482B">
        <w:tc>
          <w:tcPr>
            <w:tcW w:w="2812" w:type="dxa"/>
          </w:tcPr>
          <w:p w14:paraId="7878009D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EBC7E3F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：查看教师</w:t>
            </w:r>
            <w:r>
              <w:t>开设的课程的列表</w:t>
            </w:r>
          </w:p>
        </w:tc>
      </w:tr>
      <w:tr w:rsidR="0000482B" w:rsidRPr="00ED0073" w14:paraId="48AF9E6C" w14:textId="77777777" w:rsidTr="0000482B">
        <w:tc>
          <w:tcPr>
            <w:tcW w:w="2812" w:type="dxa"/>
          </w:tcPr>
          <w:p w14:paraId="1E3701C3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4B595A" w14:textId="77777777" w:rsidR="0000482B" w:rsidRPr="00ED0073" w:rsidRDefault="0000482B" w:rsidP="0000482B">
            <w:r>
              <w:rPr>
                <w:rFonts w:hint="eastAsia"/>
              </w:rPr>
              <w:t>1.点击相关</w:t>
            </w:r>
            <w:r>
              <w:t>课程中我的课程按钮</w:t>
            </w:r>
          </w:p>
        </w:tc>
      </w:tr>
      <w:tr w:rsidR="0000482B" w:rsidRPr="00ED0073" w14:paraId="0C5EC9CC" w14:textId="77777777" w:rsidTr="0000482B">
        <w:tc>
          <w:tcPr>
            <w:tcW w:w="2812" w:type="dxa"/>
          </w:tcPr>
          <w:p w14:paraId="145D6F14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F7AFD93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2757BD99" w14:textId="77777777" w:rsidTr="0000482B">
        <w:tc>
          <w:tcPr>
            <w:tcW w:w="2812" w:type="dxa"/>
          </w:tcPr>
          <w:p w14:paraId="2B703EF9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C2CA237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7D20A75F" w14:textId="77777777" w:rsidTr="0000482B">
        <w:tc>
          <w:tcPr>
            <w:tcW w:w="2812" w:type="dxa"/>
          </w:tcPr>
          <w:p w14:paraId="6C115119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F6126F6" w14:textId="77777777" w:rsidR="0000482B" w:rsidRPr="00ED0073" w:rsidRDefault="0000482B" w:rsidP="0000482B">
            <w:r>
              <w:t>0.7820</w:t>
            </w:r>
          </w:p>
        </w:tc>
      </w:tr>
      <w:tr w:rsidR="0000482B" w:rsidRPr="00433E1C" w14:paraId="44C863DC" w14:textId="77777777" w:rsidTr="0000482B">
        <w:tc>
          <w:tcPr>
            <w:tcW w:w="2812" w:type="dxa"/>
          </w:tcPr>
          <w:p w14:paraId="68C1D907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AFC293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294E4EEA" w14:textId="77777777" w:rsidTr="0000482B">
        <w:tc>
          <w:tcPr>
            <w:tcW w:w="2812" w:type="dxa"/>
          </w:tcPr>
          <w:p w14:paraId="56ABBC79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156A47B9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57DB28E0" w14:textId="77777777" w:rsidTr="0000482B">
        <w:tc>
          <w:tcPr>
            <w:tcW w:w="2812" w:type="dxa"/>
          </w:tcPr>
          <w:p w14:paraId="3C361E28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2FB263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3232D084" w14:textId="77777777" w:rsidTr="0000482B">
        <w:tc>
          <w:tcPr>
            <w:tcW w:w="2812" w:type="dxa"/>
          </w:tcPr>
          <w:p w14:paraId="0DBBF9F7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F712203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</w:tbl>
    <w:p w14:paraId="62762281" w14:textId="77777777" w:rsidR="0000482B" w:rsidRDefault="0000482B" w:rsidP="0000482B"/>
    <w:p w14:paraId="6916A4CC" w14:textId="5AC30C59" w:rsidR="0000482B" w:rsidRDefault="0000482B" w:rsidP="00957B88">
      <w:pPr>
        <w:pStyle w:val="4"/>
      </w:pPr>
      <w:r>
        <w:rPr>
          <w:rFonts w:hint="eastAsia"/>
        </w:rPr>
        <w:t>3</w:t>
      </w:r>
      <w:r>
        <w:t>.3.4.</w:t>
      </w:r>
      <w:r>
        <w:rPr>
          <w:rFonts w:hint="eastAsia"/>
        </w:rPr>
        <w:t>2</w:t>
      </w:r>
      <w:r>
        <w:rPr>
          <w:rFonts w:hint="eastAsia"/>
        </w:rPr>
        <w:t>课程</w:t>
      </w:r>
      <w:r>
        <w:t>公告界面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6F900327" w14:textId="77777777" w:rsidTr="0000482B">
        <w:tc>
          <w:tcPr>
            <w:tcW w:w="2812" w:type="dxa"/>
          </w:tcPr>
          <w:p w14:paraId="24BD2291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06E3E334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C-T-27</w:t>
            </w:r>
          </w:p>
        </w:tc>
      </w:tr>
      <w:tr w:rsidR="0000482B" w:rsidRPr="00C52A26" w14:paraId="7F07DB7C" w14:textId="77777777" w:rsidTr="0000482B">
        <w:tc>
          <w:tcPr>
            <w:tcW w:w="2812" w:type="dxa"/>
          </w:tcPr>
          <w:p w14:paraId="02D5D107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C0B5B5" w14:textId="77777777" w:rsidR="0000482B" w:rsidRPr="00C52A26" w:rsidRDefault="0000482B" w:rsidP="0000482B">
            <w:r>
              <w:rPr>
                <w:rFonts w:hint="eastAsia"/>
              </w:rPr>
              <w:t>新增并发布</w:t>
            </w:r>
            <w:r>
              <w:t>课程公告</w:t>
            </w:r>
          </w:p>
        </w:tc>
      </w:tr>
      <w:tr w:rsidR="0000482B" w:rsidRPr="00ED0073" w14:paraId="2CB12618" w14:textId="77777777" w:rsidTr="0000482B">
        <w:tc>
          <w:tcPr>
            <w:tcW w:w="2812" w:type="dxa"/>
          </w:tcPr>
          <w:p w14:paraId="6B7C291E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5425485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52ABD160" w14:textId="77777777" w:rsidTr="0000482B">
        <w:tc>
          <w:tcPr>
            <w:tcW w:w="2812" w:type="dxa"/>
          </w:tcPr>
          <w:p w14:paraId="230F2DE7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60BFD3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在自己开设的某个课程中发布新的课程公告</w:t>
            </w:r>
          </w:p>
        </w:tc>
      </w:tr>
      <w:tr w:rsidR="0000482B" w:rsidRPr="00ED0073" w14:paraId="4A9EA9B0" w14:textId="77777777" w:rsidTr="0000482B">
        <w:tc>
          <w:tcPr>
            <w:tcW w:w="2812" w:type="dxa"/>
          </w:tcPr>
          <w:p w14:paraId="248C33E8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B01191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2522EFF6" w14:textId="77777777" w:rsidTr="0000482B">
        <w:tc>
          <w:tcPr>
            <w:tcW w:w="2812" w:type="dxa"/>
          </w:tcPr>
          <w:p w14:paraId="43E09FC0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5D6849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97682B2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280E020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6B9E2F61" w14:textId="77777777" w:rsidTr="0000482B">
        <w:tc>
          <w:tcPr>
            <w:tcW w:w="2812" w:type="dxa"/>
          </w:tcPr>
          <w:p w14:paraId="485C7D05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F3512B1" w14:textId="77777777" w:rsidR="0000482B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：新的课程</w:t>
            </w:r>
            <w:r>
              <w:t>公告发布</w:t>
            </w:r>
          </w:p>
          <w:p w14:paraId="521ADD07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该课程公告发送至课程相关学生、教师消息栏中</w:t>
            </w:r>
          </w:p>
        </w:tc>
      </w:tr>
      <w:tr w:rsidR="0000482B" w:rsidRPr="00ED0073" w14:paraId="46CE6B23" w14:textId="77777777" w:rsidTr="0000482B">
        <w:tc>
          <w:tcPr>
            <w:tcW w:w="2812" w:type="dxa"/>
          </w:tcPr>
          <w:p w14:paraId="2E8C9446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2211AF8" w14:textId="77777777" w:rsidR="0000482B" w:rsidRDefault="0000482B" w:rsidP="0000482B">
            <w:r>
              <w:rPr>
                <w:rFonts w:hint="eastAsia"/>
              </w:rPr>
              <w:t>1.点击具体课程</w:t>
            </w:r>
            <w:r>
              <w:t>页面中的课程公告</w:t>
            </w:r>
            <w:proofErr w:type="gramStart"/>
            <w:r>
              <w:t>版块</w:t>
            </w:r>
            <w:proofErr w:type="gramEnd"/>
            <w:r>
              <w:rPr>
                <w:rFonts w:hint="eastAsia"/>
              </w:rPr>
              <w:t>的</w:t>
            </w:r>
            <w:r>
              <w:t>发布公告按钮</w:t>
            </w:r>
          </w:p>
          <w:p w14:paraId="2B147842" w14:textId="77777777" w:rsidR="0000482B" w:rsidRDefault="0000482B" w:rsidP="0000482B">
            <w:r>
              <w:rPr>
                <w:rFonts w:hint="eastAsia"/>
              </w:rPr>
              <w:t>2.在弹出</w:t>
            </w:r>
            <w:r>
              <w:t>窗口中输入课程公告内容</w:t>
            </w:r>
          </w:p>
          <w:p w14:paraId="4B563F7D" w14:textId="77777777" w:rsidR="0000482B" w:rsidRPr="00ED0073" w:rsidRDefault="0000482B" w:rsidP="0000482B">
            <w:r>
              <w:t>3</w:t>
            </w:r>
            <w:r>
              <w:rPr>
                <w:rFonts w:hint="eastAsia"/>
              </w:rPr>
              <w:t>.点击确定</w:t>
            </w:r>
            <w:r>
              <w:t>按钮</w:t>
            </w:r>
          </w:p>
        </w:tc>
      </w:tr>
      <w:tr w:rsidR="0000482B" w:rsidRPr="00ED0073" w14:paraId="61BCC184" w14:textId="77777777" w:rsidTr="0000482B">
        <w:tc>
          <w:tcPr>
            <w:tcW w:w="2812" w:type="dxa"/>
          </w:tcPr>
          <w:p w14:paraId="77F0F78D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55D441" w14:textId="77777777" w:rsidR="0000482B" w:rsidRPr="00ED0073" w:rsidRDefault="0000482B" w:rsidP="0000482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取消按钮取消本次输入</w:t>
            </w:r>
          </w:p>
        </w:tc>
      </w:tr>
      <w:tr w:rsidR="0000482B" w:rsidRPr="00ED0073" w14:paraId="2E6407F2" w14:textId="77777777" w:rsidTr="0000482B">
        <w:tc>
          <w:tcPr>
            <w:tcW w:w="2812" w:type="dxa"/>
          </w:tcPr>
          <w:p w14:paraId="2158C131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4F83F47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课程公告内容为空</w:t>
            </w:r>
          </w:p>
          <w:p w14:paraId="22A075C4" w14:textId="77777777" w:rsidR="0000482B" w:rsidRDefault="0000482B" w:rsidP="0000482B">
            <w:r>
              <w:rPr>
                <w:rFonts w:hint="eastAsia"/>
              </w:rPr>
              <w:t>1.未输入</w:t>
            </w:r>
            <w:r>
              <w:t>课程公告情况下点击发布，提示课程公告为空</w:t>
            </w:r>
          </w:p>
          <w:p w14:paraId="00D2940F" w14:textId="77777777" w:rsidR="0000482B" w:rsidRDefault="0000482B" w:rsidP="0000482B">
            <w:r>
              <w:rPr>
                <w:rFonts w:hint="eastAsia"/>
              </w:rPr>
              <w:t>E2：</w:t>
            </w:r>
            <w:r>
              <w:t>课程公告内容超过字数限制</w:t>
            </w:r>
            <w:r>
              <w:rPr>
                <w:rFonts w:hint="eastAsia"/>
              </w:rPr>
              <w:t>200字</w:t>
            </w:r>
          </w:p>
          <w:p w14:paraId="2986AB3D" w14:textId="77777777" w:rsidR="0000482B" w:rsidRPr="00ED0073" w:rsidRDefault="0000482B" w:rsidP="0000482B">
            <w:r>
              <w:rPr>
                <w:rFonts w:hint="eastAsia"/>
              </w:rPr>
              <w:t>1.超出</w:t>
            </w:r>
            <w:r>
              <w:t>字数限制后，输入内容将不再记录</w:t>
            </w:r>
          </w:p>
        </w:tc>
      </w:tr>
      <w:tr w:rsidR="0000482B" w:rsidRPr="00ED0073" w14:paraId="5C3E41CD" w14:textId="77777777" w:rsidTr="0000482B">
        <w:tc>
          <w:tcPr>
            <w:tcW w:w="2812" w:type="dxa"/>
          </w:tcPr>
          <w:p w14:paraId="4E91AA83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54752BF" w14:textId="77777777" w:rsidR="0000482B" w:rsidRPr="00ED0073" w:rsidRDefault="0000482B" w:rsidP="0000482B">
            <w:r>
              <w:t>0.8394</w:t>
            </w:r>
          </w:p>
        </w:tc>
      </w:tr>
      <w:tr w:rsidR="0000482B" w:rsidRPr="00433E1C" w14:paraId="2A0DE7E2" w14:textId="77777777" w:rsidTr="0000482B">
        <w:tc>
          <w:tcPr>
            <w:tcW w:w="2812" w:type="dxa"/>
          </w:tcPr>
          <w:p w14:paraId="5B6F3C33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654B7D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471E760D" w14:textId="77777777" w:rsidTr="0000482B">
        <w:tc>
          <w:tcPr>
            <w:tcW w:w="2812" w:type="dxa"/>
          </w:tcPr>
          <w:p w14:paraId="72858B09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833D27B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4369BB3E" w14:textId="77777777" w:rsidTr="0000482B">
        <w:tc>
          <w:tcPr>
            <w:tcW w:w="2812" w:type="dxa"/>
          </w:tcPr>
          <w:p w14:paraId="76A3A17E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E7757A1" w14:textId="77777777" w:rsidR="0000482B" w:rsidRPr="007C7770" w:rsidRDefault="0000482B" w:rsidP="0000482B">
            <w:r>
              <w:rPr>
                <w:rFonts w:hint="eastAsia"/>
              </w:rPr>
              <w:t>课程公告</w:t>
            </w:r>
            <w:r>
              <w:t>内容</w:t>
            </w:r>
          </w:p>
        </w:tc>
      </w:tr>
      <w:tr w:rsidR="0000482B" w:rsidRPr="00757EB3" w14:paraId="1B3FB6BC" w14:textId="77777777" w:rsidTr="0000482B">
        <w:tc>
          <w:tcPr>
            <w:tcW w:w="2812" w:type="dxa"/>
          </w:tcPr>
          <w:p w14:paraId="4A4107D3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BD5FC60" w14:textId="77777777" w:rsidR="0000482B" w:rsidRPr="007C7770" w:rsidRDefault="0000482B" w:rsidP="0000482B">
            <w:r>
              <w:rPr>
                <w:rFonts w:hint="eastAsia"/>
              </w:rPr>
              <w:t>公告</w:t>
            </w:r>
            <w:r>
              <w:t>发布提示信息，</w:t>
            </w:r>
            <w:r>
              <w:rPr>
                <w:rFonts w:hint="eastAsia"/>
              </w:rPr>
              <w:t>异常信息，</w:t>
            </w:r>
            <w:r>
              <w:t>课程公告</w:t>
            </w:r>
          </w:p>
        </w:tc>
      </w:tr>
    </w:tbl>
    <w:p w14:paraId="76520530" w14:textId="77777777" w:rsidR="0000482B" w:rsidRDefault="0000482B" w:rsidP="0000482B"/>
    <w:p w14:paraId="439DF9CC" w14:textId="77777777" w:rsidR="0000482B" w:rsidRDefault="0000482B" w:rsidP="0000482B"/>
    <w:p w14:paraId="1E84EE96" w14:textId="0F2A14FA" w:rsidR="0000482B" w:rsidRDefault="0000482B" w:rsidP="00957B88">
      <w:pPr>
        <w:pStyle w:val="4"/>
      </w:pPr>
      <w:r>
        <w:rPr>
          <w:rFonts w:hint="eastAsia"/>
        </w:rPr>
        <w:t>3</w:t>
      </w:r>
      <w:r>
        <w:t>.3.4</w:t>
      </w:r>
      <w:r>
        <w:rPr>
          <w:rFonts w:hint="eastAsia"/>
        </w:rPr>
        <w:t>.3</w:t>
      </w:r>
      <w:r>
        <w:rPr>
          <w:rFonts w:hint="eastAsia"/>
        </w:rPr>
        <w:t>课程</w:t>
      </w:r>
      <w:r>
        <w:t>信息界面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630D7D53" w14:textId="77777777" w:rsidTr="0000482B">
        <w:tc>
          <w:tcPr>
            <w:tcW w:w="2812" w:type="dxa"/>
          </w:tcPr>
          <w:p w14:paraId="6CC1C469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6098DAC4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C-T-28</w:t>
            </w:r>
          </w:p>
        </w:tc>
      </w:tr>
      <w:tr w:rsidR="0000482B" w:rsidRPr="00C52A26" w14:paraId="23DE5C4B" w14:textId="77777777" w:rsidTr="0000482B">
        <w:tc>
          <w:tcPr>
            <w:tcW w:w="2812" w:type="dxa"/>
          </w:tcPr>
          <w:p w14:paraId="178DB71D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2B6A4D5" w14:textId="77777777" w:rsidR="0000482B" w:rsidRPr="00C52A26" w:rsidRDefault="0000482B" w:rsidP="0000482B">
            <w:r>
              <w:rPr>
                <w:rFonts w:hint="eastAsia"/>
              </w:rPr>
              <w:t>修改栏目</w:t>
            </w:r>
          </w:p>
        </w:tc>
      </w:tr>
      <w:tr w:rsidR="0000482B" w:rsidRPr="00ED0073" w14:paraId="6F999201" w14:textId="77777777" w:rsidTr="0000482B">
        <w:tc>
          <w:tcPr>
            <w:tcW w:w="2812" w:type="dxa"/>
          </w:tcPr>
          <w:p w14:paraId="248765B7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55E75B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73BB4EE1" w14:textId="77777777" w:rsidTr="0000482B">
        <w:tc>
          <w:tcPr>
            <w:tcW w:w="2812" w:type="dxa"/>
          </w:tcPr>
          <w:p w14:paraId="71832B9E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02D44F5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修改课程</w:t>
            </w:r>
            <w:r>
              <w:t>信息中的某个栏目内容</w:t>
            </w:r>
          </w:p>
        </w:tc>
      </w:tr>
      <w:tr w:rsidR="0000482B" w:rsidRPr="00ED0073" w14:paraId="7E984F10" w14:textId="77777777" w:rsidTr="0000482B">
        <w:tc>
          <w:tcPr>
            <w:tcW w:w="2812" w:type="dxa"/>
          </w:tcPr>
          <w:p w14:paraId="73CE12CF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B47FD1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5FA43C4E" w14:textId="77777777" w:rsidTr="0000482B">
        <w:tc>
          <w:tcPr>
            <w:tcW w:w="2812" w:type="dxa"/>
          </w:tcPr>
          <w:p w14:paraId="341E065C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7EE6C079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7572E5FA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3EDAA1F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1498C422" w14:textId="77777777" w:rsidTr="0000482B">
        <w:tc>
          <w:tcPr>
            <w:tcW w:w="2812" w:type="dxa"/>
          </w:tcPr>
          <w:p w14:paraId="3AAA5C65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4A76349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：修改已有的课程信息栏目</w:t>
            </w:r>
          </w:p>
        </w:tc>
      </w:tr>
      <w:tr w:rsidR="0000482B" w:rsidRPr="00ED0073" w14:paraId="71676C1B" w14:textId="77777777" w:rsidTr="0000482B">
        <w:tc>
          <w:tcPr>
            <w:tcW w:w="2812" w:type="dxa"/>
          </w:tcPr>
          <w:p w14:paraId="43A9134F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569810" w14:textId="77777777" w:rsidR="0000482B" w:rsidRDefault="0000482B" w:rsidP="0000482B">
            <w:r>
              <w:rPr>
                <w:rFonts w:hint="eastAsia"/>
              </w:rPr>
              <w:t>1.点击具体课程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3D1479E6" w14:textId="77777777" w:rsidR="0000482B" w:rsidRDefault="0000482B" w:rsidP="0000482B">
            <w:r>
              <w:rPr>
                <w:rFonts w:hint="eastAsia"/>
              </w:rPr>
              <w:t>2.在切换出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</w:t>
            </w:r>
            <w:r>
              <w:rPr>
                <w:rFonts w:hint="eastAsia"/>
              </w:rPr>
              <w:t>具体某个</w:t>
            </w:r>
            <w:r>
              <w:t>栏目右侧的笔型按钮</w:t>
            </w:r>
          </w:p>
          <w:p w14:paraId="55954F76" w14:textId="77777777" w:rsidR="0000482B" w:rsidRDefault="0000482B" w:rsidP="0000482B">
            <w:r>
              <w:t>3</w:t>
            </w:r>
            <w:r>
              <w:rPr>
                <w:rFonts w:hint="eastAsia"/>
              </w:rPr>
              <w:t>.弹出上</w:t>
            </w:r>
            <w:proofErr w:type="gramStart"/>
            <w:r>
              <w:rPr>
                <w:rFonts w:hint="eastAsia"/>
              </w:rPr>
              <w:t>传资料</w:t>
            </w:r>
            <w:proofErr w:type="gramEnd"/>
            <w:r>
              <w:t>窗口</w:t>
            </w:r>
            <w:r>
              <w:rPr>
                <w:rFonts w:hint="eastAsia"/>
              </w:rPr>
              <w:t>，</w:t>
            </w:r>
            <w:r>
              <w:t>点击上传</w:t>
            </w:r>
            <w:r>
              <w:rPr>
                <w:rFonts w:hint="eastAsia"/>
              </w:rPr>
              <w:t>文件</w:t>
            </w:r>
          </w:p>
          <w:p w14:paraId="5C1632B7" w14:textId="77777777" w:rsidR="0000482B" w:rsidRDefault="0000482B" w:rsidP="0000482B">
            <w:r>
              <w:rPr>
                <w:rFonts w:hint="eastAsia"/>
              </w:rPr>
              <w:t>4.选择</w:t>
            </w:r>
            <w:r>
              <w:t>要上传的文件</w:t>
            </w:r>
          </w:p>
          <w:p w14:paraId="5AA46FF2" w14:textId="77777777" w:rsidR="0000482B" w:rsidRPr="00ED0073" w:rsidRDefault="0000482B" w:rsidP="0000482B">
            <w:r>
              <w:rPr>
                <w:rFonts w:hint="eastAsia"/>
              </w:rPr>
              <w:t>5.点击确认</w:t>
            </w:r>
            <w:r>
              <w:t>上传</w:t>
            </w:r>
          </w:p>
        </w:tc>
      </w:tr>
      <w:tr w:rsidR="0000482B" w:rsidRPr="00ED0073" w14:paraId="49D0DA89" w14:textId="77777777" w:rsidTr="0000482B">
        <w:tc>
          <w:tcPr>
            <w:tcW w:w="2812" w:type="dxa"/>
          </w:tcPr>
          <w:p w14:paraId="27AB35CE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E3BEC2F" w14:textId="77777777" w:rsidR="0000482B" w:rsidRDefault="0000482B" w:rsidP="0000482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新增栏目</w:t>
            </w:r>
            <w:proofErr w:type="gramStart"/>
            <w:r>
              <w:t>弹窗右</w:t>
            </w:r>
            <w:proofErr w:type="gramEnd"/>
            <w:r>
              <w:t>上角的</w:t>
            </w:r>
            <w:r>
              <w:rPr>
                <w:rFonts w:hint="eastAsia"/>
              </w:rPr>
              <w:t>×型</w:t>
            </w:r>
            <w:r>
              <w:t>按钮，退出</w:t>
            </w:r>
            <w:r>
              <w:rPr>
                <w:rFonts w:hint="eastAsia"/>
              </w:rPr>
              <w:t>修改</w:t>
            </w:r>
            <w:r>
              <w:t>栏目</w:t>
            </w:r>
          </w:p>
          <w:p w14:paraId="0BE0CACD" w14:textId="77777777" w:rsidR="0000482B" w:rsidRPr="00ED0073" w:rsidRDefault="0000482B" w:rsidP="0000482B">
            <w:r>
              <w:rPr>
                <w:rFonts w:hint="eastAsia"/>
              </w:rPr>
              <w:t>2.点击</w:t>
            </w:r>
            <w:r>
              <w:t>栏目名称输入栏，修改栏目名称</w:t>
            </w:r>
          </w:p>
        </w:tc>
      </w:tr>
      <w:tr w:rsidR="0000482B" w:rsidRPr="00ED0073" w14:paraId="53F96344" w14:textId="77777777" w:rsidTr="0000482B">
        <w:tc>
          <w:tcPr>
            <w:tcW w:w="2812" w:type="dxa"/>
          </w:tcPr>
          <w:p w14:paraId="6C5C9F38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855254D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：栏目名称</w:t>
            </w:r>
            <w:r>
              <w:t>为空</w:t>
            </w:r>
          </w:p>
          <w:p w14:paraId="3584BB7D" w14:textId="77777777" w:rsidR="0000482B" w:rsidRDefault="0000482B" w:rsidP="0000482B">
            <w:r>
              <w:rPr>
                <w:rFonts w:hint="eastAsia"/>
              </w:rPr>
              <w:t>1.未输入栏目名称</w:t>
            </w:r>
            <w:r>
              <w:t>情况下点击</w:t>
            </w:r>
            <w:r>
              <w:rPr>
                <w:rFonts w:hint="eastAsia"/>
              </w:rPr>
              <w:t>确认上传</w:t>
            </w:r>
            <w:r>
              <w:t>，提示</w:t>
            </w:r>
            <w:r>
              <w:rPr>
                <w:rFonts w:hint="eastAsia"/>
              </w:rPr>
              <w:t>栏目</w:t>
            </w:r>
            <w:r>
              <w:t>名称为空</w:t>
            </w:r>
          </w:p>
          <w:p w14:paraId="40196CF2" w14:textId="77777777" w:rsidR="0000482B" w:rsidRDefault="0000482B" w:rsidP="0000482B">
            <w:r>
              <w:rPr>
                <w:rFonts w:hint="eastAsia"/>
              </w:rPr>
              <w:t>E2：栏目名称</w:t>
            </w:r>
            <w:r>
              <w:t>超过字数限制</w:t>
            </w:r>
          </w:p>
          <w:p w14:paraId="2A756525" w14:textId="77777777" w:rsidR="0000482B" w:rsidRDefault="0000482B" w:rsidP="0000482B">
            <w:r>
              <w:rPr>
                <w:rFonts w:hint="eastAsia"/>
              </w:rPr>
              <w:t>1.超出</w:t>
            </w:r>
            <w:r>
              <w:t>字数限制后，输入内容将不再记录</w:t>
            </w:r>
          </w:p>
          <w:p w14:paraId="74B5FF20" w14:textId="77777777" w:rsidR="0000482B" w:rsidRDefault="0000482B" w:rsidP="0000482B">
            <w:r>
              <w:rPr>
                <w:rFonts w:hint="eastAsia"/>
              </w:rPr>
              <w:t>E3</w:t>
            </w:r>
            <w:r>
              <w:t>：上</w:t>
            </w:r>
            <w:proofErr w:type="gramStart"/>
            <w:r>
              <w:t>传资料</w:t>
            </w:r>
            <w:proofErr w:type="gramEnd"/>
            <w:r>
              <w:t>超过文件大小限制</w:t>
            </w:r>
          </w:p>
          <w:p w14:paraId="050961CB" w14:textId="77777777" w:rsidR="0000482B" w:rsidRPr="00ED0073" w:rsidRDefault="0000482B" w:rsidP="0000482B">
            <w:r>
              <w:rPr>
                <w:rFonts w:hint="eastAsia"/>
              </w:rPr>
              <w:t>1.提示</w:t>
            </w:r>
            <w:r>
              <w:t>文件大小超过限制</w:t>
            </w:r>
          </w:p>
        </w:tc>
      </w:tr>
      <w:tr w:rsidR="0000482B" w:rsidRPr="00ED0073" w14:paraId="2F1903C6" w14:textId="77777777" w:rsidTr="0000482B">
        <w:tc>
          <w:tcPr>
            <w:tcW w:w="2812" w:type="dxa"/>
          </w:tcPr>
          <w:p w14:paraId="2161FC39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15EC5A" w14:textId="77777777" w:rsidR="0000482B" w:rsidRPr="00ED0073" w:rsidRDefault="0000482B" w:rsidP="0000482B">
            <w:r>
              <w:t>0.7973</w:t>
            </w:r>
          </w:p>
        </w:tc>
      </w:tr>
      <w:tr w:rsidR="0000482B" w:rsidRPr="00433E1C" w14:paraId="0156E856" w14:textId="77777777" w:rsidTr="0000482B">
        <w:tc>
          <w:tcPr>
            <w:tcW w:w="2812" w:type="dxa"/>
          </w:tcPr>
          <w:p w14:paraId="6DB29CEB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83AC2FA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28D0BEA1" w14:textId="77777777" w:rsidTr="0000482B">
        <w:tc>
          <w:tcPr>
            <w:tcW w:w="2812" w:type="dxa"/>
          </w:tcPr>
          <w:p w14:paraId="7E1BD3ED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C9E1D25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702AE21F" w14:textId="77777777" w:rsidTr="0000482B">
        <w:tc>
          <w:tcPr>
            <w:tcW w:w="2812" w:type="dxa"/>
          </w:tcPr>
          <w:p w14:paraId="6B2DE414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A93B8F1" w14:textId="77777777" w:rsidR="0000482B" w:rsidRPr="007C7770" w:rsidRDefault="0000482B" w:rsidP="0000482B">
            <w:r>
              <w:rPr>
                <w:rFonts w:hint="eastAsia"/>
              </w:rPr>
              <w:t>栏目名称</w:t>
            </w:r>
            <w:r>
              <w:t>，上传文件</w:t>
            </w:r>
          </w:p>
        </w:tc>
      </w:tr>
      <w:tr w:rsidR="0000482B" w:rsidRPr="00757EB3" w14:paraId="50FBBB3F" w14:textId="77777777" w:rsidTr="0000482B">
        <w:tc>
          <w:tcPr>
            <w:tcW w:w="2812" w:type="dxa"/>
          </w:tcPr>
          <w:p w14:paraId="3831A0AB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ED9F0E" w14:textId="77777777" w:rsidR="0000482B" w:rsidRPr="007C7770" w:rsidRDefault="0000482B" w:rsidP="0000482B">
            <w:r>
              <w:rPr>
                <w:rFonts w:hint="eastAsia"/>
              </w:rPr>
              <w:t>栏目新增</w:t>
            </w:r>
            <w:r>
              <w:t>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1B1AA75C" w14:textId="77777777" w:rsidR="0000482B" w:rsidRDefault="0000482B" w:rsidP="0000482B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26EF9728" w14:textId="77777777" w:rsidTr="0000482B">
        <w:tc>
          <w:tcPr>
            <w:tcW w:w="2812" w:type="dxa"/>
          </w:tcPr>
          <w:p w14:paraId="68933263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7200E21E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C-T-33</w:t>
            </w:r>
          </w:p>
        </w:tc>
      </w:tr>
      <w:tr w:rsidR="0000482B" w:rsidRPr="00C52A26" w14:paraId="496BCDBA" w14:textId="77777777" w:rsidTr="0000482B">
        <w:tc>
          <w:tcPr>
            <w:tcW w:w="2812" w:type="dxa"/>
          </w:tcPr>
          <w:p w14:paraId="50868F8E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53E1300" w14:textId="77777777" w:rsidR="0000482B" w:rsidRPr="00C52A26" w:rsidRDefault="0000482B" w:rsidP="0000482B">
            <w:r>
              <w:rPr>
                <w:rFonts w:hint="eastAsia"/>
              </w:rPr>
              <w:t>新增栏目</w:t>
            </w:r>
          </w:p>
        </w:tc>
      </w:tr>
      <w:tr w:rsidR="0000482B" w:rsidRPr="00ED0073" w14:paraId="306ADAAD" w14:textId="77777777" w:rsidTr="0000482B">
        <w:tc>
          <w:tcPr>
            <w:tcW w:w="2812" w:type="dxa"/>
          </w:tcPr>
          <w:p w14:paraId="47C03388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85D5E1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19ABA7D0" w14:textId="77777777" w:rsidTr="0000482B">
        <w:tc>
          <w:tcPr>
            <w:tcW w:w="2812" w:type="dxa"/>
          </w:tcPr>
          <w:p w14:paraId="0E53F2B2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59253F5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新增课程</w:t>
            </w:r>
            <w:r>
              <w:t>信息中的某个栏目内容</w:t>
            </w:r>
          </w:p>
        </w:tc>
      </w:tr>
      <w:tr w:rsidR="0000482B" w:rsidRPr="00ED0073" w14:paraId="6365876D" w14:textId="77777777" w:rsidTr="0000482B">
        <w:tc>
          <w:tcPr>
            <w:tcW w:w="2812" w:type="dxa"/>
          </w:tcPr>
          <w:p w14:paraId="695186D0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ADD8DD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37D93946" w14:textId="77777777" w:rsidTr="0000482B">
        <w:tc>
          <w:tcPr>
            <w:tcW w:w="2812" w:type="dxa"/>
          </w:tcPr>
          <w:p w14:paraId="4909453A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3B199BE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F63AF11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E3FFCFD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118BCD86" w14:textId="77777777" w:rsidTr="0000482B">
        <w:tc>
          <w:tcPr>
            <w:tcW w:w="2812" w:type="dxa"/>
          </w:tcPr>
          <w:p w14:paraId="2376F139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10D36D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：增加新的课程信息栏目</w:t>
            </w:r>
          </w:p>
        </w:tc>
      </w:tr>
      <w:tr w:rsidR="0000482B" w:rsidRPr="00ED0073" w14:paraId="7240A6CD" w14:textId="77777777" w:rsidTr="0000482B">
        <w:tc>
          <w:tcPr>
            <w:tcW w:w="2812" w:type="dxa"/>
          </w:tcPr>
          <w:p w14:paraId="3B5847C0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4C561D3" w14:textId="77777777" w:rsidR="0000482B" w:rsidRDefault="0000482B" w:rsidP="0000482B">
            <w:r>
              <w:rPr>
                <w:rFonts w:hint="eastAsia"/>
              </w:rPr>
              <w:t>1.点击具体课程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6346A3A8" w14:textId="77777777" w:rsidR="0000482B" w:rsidRDefault="0000482B" w:rsidP="0000482B">
            <w:r>
              <w:rPr>
                <w:rFonts w:hint="eastAsia"/>
              </w:rPr>
              <w:t>2.在切换出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中，点击右上角的新增按钮</w:t>
            </w:r>
          </w:p>
          <w:p w14:paraId="2801533A" w14:textId="77777777" w:rsidR="0000482B" w:rsidRDefault="0000482B" w:rsidP="0000482B">
            <w:r>
              <w:t>3</w:t>
            </w:r>
            <w:r>
              <w:rPr>
                <w:rFonts w:hint="eastAsia"/>
              </w:rPr>
              <w:t>.在弹出</w:t>
            </w:r>
            <w:r>
              <w:t>的</w:t>
            </w:r>
            <w:r>
              <w:rPr>
                <w:rFonts w:hint="eastAsia"/>
              </w:rPr>
              <w:t>新增</w:t>
            </w:r>
            <w:r>
              <w:t>栏目弹窗中输入</w:t>
            </w:r>
            <w:r>
              <w:rPr>
                <w:rFonts w:hint="eastAsia"/>
              </w:rPr>
              <w:t>栏目</w:t>
            </w:r>
            <w:r>
              <w:t>名称</w:t>
            </w:r>
          </w:p>
          <w:p w14:paraId="55E2A0D3" w14:textId="77777777" w:rsidR="0000482B" w:rsidRPr="00ED0073" w:rsidRDefault="0000482B" w:rsidP="0000482B">
            <w:r>
              <w:rPr>
                <w:rFonts w:hint="eastAsia"/>
              </w:rPr>
              <w:t>4.点击</w:t>
            </w:r>
            <w:r>
              <w:t>确定</w:t>
            </w:r>
            <w:r>
              <w:rPr>
                <w:rFonts w:hint="eastAsia"/>
              </w:rPr>
              <w:t>新增</w:t>
            </w:r>
            <w:r>
              <w:t>按钮</w:t>
            </w:r>
          </w:p>
        </w:tc>
      </w:tr>
      <w:tr w:rsidR="0000482B" w:rsidRPr="00ED0073" w14:paraId="165F5CAA" w14:textId="77777777" w:rsidTr="0000482B">
        <w:tc>
          <w:tcPr>
            <w:tcW w:w="2812" w:type="dxa"/>
          </w:tcPr>
          <w:p w14:paraId="354BF2BF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DAC4EFF" w14:textId="77777777" w:rsidR="0000482B" w:rsidRPr="00ED0073" w:rsidRDefault="0000482B" w:rsidP="0000482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新增栏目</w:t>
            </w:r>
            <w:proofErr w:type="gramStart"/>
            <w:r>
              <w:t>弹窗右</w:t>
            </w:r>
            <w:proofErr w:type="gramEnd"/>
            <w:r>
              <w:t>上角的</w:t>
            </w:r>
            <w:r>
              <w:rPr>
                <w:rFonts w:hint="eastAsia"/>
              </w:rPr>
              <w:t>×型</w:t>
            </w:r>
            <w:r>
              <w:t>按钮，退出新增栏目</w:t>
            </w:r>
          </w:p>
        </w:tc>
      </w:tr>
      <w:tr w:rsidR="0000482B" w:rsidRPr="00ED0073" w14:paraId="582AD5ED" w14:textId="77777777" w:rsidTr="0000482B">
        <w:tc>
          <w:tcPr>
            <w:tcW w:w="2812" w:type="dxa"/>
          </w:tcPr>
          <w:p w14:paraId="637298EF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E61E4FD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：栏目名称</w:t>
            </w:r>
            <w:r>
              <w:t>为空</w:t>
            </w:r>
          </w:p>
          <w:p w14:paraId="4C9A816C" w14:textId="77777777" w:rsidR="0000482B" w:rsidRDefault="0000482B" w:rsidP="0000482B">
            <w:r>
              <w:rPr>
                <w:rFonts w:hint="eastAsia"/>
              </w:rPr>
              <w:t>1.未输入栏目名称</w:t>
            </w:r>
            <w:r>
              <w:t>情况下点击</w:t>
            </w:r>
            <w:r>
              <w:rPr>
                <w:rFonts w:hint="eastAsia"/>
              </w:rPr>
              <w:t>确定新增</w:t>
            </w:r>
            <w:r>
              <w:t>，提示</w:t>
            </w:r>
            <w:r>
              <w:rPr>
                <w:rFonts w:hint="eastAsia"/>
              </w:rPr>
              <w:t>栏目名称</w:t>
            </w:r>
            <w:r>
              <w:t>为空</w:t>
            </w:r>
          </w:p>
          <w:p w14:paraId="5E63D8F6" w14:textId="77777777" w:rsidR="0000482B" w:rsidRDefault="0000482B" w:rsidP="0000482B">
            <w:r>
              <w:rPr>
                <w:rFonts w:hint="eastAsia"/>
              </w:rPr>
              <w:lastRenderedPageBreak/>
              <w:t>E2：栏目名称</w:t>
            </w:r>
            <w:r>
              <w:t>超过字数限制</w:t>
            </w:r>
          </w:p>
          <w:p w14:paraId="37872F35" w14:textId="77777777" w:rsidR="0000482B" w:rsidRPr="00ED0073" w:rsidRDefault="0000482B" w:rsidP="0000482B">
            <w:r>
              <w:rPr>
                <w:rFonts w:hint="eastAsia"/>
              </w:rPr>
              <w:t>1.超出</w:t>
            </w:r>
            <w:r>
              <w:t>字数限制后，输入内容将不再记录</w:t>
            </w:r>
          </w:p>
        </w:tc>
      </w:tr>
      <w:tr w:rsidR="0000482B" w:rsidRPr="00ED0073" w14:paraId="52D02BF7" w14:textId="77777777" w:rsidTr="0000482B">
        <w:tc>
          <w:tcPr>
            <w:tcW w:w="2812" w:type="dxa"/>
          </w:tcPr>
          <w:p w14:paraId="7E5DBE7C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6D618FA2" w14:textId="77777777" w:rsidR="0000482B" w:rsidRPr="00ED0073" w:rsidRDefault="0000482B" w:rsidP="0000482B">
            <w:r>
              <w:t>0.5324</w:t>
            </w:r>
          </w:p>
        </w:tc>
      </w:tr>
      <w:tr w:rsidR="0000482B" w:rsidRPr="00433E1C" w14:paraId="255ED1A5" w14:textId="77777777" w:rsidTr="0000482B">
        <w:tc>
          <w:tcPr>
            <w:tcW w:w="2812" w:type="dxa"/>
          </w:tcPr>
          <w:p w14:paraId="17339526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0ED944B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27C3397C" w14:textId="77777777" w:rsidTr="0000482B">
        <w:tc>
          <w:tcPr>
            <w:tcW w:w="2812" w:type="dxa"/>
          </w:tcPr>
          <w:p w14:paraId="419D7CF6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1CFB0EC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2A4FB9EF" w14:textId="77777777" w:rsidTr="0000482B">
        <w:tc>
          <w:tcPr>
            <w:tcW w:w="2812" w:type="dxa"/>
          </w:tcPr>
          <w:p w14:paraId="0781052B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BB00228" w14:textId="77777777" w:rsidR="0000482B" w:rsidRPr="007C7770" w:rsidRDefault="0000482B" w:rsidP="0000482B">
            <w:r>
              <w:rPr>
                <w:rFonts w:hint="eastAsia"/>
              </w:rPr>
              <w:t>栏目名称</w:t>
            </w:r>
          </w:p>
        </w:tc>
      </w:tr>
      <w:tr w:rsidR="0000482B" w:rsidRPr="00757EB3" w14:paraId="280E2469" w14:textId="77777777" w:rsidTr="0000482B">
        <w:tc>
          <w:tcPr>
            <w:tcW w:w="2812" w:type="dxa"/>
          </w:tcPr>
          <w:p w14:paraId="4F9CD3F9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E7CE29B" w14:textId="77777777" w:rsidR="0000482B" w:rsidRPr="007C7770" w:rsidRDefault="0000482B" w:rsidP="0000482B">
            <w:r>
              <w:rPr>
                <w:rFonts w:hint="eastAsia"/>
              </w:rPr>
              <w:t>栏目新增</w:t>
            </w:r>
            <w:r>
              <w:t>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41978A4A" w14:textId="77777777" w:rsidR="0000482B" w:rsidRDefault="0000482B" w:rsidP="0000482B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128BE7E8" w14:textId="77777777" w:rsidTr="0000482B">
        <w:tc>
          <w:tcPr>
            <w:tcW w:w="2812" w:type="dxa"/>
          </w:tcPr>
          <w:p w14:paraId="6DA110EC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571317FB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C-T-34</w:t>
            </w:r>
          </w:p>
        </w:tc>
      </w:tr>
      <w:tr w:rsidR="0000482B" w:rsidRPr="00C52A26" w14:paraId="14FA80EE" w14:textId="77777777" w:rsidTr="0000482B">
        <w:tc>
          <w:tcPr>
            <w:tcW w:w="2812" w:type="dxa"/>
          </w:tcPr>
          <w:p w14:paraId="1C4C5C17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75A9A9" w14:textId="77777777" w:rsidR="0000482B" w:rsidRPr="00C52A26" w:rsidRDefault="0000482B" w:rsidP="0000482B">
            <w:r>
              <w:rPr>
                <w:rFonts w:hint="eastAsia"/>
              </w:rPr>
              <w:t>删除栏目</w:t>
            </w:r>
          </w:p>
        </w:tc>
      </w:tr>
      <w:tr w:rsidR="0000482B" w:rsidRPr="00ED0073" w14:paraId="5EE897EE" w14:textId="77777777" w:rsidTr="0000482B">
        <w:tc>
          <w:tcPr>
            <w:tcW w:w="2812" w:type="dxa"/>
          </w:tcPr>
          <w:p w14:paraId="6930D757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1C21D3E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088EAC6E" w14:textId="77777777" w:rsidTr="0000482B">
        <w:tc>
          <w:tcPr>
            <w:tcW w:w="2812" w:type="dxa"/>
          </w:tcPr>
          <w:p w14:paraId="1C197F72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93B072B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删除课程</w:t>
            </w:r>
            <w:r>
              <w:t>信息中的某个栏目内容</w:t>
            </w:r>
          </w:p>
        </w:tc>
      </w:tr>
      <w:tr w:rsidR="0000482B" w:rsidRPr="00ED0073" w14:paraId="2989DA28" w14:textId="77777777" w:rsidTr="0000482B">
        <w:tc>
          <w:tcPr>
            <w:tcW w:w="2812" w:type="dxa"/>
          </w:tcPr>
          <w:p w14:paraId="6479A717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0C00DD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4A45A00E" w14:textId="77777777" w:rsidTr="0000482B">
        <w:tc>
          <w:tcPr>
            <w:tcW w:w="2812" w:type="dxa"/>
          </w:tcPr>
          <w:p w14:paraId="2882E907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13289BC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ADAC31E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57C3D39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0923C16C" w14:textId="77777777" w:rsidTr="0000482B">
        <w:tc>
          <w:tcPr>
            <w:tcW w:w="2812" w:type="dxa"/>
          </w:tcPr>
          <w:p w14:paraId="6C1A0596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D5536CA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：删除已有</w:t>
            </w:r>
            <w:r>
              <w:t>的</w:t>
            </w:r>
            <w:r>
              <w:rPr>
                <w:rFonts w:hint="eastAsia"/>
              </w:rPr>
              <w:t>课程信息栏目</w:t>
            </w:r>
          </w:p>
        </w:tc>
      </w:tr>
      <w:tr w:rsidR="0000482B" w:rsidRPr="00ED0073" w14:paraId="0672D5E7" w14:textId="77777777" w:rsidTr="0000482B">
        <w:tc>
          <w:tcPr>
            <w:tcW w:w="2812" w:type="dxa"/>
          </w:tcPr>
          <w:p w14:paraId="3BBFFE23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F855D81" w14:textId="77777777" w:rsidR="0000482B" w:rsidRDefault="0000482B" w:rsidP="0000482B">
            <w:r>
              <w:rPr>
                <w:rFonts w:hint="eastAsia"/>
              </w:rPr>
              <w:t>1.点击具体课程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4A610111" w14:textId="77777777" w:rsidR="0000482B" w:rsidRPr="00ED0073" w:rsidRDefault="0000482B" w:rsidP="0000482B">
            <w:r>
              <w:rPr>
                <w:rFonts w:hint="eastAsia"/>
              </w:rPr>
              <w:t>2.在切换出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</w:t>
            </w:r>
            <w:r>
              <w:rPr>
                <w:rFonts w:hint="eastAsia"/>
              </w:rPr>
              <w:t>右侧的垃圾桶</w:t>
            </w:r>
            <w:r>
              <w:t>按钮</w:t>
            </w:r>
          </w:p>
        </w:tc>
      </w:tr>
      <w:tr w:rsidR="0000482B" w:rsidRPr="00ED0073" w14:paraId="4A311DDA" w14:textId="77777777" w:rsidTr="0000482B">
        <w:tc>
          <w:tcPr>
            <w:tcW w:w="2812" w:type="dxa"/>
          </w:tcPr>
          <w:p w14:paraId="7E84A188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135DB76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3848CAC3" w14:textId="77777777" w:rsidTr="0000482B">
        <w:tc>
          <w:tcPr>
            <w:tcW w:w="2812" w:type="dxa"/>
          </w:tcPr>
          <w:p w14:paraId="595301D2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79B605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478FF596" w14:textId="77777777" w:rsidTr="0000482B">
        <w:tc>
          <w:tcPr>
            <w:tcW w:w="2812" w:type="dxa"/>
          </w:tcPr>
          <w:p w14:paraId="5B9778B9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FF41E6" w14:textId="77777777" w:rsidR="0000482B" w:rsidRPr="00ED0073" w:rsidRDefault="0000482B" w:rsidP="0000482B">
            <w:r>
              <w:t>0.7973</w:t>
            </w:r>
          </w:p>
        </w:tc>
      </w:tr>
      <w:tr w:rsidR="0000482B" w:rsidRPr="00433E1C" w14:paraId="2418DF1E" w14:textId="77777777" w:rsidTr="0000482B">
        <w:tc>
          <w:tcPr>
            <w:tcW w:w="2812" w:type="dxa"/>
          </w:tcPr>
          <w:p w14:paraId="78CD5DF2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99A00AD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0A672909" w14:textId="77777777" w:rsidTr="0000482B">
        <w:tc>
          <w:tcPr>
            <w:tcW w:w="2812" w:type="dxa"/>
          </w:tcPr>
          <w:p w14:paraId="69343586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F6354B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51F064B1" w14:textId="77777777" w:rsidTr="0000482B">
        <w:tc>
          <w:tcPr>
            <w:tcW w:w="2812" w:type="dxa"/>
          </w:tcPr>
          <w:p w14:paraId="329DE6E2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EAF30CF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04032166" w14:textId="77777777" w:rsidTr="0000482B">
        <w:tc>
          <w:tcPr>
            <w:tcW w:w="2812" w:type="dxa"/>
          </w:tcPr>
          <w:p w14:paraId="0E53BEEF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DD08821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</w:tbl>
    <w:p w14:paraId="311E013A" w14:textId="77777777" w:rsidR="0000482B" w:rsidRDefault="0000482B" w:rsidP="0000482B">
      <w:pPr>
        <w:rPr>
          <w:rFonts w:hint="eastAsia"/>
        </w:rPr>
      </w:pPr>
    </w:p>
    <w:p w14:paraId="6721CCDC" w14:textId="2836C0AC" w:rsidR="0000482B" w:rsidRDefault="0000482B" w:rsidP="00957B88">
      <w:pPr>
        <w:pStyle w:val="4"/>
      </w:pPr>
      <w:r>
        <w:rPr>
          <w:rFonts w:hint="eastAsia"/>
        </w:rPr>
        <w:t>3</w:t>
      </w:r>
      <w:r>
        <w:t>.3.4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课程讨论</w:t>
      </w:r>
      <w:r>
        <w:t>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4172B1F4" w14:textId="77777777" w:rsidTr="0000482B">
        <w:tc>
          <w:tcPr>
            <w:tcW w:w="2812" w:type="dxa"/>
          </w:tcPr>
          <w:p w14:paraId="16BCF601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6A365549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C-T-35</w:t>
            </w:r>
          </w:p>
        </w:tc>
      </w:tr>
      <w:tr w:rsidR="0000482B" w:rsidRPr="00C52A26" w14:paraId="625A063D" w14:textId="77777777" w:rsidTr="0000482B">
        <w:tc>
          <w:tcPr>
            <w:tcW w:w="2812" w:type="dxa"/>
          </w:tcPr>
          <w:p w14:paraId="6821AEB6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F386A7C" w14:textId="77777777" w:rsidR="0000482B" w:rsidRPr="00C52A26" w:rsidRDefault="0000482B" w:rsidP="0000482B">
            <w:r>
              <w:rPr>
                <w:rFonts w:hint="eastAsia"/>
              </w:rPr>
              <w:t>新建讨论</w:t>
            </w:r>
          </w:p>
        </w:tc>
      </w:tr>
      <w:tr w:rsidR="0000482B" w:rsidRPr="00ED0073" w14:paraId="612E91D2" w14:textId="77777777" w:rsidTr="0000482B">
        <w:tc>
          <w:tcPr>
            <w:tcW w:w="2812" w:type="dxa"/>
          </w:tcPr>
          <w:p w14:paraId="32AE4148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20B28F1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6A5CEA6E" w14:textId="77777777" w:rsidTr="0000482B">
        <w:tc>
          <w:tcPr>
            <w:tcW w:w="2812" w:type="dxa"/>
          </w:tcPr>
          <w:p w14:paraId="529D112F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EA9277D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某个主题开展某次讨论</w:t>
            </w:r>
          </w:p>
        </w:tc>
      </w:tr>
      <w:tr w:rsidR="0000482B" w:rsidRPr="00ED0073" w14:paraId="725032C9" w14:textId="77777777" w:rsidTr="0000482B">
        <w:tc>
          <w:tcPr>
            <w:tcW w:w="2812" w:type="dxa"/>
          </w:tcPr>
          <w:p w14:paraId="099A8044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7375F50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554266B2" w14:textId="77777777" w:rsidTr="0000482B">
        <w:tc>
          <w:tcPr>
            <w:tcW w:w="2812" w:type="dxa"/>
          </w:tcPr>
          <w:p w14:paraId="09B9481A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40FC352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0BC4EB45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1C827EAD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2B50A463" w14:textId="77777777" w:rsidTr="0000482B">
        <w:tc>
          <w:tcPr>
            <w:tcW w:w="2812" w:type="dxa"/>
          </w:tcPr>
          <w:p w14:paraId="6F6AAF2D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ACF3C7E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列表中新增某个讨论条目</w:t>
            </w:r>
          </w:p>
        </w:tc>
      </w:tr>
      <w:tr w:rsidR="0000482B" w:rsidRPr="00ED0073" w14:paraId="3B3DBEB0" w14:textId="77777777" w:rsidTr="0000482B">
        <w:tc>
          <w:tcPr>
            <w:tcW w:w="2812" w:type="dxa"/>
          </w:tcPr>
          <w:p w14:paraId="4FBF321F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4F2A607" w14:textId="77777777" w:rsidR="0000482B" w:rsidRDefault="0000482B" w:rsidP="0000482B">
            <w:r>
              <w:rPr>
                <w:rFonts w:hint="eastAsia"/>
              </w:rPr>
              <w:t>1.选择具体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1BD8416C" w14:textId="77777777" w:rsidR="0000482B" w:rsidRDefault="0000482B" w:rsidP="0000482B">
            <w:r>
              <w:rPr>
                <w:rFonts w:hint="eastAsia"/>
              </w:rPr>
              <w:t>2.点击出现</w:t>
            </w:r>
            <w:r>
              <w:t>的课程讨论</w:t>
            </w:r>
            <w:r>
              <w:rPr>
                <w:rFonts w:hint="eastAsia"/>
              </w:rPr>
              <w:t>区域</w:t>
            </w:r>
            <w:r>
              <w:t>中右上角的</w:t>
            </w:r>
            <w:r>
              <w:rPr>
                <w:rFonts w:hint="eastAsia"/>
              </w:rPr>
              <w:t>新建</w:t>
            </w:r>
            <w:r>
              <w:t>讨论按钮</w:t>
            </w:r>
          </w:p>
          <w:p w14:paraId="52528ED8" w14:textId="77777777" w:rsidR="0000482B" w:rsidRDefault="0000482B" w:rsidP="0000482B">
            <w:r>
              <w:rPr>
                <w:rFonts w:hint="eastAsia"/>
              </w:rPr>
              <w:t>3.在出现</w:t>
            </w:r>
            <w:r>
              <w:t>的新建讨论弹窗中输入</w:t>
            </w:r>
            <w:r>
              <w:rPr>
                <w:rFonts w:hint="eastAsia"/>
              </w:rPr>
              <w:t>讨论</w:t>
            </w:r>
            <w:r>
              <w:t>主题</w:t>
            </w:r>
          </w:p>
          <w:p w14:paraId="443EE0AA" w14:textId="77777777" w:rsidR="0000482B" w:rsidRPr="00ED0073" w:rsidRDefault="0000482B" w:rsidP="0000482B">
            <w:r>
              <w:rPr>
                <w:rFonts w:hint="eastAsia"/>
              </w:rPr>
              <w:t>4.点击确认提交</w:t>
            </w:r>
            <w:r>
              <w:t>按钮</w:t>
            </w:r>
          </w:p>
        </w:tc>
      </w:tr>
      <w:tr w:rsidR="0000482B" w:rsidRPr="00ED0073" w14:paraId="3D930038" w14:textId="77777777" w:rsidTr="0000482B">
        <w:tc>
          <w:tcPr>
            <w:tcW w:w="2812" w:type="dxa"/>
          </w:tcPr>
          <w:p w14:paraId="4AC9331D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3BABCD3" w14:textId="77777777" w:rsidR="0000482B" w:rsidRDefault="0000482B" w:rsidP="0000482B">
            <w:r>
              <w:t>2.</w:t>
            </w: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在出现</w:t>
            </w:r>
            <w:r>
              <w:t>的新建</w:t>
            </w:r>
            <w:proofErr w:type="gramStart"/>
            <w:r>
              <w:t>讨论弹窗</w:t>
            </w:r>
            <w:r>
              <w:rPr>
                <w:rFonts w:hint="eastAsia"/>
              </w:rPr>
              <w:t>点击</w:t>
            </w:r>
            <w:proofErr w:type="gramEnd"/>
            <w:r>
              <w:t>取消按钮</w:t>
            </w:r>
            <w:r>
              <w:rPr>
                <w:rFonts w:hint="eastAsia"/>
              </w:rPr>
              <w:t>，</w:t>
            </w:r>
            <w:r>
              <w:t>退出新建讨论</w:t>
            </w:r>
          </w:p>
          <w:p w14:paraId="4DEAA399" w14:textId="77777777" w:rsidR="0000482B" w:rsidRPr="00ED0073" w:rsidRDefault="0000482B" w:rsidP="0000482B">
            <w:r>
              <w:rPr>
                <w:rFonts w:hint="eastAsia"/>
              </w:rPr>
              <w:t>3.1.在出现</w:t>
            </w:r>
            <w:r>
              <w:t>的新建</w:t>
            </w:r>
            <w:proofErr w:type="gramStart"/>
            <w:r>
              <w:t>讨论弹窗</w:t>
            </w:r>
            <w:r>
              <w:rPr>
                <w:rFonts w:hint="eastAsia"/>
              </w:rPr>
              <w:t>点击</w:t>
            </w:r>
            <w:proofErr w:type="gramEnd"/>
            <w:r>
              <w:rPr>
                <w:rFonts w:hint="eastAsia"/>
              </w:rPr>
              <w:t>右上角×</w:t>
            </w:r>
            <w:r>
              <w:t>型按钮</w:t>
            </w:r>
            <w:r>
              <w:rPr>
                <w:rFonts w:hint="eastAsia"/>
              </w:rPr>
              <w:t>，</w:t>
            </w:r>
            <w:r>
              <w:t>退出新建讨论</w:t>
            </w:r>
          </w:p>
        </w:tc>
      </w:tr>
      <w:tr w:rsidR="0000482B" w:rsidRPr="00ED0073" w14:paraId="65F6845E" w14:textId="77777777" w:rsidTr="0000482B">
        <w:tc>
          <w:tcPr>
            <w:tcW w:w="2812" w:type="dxa"/>
          </w:tcPr>
          <w:p w14:paraId="4B7C43CD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941F90B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72FC1893" w14:textId="77777777" w:rsidR="0000482B" w:rsidRDefault="0000482B" w:rsidP="0000482B">
            <w:r>
              <w:rPr>
                <w:rFonts w:hint="eastAsia"/>
              </w:rPr>
              <w:t>1.未输入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主题情况下点击发布，提示课程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4C47A9BA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超过字数限制</w:t>
            </w:r>
          </w:p>
          <w:p w14:paraId="744714D1" w14:textId="77777777" w:rsidR="0000482B" w:rsidRPr="00ED0073" w:rsidRDefault="0000482B" w:rsidP="0000482B">
            <w:r>
              <w:rPr>
                <w:rFonts w:hint="eastAsia"/>
              </w:rPr>
              <w:t>1.超出</w:t>
            </w:r>
            <w:r>
              <w:t>字数限制后，输入内容将不再记录</w:t>
            </w:r>
          </w:p>
        </w:tc>
      </w:tr>
      <w:tr w:rsidR="0000482B" w:rsidRPr="00ED0073" w14:paraId="116185F9" w14:textId="77777777" w:rsidTr="0000482B">
        <w:tc>
          <w:tcPr>
            <w:tcW w:w="2812" w:type="dxa"/>
          </w:tcPr>
          <w:p w14:paraId="3D410076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1BB8171" w14:textId="77777777" w:rsidR="0000482B" w:rsidRPr="00ED0073" w:rsidRDefault="0000482B" w:rsidP="0000482B">
            <w:r>
              <w:t>0.6574</w:t>
            </w:r>
          </w:p>
        </w:tc>
      </w:tr>
      <w:tr w:rsidR="0000482B" w:rsidRPr="00433E1C" w14:paraId="68109AF8" w14:textId="77777777" w:rsidTr="0000482B">
        <w:tc>
          <w:tcPr>
            <w:tcW w:w="2812" w:type="dxa"/>
          </w:tcPr>
          <w:p w14:paraId="655D6498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AE90278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36F3FFFF" w14:textId="77777777" w:rsidTr="0000482B">
        <w:tc>
          <w:tcPr>
            <w:tcW w:w="2812" w:type="dxa"/>
          </w:tcPr>
          <w:p w14:paraId="60161314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9E6D130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4D21D1DF" w14:textId="77777777" w:rsidTr="0000482B">
        <w:tc>
          <w:tcPr>
            <w:tcW w:w="2812" w:type="dxa"/>
          </w:tcPr>
          <w:p w14:paraId="49B0A025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7FC825C" w14:textId="77777777" w:rsidR="0000482B" w:rsidRPr="007C7770" w:rsidRDefault="0000482B" w:rsidP="0000482B">
            <w:r>
              <w:rPr>
                <w:rFonts w:hint="eastAsia"/>
              </w:rPr>
              <w:t>课程讨论主题，</w:t>
            </w:r>
            <w:r>
              <w:t>课程讨论内容</w:t>
            </w:r>
          </w:p>
        </w:tc>
      </w:tr>
      <w:tr w:rsidR="0000482B" w:rsidRPr="00757EB3" w14:paraId="599C4716" w14:textId="77777777" w:rsidTr="0000482B">
        <w:tc>
          <w:tcPr>
            <w:tcW w:w="2812" w:type="dxa"/>
          </w:tcPr>
          <w:p w14:paraId="257D38AC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F3DE19" w14:textId="77777777" w:rsidR="0000482B" w:rsidRPr="007C7770" w:rsidRDefault="0000482B" w:rsidP="0000482B">
            <w:r>
              <w:rPr>
                <w:rFonts w:hint="eastAsia"/>
              </w:rPr>
              <w:t>课程讨论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5B60074F" w14:textId="77777777" w:rsidR="0000482B" w:rsidRDefault="0000482B" w:rsidP="0000482B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6C305496" w14:textId="77777777" w:rsidTr="0000482B">
        <w:tc>
          <w:tcPr>
            <w:tcW w:w="2812" w:type="dxa"/>
          </w:tcPr>
          <w:p w14:paraId="0E054642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7B64FC4F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C-T-36</w:t>
            </w:r>
          </w:p>
        </w:tc>
      </w:tr>
      <w:tr w:rsidR="0000482B" w:rsidRPr="00C52A26" w14:paraId="22DBAB42" w14:textId="77777777" w:rsidTr="0000482B">
        <w:tc>
          <w:tcPr>
            <w:tcW w:w="2812" w:type="dxa"/>
          </w:tcPr>
          <w:p w14:paraId="152A024B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7A6BE35" w14:textId="77777777" w:rsidR="0000482B" w:rsidRPr="00C52A26" w:rsidRDefault="0000482B" w:rsidP="0000482B">
            <w:r>
              <w:rPr>
                <w:rFonts w:hint="eastAsia"/>
              </w:rPr>
              <w:t>删除讨论</w:t>
            </w:r>
          </w:p>
        </w:tc>
      </w:tr>
      <w:tr w:rsidR="0000482B" w:rsidRPr="00ED0073" w14:paraId="3510DAAC" w14:textId="77777777" w:rsidTr="0000482B">
        <w:tc>
          <w:tcPr>
            <w:tcW w:w="2812" w:type="dxa"/>
          </w:tcPr>
          <w:p w14:paraId="6045B8B3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CB8DEE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10FD4F7B" w14:textId="77777777" w:rsidTr="0000482B">
        <w:tc>
          <w:tcPr>
            <w:tcW w:w="2812" w:type="dxa"/>
          </w:tcPr>
          <w:p w14:paraId="62A1D206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5030C57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某个已存在的课程讨论</w:t>
            </w:r>
          </w:p>
        </w:tc>
      </w:tr>
      <w:tr w:rsidR="0000482B" w:rsidRPr="00ED0073" w14:paraId="57B7FE1C" w14:textId="77777777" w:rsidTr="0000482B">
        <w:tc>
          <w:tcPr>
            <w:tcW w:w="2812" w:type="dxa"/>
          </w:tcPr>
          <w:p w14:paraId="60DEEE7C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36FEBDA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5031A0C7" w14:textId="77777777" w:rsidTr="0000482B">
        <w:tc>
          <w:tcPr>
            <w:tcW w:w="2812" w:type="dxa"/>
          </w:tcPr>
          <w:p w14:paraId="489C51F0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0002EE4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213BE57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1A79DD75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3D8227BB" w14:textId="77777777" w:rsidTr="0000482B">
        <w:tc>
          <w:tcPr>
            <w:tcW w:w="2812" w:type="dxa"/>
          </w:tcPr>
          <w:p w14:paraId="1AF1D2E1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A33BA62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某个讨论条目</w:t>
            </w:r>
          </w:p>
        </w:tc>
      </w:tr>
      <w:tr w:rsidR="0000482B" w:rsidRPr="00ED0073" w14:paraId="14474C48" w14:textId="77777777" w:rsidTr="0000482B">
        <w:tc>
          <w:tcPr>
            <w:tcW w:w="2812" w:type="dxa"/>
          </w:tcPr>
          <w:p w14:paraId="453AFA83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A95BAB" w14:textId="77777777" w:rsidR="0000482B" w:rsidRDefault="0000482B" w:rsidP="0000482B">
            <w:r>
              <w:rPr>
                <w:rFonts w:hint="eastAsia"/>
              </w:rPr>
              <w:t>1.选择具体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362E6E10" w14:textId="77777777" w:rsidR="0000482B" w:rsidRDefault="0000482B" w:rsidP="0000482B">
            <w:r>
              <w:rPr>
                <w:rFonts w:hint="eastAsia"/>
              </w:rPr>
              <w:t>2.出现</w:t>
            </w:r>
            <w:r>
              <w:t>课程讨论</w:t>
            </w:r>
            <w:r>
              <w:rPr>
                <w:rFonts w:hint="eastAsia"/>
              </w:rPr>
              <w:t>区域</w:t>
            </w:r>
          </w:p>
          <w:p w14:paraId="2E412579" w14:textId="77777777" w:rsidR="0000482B" w:rsidRPr="00ED0073" w:rsidRDefault="0000482B" w:rsidP="0000482B">
            <w:r>
              <w:rPr>
                <w:rFonts w:hint="eastAsia"/>
              </w:rPr>
              <w:t>3.点击想要</w:t>
            </w:r>
            <w:r>
              <w:t>删除的课程讨论条目</w:t>
            </w:r>
            <w:r>
              <w:rPr>
                <w:rFonts w:hint="eastAsia"/>
              </w:rPr>
              <w:t>右侧</w:t>
            </w:r>
            <w:r>
              <w:t>垃圾</w:t>
            </w:r>
            <w:r>
              <w:rPr>
                <w:rFonts w:hint="eastAsia"/>
              </w:rPr>
              <w:t>桶</w:t>
            </w:r>
            <w:r>
              <w:t>图标</w:t>
            </w:r>
          </w:p>
        </w:tc>
      </w:tr>
      <w:tr w:rsidR="0000482B" w:rsidRPr="00ED0073" w14:paraId="2D55C396" w14:textId="77777777" w:rsidTr="0000482B">
        <w:tc>
          <w:tcPr>
            <w:tcW w:w="2812" w:type="dxa"/>
          </w:tcPr>
          <w:p w14:paraId="0E4617E9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2101080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1C00A523" w14:textId="77777777" w:rsidTr="0000482B">
        <w:tc>
          <w:tcPr>
            <w:tcW w:w="2812" w:type="dxa"/>
          </w:tcPr>
          <w:p w14:paraId="4E3D171A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8AC1079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64BAEDF5" w14:textId="77777777" w:rsidTr="0000482B">
        <w:tc>
          <w:tcPr>
            <w:tcW w:w="2812" w:type="dxa"/>
          </w:tcPr>
          <w:p w14:paraId="5FCBE583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C30BC77" w14:textId="77777777" w:rsidR="0000482B" w:rsidRPr="00ED0073" w:rsidRDefault="0000482B" w:rsidP="0000482B">
            <w:r>
              <w:t>0.6574</w:t>
            </w:r>
          </w:p>
        </w:tc>
      </w:tr>
      <w:tr w:rsidR="0000482B" w:rsidRPr="00433E1C" w14:paraId="68A55F9E" w14:textId="77777777" w:rsidTr="0000482B">
        <w:tc>
          <w:tcPr>
            <w:tcW w:w="2812" w:type="dxa"/>
          </w:tcPr>
          <w:p w14:paraId="7247A9D7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4B9524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19D77262" w14:textId="77777777" w:rsidTr="0000482B">
        <w:tc>
          <w:tcPr>
            <w:tcW w:w="2812" w:type="dxa"/>
          </w:tcPr>
          <w:p w14:paraId="2B520C90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5B8B3D4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6EAC55B9" w14:textId="77777777" w:rsidTr="0000482B">
        <w:tc>
          <w:tcPr>
            <w:tcW w:w="2812" w:type="dxa"/>
          </w:tcPr>
          <w:p w14:paraId="794BCD13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C0749EF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3F9D6AB0" w14:textId="77777777" w:rsidTr="0000482B">
        <w:tc>
          <w:tcPr>
            <w:tcW w:w="2812" w:type="dxa"/>
          </w:tcPr>
          <w:p w14:paraId="64619CCE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FC97BC2" w14:textId="77777777" w:rsidR="0000482B" w:rsidRPr="007C7770" w:rsidRDefault="0000482B" w:rsidP="0000482B">
            <w:r>
              <w:rPr>
                <w:rFonts w:hint="eastAsia"/>
              </w:rPr>
              <w:t>课程讨论删除</w:t>
            </w:r>
            <w:r>
              <w:t>提示信息</w:t>
            </w:r>
            <w:r w:rsidRPr="007C7770">
              <w:rPr>
                <w:rFonts w:hint="eastAsia"/>
              </w:rPr>
              <w:t xml:space="preserve"> </w:t>
            </w:r>
          </w:p>
        </w:tc>
      </w:tr>
    </w:tbl>
    <w:p w14:paraId="0A2AD96F" w14:textId="77777777" w:rsidR="0000482B" w:rsidRDefault="0000482B" w:rsidP="0000482B">
      <w:pPr>
        <w:rPr>
          <w:rFonts w:hint="eastAsia"/>
        </w:rPr>
      </w:pP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17229CB7" w14:textId="77777777" w:rsidTr="0000482B">
        <w:tc>
          <w:tcPr>
            <w:tcW w:w="2812" w:type="dxa"/>
          </w:tcPr>
          <w:p w14:paraId="28E43897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565BB459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C-T-36</w:t>
            </w:r>
          </w:p>
        </w:tc>
      </w:tr>
      <w:tr w:rsidR="0000482B" w:rsidRPr="00C52A26" w14:paraId="75DC3792" w14:textId="77777777" w:rsidTr="0000482B">
        <w:tc>
          <w:tcPr>
            <w:tcW w:w="2812" w:type="dxa"/>
          </w:tcPr>
          <w:p w14:paraId="25E2DEEA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B8E86F6" w14:textId="77777777" w:rsidR="0000482B" w:rsidRPr="00C52A26" w:rsidRDefault="0000482B" w:rsidP="0000482B">
            <w:r>
              <w:rPr>
                <w:rFonts w:hint="eastAsia"/>
              </w:rPr>
              <w:t>下载具体某条</w:t>
            </w:r>
            <w:r>
              <w:t>讨论</w:t>
            </w:r>
            <w:r>
              <w:rPr>
                <w:rFonts w:hint="eastAsia"/>
              </w:rPr>
              <w:t>记录</w:t>
            </w:r>
          </w:p>
        </w:tc>
      </w:tr>
      <w:tr w:rsidR="0000482B" w:rsidRPr="00ED0073" w14:paraId="60B3B205" w14:textId="77777777" w:rsidTr="0000482B">
        <w:tc>
          <w:tcPr>
            <w:tcW w:w="2812" w:type="dxa"/>
          </w:tcPr>
          <w:p w14:paraId="1C4CE2B0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A13D26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4B60B3BA" w14:textId="77777777" w:rsidTr="0000482B">
        <w:tc>
          <w:tcPr>
            <w:tcW w:w="2812" w:type="dxa"/>
          </w:tcPr>
          <w:p w14:paraId="68C15423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5BC5B940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，想要下载</w:t>
            </w:r>
            <w:r>
              <w:t>某个</w:t>
            </w:r>
            <w:r>
              <w:rPr>
                <w:rFonts w:hint="eastAsia"/>
              </w:rPr>
              <w:t>课程</w:t>
            </w:r>
            <w:r>
              <w:t>讨论到目前为止的讨论历史信息</w:t>
            </w:r>
          </w:p>
        </w:tc>
      </w:tr>
      <w:tr w:rsidR="0000482B" w:rsidRPr="00ED0073" w14:paraId="220876F4" w14:textId="77777777" w:rsidTr="0000482B">
        <w:tc>
          <w:tcPr>
            <w:tcW w:w="2812" w:type="dxa"/>
          </w:tcPr>
          <w:p w14:paraId="57DBBA7D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8E3809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3B010018" w14:textId="77777777" w:rsidTr="0000482B">
        <w:tc>
          <w:tcPr>
            <w:tcW w:w="2812" w:type="dxa"/>
          </w:tcPr>
          <w:p w14:paraId="39C845A2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242D45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2DE98C9B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3C3D64B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202ED350" w14:textId="77777777" w:rsidTr="0000482B">
        <w:tc>
          <w:tcPr>
            <w:tcW w:w="2812" w:type="dxa"/>
          </w:tcPr>
          <w:p w14:paraId="306D7482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21B6641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：下载讨论</w:t>
            </w:r>
            <w:r>
              <w:t>记录的压缩包</w:t>
            </w:r>
          </w:p>
        </w:tc>
      </w:tr>
      <w:tr w:rsidR="0000482B" w:rsidRPr="00ED0073" w14:paraId="6DFD1B81" w14:textId="77777777" w:rsidTr="0000482B">
        <w:tc>
          <w:tcPr>
            <w:tcW w:w="2812" w:type="dxa"/>
          </w:tcPr>
          <w:p w14:paraId="3F6D55BE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07F1DE8" w14:textId="77777777" w:rsidR="0000482B" w:rsidRDefault="0000482B" w:rsidP="0000482B">
            <w:r>
              <w:rPr>
                <w:rFonts w:hint="eastAsia"/>
              </w:rPr>
              <w:t>1.选择具体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07AB3CDA" w14:textId="77777777" w:rsidR="0000482B" w:rsidRDefault="0000482B" w:rsidP="0000482B">
            <w:r>
              <w:rPr>
                <w:rFonts w:hint="eastAsia"/>
              </w:rPr>
              <w:t>2.出现</w:t>
            </w:r>
            <w:r>
              <w:t>课程讨论</w:t>
            </w:r>
            <w:r>
              <w:rPr>
                <w:rFonts w:hint="eastAsia"/>
              </w:rPr>
              <w:t>区域</w:t>
            </w:r>
          </w:p>
          <w:p w14:paraId="4F4A3C6E" w14:textId="77777777" w:rsidR="0000482B" w:rsidRPr="00ED0073" w:rsidRDefault="0000482B" w:rsidP="0000482B">
            <w:r>
              <w:rPr>
                <w:rFonts w:hint="eastAsia"/>
              </w:rPr>
              <w:t>3.点击想要下载历史记录</w:t>
            </w:r>
            <w:r>
              <w:t>的</w:t>
            </w:r>
            <w:r>
              <w:rPr>
                <w:rFonts w:hint="eastAsia"/>
              </w:rPr>
              <w:t>具体</w:t>
            </w:r>
            <w:r>
              <w:t>课程讨论条目</w:t>
            </w:r>
            <w:r>
              <w:rPr>
                <w:rFonts w:hint="eastAsia"/>
              </w:rPr>
              <w:t>右侧</w:t>
            </w:r>
            <w:r>
              <w:t>的下载按钮</w:t>
            </w:r>
          </w:p>
        </w:tc>
      </w:tr>
      <w:tr w:rsidR="0000482B" w:rsidRPr="00ED0073" w14:paraId="21797B51" w14:textId="77777777" w:rsidTr="0000482B">
        <w:tc>
          <w:tcPr>
            <w:tcW w:w="2812" w:type="dxa"/>
          </w:tcPr>
          <w:p w14:paraId="22151203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60B12B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2AF58708" w14:textId="77777777" w:rsidTr="0000482B">
        <w:tc>
          <w:tcPr>
            <w:tcW w:w="2812" w:type="dxa"/>
          </w:tcPr>
          <w:p w14:paraId="4C7C8AD9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E7780D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7358CFAF" w14:textId="77777777" w:rsidTr="0000482B">
        <w:tc>
          <w:tcPr>
            <w:tcW w:w="2812" w:type="dxa"/>
          </w:tcPr>
          <w:p w14:paraId="2849FE7F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B517A4" w14:textId="77777777" w:rsidR="0000482B" w:rsidRPr="00ED0073" w:rsidRDefault="0000482B" w:rsidP="0000482B">
            <w:r>
              <w:t>0.5346</w:t>
            </w:r>
          </w:p>
        </w:tc>
      </w:tr>
      <w:tr w:rsidR="0000482B" w:rsidRPr="00433E1C" w14:paraId="679B013A" w14:textId="77777777" w:rsidTr="0000482B">
        <w:tc>
          <w:tcPr>
            <w:tcW w:w="2812" w:type="dxa"/>
          </w:tcPr>
          <w:p w14:paraId="31245600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A04075B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1F6A310C" w14:textId="77777777" w:rsidTr="0000482B">
        <w:tc>
          <w:tcPr>
            <w:tcW w:w="2812" w:type="dxa"/>
          </w:tcPr>
          <w:p w14:paraId="408AFFBD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81BE31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58A8DFF5" w14:textId="77777777" w:rsidTr="0000482B">
        <w:tc>
          <w:tcPr>
            <w:tcW w:w="2812" w:type="dxa"/>
          </w:tcPr>
          <w:p w14:paraId="47E86BA1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A75EA43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5379A9AB" w14:textId="77777777" w:rsidTr="0000482B">
        <w:tc>
          <w:tcPr>
            <w:tcW w:w="2812" w:type="dxa"/>
          </w:tcPr>
          <w:p w14:paraId="61A4AF1D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5DEE812" w14:textId="77777777" w:rsidR="0000482B" w:rsidRPr="007C7770" w:rsidRDefault="0000482B" w:rsidP="0000482B">
            <w:r>
              <w:rPr>
                <w:rFonts w:hint="eastAsia"/>
              </w:rPr>
              <w:t>某条课程讨论</w:t>
            </w:r>
            <w:r>
              <w:t>的历史记录</w:t>
            </w:r>
          </w:p>
        </w:tc>
      </w:tr>
    </w:tbl>
    <w:p w14:paraId="658295FE" w14:textId="77777777" w:rsidR="0000482B" w:rsidRDefault="0000482B" w:rsidP="0000482B">
      <w:pPr>
        <w:rPr>
          <w:rFonts w:hint="eastAsia"/>
        </w:rPr>
      </w:pPr>
    </w:p>
    <w:p w14:paraId="5DC1106E" w14:textId="058BEF7E" w:rsidR="0000482B" w:rsidRDefault="0000482B" w:rsidP="00957B88">
      <w:pPr>
        <w:pStyle w:val="4"/>
      </w:pPr>
      <w:r>
        <w:rPr>
          <w:rFonts w:hint="eastAsia"/>
        </w:rPr>
        <w:t>3</w:t>
      </w:r>
      <w:r>
        <w:t>.3.4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课程答疑</w:t>
      </w:r>
      <w:r>
        <w:t>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6AB25990" w14:textId="77777777" w:rsidTr="0000482B">
        <w:tc>
          <w:tcPr>
            <w:tcW w:w="2812" w:type="dxa"/>
          </w:tcPr>
          <w:p w14:paraId="52A04006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68C50DE1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C-T-37</w:t>
            </w:r>
          </w:p>
        </w:tc>
      </w:tr>
      <w:tr w:rsidR="0000482B" w:rsidRPr="00C52A26" w14:paraId="3186F90C" w14:textId="77777777" w:rsidTr="0000482B">
        <w:tc>
          <w:tcPr>
            <w:tcW w:w="2812" w:type="dxa"/>
          </w:tcPr>
          <w:p w14:paraId="5722C792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C4F1935" w14:textId="77777777" w:rsidR="0000482B" w:rsidRPr="00C52A26" w:rsidRDefault="0000482B" w:rsidP="0000482B">
            <w:r>
              <w:rPr>
                <w:rFonts w:hint="eastAsia"/>
              </w:rPr>
              <w:t>新建答疑</w:t>
            </w:r>
          </w:p>
        </w:tc>
      </w:tr>
      <w:tr w:rsidR="0000482B" w:rsidRPr="00ED0073" w14:paraId="4AEEAF97" w14:textId="77777777" w:rsidTr="0000482B">
        <w:tc>
          <w:tcPr>
            <w:tcW w:w="2812" w:type="dxa"/>
          </w:tcPr>
          <w:p w14:paraId="220CFF54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7ABF54E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3E885E06" w14:textId="77777777" w:rsidTr="0000482B">
        <w:tc>
          <w:tcPr>
            <w:tcW w:w="2812" w:type="dxa"/>
          </w:tcPr>
          <w:p w14:paraId="41D3102B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9201311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</w:t>
            </w:r>
            <w:r>
              <w:rPr>
                <w:rFonts w:hint="eastAsia"/>
              </w:rPr>
              <w:t>答疑</w:t>
            </w:r>
          </w:p>
        </w:tc>
      </w:tr>
      <w:tr w:rsidR="0000482B" w:rsidRPr="00ED0073" w14:paraId="21F8FAB5" w14:textId="77777777" w:rsidTr="0000482B">
        <w:tc>
          <w:tcPr>
            <w:tcW w:w="2812" w:type="dxa"/>
          </w:tcPr>
          <w:p w14:paraId="108BE6C5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220DE31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1F82580D" w14:textId="77777777" w:rsidTr="0000482B">
        <w:tc>
          <w:tcPr>
            <w:tcW w:w="2812" w:type="dxa"/>
          </w:tcPr>
          <w:p w14:paraId="67B6C3B9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7F8578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5C3030B2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FC91047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1F54DBF3" w14:textId="77777777" w:rsidTr="0000482B">
        <w:tc>
          <w:tcPr>
            <w:tcW w:w="2812" w:type="dxa"/>
          </w:tcPr>
          <w:p w14:paraId="66789F8C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C8D99DF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00482B" w:rsidRPr="00ED0073" w14:paraId="072AD8DE" w14:textId="77777777" w:rsidTr="0000482B">
        <w:tc>
          <w:tcPr>
            <w:tcW w:w="2812" w:type="dxa"/>
          </w:tcPr>
          <w:p w14:paraId="1586CE40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FA31FF9" w14:textId="77777777" w:rsidR="0000482B" w:rsidRDefault="0000482B" w:rsidP="0000482B">
            <w:r>
              <w:rPr>
                <w:rFonts w:hint="eastAsia"/>
              </w:rPr>
              <w:t>1.选择具体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600E9289" w14:textId="77777777" w:rsidR="0000482B" w:rsidRDefault="0000482B" w:rsidP="0000482B">
            <w:r>
              <w:rPr>
                <w:rFonts w:hint="eastAsia"/>
              </w:rPr>
              <w:t>2.点击出现</w:t>
            </w:r>
            <w:r>
              <w:t>的课程讨论</w:t>
            </w:r>
            <w:r>
              <w:rPr>
                <w:rFonts w:hint="eastAsia"/>
              </w:rPr>
              <w:t>区域</w:t>
            </w:r>
            <w:r>
              <w:t>中右上角的</w:t>
            </w:r>
            <w:r>
              <w:rPr>
                <w:rFonts w:hint="eastAsia"/>
              </w:rPr>
              <w:t>新建答疑</w:t>
            </w:r>
            <w:r>
              <w:t>按钮</w:t>
            </w:r>
          </w:p>
          <w:p w14:paraId="2A186E02" w14:textId="77777777" w:rsidR="0000482B" w:rsidRDefault="0000482B" w:rsidP="0000482B">
            <w:r>
              <w:rPr>
                <w:rFonts w:hint="eastAsia"/>
              </w:rPr>
              <w:t>3.在出现</w:t>
            </w:r>
            <w:r>
              <w:t>的新建</w:t>
            </w:r>
            <w:r>
              <w:rPr>
                <w:rFonts w:hint="eastAsia"/>
              </w:rPr>
              <w:t>答疑</w:t>
            </w:r>
            <w:r>
              <w:t>弹窗中输入</w:t>
            </w:r>
            <w:r>
              <w:rPr>
                <w:rFonts w:hint="eastAsia"/>
              </w:rPr>
              <w:t>答疑</w:t>
            </w:r>
            <w:r>
              <w:t>主题</w:t>
            </w:r>
          </w:p>
          <w:p w14:paraId="06410D36" w14:textId="77777777" w:rsidR="0000482B" w:rsidRDefault="0000482B" w:rsidP="0000482B">
            <w:r>
              <w:rPr>
                <w:rFonts w:hint="eastAsia"/>
              </w:rPr>
              <w:t>4.选择答疑</w:t>
            </w:r>
            <w:r>
              <w:t>开始</w:t>
            </w:r>
            <w:r>
              <w:rPr>
                <w:rFonts w:hint="eastAsia"/>
              </w:rPr>
              <w:t>日期</w:t>
            </w:r>
            <w:r>
              <w:t>和时间</w:t>
            </w:r>
          </w:p>
          <w:p w14:paraId="08A472DD" w14:textId="77777777" w:rsidR="0000482B" w:rsidRDefault="0000482B" w:rsidP="0000482B">
            <w:r>
              <w:rPr>
                <w:rFonts w:hint="eastAsia"/>
              </w:rPr>
              <w:t>5.选择</w:t>
            </w:r>
            <w:r>
              <w:t>答疑结束日期和时间</w:t>
            </w:r>
          </w:p>
          <w:p w14:paraId="27D73C23" w14:textId="77777777" w:rsidR="0000482B" w:rsidRPr="00ED0073" w:rsidRDefault="0000482B" w:rsidP="0000482B">
            <w:r>
              <w:rPr>
                <w:rFonts w:hint="eastAsia"/>
              </w:rPr>
              <w:t>6.点击</w:t>
            </w:r>
            <w:r>
              <w:t>确认提交按钮</w:t>
            </w:r>
          </w:p>
        </w:tc>
      </w:tr>
      <w:tr w:rsidR="0000482B" w:rsidRPr="00ED0073" w14:paraId="031BC2BF" w14:textId="77777777" w:rsidTr="0000482B">
        <w:tc>
          <w:tcPr>
            <w:tcW w:w="2812" w:type="dxa"/>
          </w:tcPr>
          <w:p w14:paraId="11CE8170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A484F6C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20420871" w14:textId="77777777" w:rsidTr="0000482B">
        <w:tc>
          <w:tcPr>
            <w:tcW w:w="2812" w:type="dxa"/>
          </w:tcPr>
          <w:p w14:paraId="5B0ACB10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81D0F10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1DD7B906" w14:textId="77777777" w:rsidR="0000482B" w:rsidRDefault="0000482B" w:rsidP="0000482B">
            <w:r>
              <w:rPr>
                <w:rFonts w:hint="eastAsia"/>
              </w:rPr>
              <w:t>1.未输入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主题情况下点击发布，提示课程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77E1D758" w14:textId="77777777" w:rsidR="0000482B" w:rsidRDefault="0000482B" w:rsidP="0000482B">
            <w:r>
              <w:rPr>
                <w:rFonts w:hint="eastAsia"/>
              </w:rPr>
              <w:lastRenderedPageBreak/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超过字数限制</w:t>
            </w:r>
          </w:p>
          <w:p w14:paraId="2E0F45B4" w14:textId="77777777" w:rsidR="0000482B" w:rsidRDefault="0000482B" w:rsidP="0000482B">
            <w:r>
              <w:rPr>
                <w:rFonts w:hint="eastAsia"/>
              </w:rPr>
              <w:t>1.超出</w:t>
            </w:r>
            <w:r>
              <w:t>字数限制后，输入内容将不再记录</w:t>
            </w:r>
          </w:p>
          <w:p w14:paraId="1AF1D240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内容超过字数限制</w:t>
            </w:r>
          </w:p>
          <w:p w14:paraId="4A1B9C25" w14:textId="77777777" w:rsidR="0000482B" w:rsidRPr="00ED0073" w:rsidRDefault="0000482B" w:rsidP="0000482B">
            <w:r>
              <w:rPr>
                <w:rFonts w:hint="eastAsia"/>
              </w:rPr>
              <w:t>1.超出</w:t>
            </w:r>
            <w:r>
              <w:t>字数限制后，输入内容将不再记录</w:t>
            </w:r>
          </w:p>
        </w:tc>
      </w:tr>
      <w:tr w:rsidR="0000482B" w:rsidRPr="00ED0073" w14:paraId="2E22DA15" w14:textId="77777777" w:rsidTr="0000482B">
        <w:tc>
          <w:tcPr>
            <w:tcW w:w="2812" w:type="dxa"/>
          </w:tcPr>
          <w:p w14:paraId="204A9817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68B9774E" w14:textId="77777777" w:rsidR="0000482B" w:rsidRPr="00ED0073" w:rsidRDefault="0000482B" w:rsidP="0000482B">
            <w:r>
              <w:t>0.4807</w:t>
            </w:r>
          </w:p>
        </w:tc>
      </w:tr>
      <w:tr w:rsidR="0000482B" w:rsidRPr="00433E1C" w14:paraId="1F28A60E" w14:textId="77777777" w:rsidTr="0000482B">
        <w:tc>
          <w:tcPr>
            <w:tcW w:w="2812" w:type="dxa"/>
          </w:tcPr>
          <w:p w14:paraId="0A151CF1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03FDB3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5D6B44CF" w14:textId="77777777" w:rsidTr="0000482B">
        <w:tc>
          <w:tcPr>
            <w:tcW w:w="2812" w:type="dxa"/>
          </w:tcPr>
          <w:p w14:paraId="75771B62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562768F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3FF8E662" w14:textId="77777777" w:rsidTr="0000482B">
        <w:tc>
          <w:tcPr>
            <w:tcW w:w="2812" w:type="dxa"/>
          </w:tcPr>
          <w:p w14:paraId="773B9296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3737915" w14:textId="77777777" w:rsidR="0000482B" w:rsidRPr="007C7770" w:rsidRDefault="0000482B" w:rsidP="0000482B">
            <w:r>
              <w:rPr>
                <w:rFonts w:hint="eastAsia"/>
              </w:rPr>
              <w:t>课程答疑主题，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</w:t>
            </w:r>
          </w:p>
        </w:tc>
      </w:tr>
      <w:tr w:rsidR="0000482B" w:rsidRPr="00757EB3" w14:paraId="47E4DBD3" w14:textId="77777777" w:rsidTr="0000482B">
        <w:tc>
          <w:tcPr>
            <w:tcW w:w="2812" w:type="dxa"/>
          </w:tcPr>
          <w:p w14:paraId="4AAB0994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E9B53A6" w14:textId="77777777" w:rsidR="0000482B" w:rsidRPr="007C7770" w:rsidRDefault="0000482B" w:rsidP="0000482B">
            <w:r>
              <w:rPr>
                <w:rFonts w:hint="eastAsia"/>
              </w:rPr>
              <w:t>课程答疑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60D545B0" w14:textId="77777777" w:rsidR="0000482B" w:rsidRDefault="0000482B" w:rsidP="0000482B">
      <w:pPr>
        <w:rPr>
          <w:rFonts w:hint="eastAsia"/>
        </w:rPr>
      </w:pP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596101E6" w14:textId="77777777" w:rsidTr="0000482B">
        <w:tc>
          <w:tcPr>
            <w:tcW w:w="2812" w:type="dxa"/>
          </w:tcPr>
          <w:p w14:paraId="70DF4AEC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414A45B5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C-T-38</w:t>
            </w:r>
          </w:p>
        </w:tc>
      </w:tr>
      <w:tr w:rsidR="0000482B" w:rsidRPr="00C52A26" w14:paraId="420CD920" w14:textId="77777777" w:rsidTr="0000482B">
        <w:tc>
          <w:tcPr>
            <w:tcW w:w="2812" w:type="dxa"/>
          </w:tcPr>
          <w:p w14:paraId="7992C9E4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F581AE7" w14:textId="77777777" w:rsidR="0000482B" w:rsidRPr="00C52A26" w:rsidRDefault="0000482B" w:rsidP="0000482B">
            <w:r>
              <w:rPr>
                <w:rFonts w:hint="eastAsia"/>
              </w:rPr>
              <w:t>删除答疑</w:t>
            </w:r>
          </w:p>
        </w:tc>
      </w:tr>
      <w:tr w:rsidR="0000482B" w:rsidRPr="00ED0073" w14:paraId="1DC5CF61" w14:textId="77777777" w:rsidTr="0000482B">
        <w:tc>
          <w:tcPr>
            <w:tcW w:w="2812" w:type="dxa"/>
          </w:tcPr>
          <w:p w14:paraId="01F265DD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3A7C77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293FD656" w14:textId="77777777" w:rsidTr="0000482B">
        <w:tc>
          <w:tcPr>
            <w:tcW w:w="2812" w:type="dxa"/>
          </w:tcPr>
          <w:p w14:paraId="48B1872B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D9B48AC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</w:t>
            </w:r>
            <w:r>
              <w:rPr>
                <w:rFonts w:hint="eastAsia"/>
              </w:rPr>
              <w:t>结束</w:t>
            </w:r>
            <w:r>
              <w:t>的课程</w:t>
            </w:r>
            <w:r>
              <w:rPr>
                <w:rFonts w:hint="eastAsia"/>
              </w:rPr>
              <w:t>答疑</w:t>
            </w:r>
          </w:p>
        </w:tc>
      </w:tr>
      <w:tr w:rsidR="0000482B" w:rsidRPr="00ED0073" w14:paraId="62149323" w14:textId="77777777" w:rsidTr="0000482B">
        <w:tc>
          <w:tcPr>
            <w:tcW w:w="2812" w:type="dxa"/>
          </w:tcPr>
          <w:p w14:paraId="110E71A5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22A7698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34859331" w14:textId="77777777" w:rsidTr="0000482B">
        <w:tc>
          <w:tcPr>
            <w:tcW w:w="2812" w:type="dxa"/>
          </w:tcPr>
          <w:p w14:paraId="4A5D9189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2A51D39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35ECF21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73CDA0A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262EC1DA" w14:textId="77777777" w:rsidTr="0000482B">
        <w:tc>
          <w:tcPr>
            <w:tcW w:w="2812" w:type="dxa"/>
          </w:tcPr>
          <w:p w14:paraId="036C8550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42FE9D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00482B" w:rsidRPr="00ED0073" w14:paraId="7854B3D8" w14:textId="77777777" w:rsidTr="0000482B">
        <w:tc>
          <w:tcPr>
            <w:tcW w:w="2812" w:type="dxa"/>
          </w:tcPr>
          <w:p w14:paraId="6ACF8290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D0BB42" w14:textId="77777777" w:rsidR="0000482B" w:rsidRDefault="0000482B" w:rsidP="0000482B">
            <w:r>
              <w:rPr>
                <w:rFonts w:hint="eastAsia"/>
              </w:rPr>
              <w:t>1.选择具体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23ACB103" w14:textId="77777777" w:rsidR="0000482B" w:rsidRDefault="0000482B" w:rsidP="0000482B">
            <w:r>
              <w:rPr>
                <w:rFonts w:hint="eastAsia"/>
              </w:rPr>
              <w:t>2.出现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330F985B" w14:textId="77777777" w:rsidR="0000482B" w:rsidRPr="00ED0073" w:rsidRDefault="0000482B" w:rsidP="0000482B">
            <w:r>
              <w:rPr>
                <w:rFonts w:hint="eastAsia"/>
              </w:rPr>
              <w:t>3.点击想要</w:t>
            </w:r>
            <w:r>
              <w:t>删除的课程</w:t>
            </w:r>
            <w:r>
              <w:rPr>
                <w:rFonts w:hint="eastAsia"/>
              </w:rPr>
              <w:t>答疑</w:t>
            </w:r>
            <w:r>
              <w:t>条目</w:t>
            </w:r>
            <w:r>
              <w:rPr>
                <w:rFonts w:hint="eastAsia"/>
              </w:rPr>
              <w:t>右侧</w:t>
            </w:r>
            <w:r>
              <w:t>垃圾</w:t>
            </w:r>
            <w:r>
              <w:rPr>
                <w:rFonts w:hint="eastAsia"/>
              </w:rPr>
              <w:t>桶</w:t>
            </w:r>
            <w:r>
              <w:t>图标</w:t>
            </w:r>
          </w:p>
        </w:tc>
      </w:tr>
      <w:tr w:rsidR="0000482B" w:rsidRPr="00ED0073" w14:paraId="108E1142" w14:textId="77777777" w:rsidTr="0000482B">
        <w:tc>
          <w:tcPr>
            <w:tcW w:w="2812" w:type="dxa"/>
          </w:tcPr>
          <w:p w14:paraId="64846F09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7A498FE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0ADA895A" w14:textId="77777777" w:rsidTr="0000482B">
        <w:tc>
          <w:tcPr>
            <w:tcW w:w="2812" w:type="dxa"/>
          </w:tcPr>
          <w:p w14:paraId="3538C14E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5CAD3E" w14:textId="77777777" w:rsidR="0000482B" w:rsidRDefault="0000482B" w:rsidP="0000482B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本条答疑尚未结束</w:t>
            </w:r>
          </w:p>
          <w:p w14:paraId="476F108B" w14:textId="77777777" w:rsidR="0000482B" w:rsidRPr="00ED0073" w:rsidRDefault="0000482B" w:rsidP="0000482B">
            <w:r>
              <w:rPr>
                <w:rFonts w:hint="eastAsia"/>
              </w:rPr>
              <w:t>1.尝试</w:t>
            </w:r>
            <w:r>
              <w:t>删除尚未结束的答疑，会弹出提示框提示该答疑尚未结束</w:t>
            </w:r>
          </w:p>
        </w:tc>
      </w:tr>
      <w:tr w:rsidR="0000482B" w:rsidRPr="00ED0073" w14:paraId="4CD8F116" w14:textId="77777777" w:rsidTr="0000482B">
        <w:tc>
          <w:tcPr>
            <w:tcW w:w="2812" w:type="dxa"/>
          </w:tcPr>
          <w:p w14:paraId="7CD407E6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D400A53" w14:textId="77777777" w:rsidR="0000482B" w:rsidRPr="00ED0073" w:rsidRDefault="0000482B" w:rsidP="0000482B">
            <w:r>
              <w:t>0.6962</w:t>
            </w:r>
          </w:p>
        </w:tc>
      </w:tr>
      <w:tr w:rsidR="0000482B" w:rsidRPr="00433E1C" w14:paraId="07ADFF3E" w14:textId="77777777" w:rsidTr="0000482B">
        <w:tc>
          <w:tcPr>
            <w:tcW w:w="2812" w:type="dxa"/>
          </w:tcPr>
          <w:p w14:paraId="39A5B83A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995DBE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699FC175" w14:textId="77777777" w:rsidTr="0000482B">
        <w:tc>
          <w:tcPr>
            <w:tcW w:w="2812" w:type="dxa"/>
          </w:tcPr>
          <w:p w14:paraId="3925B05C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5EB9428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2BDE699C" w14:textId="77777777" w:rsidTr="0000482B">
        <w:tc>
          <w:tcPr>
            <w:tcW w:w="2812" w:type="dxa"/>
          </w:tcPr>
          <w:p w14:paraId="30CD9A52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AA5F615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2ABD8FCB" w14:textId="77777777" w:rsidTr="0000482B">
        <w:tc>
          <w:tcPr>
            <w:tcW w:w="2812" w:type="dxa"/>
          </w:tcPr>
          <w:p w14:paraId="0E864151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848A61" w14:textId="77777777" w:rsidR="0000482B" w:rsidRPr="007C7770" w:rsidRDefault="0000482B" w:rsidP="0000482B">
            <w:r>
              <w:rPr>
                <w:rFonts w:hint="eastAsia"/>
              </w:rPr>
              <w:t>课程答疑删除</w:t>
            </w:r>
            <w:r>
              <w:t>提示信息</w:t>
            </w:r>
          </w:p>
        </w:tc>
      </w:tr>
    </w:tbl>
    <w:p w14:paraId="45422F72" w14:textId="77777777" w:rsidR="0000482B" w:rsidRDefault="0000482B" w:rsidP="0000482B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05F14DCC" w14:textId="77777777" w:rsidTr="0000482B">
        <w:tc>
          <w:tcPr>
            <w:tcW w:w="2812" w:type="dxa"/>
          </w:tcPr>
          <w:p w14:paraId="1722F3F2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32F541FD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C-T-39</w:t>
            </w:r>
          </w:p>
        </w:tc>
      </w:tr>
      <w:tr w:rsidR="0000482B" w:rsidRPr="00C52A26" w14:paraId="034EDC0E" w14:textId="77777777" w:rsidTr="0000482B">
        <w:tc>
          <w:tcPr>
            <w:tcW w:w="2812" w:type="dxa"/>
          </w:tcPr>
          <w:p w14:paraId="15423825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709D4A" w14:textId="77777777" w:rsidR="0000482B" w:rsidRPr="00C52A26" w:rsidRDefault="0000482B" w:rsidP="0000482B">
            <w:r>
              <w:rPr>
                <w:rFonts w:hint="eastAsia"/>
              </w:rPr>
              <w:t>答疑延时</w:t>
            </w:r>
          </w:p>
        </w:tc>
      </w:tr>
      <w:tr w:rsidR="0000482B" w:rsidRPr="00ED0073" w14:paraId="7F3FAAE8" w14:textId="77777777" w:rsidTr="0000482B">
        <w:tc>
          <w:tcPr>
            <w:tcW w:w="2812" w:type="dxa"/>
          </w:tcPr>
          <w:p w14:paraId="035CB319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4F676E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205B3F6A" w14:textId="77777777" w:rsidTr="0000482B">
        <w:tc>
          <w:tcPr>
            <w:tcW w:w="2812" w:type="dxa"/>
          </w:tcPr>
          <w:p w14:paraId="488C93EF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4140D9E" w14:textId="77777777" w:rsidR="0000482B" w:rsidRPr="00ED0073" w:rsidRDefault="0000482B" w:rsidP="0000482B">
            <w:r>
              <w:rPr>
                <w:rFonts w:hint="eastAsia"/>
              </w:rPr>
              <w:t>教师想要延时结束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00482B" w:rsidRPr="00ED0073" w14:paraId="6C24B28F" w14:textId="77777777" w:rsidTr="0000482B">
        <w:tc>
          <w:tcPr>
            <w:tcW w:w="2812" w:type="dxa"/>
          </w:tcPr>
          <w:p w14:paraId="679C9741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D6378F8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7BC5EA94" w14:textId="77777777" w:rsidTr="0000482B">
        <w:tc>
          <w:tcPr>
            <w:tcW w:w="2812" w:type="dxa"/>
          </w:tcPr>
          <w:p w14:paraId="56E30A83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F173973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903E645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5A59159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7F77E1B2" w14:textId="77777777" w:rsidTr="0000482B">
        <w:tc>
          <w:tcPr>
            <w:tcW w:w="2812" w:type="dxa"/>
          </w:tcPr>
          <w:p w14:paraId="72C53B81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388BAED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：选择延时</w:t>
            </w:r>
            <w:r>
              <w:t>的课程答疑条目的结束时间延迟</w:t>
            </w:r>
          </w:p>
        </w:tc>
      </w:tr>
      <w:tr w:rsidR="0000482B" w:rsidRPr="00ED0073" w14:paraId="1FC5D957" w14:textId="77777777" w:rsidTr="0000482B">
        <w:tc>
          <w:tcPr>
            <w:tcW w:w="2812" w:type="dxa"/>
          </w:tcPr>
          <w:p w14:paraId="351A746F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2F18916" w14:textId="77777777" w:rsidR="0000482B" w:rsidRDefault="0000482B" w:rsidP="0000482B">
            <w:r>
              <w:rPr>
                <w:rFonts w:hint="eastAsia"/>
              </w:rPr>
              <w:t>1.选择具体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1724E4C4" w14:textId="77777777" w:rsidR="0000482B" w:rsidRDefault="0000482B" w:rsidP="0000482B">
            <w:r>
              <w:rPr>
                <w:rFonts w:hint="eastAsia"/>
              </w:rPr>
              <w:t>2.出现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7D68E986" w14:textId="77777777" w:rsidR="0000482B" w:rsidRDefault="0000482B" w:rsidP="0000482B">
            <w:r>
              <w:t>3</w:t>
            </w:r>
            <w:r>
              <w:rPr>
                <w:rFonts w:hint="eastAsia"/>
              </w:rPr>
              <w:t>.在出现的课程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内，选择正在进行的答疑的列表中的具体答疑</w:t>
            </w:r>
          </w:p>
          <w:p w14:paraId="3CD3ADF8" w14:textId="77777777" w:rsidR="0000482B" w:rsidRPr="00ED0073" w:rsidRDefault="0000482B" w:rsidP="0000482B">
            <w:r>
              <w:rPr>
                <w:rFonts w:hint="eastAsia"/>
              </w:rPr>
              <w:t>4.点击</w:t>
            </w:r>
            <w:r>
              <w:t>具体答疑右侧的</w:t>
            </w:r>
            <w:r>
              <w:rPr>
                <w:rFonts w:hint="eastAsia"/>
              </w:rPr>
              <w:t>延迟</w:t>
            </w:r>
            <w:r>
              <w:t>时间按钮，该答疑延迟默认时间</w:t>
            </w:r>
          </w:p>
        </w:tc>
      </w:tr>
      <w:tr w:rsidR="0000482B" w:rsidRPr="00ED0073" w14:paraId="38533A89" w14:textId="77777777" w:rsidTr="0000482B">
        <w:tc>
          <w:tcPr>
            <w:tcW w:w="2812" w:type="dxa"/>
          </w:tcPr>
          <w:p w14:paraId="042F94B5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0689CC7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31EEC453" w14:textId="77777777" w:rsidTr="0000482B">
        <w:tc>
          <w:tcPr>
            <w:tcW w:w="2812" w:type="dxa"/>
          </w:tcPr>
          <w:p w14:paraId="6BF9751B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C0E76C1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62D066F6" w14:textId="77777777" w:rsidTr="0000482B">
        <w:tc>
          <w:tcPr>
            <w:tcW w:w="2812" w:type="dxa"/>
          </w:tcPr>
          <w:p w14:paraId="2FEE6172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71D1C37" w14:textId="77777777" w:rsidR="0000482B" w:rsidRPr="00ED0073" w:rsidRDefault="0000482B" w:rsidP="0000482B">
            <w:r>
              <w:t>0.4807</w:t>
            </w:r>
          </w:p>
        </w:tc>
      </w:tr>
      <w:tr w:rsidR="0000482B" w:rsidRPr="00433E1C" w14:paraId="421F8DF3" w14:textId="77777777" w:rsidTr="0000482B">
        <w:tc>
          <w:tcPr>
            <w:tcW w:w="2812" w:type="dxa"/>
          </w:tcPr>
          <w:p w14:paraId="700AC44E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819D57A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20FAF09A" w14:textId="77777777" w:rsidTr="0000482B">
        <w:tc>
          <w:tcPr>
            <w:tcW w:w="2812" w:type="dxa"/>
          </w:tcPr>
          <w:p w14:paraId="4F957AF1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49A5D52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47713D7E" w14:textId="77777777" w:rsidTr="0000482B">
        <w:tc>
          <w:tcPr>
            <w:tcW w:w="2812" w:type="dxa"/>
          </w:tcPr>
          <w:p w14:paraId="55ED074E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13E207E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7D3F885D" w14:textId="77777777" w:rsidTr="0000482B">
        <w:tc>
          <w:tcPr>
            <w:tcW w:w="2812" w:type="dxa"/>
          </w:tcPr>
          <w:p w14:paraId="5E50DBB2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F09278F" w14:textId="77777777" w:rsidR="0000482B" w:rsidRPr="007C7770" w:rsidRDefault="0000482B" w:rsidP="0000482B">
            <w:r>
              <w:rPr>
                <w:rFonts w:hint="eastAsia"/>
              </w:rPr>
              <w:t>课程答疑延时</w:t>
            </w:r>
            <w:r>
              <w:t>提示信息</w:t>
            </w:r>
          </w:p>
        </w:tc>
      </w:tr>
    </w:tbl>
    <w:p w14:paraId="095F5BD0" w14:textId="77777777" w:rsidR="0000482B" w:rsidRDefault="0000482B" w:rsidP="0000482B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680F69A9" w14:textId="77777777" w:rsidTr="0000482B">
        <w:tc>
          <w:tcPr>
            <w:tcW w:w="2812" w:type="dxa"/>
          </w:tcPr>
          <w:p w14:paraId="2A51F023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247643AF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C-T-40</w:t>
            </w:r>
          </w:p>
        </w:tc>
      </w:tr>
      <w:tr w:rsidR="0000482B" w:rsidRPr="00C52A26" w14:paraId="75FFFDA4" w14:textId="77777777" w:rsidTr="0000482B">
        <w:tc>
          <w:tcPr>
            <w:tcW w:w="2812" w:type="dxa"/>
          </w:tcPr>
          <w:p w14:paraId="32557779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3D53932" w14:textId="77777777" w:rsidR="0000482B" w:rsidRPr="00C52A26" w:rsidRDefault="0000482B" w:rsidP="0000482B">
            <w:r>
              <w:rPr>
                <w:rFonts w:hint="eastAsia"/>
              </w:rPr>
              <w:t>提前结束</w:t>
            </w:r>
            <w:r>
              <w:t>答疑</w:t>
            </w:r>
          </w:p>
        </w:tc>
      </w:tr>
      <w:tr w:rsidR="0000482B" w:rsidRPr="00ED0073" w14:paraId="4E0FEAFF" w14:textId="77777777" w:rsidTr="0000482B">
        <w:tc>
          <w:tcPr>
            <w:tcW w:w="2812" w:type="dxa"/>
          </w:tcPr>
          <w:p w14:paraId="78B26B8B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FD4B425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327FCF25" w14:textId="77777777" w:rsidTr="0000482B">
        <w:tc>
          <w:tcPr>
            <w:tcW w:w="2812" w:type="dxa"/>
          </w:tcPr>
          <w:p w14:paraId="53B726B5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454C113" w14:textId="77777777" w:rsidR="0000482B" w:rsidRPr="00ED0073" w:rsidRDefault="0000482B" w:rsidP="0000482B">
            <w:r>
              <w:rPr>
                <w:rFonts w:hint="eastAsia"/>
              </w:rPr>
              <w:t>教师想要提前结束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00482B" w:rsidRPr="00ED0073" w14:paraId="343038C4" w14:textId="77777777" w:rsidTr="0000482B">
        <w:tc>
          <w:tcPr>
            <w:tcW w:w="2812" w:type="dxa"/>
          </w:tcPr>
          <w:p w14:paraId="6C3A7EBA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B1C9FEE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4841CF84" w14:textId="77777777" w:rsidTr="0000482B">
        <w:tc>
          <w:tcPr>
            <w:tcW w:w="2812" w:type="dxa"/>
          </w:tcPr>
          <w:p w14:paraId="38FE7FBC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77228C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737500C4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AAB49F9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263BBF47" w14:textId="77777777" w:rsidTr="0000482B">
        <w:tc>
          <w:tcPr>
            <w:tcW w:w="2812" w:type="dxa"/>
          </w:tcPr>
          <w:p w14:paraId="1FC2D0AC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FCC2889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：选择提前结束</w:t>
            </w:r>
            <w:r>
              <w:t>的课程答疑条目</w:t>
            </w:r>
            <w:proofErr w:type="gramStart"/>
            <w:r>
              <w:rPr>
                <w:rFonts w:hint="eastAsia"/>
              </w:rPr>
              <w:t>直接结束</w:t>
            </w:r>
            <w:proofErr w:type="gramEnd"/>
          </w:p>
        </w:tc>
      </w:tr>
      <w:tr w:rsidR="0000482B" w:rsidRPr="00ED0073" w14:paraId="1EC14108" w14:textId="77777777" w:rsidTr="0000482B">
        <w:tc>
          <w:tcPr>
            <w:tcW w:w="2812" w:type="dxa"/>
          </w:tcPr>
          <w:p w14:paraId="5D25C069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C537023" w14:textId="77777777" w:rsidR="0000482B" w:rsidRDefault="0000482B" w:rsidP="0000482B">
            <w:r>
              <w:rPr>
                <w:rFonts w:hint="eastAsia"/>
              </w:rPr>
              <w:t>1.选择具体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7801A915" w14:textId="77777777" w:rsidR="0000482B" w:rsidRDefault="0000482B" w:rsidP="0000482B">
            <w:r>
              <w:rPr>
                <w:rFonts w:hint="eastAsia"/>
              </w:rPr>
              <w:t>2.出现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72C07792" w14:textId="77777777" w:rsidR="0000482B" w:rsidRDefault="0000482B" w:rsidP="0000482B">
            <w:r>
              <w:t>3</w:t>
            </w:r>
            <w:r>
              <w:rPr>
                <w:rFonts w:hint="eastAsia"/>
              </w:rPr>
              <w:t>.在出现的课程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内，选择正在进行的答疑的列表中的具体答疑</w:t>
            </w:r>
          </w:p>
          <w:p w14:paraId="5CB82070" w14:textId="77777777" w:rsidR="0000482B" w:rsidRPr="00ED0073" w:rsidRDefault="0000482B" w:rsidP="0000482B">
            <w:r>
              <w:rPr>
                <w:rFonts w:hint="eastAsia"/>
              </w:rPr>
              <w:t>4.点击</w:t>
            </w:r>
            <w:r>
              <w:t>具体答疑右侧的</w:t>
            </w:r>
            <w:r>
              <w:rPr>
                <w:rFonts w:hint="eastAsia"/>
              </w:rPr>
              <w:t>提前结束选项</w:t>
            </w:r>
            <w:r>
              <w:t>，该答疑</w:t>
            </w:r>
            <w:proofErr w:type="gramStart"/>
            <w:r>
              <w:rPr>
                <w:rFonts w:hint="eastAsia"/>
              </w:rPr>
              <w:t>直接</w:t>
            </w:r>
            <w:r>
              <w:t>结束</w:t>
            </w:r>
            <w:proofErr w:type="gramEnd"/>
          </w:p>
        </w:tc>
      </w:tr>
      <w:tr w:rsidR="0000482B" w:rsidRPr="00ED0073" w14:paraId="533BBC41" w14:textId="77777777" w:rsidTr="0000482B">
        <w:tc>
          <w:tcPr>
            <w:tcW w:w="2812" w:type="dxa"/>
          </w:tcPr>
          <w:p w14:paraId="76E8894C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E82E0E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3C90848B" w14:textId="77777777" w:rsidTr="0000482B">
        <w:tc>
          <w:tcPr>
            <w:tcW w:w="2812" w:type="dxa"/>
          </w:tcPr>
          <w:p w14:paraId="35B1FC68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2CDFC0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6FF1BF3D" w14:textId="77777777" w:rsidTr="0000482B">
        <w:tc>
          <w:tcPr>
            <w:tcW w:w="2812" w:type="dxa"/>
          </w:tcPr>
          <w:p w14:paraId="0F39A064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0CAD247" w14:textId="77777777" w:rsidR="0000482B" w:rsidRPr="00ED0073" w:rsidRDefault="0000482B" w:rsidP="0000482B">
            <w:r>
              <w:t>0.6274</w:t>
            </w:r>
          </w:p>
        </w:tc>
      </w:tr>
      <w:tr w:rsidR="0000482B" w:rsidRPr="00433E1C" w14:paraId="1B055ACC" w14:textId="77777777" w:rsidTr="0000482B">
        <w:tc>
          <w:tcPr>
            <w:tcW w:w="2812" w:type="dxa"/>
          </w:tcPr>
          <w:p w14:paraId="28427202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1C9178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0FFAC482" w14:textId="77777777" w:rsidTr="0000482B">
        <w:tc>
          <w:tcPr>
            <w:tcW w:w="2812" w:type="dxa"/>
          </w:tcPr>
          <w:p w14:paraId="37791269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C418DE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2B20E361" w14:textId="77777777" w:rsidTr="0000482B">
        <w:tc>
          <w:tcPr>
            <w:tcW w:w="2812" w:type="dxa"/>
          </w:tcPr>
          <w:p w14:paraId="22516A1F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860F843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31146562" w14:textId="77777777" w:rsidTr="0000482B">
        <w:tc>
          <w:tcPr>
            <w:tcW w:w="2812" w:type="dxa"/>
          </w:tcPr>
          <w:p w14:paraId="27BFCD31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42F992F" w14:textId="77777777" w:rsidR="0000482B" w:rsidRPr="007C7770" w:rsidRDefault="0000482B" w:rsidP="0000482B">
            <w:r>
              <w:rPr>
                <w:rFonts w:hint="eastAsia"/>
              </w:rPr>
              <w:t>课程答疑结束</w:t>
            </w:r>
            <w:r>
              <w:t>提示信息</w:t>
            </w:r>
          </w:p>
        </w:tc>
      </w:tr>
    </w:tbl>
    <w:p w14:paraId="7D22B18E" w14:textId="77777777" w:rsidR="0000482B" w:rsidRDefault="0000482B" w:rsidP="0000482B">
      <w:pPr>
        <w:rPr>
          <w:rFonts w:hint="eastAsia"/>
        </w:rPr>
      </w:pP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0EBA580A" w14:textId="77777777" w:rsidTr="0000482B">
        <w:tc>
          <w:tcPr>
            <w:tcW w:w="2812" w:type="dxa"/>
          </w:tcPr>
          <w:p w14:paraId="370295B0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79355993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C-T-40</w:t>
            </w:r>
          </w:p>
        </w:tc>
      </w:tr>
      <w:tr w:rsidR="0000482B" w:rsidRPr="00C52A26" w14:paraId="6348DA0A" w14:textId="77777777" w:rsidTr="0000482B">
        <w:tc>
          <w:tcPr>
            <w:tcW w:w="2812" w:type="dxa"/>
          </w:tcPr>
          <w:p w14:paraId="1DD02006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46935FC" w14:textId="77777777" w:rsidR="0000482B" w:rsidRPr="00C52A26" w:rsidRDefault="0000482B" w:rsidP="0000482B">
            <w:r>
              <w:rPr>
                <w:rFonts w:hint="eastAsia"/>
              </w:rPr>
              <w:t>下载某条</w:t>
            </w:r>
            <w:r>
              <w:t>答疑记录</w:t>
            </w:r>
          </w:p>
        </w:tc>
      </w:tr>
      <w:tr w:rsidR="0000482B" w:rsidRPr="00ED0073" w14:paraId="64A5BFD9" w14:textId="77777777" w:rsidTr="0000482B">
        <w:tc>
          <w:tcPr>
            <w:tcW w:w="2812" w:type="dxa"/>
          </w:tcPr>
          <w:p w14:paraId="7CE19522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52341F1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0EEF610D" w14:textId="77777777" w:rsidTr="0000482B">
        <w:tc>
          <w:tcPr>
            <w:tcW w:w="2812" w:type="dxa"/>
          </w:tcPr>
          <w:p w14:paraId="45BDC711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C8AABD9" w14:textId="77777777" w:rsidR="0000482B" w:rsidRPr="00ED0073" w:rsidRDefault="0000482B" w:rsidP="0000482B">
            <w:r>
              <w:rPr>
                <w:rFonts w:hint="eastAsia"/>
              </w:rPr>
              <w:t>教师想要下载某个已</w:t>
            </w:r>
            <w:r>
              <w:t>结束的答疑的历史记录</w:t>
            </w:r>
          </w:p>
        </w:tc>
      </w:tr>
      <w:tr w:rsidR="0000482B" w:rsidRPr="00ED0073" w14:paraId="73ED6280" w14:textId="77777777" w:rsidTr="0000482B">
        <w:tc>
          <w:tcPr>
            <w:tcW w:w="2812" w:type="dxa"/>
          </w:tcPr>
          <w:p w14:paraId="106AF290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1E832AF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37CF6170" w14:textId="77777777" w:rsidTr="0000482B">
        <w:tc>
          <w:tcPr>
            <w:tcW w:w="2812" w:type="dxa"/>
          </w:tcPr>
          <w:p w14:paraId="74E8BD4F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FB386CC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54706C4" w14:textId="77777777" w:rsidR="0000482B" w:rsidRDefault="0000482B" w:rsidP="0000482B">
            <w:r>
              <w:rPr>
                <w:rFonts w:hint="eastAsia"/>
              </w:rPr>
              <w:lastRenderedPageBreak/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0DB720E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0DB36FA9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：想要</w:t>
            </w:r>
            <w:r>
              <w:t>下载</w:t>
            </w:r>
            <w:r>
              <w:rPr>
                <w:rFonts w:hint="eastAsia"/>
              </w:rPr>
              <w:t>历史记录</w:t>
            </w:r>
            <w:r>
              <w:t>的答疑</w:t>
            </w:r>
            <w:r>
              <w:rPr>
                <w:rFonts w:hint="eastAsia"/>
              </w:rPr>
              <w:t>已结束</w:t>
            </w:r>
          </w:p>
        </w:tc>
      </w:tr>
      <w:tr w:rsidR="0000482B" w:rsidRPr="00ED0073" w14:paraId="3F58D96F" w14:textId="77777777" w:rsidTr="0000482B">
        <w:tc>
          <w:tcPr>
            <w:tcW w:w="2812" w:type="dxa"/>
          </w:tcPr>
          <w:p w14:paraId="29D9E4A0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272486EC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：下载该项</w:t>
            </w:r>
            <w:r>
              <w:t>答疑的历史记录的压缩包</w:t>
            </w:r>
          </w:p>
        </w:tc>
      </w:tr>
      <w:tr w:rsidR="0000482B" w:rsidRPr="00ED0073" w14:paraId="1C464A95" w14:textId="77777777" w:rsidTr="0000482B">
        <w:tc>
          <w:tcPr>
            <w:tcW w:w="2812" w:type="dxa"/>
          </w:tcPr>
          <w:p w14:paraId="4E9A5F06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3C5202" w14:textId="77777777" w:rsidR="0000482B" w:rsidRDefault="0000482B" w:rsidP="0000482B">
            <w:r>
              <w:rPr>
                <w:rFonts w:hint="eastAsia"/>
              </w:rPr>
              <w:t>1.选择具体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0C22CEA0" w14:textId="77777777" w:rsidR="0000482B" w:rsidRDefault="0000482B" w:rsidP="0000482B">
            <w:r>
              <w:rPr>
                <w:rFonts w:hint="eastAsia"/>
              </w:rPr>
              <w:t>2.出现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2E5D96EF" w14:textId="77777777" w:rsidR="0000482B" w:rsidRDefault="0000482B" w:rsidP="0000482B">
            <w:r>
              <w:t>3</w:t>
            </w:r>
            <w:r>
              <w:rPr>
                <w:rFonts w:hint="eastAsia"/>
              </w:rPr>
              <w:t>.在出现的课程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</w:t>
            </w:r>
            <w:proofErr w:type="gramStart"/>
            <w:r>
              <w:t>选择</w:t>
            </w:r>
            <w:r>
              <w:rPr>
                <w:rFonts w:hint="eastAsia"/>
              </w:rPr>
              <w:t>往期答疑</w:t>
            </w:r>
            <w:proofErr w:type="gramEnd"/>
            <w:r>
              <w:rPr>
                <w:rFonts w:hint="eastAsia"/>
              </w:rPr>
              <w:t>列表</w:t>
            </w:r>
            <w:r>
              <w:t>中的具体答疑</w:t>
            </w:r>
          </w:p>
          <w:p w14:paraId="57741B40" w14:textId="77777777" w:rsidR="0000482B" w:rsidRPr="00ED0073" w:rsidRDefault="0000482B" w:rsidP="0000482B">
            <w:r>
              <w:rPr>
                <w:rFonts w:hint="eastAsia"/>
              </w:rPr>
              <w:t>4.点击</w:t>
            </w:r>
            <w:r>
              <w:t>具体答疑右侧的</w:t>
            </w:r>
            <w:r>
              <w:rPr>
                <w:rFonts w:hint="eastAsia"/>
              </w:rPr>
              <w:t>下载选项</w:t>
            </w:r>
          </w:p>
        </w:tc>
      </w:tr>
      <w:tr w:rsidR="0000482B" w:rsidRPr="00ED0073" w14:paraId="7A4F506F" w14:textId="77777777" w:rsidTr="0000482B">
        <w:tc>
          <w:tcPr>
            <w:tcW w:w="2812" w:type="dxa"/>
          </w:tcPr>
          <w:p w14:paraId="4FA7F1EC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F8C29F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7210EFFC" w14:textId="77777777" w:rsidTr="0000482B">
        <w:tc>
          <w:tcPr>
            <w:tcW w:w="2812" w:type="dxa"/>
          </w:tcPr>
          <w:p w14:paraId="4FCDAA22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04C547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468DD1B4" w14:textId="77777777" w:rsidTr="0000482B">
        <w:tc>
          <w:tcPr>
            <w:tcW w:w="2812" w:type="dxa"/>
          </w:tcPr>
          <w:p w14:paraId="0ED3836C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36576DC" w14:textId="77777777" w:rsidR="0000482B" w:rsidRPr="00ED0073" w:rsidRDefault="0000482B" w:rsidP="0000482B">
            <w:r>
              <w:t>0.5680</w:t>
            </w:r>
          </w:p>
        </w:tc>
      </w:tr>
      <w:tr w:rsidR="0000482B" w:rsidRPr="00433E1C" w14:paraId="4004EE43" w14:textId="77777777" w:rsidTr="0000482B">
        <w:tc>
          <w:tcPr>
            <w:tcW w:w="2812" w:type="dxa"/>
          </w:tcPr>
          <w:p w14:paraId="49B2C2ED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9ECE473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2E7EA842" w14:textId="77777777" w:rsidTr="0000482B">
        <w:tc>
          <w:tcPr>
            <w:tcW w:w="2812" w:type="dxa"/>
          </w:tcPr>
          <w:p w14:paraId="18355C0E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2194526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003AC241" w14:textId="77777777" w:rsidTr="0000482B">
        <w:tc>
          <w:tcPr>
            <w:tcW w:w="2812" w:type="dxa"/>
          </w:tcPr>
          <w:p w14:paraId="4C09C391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A0787B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78BFCAAF" w14:textId="77777777" w:rsidTr="0000482B">
        <w:tc>
          <w:tcPr>
            <w:tcW w:w="2812" w:type="dxa"/>
          </w:tcPr>
          <w:p w14:paraId="693AFA99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6ACA843" w14:textId="77777777" w:rsidR="0000482B" w:rsidRPr="007C7770" w:rsidRDefault="0000482B" w:rsidP="0000482B">
            <w:r>
              <w:rPr>
                <w:rFonts w:hint="eastAsia"/>
              </w:rPr>
              <w:t>答疑历史</w:t>
            </w:r>
            <w:r>
              <w:t>记录压缩包</w:t>
            </w:r>
          </w:p>
        </w:tc>
      </w:tr>
    </w:tbl>
    <w:p w14:paraId="321D9DCF" w14:textId="77777777" w:rsidR="0000482B" w:rsidRDefault="0000482B" w:rsidP="0000482B"/>
    <w:p w14:paraId="353BDE13" w14:textId="7D49B097" w:rsidR="0000482B" w:rsidRDefault="0000482B" w:rsidP="00957B88">
      <w:pPr>
        <w:pStyle w:val="4"/>
      </w:pPr>
      <w:r>
        <w:rPr>
          <w:rFonts w:hint="eastAsia"/>
        </w:rPr>
        <w:t>3</w:t>
      </w:r>
      <w:r>
        <w:t>.3.4</w:t>
      </w:r>
      <w:r>
        <w:rPr>
          <w:rFonts w:hint="eastAsia"/>
        </w:rPr>
        <w:t>.6</w:t>
      </w:r>
      <w:r>
        <w:rPr>
          <w:rFonts w:hint="eastAsia"/>
        </w:rPr>
        <w:t>具体</w:t>
      </w:r>
      <w:r>
        <w:t>某条答疑界面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2F38E8D4" w14:textId="77777777" w:rsidTr="0000482B">
        <w:tc>
          <w:tcPr>
            <w:tcW w:w="2812" w:type="dxa"/>
          </w:tcPr>
          <w:p w14:paraId="54C34A81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630E1B44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C-T-20</w:t>
            </w:r>
          </w:p>
        </w:tc>
      </w:tr>
      <w:tr w:rsidR="0000482B" w:rsidRPr="00C52A26" w14:paraId="1E9EFCAF" w14:textId="77777777" w:rsidTr="0000482B">
        <w:tc>
          <w:tcPr>
            <w:tcW w:w="2812" w:type="dxa"/>
          </w:tcPr>
          <w:p w14:paraId="3548E0C9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7E45BB5" w14:textId="77777777" w:rsidR="0000482B" w:rsidRPr="00C52A26" w:rsidRDefault="0000482B" w:rsidP="0000482B">
            <w:r>
              <w:rPr>
                <w:rFonts w:hint="eastAsia"/>
              </w:rPr>
              <w:t>对用户</w:t>
            </w:r>
            <w:r>
              <w:t>禁言</w:t>
            </w:r>
          </w:p>
        </w:tc>
      </w:tr>
      <w:tr w:rsidR="0000482B" w:rsidRPr="00ED0073" w14:paraId="56E15654" w14:textId="77777777" w:rsidTr="0000482B">
        <w:tc>
          <w:tcPr>
            <w:tcW w:w="2812" w:type="dxa"/>
          </w:tcPr>
          <w:p w14:paraId="54507574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DB6BF9B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056B0689" w14:textId="77777777" w:rsidTr="0000482B">
        <w:tc>
          <w:tcPr>
            <w:tcW w:w="2812" w:type="dxa"/>
          </w:tcPr>
          <w:p w14:paraId="1DB9B720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8B2FB99" w14:textId="77777777" w:rsidR="0000482B" w:rsidRPr="00ED0073" w:rsidRDefault="0000482B" w:rsidP="0000482B">
            <w:r>
              <w:rPr>
                <w:rFonts w:hint="eastAsia"/>
              </w:rPr>
              <w:t>教师想要对</w:t>
            </w:r>
            <w:r>
              <w:t>某个课程</w:t>
            </w:r>
            <w:r>
              <w:rPr>
                <w:rFonts w:hint="eastAsia"/>
              </w:rPr>
              <w:t>答疑中</w:t>
            </w:r>
            <w:r>
              <w:t>的某个用户进行禁言</w:t>
            </w:r>
          </w:p>
        </w:tc>
      </w:tr>
      <w:tr w:rsidR="0000482B" w:rsidRPr="00ED0073" w14:paraId="4E709B3C" w14:textId="77777777" w:rsidTr="0000482B">
        <w:tc>
          <w:tcPr>
            <w:tcW w:w="2812" w:type="dxa"/>
          </w:tcPr>
          <w:p w14:paraId="75E6633F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7A71E8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72B7BC89" w14:textId="77777777" w:rsidTr="0000482B">
        <w:tc>
          <w:tcPr>
            <w:tcW w:w="2812" w:type="dxa"/>
          </w:tcPr>
          <w:p w14:paraId="5100315A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721A65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276B6039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D5721C7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65241DA6" w14:textId="77777777" w:rsidTr="0000482B">
        <w:tc>
          <w:tcPr>
            <w:tcW w:w="2812" w:type="dxa"/>
          </w:tcPr>
          <w:p w14:paraId="0DC8CD88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B819453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：该条正在进行</w:t>
            </w:r>
            <w:r>
              <w:t>的课程答疑条目</w:t>
            </w:r>
            <w:r>
              <w:rPr>
                <w:rFonts w:hint="eastAsia"/>
              </w:rPr>
              <w:t>中</w:t>
            </w:r>
            <w:r>
              <w:t>被选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用户</w:t>
            </w:r>
            <w:r>
              <w:t>在本答疑条目中禁言</w:t>
            </w:r>
          </w:p>
        </w:tc>
      </w:tr>
      <w:tr w:rsidR="0000482B" w:rsidRPr="00ED0073" w14:paraId="1624109A" w14:textId="77777777" w:rsidTr="0000482B">
        <w:tc>
          <w:tcPr>
            <w:tcW w:w="2812" w:type="dxa"/>
          </w:tcPr>
          <w:p w14:paraId="35925FEB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B768274" w14:textId="77777777" w:rsidR="0000482B" w:rsidRDefault="0000482B" w:rsidP="0000482B">
            <w:r>
              <w:rPr>
                <w:rFonts w:hint="eastAsia"/>
              </w:rPr>
              <w:t>1.点击课程答疑内容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  <w:r>
              <w:rPr>
                <w:rFonts w:hint="eastAsia"/>
              </w:rPr>
              <w:t>提条目</w:t>
            </w:r>
            <w:r>
              <w:t>右侧的进入答疑室选项</w:t>
            </w:r>
          </w:p>
          <w:p w14:paraId="1C776BF1" w14:textId="77777777" w:rsidR="0000482B" w:rsidRDefault="0000482B" w:rsidP="0000482B">
            <w:r>
              <w:rPr>
                <w:rFonts w:hint="eastAsia"/>
              </w:rPr>
              <w:t>2.进入答疑室</w:t>
            </w:r>
          </w:p>
          <w:p w14:paraId="2C74C130" w14:textId="77777777" w:rsidR="0000482B" w:rsidRPr="00ED0073" w:rsidRDefault="0000482B" w:rsidP="0000482B">
            <w:r>
              <w:t>3</w:t>
            </w:r>
            <w:r>
              <w:rPr>
                <w:rFonts w:hint="eastAsia"/>
              </w:rPr>
              <w:t>.在答疑室窗口</w:t>
            </w:r>
            <w:r>
              <w:t>中</w:t>
            </w:r>
            <w:r>
              <w:rPr>
                <w:rFonts w:hint="eastAsia"/>
              </w:rPr>
              <w:t>选择具体</w:t>
            </w:r>
            <w:r>
              <w:t>某个参与者，选择禁言</w:t>
            </w:r>
          </w:p>
        </w:tc>
      </w:tr>
      <w:tr w:rsidR="0000482B" w:rsidRPr="00ED0073" w14:paraId="78AB7CE9" w14:textId="77777777" w:rsidTr="0000482B">
        <w:tc>
          <w:tcPr>
            <w:tcW w:w="2812" w:type="dxa"/>
          </w:tcPr>
          <w:p w14:paraId="009DA656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B02E22C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316FBFA5" w14:textId="77777777" w:rsidTr="0000482B">
        <w:tc>
          <w:tcPr>
            <w:tcW w:w="2812" w:type="dxa"/>
          </w:tcPr>
          <w:p w14:paraId="65E3F486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5289883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13579195" w14:textId="77777777" w:rsidTr="0000482B">
        <w:tc>
          <w:tcPr>
            <w:tcW w:w="2812" w:type="dxa"/>
          </w:tcPr>
          <w:p w14:paraId="2717DFB4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9EDD029" w14:textId="77777777" w:rsidR="0000482B" w:rsidRPr="00ED0073" w:rsidRDefault="0000482B" w:rsidP="0000482B">
            <w:r>
              <w:t>0.4251</w:t>
            </w:r>
          </w:p>
        </w:tc>
      </w:tr>
      <w:tr w:rsidR="0000482B" w:rsidRPr="00433E1C" w14:paraId="10ADCCFB" w14:textId="77777777" w:rsidTr="0000482B">
        <w:tc>
          <w:tcPr>
            <w:tcW w:w="2812" w:type="dxa"/>
          </w:tcPr>
          <w:p w14:paraId="2178CF0E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2AC2254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70193E79" w14:textId="77777777" w:rsidTr="0000482B">
        <w:tc>
          <w:tcPr>
            <w:tcW w:w="2812" w:type="dxa"/>
          </w:tcPr>
          <w:p w14:paraId="769D7233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1331780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7A58C047" w14:textId="77777777" w:rsidTr="0000482B">
        <w:tc>
          <w:tcPr>
            <w:tcW w:w="2812" w:type="dxa"/>
          </w:tcPr>
          <w:p w14:paraId="137E91E9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9B0451F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0D278224" w14:textId="77777777" w:rsidTr="0000482B">
        <w:tc>
          <w:tcPr>
            <w:tcW w:w="2812" w:type="dxa"/>
          </w:tcPr>
          <w:p w14:paraId="39D5541C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8089ACD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</w:tbl>
    <w:p w14:paraId="3FB8667C" w14:textId="77777777" w:rsidR="0000482B" w:rsidRDefault="0000482B" w:rsidP="0000482B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359B1E4F" w14:textId="77777777" w:rsidTr="0000482B">
        <w:tc>
          <w:tcPr>
            <w:tcW w:w="2812" w:type="dxa"/>
          </w:tcPr>
          <w:p w14:paraId="204080DC" w14:textId="77777777" w:rsidR="0000482B" w:rsidRPr="00ED0073" w:rsidRDefault="0000482B" w:rsidP="0000482B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59C3B48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C-T-42</w:t>
            </w:r>
          </w:p>
        </w:tc>
      </w:tr>
      <w:tr w:rsidR="0000482B" w:rsidRPr="00C52A26" w14:paraId="173C2133" w14:textId="77777777" w:rsidTr="0000482B">
        <w:tc>
          <w:tcPr>
            <w:tcW w:w="2812" w:type="dxa"/>
          </w:tcPr>
          <w:p w14:paraId="1AE69EC8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662F95" w14:textId="77777777" w:rsidR="0000482B" w:rsidRPr="00C52A26" w:rsidRDefault="0000482B" w:rsidP="0000482B">
            <w:r>
              <w:rPr>
                <w:rFonts w:hint="eastAsia"/>
              </w:rPr>
              <w:t>答疑结束提醒</w:t>
            </w:r>
            <w:r>
              <w:t>及</w:t>
            </w:r>
            <w:r>
              <w:rPr>
                <w:rFonts w:hint="eastAsia"/>
              </w:rPr>
              <w:t>延迟</w:t>
            </w:r>
            <w:r>
              <w:t>答疑</w:t>
            </w:r>
          </w:p>
        </w:tc>
      </w:tr>
      <w:tr w:rsidR="0000482B" w:rsidRPr="00ED0073" w14:paraId="131F6A8D" w14:textId="77777777" w:rsidTr="0000482B">
        <w:tc>
          <w:tcPr>
            <w:tcW w:w="2812" w:type="dxa"/>
          </w:tcPr>
          <w:p w14:paraId="78D27299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C8345F4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6F44EF2D" w14:textId="77777777" w:rsidTr="0000482B">
        <w:tc>
          <w:tcPr>
            <w:tcW w:w="2812" w:type="dxa"/>
          </w:tcPr>
          <w:p w14:paraId="37474C95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551D428" w14:textId="77777777" w:rsidR="0000482B" w:rsidRPr="00ED0073" w:rsidRDefault="0000482B" w:rsidP="0000482B">
            <w:r>
              <w:rPr>
                <w:rFonts w:hint="eastAsia"/>
              </w:rPr>
              <w:t>所属于</w:t>
            </w:r>
            <w:r>
              <w:t>该教师的某个正在进行</w:t>
            </w:r>
            <w:r>
              <w:rPr>
                <w:rFonts w:hint="eastAsia"/>
              </w:rPr>
              <w:t>的答疑</w:t>
            </w:r>
            <w:r>
              <w:t>将要达到结束时间，答疑窗口跳出</w:t>
            </w:r>
            <w:r>
              <w:rPr>
                <w:rFonts w:hint="eastAsia"/>
              </w:rPr>
              <w:t>答疑</w:t>
            </w:r>
            <w:r>
              <w:t>结束提醒，并</w:t>
            </w:r>
            <w:r>
              <w:rPr>
                <w:rFonts w:hint="eastAsia"/>
              </w:rPr>
              <w:t>附带</w:t>
            </w:r>
            <w:r>
              <w:t>延迟</w:t>
            </w:r>
            <w:r>
              <w:rPr>
                <w:rFonts w:hint="eastAsia"/>
              </w:rPr>
              <w:t>答疑</w:t>
            </w:r>
            <w:r>
              <w:t>选项</w:t>
            </w:r>
          </w:p>
        </w:tc>
      </w:tr>
      <w:tr w:rsidR="0000482B" w:rsidRPr="00ED0073" w14:paraId="20D24439" w14:textId="77777777" w:rsidTr="0000482B">
        <w:tc>
          <w:tcPr>
            <w:tcW w:w="2812" w:type="dxa"/>
          </w:tcPr>
          <w:p w14:paraId="429879B9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E828918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262D1C38" w14:textId="77777777" w:rsidTr="0000482B">
        <w:tc>
          <w:tcPr>
            <w:tcW w:w="2812" w:type="dxa"/>
          </w:tcPr>
          <w:p w14:paraId="3D9004C4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913A6AC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1EDFBA9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1DC60CF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7E7A9394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</w:t>
            </w:r>
            <w:r>
              <w:t>该项答疑未结束</w:t>
            </w:r>
          </w:p>
          <w:p w14:paraId="3F7C7F51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-5</w:t>
            </w:r>
            <w:r>
              <w:rPr>
                <w:rFonts w:hint="eastAsia"/>
              </w:rPr>
              <w:t>：</w:t>
            </w:r>
            <w:r>
              <w:t>答疑</w:t>
            </w:r>
            <w:r>
              <w:rPr>
                <w:rFonts w:hint="eastAsia"/>
              </w:rPr>
              <w:t>还有</w:t>
            </w:r>
            <w:r>
              <w:t>30</w:t>
            </w:r>
            <w:r>
              <w:rPr>
                <w:rFonts w:hint="eastAsia"/>
              </w:rPr>
              <w:t>秒</w:t>
            </w:r>
            <w:r>
              <w:t>结束</w:t>
            </w:r>
          </w:p>
        </w:tc>
      </w:tr>
      <w:tr w:rsidR="0000482B" w:rsidRPr="00ED0073" w14:paraId="6C3711FA" w14:textId="77777777" w:rsidTr="0000482B">
        <w:tc>
          <w:tcPr>
            <w:tcW w:w="2812" w:type="dxa"/>
          </w:tcPr>
          <w:p w14:paraId="2BA0695C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3F6C02B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：答疑延迟</w:t>
            </w:r>
            <w:r>
              <w:t>结束（</w:t>
            </w:r>
            <w:r>
              <w:rPr>
                <w:rFonts w:hint="eastAsia"/>
              </w:rPr>
              <w:t>可选</w:t>
            </w:r>
            <w:r>
              <w:t>）</w:t>
            </w:r>
          </w:p>
        </w:tc>
      </w:tr>
      <w:tr w:rsidR="0000482B" w:rsidRPr="00ED0073" w14:paraId="0D68C66B" w14:textId="77777777" w:rsidTr="0000482B">
        <w:tc>
          <w:tcPr>
            <w:tcW w:w="2812" w:type="dxa"/>
          </w:tcPr>
          <w:p w14:paraId="17B9944A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7AA716" w14:textId="77777777" w:rsidR="0000482B" w:rsidRPr="00ED0073" w:rsidRDefault="0000482B" w:rsidP="0000482B">
            <w:r>
              <w:rPr>
                <w:rFonts w:hint="eastAsia"/>
              </w:rPr>
              <w:t>1.答疑窗口</w:t>
            </w:r>
            <w:r>
              <w:t>跳出答疑还有30</w:t>
            </w:r>
            <w:r>
              <w:rPr>
                <w:rFonts w:hint="eastAsia"/>
              </w:rPr>
              <w:t>秒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</w:tc>
      </w:tr>
      <w:tr w:rsidR="0000482B" w:rsidRPr="00ED0073" w14:paraId="22B78F4E" w14:textId="77777777" w:rsidTr="0000482B">
        <w:tc>
          <w:tcPr>
            <w:tcW w:w="2812" w:type="dxa"/>
          </w:tcPr>
          <w:p w14:paraId="0790BF08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6FD464F" w14:textId="77777777" w:rsidR="0000482B" w:rsidRDefault="0000482B" w:rsidP="0000482B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答疑窗口</w:t>
            </w:r>
            <w:r>
              <w:t>跳出答疑还有30</w:t>
            </w:r>
            <w:r>
              <w:rPr>
                <w:rFonts w:hint="eastAsia"/>
              </w:rPr>
              <w:t>秒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  <w:p w14:paraId="4D7F2B93" w14:textId="77777777" w:rsidR="0000482B" w:rsidRPr="00ED0073" w:rsidRDefault="0000482B" w:rsidP="0000482B">
            <w:r>
              <w:rPr>
                <w:rFonts w:hint="eastAsia"/>
              </w:rPr>
              <w:t>2.点击</w:t>
            </w:r>
            <w:r>
              <w:t>延迟答疑选项</w:t>
            </w:r>
          </w:p>
        </w:tc>
      </w:tr>
      <w:tr w:rsidR="0000482B" w:rsidRPr="00ED0073" w14:paraId="11F825B8" w14:textId="77777777" w:rsidTr="0000482B">
        <w:tc>
          <w:tcPr>
            <w:tcW w:w="2812" w:type="dxa"/>
          </w:tcPr>
          <w:p w14:paraId="77016233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B212795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5A0A6DD3" w14:textId="77777777" w:rsidTr="0000482B">
        <w:tc>
          <w:tcPr>
            <w:tcW w:w="2812" w:type="dxa"/>
          </w:tcPr>
          <w:p w14:paraId="77CBCC39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669261" w14:textId="77777777" w:rsidR="0000482B" w:rsidRPr="00ED0073" w:rsidRDefault="0000482B" w:rsidP="0000482B">
            <w:r>
              <w:t>0.4241</w:t>
            </w:r>
          </w:p>
        </w:tc>
      </w:tr>
      <w:tr w:rsidR="0000482B" w:rsidRPr="00433E1C" w14:paraId="36101F05" w14:textId="77777777" w:rsidTr="0000482B">
        <w:tc>
          <w:tcPr>
            <w:tcW w:w="2812" w:type="dxa"/>
          </w:tcPr>
          <w:p w14:paraId="5D2428A5" w14:textId="77777777" w:rsidR="0000482B" w:rsidRPr="00ED0073" w:rsidRDefault="0000482B" w:rsidP="0000482B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F38187C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59AB70BE" w14:textId="77777777" w:rsidTr="0000482B">
        <w:tc>
          <w:tcPr>
            <w:tcW w:w="2812" w:type="dxa"/>
          </w:tcPr>
          <w:p w14:paraId="2382D1B8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B43D95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1DB1DE17" w14:textId="77777777" w:rsidTr="0000482B">
        <w:tc>
          <w:tcPr>
            <w:tcW w:w="2812" w:type="dxa"/>
          </w:tcPr>
          <w:p w14:paraId="21110D5B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63A17DA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1F587E82" w14:textId="77777777" w:rsidTr="0000482B">
        <w:tc>
          <w:tcPr>
            <w:tcW w:w="2812" w:type="dxa"/>
          </w:tcPr>
          <w:p w14:paraId="4BA1CE4E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97457C9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</w:tbl>
    <w:p w14:paraId="20F9F574" w14:textId="77777777" w:rsidR="0000482B" w:rsidRDefault="0000482B" w:rsidP="0000482B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00482B" w:rsidRPr="00ED0073" w14:paraId="0392C526" w14:textId="77777777" w:rsidTr="0000482B">
        <w:tc>
          <w:tcPr>
            <w:tcW w:w="2812" w:type="dxa"/>
          </w:tcPr>
          <w:p w14:paraId="304A2DC5" w14:textId="77777777" w:rsidR="0000482B" w:rsidRPr="00ED0073" w:rsidRDefault="0000482B" w:rsidP="0000482B">
            <w:r w:rsidRPr="00270929">
              <w:t>ID</w:t>
            </w:r>
          </w:p>
        </w:tc>
        <w:tc>
          <w:tcPr>
            <w:tcW w:w="5428" w:type="dxa"/>
          </w:tcPr>
          <w:p w14:paraId="28CAB51C" w14:textId="77777777" w:rsidR="0000482B" w:rsidRPr="00ED0073" w:rsidRDefault="0000482B" w:rsidP="0000482B">
            <w:r>
              <w:rPr>
                <w:rFonts w:hint="eastAsia"/>
              </w:rPr>
              <w:t>U</w:t>
            </w:r>
            <w:r>
              <w:t>C-T-45</w:t>
            </w:r>
          </w:p>
        </w:tc>
      </w:tr>
      <w:tr w:rsidR="0000482B" w:rsidRPr="00C52A26" w14:paraId="5B61AF5E" w14:textId="77777777" w:rsidTr="0000482B">
        <w:tc>
          <w:tcPr>
            <w:tcW w:w="2812" w:type="dxa"/>
          </w:tcPr>
          <w:p w14:paraId="30A1EB58" w14:textId="77777777" w:rsidR="0000482B" w:rsidRPr="00ED0073" w:rsidRDefault="0000482B" w:rsidP="0000482B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ECE4CB6" w14:textId="77777777" w:rsidR="0000482B" w:rsidRPr="00C52A26" w:rsidRDefault="0000482B" w:rsidP="0000482B">
            <w:r>
              <w:rPr>
                <w:rFonts w:hint="eastAsia"/>
              </w:rPr>
              <w:t>下载某条回复的</w:t>
            </w:r>
            <w:r>
              <w:t>附件</w:t>
            </w:r>
          </w:p>
        </w:tc>
      </w:tr>
      <w:tr w:rsidR="0000482B" w:rsidRPr="00ED0073" w14:paraId="36C7AD52" w14:textId="77777777" w:rsidTr="0000482B">
        <w:tc>
          <w:tcPr>
            <w:tcW w:w="2812" w:type="dxa"/>
          </w:tcPr>
          <w:p w14:paraId="4D918D67" w14:textId="77777777" w:rsidR="0000482B" w:rsidRPr="00ED0073" w:rsidRDefault="0000482B" w:rsidP="0000482B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3EA839B" w14:textId="77777777" w:rsidR="0000482B" w:rsidRPr="00ED0073" w:rsidRDefault="0000482B" w:rsidP="0000482B">
            <w:r>
              <w:rPr>
                <w:rFonts w:hint="eastAsia"/>
              </w:rPr>
              <w:t>教师用户代表-杨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00482B" w:rsidRPr="00ED0073" w14:paraId="1DC0593A" w14:textId="77777777" w:rsidTr="0000482B">
        <w:tc>
          <w:tcPr>
            <w:tcW w:w="2812" w:type="dxa"/>
          </w:tcPr>
          <w:p w14:paraId="2550FEBA" w14:textId="77777777" w:rsidR="0000482B" w:rsidRPr="00ED0073" w:rsidRDefault="0000482B" w:rsidP="0000482B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F48FA8A" w14:textId="77777777" w:rsidR="0000482B" w:rsidRPr="00ED0073" w:rsidRDefault="0000482B" w:rsidP="0000482B">
            <w:r>
              <w:rPr>
                <w:rFonts w:hint="eastAsia"/>
              </w:rPr>
              <w:t>教师想要下载某条回复</w:t>
            </w:r>
            <w:r>
              <w:t>中带的附件</w:t>
            </w:r>
          </w:p>
        </w:tc>
      </w:tr>
      <w:tr w:rsidR="0000482B" w:rsidRPr="00ED0073" w14:paraId="64796382" w14:textId="77777777" w:rsidTr="0000482B">
        <w:tc>
          <w:tcPr>
            <w:tcW w:w="2812" w:type="dxa"/>
          </w:tcPr>
          <w:p w14:paraId="772BB86B" w14:textId="77777777" w:rsidR="0000482B" w:rsidRPr="00ED0073" w:rsidRDefault="0000482B" w:rsidP="0000482B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34EE378" w14:textId="77777777" w:rsidR="0000482B" w:rsidRPr="00ED0073" w:rsidRDefault="0000482B" w:rsidP="0000482B">
            <w:r>
              <w:rPr>
                <w:rFonts w:hint="eastAsia"/>
              </w:rPr>
              <w:t>教师</w:t>
            </w:r>
          </w:p>
        </w:tc>
      </w:tr>
      <w:tr w:rsidR="0000482B" w:rsidRPr="00ED0073" w14:paraId="3343BAF4" w14:textId="77777777" w:rsidTr="0000482B">
        <w:tc>
          <w:tcPr>
            <w:tcW w:w="2812" w:type="dxa"/>
          </w:tcPr>
          <w:p w14:paraId="1FEB682A" w14:textId="77777777" w:rsidR="0000482B" w:rsidRPr="00ED0073" w:rsidRDefault="0000482B" w:rsidP="0000482B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507E95A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B8FF039" w14:textId="77777777" w:rsidR="0000482B" w:rsidRDefault="0000482B" w:rsidP="0000482B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1BFF7BF9" w14:textId="77777777" w:rsidR="0000482B" w:rsidRPr="00ED0073" w:rsidRDefault="0000482B" w:rsidP="0000482B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00482B" w:rsidRPr="00ED0073" w14:paraId="4A2CF7F7" w14:textId="77777777" w:rsidTr="0000482B">
        <w:tc>
          <w:tcPr>
            <w:tcW w:w="2812" w:type="dxa"/>
          </w:tcPr>
          <w:p w14:paraId="4867DEA8" w14:textId="77777777" w:rsidR="0000482B" w:rsidRPr="00ED0073" w:rsidRDefault="0000482B" w:rsidP="0000482B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3D5BFD4" w14:textId="77777777" w:rsidR="0000482B" w:rsidRPr="00ED0073" w:rsidRDefault="0000482B" w:rsidP="0000482B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：下载该项回复附件</w:t>
            </w:r>
          </w:p>
        </w:tc>
      </w:tr>
      <w:tr w:rsidR="0000482B" w:rsidRPr="00ED0073" w14:paraId="1F9EBF86" w14:textId="77777777" w:rsidTr="0000482B">
        <w:tc>
          <w:tcPr>
            <w:tcW w:w="2812" w:type="dxa"/>
          </w:tcPr>
          <w:p w14:paraId="3A31914D" w14:textId="77777777" w:rsidR="0000482B" w:rsidRPr="00ED0073" w:rsidRDefault="0000482B" w:rsidP="0000482B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AA01742" w14:textId="77777777" w:rsidR="0000482B" w:rsidRDefault="0000482B" w:rsidP="0000482B">
            <w:r>
              <w:rPr>
                <w:rFonts w:hint="eastAsia"/>
              </w:rPr>
              <w:t>1.选择具体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0AA9021E" w14:textId="77777777" w:rsidR="0000482B" w:rsidRDefault="0000482B" w:rsidP="0000482B">
            <w:r>
              <w:rPr>
                <w:rFonts w:hint="eastAsia"/>
              </w:rPr>
              <w:t>2.出现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10C2E2C9" w14:textId="77777777" w:rsidR="0000482B" w:rsidRDefault="0000482B" w:rsidP="0000482B">
            <w:r>
              <w:t>3</w:t>
            </w:r>
            <w:r>
              <w:rPr>
                <w:rFonts w:hint="eastAsia"/>
              </w:rPr>
              <w:t>.在出现的课程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</w:t>
            </w:r>
            <w:proofErr w:type="gramStart"/>
            <w:r>
              <w:t>选择</w:t>
            </w:r>
            <w:r>
              <w:rPr>
                <w:rFonts w:hint="eastAsia"/>
              </w:rPr>
              <w:t>往期答疑</w:t>
            </w:r>
            <w:proofErr w:type="gramEnd"/>
            <w:r>
              <w:rPr>
                <w:rFonts w:hint="eastAsia"/>
              </w:rPr>
              <w:t>列表</w:t>
            </w:r>
            <w:r>
              <w:t>中的具体答疑</w:t>
            </w:r>
            <w:r>
              <w:rPr>
                <w:rFonts w:hint="eastAsia"/>
              </w:rPr>
              <w:t>，</w:t>
            </w:r>
          </w:p>
          <w:p w14:paraId="1F83011A" w14:textId="77777777" w:rsidR="0000482B" w:rsidRDefault="0000482B" w:rsidP="0000482B">
            <w:r>
              <w:rPr>
                <w:rFonts w:hint="eastAsia"/>
              </w:rPr>
              <w:t>4.点击</w:t>
            </w:r>
            <w:r>
              <w:t>具体答疑右侧的</w:t>
            </w:r>
            <w:r>
              <w:rPr>
                <w:rFonts w:hint="eastAsia"/>
              </w:rPr>
              <w:t>预览选项，</w:t>
            </w:r>
            <w:r>
              <w:t>进入预览答疑窗口</w:t>
            </w:r>
          </w:p>
          <w:p w14:paraId="7FCE123E" w14:textId="77777777" w:rsidR="0000482B" w:rsidRPr="00ED0073" w:rsidRDefault="0000482B" w:rsidP="0000482B">
            <w:r>
              <w:rPr>
                <w:rFonts w:hint="eastAsia"/>
              </w:rPr>
              <w:t>5.点击</w:t>
            </w:r>
            <w:r>
              <w:t>某条回复中附件的超链接</w:t>
            </w:r>
          </w:p>
        </w:tc>
      </w:tr>
      <w:tr w:rsidR="0000482B" w:rsidRPr="00ED0073" w14:paraId="726A09D9" w14:textId="77777777" w:rsidTr="0000482B">
        <w:tc>
          <w:tcPr>
            <w:tcW w:w="2812" w:type="dxa"/>
          </w:tcPr>
          <w:p w14:paraId="282639D8" w14:textId="77777777" w:rsidR="0000482B" w:rsidRPr="00ED0073" w:rsidRDefault="0000482B" w:rsidP="0000482B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D85D5DB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7BDE82B2" w14:textId="77777777" w:rsidTr="0000482B">
        <w:tc>
          <w:tcPr>
            <w:tcW w:w="2812" w:type="dxa"/>
          </w:tcPr>
          <w:p w14:paraId="6908BB1F" w14:textId="77777777" w:rsidR="0000482B" w:rsidRPr="00ED0073" w:rsidRDefault="0000482B" w:rsidP="0000482B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EFF86AE" w14:textId="77777777" w:rsidR="0000482B" w:rsidRPr="00ED007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ED0073" w14:paraId="628078D3" w14:textId="77777777" w:rsidTr="0000482B">
        <w:tc>
          <w:tcPr>
            <w:tcW w:w="2812" w:type="dxa"/>
          </w:tcPr>
          <w:p w14:paraId="2248DD6D" w14:textId="77777777" w:rsidR="0000482B" w:rsidRPr="00ED0073" w:rsidRDefault="0000482B" w:rsidP="0000482B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6374B0" w14:textId="77777777" w:rsidR="0000482B" w:rsidRPr="00ED0073" w:rsidRDefault="0000482B" w:rsidP="0000482B">
            <w:r>
              <w:t>0.5520</w:t>
            </w:r>
          </w:p>
        </w:tc>
      </w:tr>
      <w:tr w:rsidR="0000482B" w:rsidRPr="00433E1C" w14:paraId="5194A1D6" w14:textId="77777777" w:rsidTr="0000482B">
        <w:tc>
          <w:tcPr>
            <w:tcW w:w="2812" w:type="dxa"/>
          </w:tcPr>
          <w:p w14:paraId="75A81E46" w14:textId="77777777" w:rsidR="0000482B" w:rsidRPr="00ED0073" w:rsidRDefault="0000482B" w:rsidP="0000482B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4D9E6BA6" w14:textId="77777777" w:rsidR="0000482B" w:rsidRPr="00433E1C" w:rsidRDefault="0000482B" w:rsidP="0000482B">
            <w:r w:rsidRPr="007C7770">
              <w:t>无</w:t>
            </w:r>
          </w:p>
        </w:tc>
      </w:tr>
      <w:tr w:rsidR="0000482B" w:rsidRPr="00757EB3" w14:paraId="79CC78D7" w14:textId="77777777" w:rsidTr="0000482B">
        <w:tc>
          <w:tcPr>
            <w:tcW w:w="2812" w:type="dxa"/>
          </w:tcPr>
          <w:p w14:paraId="4E11631C" w14:textId="77777777" w:rsidR="0000482B" w:rsidRPr="00ED0073" w:rsidRDefault="0000482B" w:rsidP="0000482B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C14173F" w14:textId="77777777" w:rsidR="0000482B" w:rsidRPr="00757EB3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3166FEA6" w14:textId="77777777" w:rsidTr="0000482B">
        <w:tc>
          <w:tcPr>
            <w:tcW w:w="2812" w:type="dxa"/>
          </w:tcPr>
          <w:p w14:paraId="3444CFB6" w14:textId="77777777" w:rsidR="0000482B" w:rsidRPr="00270929" w:rsidRDefault="0000482B" w:rsidP="0000482B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EE1397B" w14:textId="77777777" w:rsidR="0000482B" w:rsidRPr="007C7770" w:rsidRDefault="0000482B" w:rsidP="0000482B">
            <w:r>
              <w:rPr>
                <w:rFonts w:hint="eastAsia"/>
              </w:rPr>
              <w:t>无</w:t>
            </w:r>
          </w:p>
        </w:tc>
      </w:tr>
      <w:tr w:rsidR="0000482B" w:rsidRPr="00757EB3" w14:paraId="322B9243" w14:textId="77777777" w:rsidTr="0000482B">
        <w:tc>
          <w:tcPr>
            <w:tcW w:w="2812" w:type="dxa"/>
          </w:tcPr>
          <w:p w14:paraId="5743ED69" w14:textId="77777777" w:rsidR="0000482B" w:rsidRDefault="0000482B" w:rsidP="0000482B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F7BD71" w14:textId="77777777" w:rsidR="0000482B" w:rsidRPr="007C7770" w:rsidRDefault="0000482B" w:rsidP="0000482B">
            <w:r>
              <w:t>附件</w:t>
            </w:r>
          </w:p>
        </w:tc>
      </w:tr>
    </w:tbl>
    <w:p w14:paraId="4C96D1A1" w14:textId="77777777" w:rsidR="0000482B" w:rsidRDefault="0000482B" w:rsidP="0000482B"/>
    <w:p w14:paraId="59112B27" w14:textId="4D0FB565" w:rsidR="001B6D47" w:rsidRDefault="001B6D47" w:rsidP="001B6D47">
      <w:pPr>
        <w:pStyle w:val="3"/>
      </w:pPr>
      <w:r>
        <w:rPr>
          <w:rFonts w:hint="eastAsia"/>
        </w:rPr>
        <w:t>3</w:t>
      </w:r>
      <w:r>
        <w:t xml:space="preserve">.3.5 </w:t>
      </w:r>
      <w:r>
        <w:rPr>
          <w:rFonts w:hint="eastAsia"/>
        </w:rPr>
        <w:t>游客用户功能手机端</w:t>
      </w:r>
    </w:p>
    <w:p w14:paraId="6EAEB091" w14:textId="64B8584C" w:rsidR="00D20B97" w:rsidRPr="00D20B97" w:rsidRDefault="00D20B97" w:rsidP="00573CFD">
      <w:pPr>
        <w:pStyle w:val="4"/>
        <w:rPr>
          <w:rFonts w:hint="eastAsia"/>
        </w:rPr>
      </w:pPr>
      <w:r>
        <w:rPr>
          <w:rFonts w:hint="eastAsia"/>
        </w:rPr>
        <w:t>3</w:t>
      </w:r>
      <w:r>
        <w:t xml:space="preserve">.3.5.1 </w:t>
      </w:r>
      <w:r>
        <w:rPr>
          <w:rFonts w:hint="eastAsia"/>
        </w:rPr>
        <w:t>登录页</w:t>
      </w:r>
      <w:bookmarkStart w:id="81" w:name="_GoBack"/>
      <w:bookmarkEnd w:id="81"/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FA2E60" w:rsidRPr="00ED0073" w14:paraId="59FB3283" w14:textId="77777777" w:rsidTr="00FA2E60">
        <w:tc>
          <w:tcPr>
            <w:tcW w:w="2812" w:type="dxa"/>
          </w:tcPr>
          <w:p w14:paraId="1F2EF8D7" w14:textId="77777777" w:rsidR="00FA2E60" w:rsidRPr="00ED0073" w:rsidRDefault="00FA2E60" w:rsidP="00FA2E60">
            <w:r w:rsidRPr="00270929">
              <w:t>ID</w:t>
            </w:r>
          </w:p>
        </w:tc>
        <w:tc>
          <w:tcPr>
            <w:tcW w:w="5428" w:type="dxa"/>
          </w:tcPr>
          <w:p w14:paraId="680D1C15" w14:textId="04E4C57D" w:rsidR="00FA2E60" w:rsidRPr="00ED0073" w:rsidRDefault="00FA2E60" w:rsidP="00FA2E60">
            <w:r>
              <w:rPr>
                <w:rFonts w:hint="eastAsia"/>
              </w:rPr>
              <w:t>U</w:t>
            </w:r>
            <w:r>
              <w:t>C-V-2</w:t>
            </w:r>
          </w:p>
        </w:tc>
      </w:tr>
      <w:tr w:rsidR="00FA2E60" w:rsidRPr="00C52A26" w14:paraId="7BF84800" w14:textId="77777777" w:rsidTr="00FA2E60">
        <w:tc>
          <w:tcPr>
            <w:tcW w:w="2812" w:type="dxa"/>
          </w:tcPr>
          <w:p w14:paraId="14CDA01D" w14:textId="77777777" w:rsidR="00FA2E60" w:rsidRPr="00ED0073" w:rsidRDefault="00FA2E60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F8427D1" w14:textId="48510A89" w:rsidR="00FA2E60" w:rsidRPr="00C52A26" w:rsidRDefault="00D20B97" w:rsidP="00FA2E60">
            <w:r>
              <w:rPr>
                <w:rFonts w:hint="eastAsia"/>
              </w:rPr>
              <w:t>游客入口</w:t>
            </w:r>
          </w:p>
        </w:tc>
      </w:tr>
      <w:tr w:rsidR="00FA2E60" w:rsidRPr="00ED0073" w14:paraId="6FA5356D" w14:textId="77777777" w:rsidTr="00FA2E60">
        <w:tc>
          <w:tcPr>
            <w:tcW w:w="2812" w:type="dxa"/>
          </w:tcPr>
          <w:p w14:paraId="7EEF2859" w14:textId="77777777" w:rsidR="00FA2E60" w:rsidRPr="00ED0073" w:rsidRDefault="00FA2E60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EBE461" w14:textId="25DE49A6" w:rsidR="00FA2E60" w:rsidRPr="00ED0073" w:rsidRDefault="00D20B97" w:rsidP="00FA2E60">
            <w:r>
              <w:rPr>
                <w:rFonts w:hint="eastAsia"/>
              </w:rPr>
              <w:t>游客</w:t>
            </w:r>
            <w:r w:rsidR="00FA2E60">
              <w:rPr>
                <w:rFonts w:hint="eastAsia"/>
              </w:rPr>
              <w:t>用户代表-</w:t>
            </w:r>
            <w:r>
              <w:rPr>
                <w:rFonts w:hint="eastAsia"/>
              </w:rPr>
              <w:t>冯炫霖</w:t>
            </w:r>
          </w:p>
        </w:tc>
      </w:tr>
      <w:tr w:rsidR="00FA2E60" w:rsidRPr="00ED0073" w14:paraId="245C0A88" w14:textId="77777777" w:rsidTr="00FA2E60">
        <w:tc>
          <w:tcPr>
            <w:tcW w:w="2812" w:type="dxa"/>
          </w:tcPr>
          <w:p w14:paraId="2FFF8EC9" w14:textId="77777777" w:rsidR="00FA2E60" w:rsidRPr="00ED0073" w:rsidRDefault="00FA2E60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A1575FB" w14:textId="4A970C12" w:rsidR="00FA2E60" w:rsidRPr="00ED0073" w:rsidRDefault="00D20B97" w:rsidP="00FA2E60">
            <w:pPr>
              <w:rPr>
                <w:rFonts w:hint="eastAsia"/>
              </w:rPr>
            </w:pPr>
            <w:r>
              <w:rPr>
                <w:rFonts w:hint="eastAsia"/>
              </w:rPr>
              <w:t>游客通过游客入口免登录进入首页</w:t>
            </w:r>
          </w:p>
        </w:tc>
      </w:tr>
      <w:tr w:rsidR="00FA2E60" w:rsidRPr="00ED0073" w14:paraId="25DDF9BC" w14:textId="77777777" w:rsidTr="00FA2E60">
        <w:tc>
          <w:tcPr>
            <w:tcW w:w="2812" w:type="dxa"/>
          </w:tcPr>
          <w:p w14:paraId="7A0CD00E" w14:textId="77777777" w:rsidR="00FA2E60" w:rsidRPr="00ED0073" w:rsidRDefault="00FA2E60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896A252" w14:textId="49E061AC" w:rsidR="00FA2E60" w:rsidRPr="00ED0073" w:rsidRDefault="00D20B97" w:rsidP="00FA2E60">
            <w:r>
              <w:rPr>
                <w:rFonts w:hint="eastAsia"/>
              </w:rPr>
              <w:t>游客</w:t>
            </w:r>
          </w:p>
        </w:tc>
      </w:tr>
      <w:tr w:rsidR="00FA2E60" w:rsidRPr="00ED0073" w14:paraId="1F9066F4" w14:textId="77777777" w:rsidTr="00FA2E60">
        <w:tc>
          <w:tcPr>
            <w:tcW w:w="2812" w:type="dxa"/>
          </w:tcPr>
          <w:p w14:paraId="4FC261E2" w14:textId="77777777" w:rsidR="00FA2E60" w:rsidRPr="00ED0073" w:rsidRDefault="00FA2E60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DBAD33" w14:textId="3220738C" w:rsidR="00FA2E60" w:rsidRPr="00ED0073" w:rsidRDefault="00FA2E60" w:rsidP="00D20B97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 w:rsidR="00D20B97">
              <w:rPr>
                <w:rFonts w:hint="eastAsia"/>
              </w:rPr>
              <w:t>游客打开A</w:t>
            </w:r>
            <w:r w:rsidR="00D20B97">
              <w:t>PP</w:t>
            </w:r>
          </w:p>
        </w:tc>
      </w:tr>
      <w:tr w:rsidR="00FA2E60" w:rsidRPr="00ED0073" w14:paraId="3F01F481" w14:textId="77777777" w:rsidTr="00FA2E60">
        <w:tc>
          <w:tcPr>
            <w:tcW w:w="2812" w:type="dxa"/>
          </w:tcPr>
          <w:p w14:paraId="01CA6800" w14:textId="77777777" w:rsidR="00FA2E60" w:rsidRPr="00ED0073" w:rsidRDefault="00FA2E60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D0474CF" w14:textId="72E0947D" w:rsidR="00FA2E60" w:rsidRPr="00ED0073" w:rsidRDefault="00FA2E60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="00D20B97">
              <w:rPr>
                <w:rFonts w:hint="eastAsia"/>
              </w:rPr>
              <w:t>游客进入未登录首页</w:t>
            </w:r>
          </w:p>
        </w:tc>
      </w:tr>
      <w:tr w:rsidR="00FA2E60" w:rsidRPr="00ED0073" w14:paraId="2512C887" w14:textId="77777777" w:rsidTr="00FA2E60">
        <w:tc>
          <w:tcPr>
            <w:tcW w:w="2812" w:type="dxa"/>
          </w:tcPr>
          <w:p w14:paraId="490DD866" w14:textId="77777777" w:rsidR="00FA2E60" w:rsidRPr="00ED0073" w:rsidRDefault="00FA2E60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E2BB35F" w14:textId="77777777" w:rsidR="00FA2E60" w:rsidRDefault="00FA2E60" w:rsidP="00FA2E60">
            <w:r>
              <w:rPr>
                <w:rFonts w:hint="eastAsia"/>
              </w:rPr>
              <w:t>1.</w:t>
            </w:r>
            <w:r w:rsidR="00D20B97">
              <w:rPr>
                <w:rFonts w:hint="eastAsia"/>
              </w:rPr>
              <w:t>打开A</w:t>
            </w:r>
            <w:r w:rsidR="00D20B97">
              <w:t>PP</w:t>
            </w:r>
          </w:p>
          <w:p w14:paraId="39EFB8B4" w14:textId="77777777" w:rsidR="00D20B97" w:rsidRDefault="00D20B97" w:rsidP="00FA2E60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点击游客入口</w:t>
            </w:r>
          </w:p>
          <w:p w14:paraId="5B714FE4" w14:textId="0CFF58BE" w:rsidR="00D20B97" w:rsidRPr="00ED0073" w:rsidRDefault="00D20B97" w:rsidP="00FA2E60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进入未登录首页</w:t>
            </w:r>
          </w:p>
        </w:tc>
      </w:tr>
      <w:tr w:rsidR="00FA2E60" w:rsidRPr="00ED0073" w14:paraId="7B0BE78F" w14:textId="77777777" w:rsidTr="00FA2E60">
        <w:tc>
          <w:tcPr>
            <w:tcW w:w="2812" w:type="dxa"/>
          </w:tcPr>
          <w:p w14:paraId="5CA3AFB1" w14:textId="77777777" w:rsidR="00FA2E60" w:rsidRPr="00ED0073" w:rsidRDefault="00FA2E60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98128A" w14:textId="77777777" w:rsidR="00FA2E60" w:rsidRPr="00ED0073" w:rsidRDefault="00FA2E60" w:rsidP="00FA2E60">
            <w:r>
              <w:rPr>
                <w:rFonts w:hint="eastAsia"/>
              </w:rPr>
              <w:t>无</w:t>
            </w:r>
          </w:p>
        </w:tc>
      </w:tr>
      <w:tr w:rsidR="00FA2E60" w:rsidRPr="00ED0073" w14:paraId="5CF5CAB2" w14:textId="77777777" w:rsidTr="00FA2E60">
        <w:tc>
          <w:tcPr>
            <w:tcW w:w="2812" w:type="dxa"/>
          </w:tcPr>
          <w:p w14:paraId="12BF5855" w14:textId="77777777" w:rsidR="00FA2E60" w:rsidRPr="00ED0073" w:rsidRDefault="00FA2E60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AC6043" w14:textId="77777777" w:rsidR="00FA2E60" w:rsidRPr="00ED0073" w:rsidRDefault="00FA2E60" w:rsidP="00FA2E60">
            <w:r>
              <w:rPr>
                <w:rFonts w:hint="eastAsia"/>
              </w:rPr>
              <w:t>无</w:t>
            </w:r>
          </w:p>
        </w:tc>
      </w:tr>
      <w:tr w:rsidR="00FA2E60" w:rsidRPr="00ED0073" w14:paraId="21174224" w14:textId="77777777" w:rsidTr="00FA2E60">
        <w:tc>
          <w:tcPr>
            <w:tcW w:w="2812" w:type="dxa"/>
          </w:tcPr>
          <w:p w14:paraId="5C6DFF21" w14:textId="77777777" w:rsidR="00FA2E60" w:rsidRPr="00ED0073" w:rsidRDefault="00FA2E60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E1877C" w14:textId="77777777" w:rsidR="00FA2E60" w:rsidRPr="00ED0073" w:rsidRDefault="00FA2E60" w:rsidP="00FA2E60">
            <w:r>
              <w:t>0.4251</w:t>
            </w:r>
          </w:p>
        </w:tc>
      </w:tr>
      <w:tr w:rsidR="00FA2E60" w:rsidRPr="00433E1C" w14:paraId="5A9E5679" w14:textId="77777777" w:rsidTr="00FA2E60">
        <w:tc>
          <w:tcPr>
            <w:tcW w:w="2812" w:type="dxa"/>
          </w:tcPr>
          <w:p w14:paraId="14512B5C" w14:textId="77777777" w:rsidR="00FA2E60" w:rsidRPr="00ED0073" w:rsidRDefault="00FA2E60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8F92F75" w14:textId="77777777" w:rsidR="00FA2E60" w:rsidRPr="00433E1C" w:rsidRDefault="00FA2E60" w:rsidP="00FA2E60">
            <w:r w:rsidRPr="007C7770">
              <w:t>无</w:t>
            </w:r>
          </w:p>
        </w:tc>
      </w:tr>
      <w:tr w:rsidR="00FA2E60" w:rsidRPr="00757EB3" w14:paraId="6FA932C7" w14:textId="77777777" w:rsidTr="00FA2E60">
        <w:tc>
          <w:tcPr>
            <w:tcW w:w="2812" w:type="dxa"/>
          </w:tcPr>
          <w:p w14:paraId="076837ED" w14:textId="77777777" w:rsidR="00FA2E60" w:rsidRPr="00ED0073" w:rsidRDefault="00FA2E60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363C04" w14:textId="77777777" w:rsidR="00FA2E60" w:rsidRPr="00757EB3" w:rsidRDefault="00FA2E60" w:rsidP="00FA2E60">
            <w:r>
              <w:rPr>
                <w:rFonts w:hint="eastAsia"/>
              </w:rPr>
              <w:t>无</w:t>
            </w:r>
          </w:p>
        </w:tc>
      </w:tr>
      <w:tr w:rsidR="00FA2E60" w:rsidRPr="00757EB3" w14:paraId="45F99E13" w14:textId="77777777" w:rsidTr="00FA2E60">
        <w:tc>
          <w:tcPr>
            <w:tcW w:w="2812" w:type="dxa"/>
          </w:tcPr>
          <w:p w14:paraId="490DE784" w14:textId="77777777" w:rsidR="00FA2E60" w:rsidRPr="00270929" w:rsidRDefault="00FA2E60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778A18" w14:textId="77777777" w:rsidR="00FA2E60" w:rsidRPr="007C7770" w:rsidRDefault="00FA2E60" w:rsidP="00FA2E60">
            <w:r>
              <w:rPr>
                <w:rFonts w:hint="eastAsia"/>
              </w:rPr>
              <w:t>无</w:t>
            </w:r>
          </w:p>
        </w:tc>
      </w:tr>
      <w:tr w:rsidR="00FA2E60" w:rsidRPr="00757EB3" w14:paraId="78D5A424" w14:textId="77777777" w:rsidTr="00FA2E60">
        <w:tc>
          <w:tcPr>
            <w:tcW w:w="2812" w:type="dxa"/>
          </w:tcPr>
          <w:p w14:paraId="14321333" w14:textId="77777777" w:rsidR="00FA2E60" w:rsidRDefault="00FA2E60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174C44" w14:textId="77777777" w:rsidR="00FA2E60" w:rsidRPr="007C7770" w:rsidRDefault="00FA2E60" w:rsidP="00FA2E60">
            <w:r>
              <w:rPr>
                <w:rFonts w:hint="eastAsia"/>
              </w:rPr>
              <w:t>无</w:t>
            </w:r>
          </w:p>
        </w:tc>
      </w:tr>
    </w:tbl>
    <w:p w14:paraId="02B14D57" w14:textId="680DF8D1" w:rsidR="001B6D47" w:rsidRDefault="001B6D47" w:rsidP="001B6D47"/>
    <w:p w14:paraId="7B0F5BF7" w14:textId="6A737A85" w:rsidR="00D20B97" w:rsidRDefault="00D20B97" w:rsidP="00573CFD">
      <w:pPr>
        <w:pStyle w:val="4"/>
      </w:pPr>
      <w:r>
        <w:rPr>
          <w:rFonts w:hint="eastAsia"/>
        </w:rPr>
        <w:t>3</w:t>
      </w:r>
      <w:r>
        <w:t xml:space="preserve">.3.5.2 </w:t>
      </w:r>
      <w:r>
        <w:rPr>
          <w:rFonts w:hint="eastAsia"/>
        </w:rPr>
        <w:t>主界面</w:t>
      </w:r>
      <w:r>
        <w:rPr>
          <w:rFonts w:hint="eastAsia"/>
        </w:rPr>
        <w:t xml:space="preserve"> 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20B97" w:rsidRPr="00ED0073" w14:paraId="0EE03EC1" w14:textId="77777777" w:rsidTr="005E3AE1">
        <w:tc>
          <w:tcPr>
            <w:tcW w:w="2812" w:type="dxa"/>
          </w:tcPr>
          <w:p w14:paraId="33DD6EDD" w14:textId="77777777" w:rsidR="00D20B97" w:rsidRPr="00ED0073" w:rsidRDefault="00D20B97" w:rsidP="005E3AE1">
            <w:r w:rsidRPr="00270929">
              <w:t>ID</w:t>
            </w:r>
          </w:p>
        </w:tc>
        <w:tc>
          <w:tcPr>
            <w:tcW w:w="5428" w:type="dxa"/>
          </w:tcPr>
          <w:p w14:paraId="50F2D4F3" w14:textId="674109A8" w:rsidR="00D20B97" w:rsidRPr="00ED0073" w:rsidRDefault="00D20B97" w:rsidP="005E3AE1">
            <w:r>
              <w:rPr>
                <w:rFonts w:hint="eastAsia"/>
              </w:rPr>
              <w:t>U</w:t>
            </w:r>
            <w:r>
              <w:t>C-</w:t>
            </w:r>
            <w:r>
              <w:t>V</w:t>
            </w:r>
            <w:r>
              <w:t>-</w:t>
            </w:r>
            <w:r>
              <w:t>3</w:t>
            </w:r>
          </w:p>
        </w:tc>
      </w:tr>
      <w:tr w:rsidR="00D20B97" w:rsidRPr="00C52A26" w14:paraId="155CEAD8" w14:textId="77777777" w:rsidTr="005E3AE1">
        <w:tc>
          <w:tcPr>
            <w:tcW w:w="2812" w:type="dxa"/>
          </w:tcPr>
          <w:p w14:paraId="4BD428BC" w14:textId="77777777" w:rsidR="00D20B97" w:rsidRPr="00ED0073" w:rsidRDefault="00D20B97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2B9E19" w14:textId="1463BC67" w:rsidR="00D20B97" w:rsidRPr="00C52A26" w:rsidRDefault="00D20B97" w:rsidP="005E3AE1">
            <w:r>
              <w:rPr>
                <w:rFonts w:hint="eastAsia"/>
              </w:rPr>
              <w:t>查看首页</w:t>
            </w:r>
          </w:p>
        </w:tc>
      </w:tr>
      <w:tr w:rsidR="00D20B97" w:rsidRPr="00ED0073" w14:paraId="20C69FDF" w14:textId="77777777" w:rsidTr="005E3AE1">
        <w:tc>
          <w:tcPr>
            <w:tcW w:w="2812" w:type="dxa"/>
          </w:tcPr>
          <w:p w14:paraId="28AA1811" w14:textId="77777777" w:rsidR="00D20B97" w:rsidRPr="00ED0073" w:rsidRDefault="00D20B97" w:rsidP="00D20B97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06A157A" w14:textId="499414D5" w:rsidR="00D20B97" w:rsidRPr="00ED0073" w:rsidRDefault="00D20B97" w:rsidP="00D20B97">
            <w:r>
              <w:rPr>
                <w:rFonts w:hint="eastAsia"/>
              </w:rPr>
              <w:t>游客用户代表-冯炫霖</w:t>
            </w:r>
          </w:p>
        </w:tc>
      </w:tr>
      <w:tr w:rsidR="00D20B97" w:rsidRPr="00ED0073" w14:paraId="77EA840B" w14:textId="77777777" w:rsidTr="005E3AE1">
        <w:tc>
          <w:tcPr>
            <w:tcW w:w="2812" w:type="dxa"/>
          </w:tcPr>
          <w:p w14:paraId="7EEFEA7A" w14:textId="77777777" w:rsidR="00D20B97" w:rsidRPr="00ED0073" w:rsidRDefault="00D20B97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5033A90" w14:textId="41DBFAA8" w:rsidR="00D20B97" w:rsidRPr="00ED0073" w:rsidRDefault="00D20B97" w:rsidP="005E3AE1">
            <w:r>
              <w:rPr>
                <w:rFonts w:hint="eastAsia"/>
              </w:rPr>
              <w:t>游客浏览首页内容</w:t>
            </w:r>
          </w:p>
        </w:tc>
      </w:tr>
      <w:tr w:rsidR="00D20B97" w:rsidRPr="00ED0073" w14:paraId="018B3EBA" w14:textId="77777777" w:rsidTr="005E3AE1">
        <w:tc>
          <w:tcPr>
            <w:tcW w:w="2812" w:type="dxa"/>
          </w:tcPr>
          <w:p w14:paraId="7AD8A31D" w14:textId="77777777" w:rsidR="00D20B97" w:rsidRPr="00ED0073" w:rsidRDefault="00D20B97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3F678F5" w14:textId="36DCF131" w:rsidR="00D20B97" w:rsidRPr="00ED0073" w:rsidRDefault="00D20B97" w:rsidP="005E3AE1">
            <w:r>
              <w:rPr>
                <w:rFonts w:hint="eastAsia"/>
              </w:rPr>
              <w:t>游客</w:t>
            </w:r>
          </w:p>
        </w:tc>
      </w:tr>
      <w:tr w:rsidR="00D20B97" w:rsidRPr="00ED0073" w14:paraId="388D0301" w14:textId="77777777" w:rsidTr="005E3AE1">
        <w:tc>
          <w:tcPr>
            <w:tcW w:w="2812" w:type="dxa"/>
          </w:tcPr>
          <w:p w14:paraId="55F21260" w14:textId="77777777" w:rsidR="00D20B97" w:rsidRPr="00ED0073" w:rsidRDefault="00D20B97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2E14E7E" w14:textId="70E325C2" w:rsidR="00D20B97" w:rsidRPr="00ED0073" w:rsidRDefault="00D20B97" w:rsidP="00D20B97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游客</w:t>
            </w:r>
            <w:r>
              <w:rPr>
                <w:rFonts w:hint="eastAsia"/>
              </w:rPr>
              <w:t>登入</w:t>
            </w:r>
            <w:r>
              <w:t>系统</w:t>
            </w:r>
          </w:p>
        </w:tc>
      </w:tr>
      <w:tr w:rsidR="00D20B97" w:rsidRPr="00ED0073" w14:paraId="03F72422" w14:textId="77777777" w:rsidTr="005E3AE1">
        <w:tc>
          <w:tcPr>
            <w:tcW w:w="2812" w:type="dxa"/>
          </w:tcPr>
          <w:p w14:paraId="14B8FEEE" w14:textId="77777777" w:rsidR="00D20B97" w:rsidRPr="00ED0073" w:rsidRDefault="00D20B97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818A178" w14:textId="28A4B1DF" w:rsidR="00D20B97" w:rsidRPr="00ED0073" w:rsidRDefault="00D20B97" w:rsidP="005E3AE1">
            <w:r>
              <w:rPr>
                <w:rFonts w:hint="eastAsia"/>
              </w:rPr>
              <w:t>无</w:t>
            </w:r>
          </w:p>
        </w:tc>
      </w:tr>
      <w:tr w:rsidR="00D20B97" w:rsidRPr="00ED0073" w14:paraId="4C815A48" w14:textId="77777777" w:rsidTr="005E3AE1">
        <w:tc>
          <w:tcPr>
            <w:tcW w:w="2812" w:type="dxa"/>
          </w:tcPr>
          <w:p w14:paraId="3B31CDEC" w14:textId="77777777" w:rsidR="00D20B97" w:rsidRPr="00ED0073" w:rsidRDefault="00D20B97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1ABF275" w14:textId="2C52DF2A" w:rsidR="00D20B97" w:rsidRPr="00ED0073" w:rsidRDefault="00D20B97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游客浏览首页</w:t>
            </w:r>
          </w:p>
        </w:tc>
      </w:tr>
      <w:tr w:rsidR="00D20B97" w:rsidRPr="00ED0073" w14:paraId="3268084E" w14:textId="77777777" w:rsidTr="005E3AE1">
        <w:tc>
          <w:tcPr>
            <w:tcW w:w="2812" w:type="dxa"/>
          </w:tcPr>
          <w:p w14:paraId="1971510D" w14:textId="77777777" w:rsidR="00D20B97" w:rsidRPr="00ED0073" w:rsidRDefault="00D20B97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3F31D8" w14:textId="77777777" w:rsidR="00D20B97" w:rsidRPr="00ED0073" w:rsidRDefault="00D20B97" w:rsidP="005E3AE1">
            <w:r>
              <w:rPr>
                <w:rFonts w:hint="eastAsia"/>
              </w:rPr>
              <w:t>无</w:t>
            </w:r>
          </w:p>
        </w:tc>
      </w:tr>
      <w:tr w:rsidR="00D20B97" w:rsidRPr="00ED0073" w14:paraId="2E649641" w14:textId="77777777" w:rsidTr="005E3AE1">
        <w:tc>
          <w:tcPr>
            <w:tcW w:w="2812" w:type="dxa"/>
          </w:tcPr>
          <w:p w14:paraId="5C137432" w14:textId="77777777" w:rsidR="00D20B97" w:rsidRPr="00ED0073" w:rsidRDefault="00D20B97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715D9686" w14:textId="77777777" w:rsidR="00D20B97" w:rsidRPr="00ED0073" w:rsidRDefault="00D20B97" w:rsidP="005E3AE1">
            <w:r>
              <w:rPr>
                <w:rFonts w:hint="eastAsia"/>
              </w:rPr>
              <w:t>无</w:t>
            </w:r>
          </w:p>
        </w:tc>
      </w:tr>
      <w:tr w:rsidR="00D20B97" w:rsidRPr="00ED0073" w14:paraId="0D94C324" w14:textId="77777777" w:rsidTr="005E3AE1">
        <w:tc>
          <w:tcPr>
            <w:tcW w:w="2812" w:type="dxa"/>
          </w:tcPr>
          <w:p w14:paraId="63E513F4" w14:textId="77777777" w:rsidR="00D20B97" w:rsidRPr="00ED0073" w:rsidRDefault="00D20B97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63B5766" w14:textId="77777777" w:rsidR="00D20B97" w:rsidRPr="00ED0073" w:rsidRDefault="00D20B97" w:rsidP="005E3AE1">
            <w:r>
              <w:t>0.4251</w:t>
            </w:r>
          </w:p>
        </w:tc>
      </w:tr>
      <w:tr w:rsidR="00D20B97" w:rsidRPr="00433E1C" w14:paraId="750CC743" w14:textId="77777777" w:rsidTr="005E3AE1">
        <w:tc>
          <w:tcPr>
            <w:tcW w:w="2812" w:type="dxa"/>
          </w:tcPr>
          <w:p w14:paraId="1F0F02D0" w14:textId="77777777" w:rsidR="00D20B97" w:rsidRPr="00ED0073" w:rsidRDefault="00D20B97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EBAB06" w14:textId="77777777" w:rsidR="00D20B97" w:rsidRPr="00433E1C" w:rsidRDefault="00D20B97" w:rsidP="005E3AE1">
            <w:r w:rsidRPr="007C7770">
              <w:t>无</w:t>
            </w:r>
          </w:p>
        </w:tc>
      </w:tr>
      <w:tr w:rsidR="00D20B97" w:rsidRPr="00757EB3" w14:paraId="254C0E4B" w14:textId="77777777" w:rsidTr="005E3AE1">
        <w:tc>
          <w:tcPr>
            <w:tcW w:w="2812" w:type="dxa"/>
          </w:tcPr>
          <w:p w14:paraId="06455D7D" w14:textId="77777777" w:rsidR="00D20B97" w:rsidRPr="00ED0073" w:rsidRDefault="00D20B97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E203989" w14:textId="77777777" w:rsidR="00D20B97" w:rsidRPr="00757EB3" w:rsidRDefault="00D20B97" w:rsidP="005E3AE1">
            <w:r>
              <w:rPr>
                <w:rFonts w:hint="eastAsia"/>
              </w:rPr>
              <w:t>无</w:t>
            </w:r>
          </w:p>
        </w:tc>
      </w:tr>
      <w:tr w:rsidR="00D20B97" w:rsidRPr="00757EB3" w14:paraId="06D0C64B" w14:textId="77777777" w:rsidTr="005E3AE1">
        <w:tc>
          <w:tcPr>
            <w:tcW w:w="2812" w:type="dxa"/>
          </w:tcPr>
          <w:p w14:paraId="71CD1EB2" w14:textId="77777777" w:rsidR="00D20B97" w:rsidRPr="00270929" w:rsidRDefault="00D20B97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51F8F7E" w14:textId="77777777" w:rsidR="00D20B97" w:rsidRPr="007C7770" w:rsidRDefault="00D20B97" w:rsidP="005E3AE1">
            <w:r>
              <w:rPr>
                <w:rFonts w:hint="eastAsia"/>
              </w:rPr>
              <w:t>无</w:t>
            </w:r>
          </w:p>
        </w:tc>
      </w:tr>
      <w:tr w:rsidR="00D20B97" w:rsidRPr="00757EB3" w14:paraId="5A454CBD" w14:textId="77777777" w:rsidTr="005E3AE1">
        <w:tc>
          <w:tcPr>
            <w:tcW w:w="2812" w:type="dxa"/>
          </w:tcPr>
          <w:p w14:paraId="1253E5D8" w14:textId="77777777" w:rsidR="00D20B97" w:rsidRDefault="00D20B97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A54498" w14:textId="77777777" w:rsidR="00D20B97" w:rsidRPr="007C7770" w:rsidRDefault="00D20B97" w:rsidP="005E3AE1">
            <w:r>
              <w:rPr>
                <w:rFonts w:hint="eastAsia"/>
              </w:rPr>
              <w:t>无</w:t>
            </w:r>
          </w:p>
        </w:tc>
      </w:tr>
    </w:tbl>
    <w:p w14:paraId="6B3037E6" w14:textId="77777777" w:rsidR="00D20B97" w:rsidRPr="001B6D47" w:rsidRDefault="00D20B97" w:rsidP="001B6D47">
      <w:pPr>
        <w:rPr>
          <w:rFonts w:hint="eastAsia"/>
        </w:rPr>
      </w:pPr>
    </w:p>
    <w:p w14:paraId="66F0B1BC" w14:textId="2F9DE07A" w:rsidR="001B6D47" w:rsidRDefault="001B6D47" w:rsidP="001B6D47">
      <w:pPr>
        <w:pStyle w:val="3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游客用户功能网页端</w:t>
      </w:r>
    </w:p>
    <w:p w14:paraId="56B97EC9" w14:textId="67ADB172" w:rsidR="00D20B97" w:rsidRDefault="00D20B97" w:rsidP="00573CFD">
      <w:pPr>
        <w:pStyle w:val="4"/>
      </w:pPr>
      <w:r>
        <w:rPr>
          <w:rFonts w:hint="eastAsia"/>
        </w:rPr>
        <w:t>3</w:t>
      </w:r>
      <w:r>
        <w:t xml:space="preserve">.3.6.1 </w:t>
      </w:r>
      <w:r>
        <w:rPr>
          <w:rFonts w:hint="eastAsia"/>
        </w:rPr>
        <w:t>主界面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D20B97" w:rsidRPr="00ED0073" w14:paraId="49A65E9D" w14:textId="77777777" w:rsidTr="005E3AE1">
        <w:tc>
          <w:tcPr>
            <w:tcW w:w="2812" w:type="dxa"/>
          </w:tcPr>
          <w:p w14:paraId="047E9E46" w14:textId="77777777" w:rsidR="00D20B97" w:rsidRPr="00ED0073" w:rsidRDefault="00D20B97" w:rsidP="005E3AE1">
            <w:r w:rsidRPr="00270929">
              <w:t>ID</w:t>
            </w:r>
          </w:p>
        </w:tc>
        <w:tc>
          <w:tcPr>
            <w:tcW w:w="5428" w:type="dxa"/>
          </w:tcPr>
          <w:p w14:paraId="088AA346" w14:textId="46D745DF" w:rsidR="00D20B97" w:rsidRPr="00ED0073" w:rsidRDefault="00D20B97" w:rsidP="005E3AE1">
            <w:r>
              <w:rPr>
                <w:rFonts w:hint="eastAsia"/>
              </w:rPr>
              <w:t>U</w:t>
            </w:r>
            <w:r>
              <w:t>C-</w:t>
            </w:r>
            <w:r>
              <w:t>V</w:t>
            </w:r>
            <w:r>
              <w:t>-</w:t>
            </w:r>
            <w:r>
              <w:t>4</w:t>
            </w:r>
          </w:p>
        </w:tc>
      </w:tr>
      <w:tr w:rsidR="00D20B97" w:rsidRPr="00C52A26" w14:paraId="32DBA9FD" w14:textId="77777777" w:rsidTr="005E3AE1">
        <w:tc>
          <w:tcPr>
            <w:tcW w:w="2812" w:type="dxa"/>
          </w:tcPr>
          <w:p w14:paraId="0E8890FE" w14:textId="77777777" w:rsidR="00D20B97" w:rsidRPr="00ED0073" w:rsidRDefault="00D20B97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2F1F97" w14:textId="77777777" w:rsidR="00D20B97" w:rsidRPr="00C52A26" w:rsidRDefault="00D20B97" w:rsidP="005E3AE1">
            <w:r>
              <w:rPr>
                <w:rFonts w:hint="eastAsia"/>
              </w:rPr>
              <w:t>查看用户</w:t>
            </w:r>
            <w:r>
              <w:t>审核列表</w:t>
            </w:r>
          </w:p>
        </w:tc>
      </w:tr>
      <w:tr w:rsidR="00D20B97" w:rsidRPr="00ED0073" w14:paraId="4EFA9AC0" w14:textId="77777777" w:rsidTr="005E3AE1">
        <w:tc>
          <w:tcPr>
            <w:tcW w:w="2812" w:type="dxa"/>
          </w:tcPr>
          <w:p w14:paraId="3015295A" w14:textId="77777777" w:rsidR="00D20B97" w:rsidRPr="00ED0073" w:rsidRDefault="00D20B97" w:rsidP="00D20B97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E01E63" w14:textId="50D819B6" w:rsidR="00D20B97" w:rsidRPr="00ED0073" w:rsidRDefault="00D20B97" w:rsidP="00D20B97">
            <w:r>
              <w:rPr>
                <w:rFonts w:hint="eastAsia"/>
              </w:rPr>
              <w:t>游客用户代表-冯炫霖</w:t>
            </w:r>
          </w:p>
        </w:tc>
      </w:tr>
      <w:tr w:rsidR="00D20B97" w:rsidRPr="00ED0073" w14:paraId="2091C615" w14:textId="77777777" w:rsidTr="005E3AE1">
        <w:tc>
          <w:tcPr>
            <w:tcW w:w="2812" w:type="dxa"/>
          </w:tcPr>
          <w:p w14:paraId="7F0F88F8" w14:textId="77777777" w:rsidR="00D20B97" w:rsidRPr="00ED0073" w:rsidRDefault="00D20B97" w:rsidP="00D20B97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2068E67" w14:textId="1848CF23" w:rsidR="00D20B97" w:rsidRPr="00ED0073" w:rsidRDefault="00D20B97" w:rsidP="00D20B97">
            <w:r>
              <w:rPr>
                <w:rFonts w:hint="eastAsia"/>
              </w:rPr>
              <w:t>游客浏览首页内容</w:t>
            </w:r>
          </w:p>
        </w:tc>
      </w:tr>
      <w:tr w:rsidR="00D20B97" w:rsidRPr="00ED0073" w14:paraId="36AEE3C3" w14:textId="77777777" w:rsidTr="005E3AE1">
        <w:tc>
          <w:tcPr>
            <w:tcW w:w="2812" w:type="dxa"/>
          </w:tcPr>
          <w:p w14:paraId="1368E41B" w14:textId="77777777" w:rsidR="00D20B97" w:rsidRPr="00ED0073" w:rsidRDefault="00D20B97" w:rsidP="00D20B97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A03966F" w14:textId="5DADB888" w:rsidR="00D20B97" w:rsidRPr="00ED0073" w:rsidRDefault="00D20B97" w:rsidP="00D20B97">
            <w:r>
              <w:rPr>
                <w:rFonts w:hint="eastAsia"/>
              </w:rPr>
              <w:t>游客</w:t>
            </w:r>
          </w:p>
        </w:tc>
      </w:tr>
      <w:tr w:rsidR="00D20B97" w:rsidRPr="00ED0073" w14:paraId="383FA566" w14:textId="77777777" w:rsidTr="005E3AE1">
        <w:tc>
          <w:tcPr>
            <w:tcW w:w="2812" w:type="dxa"/>
          </w:tcPr>
          <w:p w14:paraId="6E647598" w14:textId="77777777" w:rsidR="00D20B97" w:rsidRPr="00ED0073" w:rsidRDefault="00D20B97" w:rsidP="00D20B97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8541F1" w14:textId="7D52F098" w:rsidR="00D20B97" w:rsidRPr="00ED0073" w:rsidRDefault="00D20B97" w:rsidP="00D20B97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：游客登入</w:t>
            </w:r>
            <w:r>
              <w:t>系统</w:t>
            </w:r>
          </w:p>
        </w:tc>
      </w:tr>
      <w:tr w:rsidR="00D20B97" w:rsidRPr="00ED0073" w14:paraId="06705F96" w14:textId="77777777" w:rsidTr="005E3AE1">
        <w:tc>
          <w:tcPr>
            <w:tcW w:w="2812" w:type="dxa"/>
          </w:tcPr>
          <w:p w14:paraId="7CB914A4" w14:textId="77777777" w:rsidR="00D20B97" w:rsidRPr="00ED0073" w:rsidRDefault="00D20B97" w:rsidP="00D20B97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359C891" w14:textId="79702AE8" w:rsidR="00D20B97" w:rsidRPr="00ED0073" w:rsidRDefault="00D20B97" w:rsidP="00D20B97">
            <w:r>
              <w:rPr>
                <w:rFonts w:hint="eastAsia"/>
              </w:rPr>
              <w:t>无</w:t>
            </w:r>
          </w:p>
        </w:tc>
      </w:tr>
      <w:tr w:rsidR="00D20B97" w:rsidRPr="00ED0073" w14:paraId="5AD88B27" w14:textId="77777777" w:rsidTr="005E3AE1">
        <w:tc>
          <w:tcPr>
            <w:tcW w:w="2812" w:type="dxa"/>
          </w:tcPr>
          <w:p w14:paraId="200FA91A" w14:textId="77777777" w:rsidR="00D20B97" w:rsidRPr="00ED0073" w:rsidRDefault="00D20B97" w:rsidP="00D20B97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DF42913" w14:textId="10991550" w:rsidR="00D20B97" w:rsidRPr="00ED0073" w:rsidRDefault="00D20B97" w:rsidP="00D20B97">
            <w:r>
              <w:rPr>
                <w:rFonts w:hint="eastAsia"/>
              </w:rPr>
              <w:t>1.游客浏览首页</w:t>
            </w:r>
          </w:p>
        </w:tc>
      </w:tr>
      <w:tr w:rsidR="00D20B97" w:rsidRPr="00ED0073" w14:paraId="227A0040" w14:textId="77777777" w:rsidTr="005E3AE1">
        <w:tc>
          <w:tcPr>
            <w:tcW w:w="2812" w:type="dxa"/>
          </w:tcPr>
          <w:p w14:paraId="405F3B6C" w14:textId="77777777" w:rsidR="00D20B97" w:rsidRPr="00ED0073" w:rsidRDefault="00D20B97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77796D" w14:textId="77777777" w:rsidR="00D20B97" w:rsidRPr="00ED0073" w:rsidRDefault="00D20B97" w:rsidP="005E3AE1">
            <w:r>
              <w:rPr>
                <w:rFonts w:hint="eastAsia"/>
              </w:rPr>
              <w:t>无</w:t>
            </w:r>
          </w:p>
        </w:tc>
      </w:tr>
      <w:tr w:rsidR="00D20B97" w:rsidRPr="00ED0073" w14:paraId="7E5C1FD9" w14:textId="77777777" w:rsidTr="005E3AE1">
        <w:tc>
          <w:tcPr>
            <w:tcW w:w="2812" w:type="dxa"/>
          </w:tcPr>
          <w:p w14:paraId="3D684CD3" w14:textId="77777777" w:rsidR="00D20B97" w:rsidRPr="00ED0073" w:rsidRDefault="00D20B97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580F9E" w14:textId="77777777" w:rsidR="00D20B97" w:rsidRPr="00ED0073" w:rsidRDefault="00D20B97" w:rsidP="005E3AE1">
            <w:r>
              <w:rPr>
                <w:rFonts w:hint="eastAsia"/>
              </w:rPr>
              <w:t>无</w:t>
            </w:r>
          </w:p>
        </w:tc>
      </w:tr>
      <w:tr w:rsidR="00D20B97" w:rsidRPr="00ED0073" w14:paraId="3D650C95" w14:textId="77777777" w:rsidTr="005E3AE1">
        <w:tc>
          <w:tcPr>
            <w:tcW w:w="2812" w:type="dxa"/>
          </w:tcPr>
          <w:p w14:paraId="2F3EC6E9" w14:textId="77777777" w:rsidR="00D20B97" w:rsidRPr="00ED0073" w:rsidRDefault="00D20B97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661B4E2" w14:textId="77777777" w:rsidR="00D20B97" w:rsidRPr="00ED0073" w:rsidRDefault="00D20B97" w:rsidP="005E3AE1">
            <w:r>
              <w:t>0.4251</w:t>
            </w:r>
          </w:p>
        </w:tc>
      </w:tr>
      <w:tr w:rsidR="00D20B97" w:rsidRPr="00433E1C" w14:paraId="3681D5BE" w14:textId="77777777" w:rsidTr="005E3AE1">
        <w:tc>
          <w:tcPr>
            <w:tcW w:w="2812" w:type="dxa"/>
          </w:tcPr>
          <w:p w14:paraId="68A078BB" w14:textId="77777777" w:rsidR="00D20B97" w:rsidRPr="00ED0073" w:rsidRDefault="00D20B97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449E82" w14:textId="77777777" w:rsidR="00D20B97" w:rsidRPr="00433E1C" w:rsidRDefault="00D20B97" w:rsidP="005E3AE1">
            <w:r w:rsidRPr="007C7770">
              <w:t>无</w:t>
            </w:r>
          </w:p>
        </w:tc>
      </w:tr>
      <w:tr w:rsidR="00D20B97" w:rsidRPr="00757EB3" w14:paraId="40441D02" w14:textId="77777777" w:rsidTr="005E3AE1">
        <w:tc>
          <w:tcPr>
            <w:tcW w:w="2812" w:type="dxa"/>
          </w:tcPr>
          <w:p w14:paraId="2DF19EE2" w14:textId="77777777" w:rsidR="00D20B97" w:rsidRPr="00ED0073" w:rsidRDefault="00D20B97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9691B2C" w14:textId="77777777" w:rsidR="00D20B97" w:rsidRPr="00757EB3" w:rsidRDefault="00D20B97" w:rsidP="005E3AE1">
            <w:r>
              <w:rPr>
                <w:rFonts w:hint="eastAsia"/>
              </w:rPr>
              <w:t>无</w:t>
            </w:r>
          </w:p>
        </w:tc>
      </w:tr>
      <w:tr w:rsidR="00D20B97" w:rsidRPr="00757EB3" w14:paraId="139296CD" w14:textId="77777777" w:rsidTr="005E3AE1">
        <w:tc>
          <w:tcPr>
            <w:tcW w:w="2812" w:type="dxa"/>
          </w:tcPr>
          <w:p w14:paraId="1019AE25" w14:textId="77777777" w:rsidR="00D20B97" w:rsidRPr="00270929" w:rsidRDefault="00D20B97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43A81CE" w14:textId="77777777" w:rsidR="00D20B97" w:rsidRPr="007C7770" w:rsidRDefault="00D20B97" w:rsidP="005E3AE1">
            <w:r>
              <w:rPr>
                <w:rFonts w:hint="eastAsia"/>
              </w:rPr>
              <w:t>无</w:t>
            </w:r>
          </w:p>
        </w:tc>
      </w:tr>
      <w:tr w:rsidR="00D20B97" w:rsidRPr="00757EB3" w14:paraId="68090305" w14:textId="77777777" w:rsidTr="005E3AE1">
        <w:tc>
          <w:tcPr>
            <w:tcW w:w="2812" w:type="dxa"/>
          </w:tcPr>
          <w:p w14:paraId="79AFFD94" w14:textId="77777777" w:rsidR="00D20B97" w:rsidRDefault="00D20B97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F9FFF10" w14:textId="77777777" w:rsidR="00D20B97" w:rsidRPr="007C7770" w:rsidRDefault="00D20B97" w:rsidP="005E3AE1">
            <w:r>
              <w:rPr>
                <w:rFonts w:hint="eastAsia"/>
              </w:rPr>
              <w:t>无</w:t>
            </w:r>
          </w:p>
        </w:tc>
      </w:tr>
    </w:tbl>
    <w:p w14:paraId="0D7D471F" w14:textId="1205D30F" w:rsidR="00D20B97" w:rsidRPr="00D20B97" w:rsidRDefault="00D20B97" w:rsidP="00D20B97">
      <w:pPr>
        <w:rPr>
          <w:rFonts w:hint="eastAsia"/>
        </w:rPr>
      </w:pPr>
    </w:p>
    <w:p w14:paraId="148AF820" w14:textId="4B4BE4C0" w:rsidR="001B6D47" w:rsidRDefault="001B6D47" w:rsidP="001B6D47">
      <w:pPr>
        <w:pStyle w:val="3"/>
      </w:pPr>
      <w:r>
        <w:rPr>
          <w:rFonts w:hint="eastAsia"/>
        </w:rPr>
        <w:t>3</w:t>
      </w:r>
      <w:r>
        <w:t xml:space="preserve">.3.7 </w:t>
      </w:r>
      <w:r>
        <w:rPr>
          <w:rFonts w:hint="eastAsia"/>
        </w:rPr>
        <w:t>管理员用户功能网页端</w:t>
      </w:r>
    </w:p>
    <w:p w14:paraId="0D045EBE" w14:textId="4D2DDC7A" w:rsidR="00902DE9" w:rsidRDefault="00902DE9" w:rsidP="00902DE9">
      <w:pPr>
        <w:pStyle w:val="4"/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.1</w:t>
      </w:r>
      <w:r>
        <w:rPr>
          <w:rFonts w:hint="eastAsia"/>
        </w:rPr>
        <w:t>管理</w:t>
      </w:r>
      <w:r>
        <w:t>中心界面</w:t>
      </w:r>
    </w:p>
    <w:p w14:paraId="7BB348AE" w14:textId="5FB757B5" w:rsidR="00902DE9" w:rsidRDefault="00902DE9" w:rsidP="00902DE9">
      <w:pPr>
        <w:pStyle w:val="5"/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.1.1</w:t>
      </w:r>
      <w:r>
        <w:rPr>
          <w:rFonts w:hint="eastAsia"/>
        </w:rPr>
        <w:t>用户</w:t>
      </w:r>
      <w:r>
        <w:t>管理</w:t>
      </w:r>
      <w:r>
        <w:rPr>
          <w:rFonts w:hint="eastAsia"/>
        </w:rPr>
        <w:t>子界面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2897AD69" w14:textId="77777777" w:rsidTr="00FA2E60">
        <w:tc>
          <w:tcPr>
            <w:tcW w:w="2812" w:type="dxa"/>
          </w:tcPr>
          <w:p w14:paraId="27F83B1E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7900A3C5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C-A-6</w:t>
            </w:r>
          </w:p>
        </w:tc>
      </w:tr>
      <w:tr w:rsidR="00902DE9" w:rsidRPr="00C52A26" w14:paraId="376D6DAA" w14:textId="77777777" w:rsidTr="00FA2E60">
        <w:tc>
          <w:tcPr>
            <w:tcW w:w="2812" w:type="dxa"/>
          </w:tcPr>
          <w:p w14:paraId="5DE45DE6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F328B5" w14:textId="77777777" w:rsidR="00902DE9" w:rsidRPr="00C52A26" w:rsidRDefault="00902DE9" w:rsidP="00FA2E60">
            <w:r>
              <w:rPr>
                <w:rFonts w:hint="eastAsia"/>
              </w:rPr>
              <w:t>查看用户</w:t>
            </w:r>
            <w:r>
              <w:t>审核列表</w:t>
            </w:r>
          </w:p>
        </w:tc>
      </w:tr>
      <w:tr w:rsidR="00902DE9" w:rsidRPr="00ED0073" w14:paraId="7B8C2DB4" w14:textId="77777777" w:rsidTr="00FA2E60">
        <w:tc>
          <w:tcPr>
            <w:tcW w:w="2812" w:type="dxa"/>
          </w:tcPr>
          <w:p w14:paraId="7C14D84A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6BA7E4D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228A96F3" w14:textId="77777777" w:rsidTr="00FA2E60">
        <w:tc>
          <w:tcPr>
            <w:tcW w:w="2812" w:type="dxa"/>
          </w:tcPr>
          <w:p w14:paraId="4BC25B82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7A3D73A6" w14:textId="77777777" w:rsidR="00902DE9" w:rsidRPr="00ED0073" w:rsidRDefault="00902DE9" w:rsidP="00FA2E60">
            <w:r>
              <w:rPr>
                <w:rFonts w:hint="eastAsia"/>
              </w:rPr>
              <w:t>管理员查看</w:t>
            </w:r>
            <w:r>
              <w:t>用户注册申请信息</w:t>
            </w:r>
          </w:p>
        </w:tc>
      </w:tr>
      <w:tr w:rsidR="00902DE9" w:rsidRPr="00ED0073" w14:paraId="0191A81D" w14:textId="77777777" w:rsidTr="00FA2E60">
        <w:tc>
          <w:tcPr>
            <w:tcW w:w="2812" w:type="dxa"/>
          </w:tcPr>
          <w:p w14:paraId="39CDB4A1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9761DA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375A0D96" w14:textId="77777777" w:rsidTr="00FA2E60">
        <w:tc>
          <w:tcPr>
            <w:tcW w:w="2812" w:type="dxa"/>
          </w:tcPr>
          <w:p w14:paraId="4BEB11B0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126CC6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1E3B316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6E36DF34" w14:textId="77777777" w:rsidTr="00FA2E60">
        <w:tc>
          <w:tcPr>
            <w:tcW w:w="2812" w:type="dxa"/>
          </w:tcPr>
          <w:p w14:paraId="14C80EFC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9F384B4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：显示用户</w:t>
            </w:r>
            <w:r>
              <w:t>注册申请信息列表</w:t>
            </w:r>
          </w:p>
        </w:tc>
      </w:tr>
      <w:tr w:rsidR="00902DE9" w:rsidRPr="00ED0073" w14:paraId="57AFBCE0" w14:textId="77777777" w:rsidTr="00FA2E60">
        <w:tc>
          <w:tcPr>
            <w:tcW w:w="2812" w:type="dxa"/>
          </w:tcPr>
          <w:p w14:paraId="4A1DCAB9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3F6E65B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61F03861" w14:textId="77777777" w:rsidR="00902DE9" w:rsidRPr="00ED0073" w:rsidRDefault="00902DE9" w:rsidP="00FA2E60">
            <w:r>
              <w:rPr>
                <w:rFonts w:hint="eastAsia"/>
              </w:rPr>
              <w:t>2.显示用户</w:t>
            </w:r>
            <w:r>
              <w:t>审核信息列表</w:t>
            </w:r>
          </w:p>
        </w:tc>
      </w:tr>
      <w:tr w:rsidR="00902DE9" w:rsidRPr="00ED0073" w14:paraId="476707DB" w14:textId="77777777" w:rsidTr="00FA2E60">
        <w:tc>
          <w:tcPr>
            <w:tcW w:w="2812" w:type="dxa"/>
          </w:tcPr>
          <w:p w14:paraId="0BEDBCD6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A7220F4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2F5290E8" w14:textId="77777777" w:rsidTr="00FA2E60">
        <w:tc>
          <w:tcPr>
            <w:tcW w:w="2812" w:type="dxa"/>
          </w:tcPr>
          <w:p w14:paraId="56A546E1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D9D1C47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7F77B8D9" w14:textId="77777777" w:rsidTr="00FA2E60">
        <w:tc>
          <w:tcPr>
            <w:tcW w:w="2812" w:type="dxa"/>
          </w:tcPr>
          <w:p w14:paraId="0D8DE834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811D727" w14:textId="77777777" w:rsidR="00902DE9" w:rsidRPr="00ED0073" w:rsidRDefault="00902DE9" w:rsidP="00FA2E60">
            <w:r>
              <w:t>0.4251</w:t>
            </w:r>
          </w:p>
        </w:tc>
      </w:tr>
      <w:tr w:rsidR="00902DE9" w:rsidRPr="00433E1C" w14:paraId="052665F8" w14:textId="77777777" w:rsidTr="00FA2E60">
        <w:tc>
          <w:tcPr>
            <w:tcW w:w="2812" w:type="dxa"/>
          </w:tcPr>
          <w:p w14:paraId="2EFB5A30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BFB8ED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40F49B43" w14:textId="77777777" w:rsidTr="00FA2E60">
        <w:tc>
          <w:tcPr>
            <w:tcW w:w="2812" w:type="dxa"/>
          </w:tcPr>
          <w:p w14:paraId="2D2296F7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063A3A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D066FB2" w14:textId="77777777" w:rsidTr="00FA2E60">
        <w:tc>
          <w:tcPr>
            <w:tcW w:w="2812" w:type="dxa"/>
          </w:tcPr>
          <w:p w14:paraId="02F52B2A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285AB39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1EE9241D" w14:textId="77777777" w:rsidTr="00FA2E60">
        <w:tc>
          <w:tcPr>
            <w:tcW w:w="2812" w:type="dxa"/>
          </w:tcPr>
          <w:p w14:paraId="6AF7BCCE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D130D11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711B2554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2D5D51ED" w14:textId="77777777" w:rsidTr="00FA2E60">
        <w:tc>
          <w:tcPr>
            <w:tcW w:w="2812" w:type="dxa"/>
          </w:tcPr>
          <w:p w14:paraId="3973FB95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3187448B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C-A-7</w:t>
            </w:r>
          </w:p>
        </w:tc>
      </w:tr>
      <w:tr w:rsidR="00902DE9" w:rsidRPr="00C52A26" w14:paraId="706CBB05" w14:textId="77777777" w:rsidTr="00FA2E60">
        <w:tc>
          <w:tcPr>
            <w:tcW w:w="2812" w:type="dxa"/>
          </w:tcPr>
          <w:p w14:paraId="701CCB3C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ADAA58" w14:textId="77777777" w:rsidR="00902DE9" w:rsidRPr="00C52A26" w:rsidRDefault="00902DE9" w:rsidP="00FA2E60">
            <w:r>
              <w:rPr>
                <w:rFonts w:hint="eastAsia"/>
              </w:rPr>
              <w:t>通过用户</w:t>
            </w:r>
            <w:r>
              <w:t>审核</w:t>
            </w:r>
          </w:p>
        </w:tc>
      </w:tr>
      <w:tr w:rsidR="00902DE9" w:rsidRPr="00ED0073" w14:paraId="546380F7" w14:textId="77777777" w:rsidTr="00FA2E60">
        <w:tc>
          <w:tcPr>
            <w:tcW w:w="2812" w:type="dxa"/>
          </w:tcPr>
          <w:p w14:paraId="164FB2D8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A8CBE0C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3DAFAB9A" w14:textId="77777777" w:rsidTr="00FA2E60">
        <w:tc>
          <w:tcPr>
            <w:tcW w:w="2812" w:type="dxa"/>
          </w:tcPr>
          <w:p w14:paraId="08575CD3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A90BD02" w14:textId="77777777" w:rsidR="00902DE9" w:rsidRPr="00ED0073" w:rsidRDefault="00902DE9" w:rsidP="00FA2E60">
            <w:r>
              <w:rPr>
                <w:rFonts w:hint="eastAsia"/>
              </w:rPr>
              <w:t>管理员通过选中</w:t>
            </w:r>
            <w:r>
              <w:t>的用户注册申请</w:t>
            </w:r>
          </w:p>
        </w:tc>
      </w:tr>
      <w:tr w:rsidR="00902DE9" w:rsidRPr="00ED0073" w14:paraId="1632301B" w14:textId="77777777" w:rsidTr="00FA2E60">
        <w:tc>
          <w:tcPr>
            <w:tcW w:w="2812" w:type="dxa"/>
          </w:tcPr>
          <w:p w14:paraId="1756FD6D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450733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6E85B835" w14:textId="77777777" w:rsidTr="00FA2E60">
        <w:tc>
          <w:tcPr>
            <w:tcW w:w="2812" w:type="dxa"/>
          </w:tcPr>
          <w:p w14:paraId="1E6C49F6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B5E2727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610D345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709A0D3B" w14:textId="77777777" w:rsidTr="00FA2E60">
        <w:tc>
          <w:tcPr>
            <w:tcW w:w="2812" w:type="dxa"/>
          </w:tcPr>
          <w:p w14:paraId="1AF8C7A9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510625B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用户通过注册</w:t>
            </w:r>
          </w:p>
        </w:tc>
      </w:tr>
      <w:tr w:rsidR="00902DE9" w:rsidRPr="00ED0073" w14:paraId="42ECA935" w14:textId="77777777" w:rsidTr="00FA2E60">
        <w:tc>
          <w:tcPr>
            <w:tcW w:w="2812" w:type="dxa"/>
          </w:tcPr>
          <w:p w14:paraId="60FA77E8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3D6F9A5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6933D3CE" w14:textId="77777777" w:rsidR="00902DE9" w:rsidRDefault="00902DE9" w:rsidP="00FA2E60">
            <w:r>
              <w:rPr>
                <w:rFonts w:hint="eastAsia"/>
              </w:rPr>
              <w:t>2.显示用户</w:t>
            </w:r>
            <w:r>
              <w:t>审核信息列表</w:t>
            </w:r>
          </w:p>
          <w:p w14:paraId="04516DC4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某条申请信息右侧的</w:t>
            </w:r>
            <w:r>
              <w:rPr>
                <w:rFonts w:hint="eastAsia"/>
              </w:rPr>
              <w:t>确认</w:t>
            </w:r>
            <w:r>
              <w:t>选项</w:t>
            </w:r>
          </w:p>
        </w:tc>
      </w:tr>
      <w:tr w:rsidR="00902DE9" w:rsidRPr="00ED0073" w14:paraId="3EA3B693" w14:textId="77777777" w:rsidTr="00FA2E60">
        <w:tc>
          <w:tcPr>
            <w:tcW w:w="2812" w:type="dxa"/>
          </w:tcPr>
          <w:p w14:paraId="0C242827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2252819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46802F4F" w14:textId="77777777" w:rsidR="00902DE9" w:rsidRPr="00ED0073" w:rsidRDefault="00902DE9" w:rsidP="00FA2E60">
            <w:r>
              <w:rPr>
                <w:rFonts w:hint="eastAsia"/>
              </w:rPr>
              <w:t>2.2点击用户</w:t>
            </w:r>
            <w:r>
              <w:t>审核信息列表右上方的确认按钮</w:t>
            </w:r>
          </w:p>
        </w:tc>
      </w:tr>
      <w:tr w:rsidR="00902DE9" w:rsidRPr="00ED0073" w14:paraId="684FAA37" w14:textId="77777777" w:rsidTr="00FA2E60">
        <w:tc>
          <w:tcPr>
            <w:tcW w:w="2812" w:type="dxa"/>
          </w:tcPr>
          <w:p w14:paraId="29A00D2E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C266723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28A3CFE5" w14:textId="77777777" w:rsidTr="00FA2E60">
        <w:tc>
          <w:tcPr>
            <w:tcW w:w="2812" w:type="dxa"/>
          </w:tcPr>
          <w:p w14:paraId="5341ED9A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344FCD2" w14:textId="77777777" w:rsidR="00902DE9" w:rsidRPr="00ED0073" w:rsidRDefault="00902DE9" w:rsidP="00FA2E60">
            <w:r>
              <w:t>0.4524</w:t>
            </w:r>
          </w:p>
        </w:tc>
      </w:tr>
      <w:tr w:rsidR="00902DE9" w:rsidRPr="00433E1C" w14:paraId="5579D3B8" w14:textId="77777777" w:rsidTr="00FA2E60">
        <w:tc>
          <w:tcPr>
            <w:tcW w:w="2812" w:type="dxa"/>
          </w:tcPr>
          <w:p w14:paraId="2F6B423C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0D8BA8F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220CEC20" w14:textId="77777777" w:rsidTr="00FA2E60">
        <w:tc>
          <w:tcPr>
            <w:tcW w:w="2812" w:type="dxa"/>
          </w:tcPr>
          <w:p w14:paraId="3DBC1688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B92D54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0550A5B" w14:textId="77777777" w:rsidTr="00FA2E60">
        <w:tc>
          <w:tcPr>
            <w:tcW w:w="2812" w:type="dxa"/>
          </w:tcPr>
          <w:p w14:paraId="64CB3DCC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40EA176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60F62CC8" w14:textId="77777777" w:rsidTr="00FA2E60">
        <w:tc>
          <w:tcPr>
            <w:tcW w:w="2812" w:type="dxa"/>
          </w:tcPr>
          <w:p w14:paraId="797AFA68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DE54E34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5F20D34A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4CE5890F" w14:textId="77777777" w:rsidTr="00FA2E60">
        <w:tc>
          <w:tcPr>
            <w:tcW w:w="2812" w:type="dxa"/>
          </w:tcPr>
          <w:p w14:paraId="0956A789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5C65EA97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C-A-8</w:t>
            </w:r>
          </w:p>
        </w:tc>
      </w:tr>
      <w:tr w:rsidR="00902DE9" w:rsidRPr="00C52A26" w14:paraId="5EF96C88" w14:textId="77777777" w:rsidTr="00FA2E60">
        <w:tc>
          <w:tcPr>
            <w:tcW w:w="2812" w:type="dxa"/>
          </w:tcPr>
          <w:p w14:paraId="1CC7D500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9431E97" w14:textId="77777777" w:rsidR="00902DE9" w:rsidRPr="00C52A26" w:rsidRDefault="00902DE9" w:rsidP="00FA2E60">
            <w:r>
              <w:rPr>
                <w:rFonts w:hint="eastAsia"/>
              </w:rPr>
              <w:t>拒绝用户</w:t>
            </w:r>
            <w:r>
              <w:t>审核</w:t>
            </w:r>
          </w:p>
        </w:tc>
      </w:tr>
      <w:tr w:rsidR="00902DE9" w:rsidRPr="00ED0073" w14:paraId="1866AF1E" w14:textId="77777777" w:rsidTr="00FA2E60">
        <w:tc>
          <w:tcPr>
            <w:tcW w:w="2812" w:type="dxa"/>
          </w:tcPr>
          <w:p w14:paraId="21C589E8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2483D5C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1C06B209" w14:textId="77777777" w:rsidTr="00FA2E60">
        <w:tc>
          <w:tcPr>
            <w:tcW w:w="2812" w:type="dxa"/>
          </w:tcPr>
          <w:p w14:paraId="3658CA52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567D04" w14:textId="77777777" w:rsidR="00902DE9" w:rsidRPr="00ED0073" w:rsidRDefault="00902DE9" w:rsidP="00FA2E60">
            <w:r>
              <w:rPr>
                <w:rFonts w:hint="eastAsia"/>
              </w:rPr>
              <w:t>管理员拒绝选中</w:t>
            </w:r>
            <w:r>
              <w:t>的用户注册申请</w:t>
            </w:r>
          </w:p>
        </w:tc>
      </w:tr>
      <w:tr w:rsidR="00902DE9" w:rsidRPr="00ED0073" w14:paraId="101A6EB5" w14:textId="77777777" w:rsidTr="00FA2E60">
        <w:tc>
          <w:tcPr>
            <w:tcW w:w="2812" w:type="dxa"/>
          </w:tcPr>
          <w:p w14:paraId="47E8C3DC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7AE986D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0E726BEE" w14:textId="77777777" w:rsidTr="00FA2E60">
        <w:tc>
          <w:tcPr>
            <w:tcW w:w="2812" w:type="dxa"/>
          </w:tcPr>
          <w:p w14:paraId="6115D8D0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E2B9335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8BB2476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6AF6BF22" w14:textId="77777777" w:rsidTr="00FA2E60">
        <w:tc>
          <w:tcPr>
            <w:tcW w:w="2812" w:type="dxa"/>
          </w:tcPr>
          <w:p w14:paraId="56A3519E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527EF12A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拒绝</w:t>
            </w:r>
            <w:r>
              <w:t>通过注册</w:t>
            </w:r>
          </w:p>
        </w:tc>
      </w:tr>
      <w:tr w:rsidR="00902DE9" w:rsidRPr="00ED0073" w14:paraId="2A08ABDF" w14:textId="77777777" w:rsidTr="00FA2E60">
        <w:tc>
          <w:tcPr>
            <w:tcW w:w="2812" w:type="dxa"/>
          </w:tcPr>
          <w:p w14:paraId="170F6441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485D07A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5C9BC15E" w14:textId="77777777" w:rsidR="00902DE9" w:rsidRDefault="00902DE9" w:rsidP="00FA2E60">
            <w:r>
              <w:rPr>
                <w:rFonts w:hint="eastAsia"/>
              </w:rPr>
              <w:t>2.显示用户</w:t>
            </w:r>
            <w:r>
              <w:t>审核信息列表</w:t>
            </w:r>
          </w:p>
          <w:p w14:paraId="5E562650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某条申请信息右侧的</w:t>
            </w:r>
            <w:r>
              <w:rPr>
                <w:rFonts w:hint="eastAsia"/>
              </w:rPr>
              <w:t>拒绝</w:t>
            </w:r>
            <w:r>
              <w:t>选项</w:t>
            </w:r>
          </w:p>
        </w:tc>
      </w:tr>
      <w:tr w:rsidR="00902DE9" w:rsidRPr="00ED0073" w14:paraId="0C8A1D9C" w14:textId="77777777" w:rsidTr="00FA2E60">
        <w:tc>
          <w:tcPr>
            <w:tcW w:w="2812" w:type="dxa"/>
          </w:tcPr>
          <w:p w14:paraId="29B65790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34A0913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A4B0EF8" w14:textId="77777777" w:rsidR="00902DE9" w:rsidRPr="00ED0073" w:rsidRDefault="00902DE9" w:rsidP="00FA2E60">
            <w:r>
              <w:rPr>
                <w:rFonts w:hint="eastAsia"/>
              </w:rPr>
              <w:t>2.2点击用户</w:t>
            </w:r>
            <w:r>
              <w:t>审核信息列表右上方的</w:t>
            </w:r>
            <w:r>
              <w:rPr>
                <w:rFonts w:hint="eastAsia"/>
              </w:rPr>
              <w:t>拒绝</w:t>
            </w:r>
            <w:r>
              <w:t>按钮</w:t>
            </w:r>
          </w:p>
        </w:tc>
      </w:tr>
      <w:tr w:rsidR="00902DE9" w:rsidRPr="00ED0073" w14:paraId="2EBACF34" w14:textId="77777777" w:rsidTr="00FA2E60">
        <w:tc>
          <w:tcPr>
            <w:tcW w:w="2812" w:type="dxa"/>
          </w:tcPr>
          <w:p w14:paraId="299E9129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333A12B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16858828" w14:textId="77777777" w:rsidTr="00FA2E60">
        <w:tc>
          <w:tcPr>
            <w:tcW w:w="2812" w:type="dxa"/>
          </w:tcPr>
          <w:p w14:paraId="4FABDCE6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4649AF" w14:textId="77777777" w:rsidR="00902DE9" w:rsidRPr="00ED0073" w:rsidRDefault="00902DE9" w:rsidP="00FA2E60">
            <w:r>
              <w:t>0.5734</w:t>
            </w:r>
          </w:p>
        </w:tc>
      </w:tr>
      <w:tr w:rsidR="00902DE9" w:rsidRPr="00433E1C" w14:paraId="718A09AB" w14:textId="77777777" w:rsidTr="00FA2E60">
        <w:tc>
          <w:tcPr>
            <w:tcW w:w="2812" w:type="dxa"/>
          </w:tcPr>
          <w:p w14:paraId="1BC5283F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A5B7D3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2B7972D8" w14:textId="77777777" w:rsidTr="00FA2E60">
        <w:tc>
          <w:tcPr>
            <w:tcW w:w="2812" w:type="dxa"/>
          </w:tcPr>
          <w:p w14:paraId="57A1D43D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6581062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C2A4B7A" w14:textId="77777777" w:rsidTr="00FA2E60">
        <w:tc>
          <w:tcPr>
            <w:tcW w:w="2812" w:type="dxa"/>
          </w:tcPr>
          <w:p w14:paraId="6D378A07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B72C47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1AED2EDD" w14:textId="77777777" w:rsidTr="00FA2E60">
        <w:tc>
          <w:tcPr>
            <w:tcW w:w="2812" w:type="dxa"/>
          </w:tcPr>
          <w:p w14:paraId="3D9E5D30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F69DA6B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182B8EA8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0A3D0D11" w14:textId="77777777" w:rsidTr="00FA2E60">
        <w:tc>
          <w:tcPr>
            <w:tcW w:w="2812" w:type="dxa"/>
          </w:tcPr>
          <w:p w14:paraId="5A0C899D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2E0829EC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C-A-9</w:t>
            </w:r>
          </w:p>
        </w:tc>
      </w:tr>
      <w:tr w:rsidR="00902DE9" w:rsidRPr="00C52A26" w14:paraId="0E25C880" w14:textId="77777777" w:rsidTr="00FA2E60">
        <w:tc>
          <w:tcPr>
            <w:tcW w:w="2812" w:type="dxa"/>
          </w:tcPr>
          <w:p w14:paraId="632AFFD8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3A5E3EE" w14:textId="77777777" w:rsidR="00902DE9" w:rsidRPr="00C52A26" w:rsidRDefault="00902DE9" w:rsidP="00FA2E60">
            <w:r>
              <w:rPr>
                <w:rFonts w:hint="eastAsia"/>
              </w:rPr>
              <w:t>全选用户</w:t>
            </w:r>
            <w:r>
              <w:t>审核</w:t>
            </w:r>
          </w:p>
        </w:tc>
      </w:tr>
      <w:tr w:rsidR="00902DE9" w:rsidRPr="00ED0073" w14:paraId="4999E2A1" w14:textId="77777777" w:rsidTr="00FA2E60">
        <w:tc>
          <w:tcPr>
            <w:tcW w:w="2812" w:type="dxa"/>
          </w:tcPr>
          <w:p w14:paraId="5A89A253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254375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38500DD3" w14:textId="77777777" w:rsidTr="00FA2E60">
        <w:tc>
          <w:tcPr>
            <w:tcW w:w="2812" w:type="dxa"/>
          </w:tcPr>
          <w:p w14:paraId="2F980F89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798B476" w14:textId="77777777" w:rsidR="00902DE9" w:rsidRPr="00ED0073" w:rsidRDefault="00902DE9" w:rsidP="00FA2E60">
            <w:r>
              <w:rPr>
                <w:rFonts w:hint="eastAsia"/>
              </w:rPr>
              <w:t>管理员全选</w:t>
            </w:r>
            <w:r>
              <w:t>用户注册申请</w:t>
            </w:r>
          </w:p>
        </w:tc>
      </w:tr>
      <w:tr w:rsidR="00902DE9" w:rsidRPr="00ED0073" w14:paraId="15E226A7" w14:textId="77777777" w:rsidTr="00FA2E60">
        <w:tc>
          <w:tcPr>
            <w:tcW w:w="2812" w:type="dxa"/>
          </w:tcPr>
          <w:p w14:paraId="722F3456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7F7BB89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0E2FC36C" w14:textId="77777777" w:rsidTr="00FA2E60">
        <w:tc>
          <w:tcPr>
            <w:tcW w:w="2812" w:type="dxa"/>
          </w:tcPr>
          <w:p w14:paraId="1FF18AC5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656097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C373D1A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1416A945" w14:textId="77777777" w:rsidTr="00FA2E60">
        <w:tc>
          <w:tcPr>
            <w:tcW w:w="2812" w:type="dxa"/>
          </w:tcPr>
          <w:p w14:paraId="5968C9D2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1350FC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：选中用户注册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902DE9" w:rsidRPr="00ED0073" w14:paraId="0C03ADAD" w14:textId="77777777" w:rsidTr="00FA2E60">
        <w:tc>
          <w:tcPr>
            <w:tcW w:w="2812" w:type="dxa"/>
          </w:tcPr>
          <w:p w14:paraId="446867C0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61069D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4947BB62" w14:textId="77777777" w:rsidR="00902DE9" w:rsidRDefault="00902DE9" w:rsidP="00FA2E60">
            <w:r>
              <w:rPr>
                <w:rFonts w:hint="eastAsia"/>
              </w:rPr>
              <w:t>2.显示用户</w:t>
            </w:r>
            <w:r>
              <w:t>审核信息列表</w:t>
            </w:r>
          </w:p>
          <w:p w14:paraId="5FEC6C4D" w14:textId="77777777" w:rsidR="00902DE9" w:rsidRPr="00ED0073" w:rsidRDefault="00902DE9" w:rsidP="00FA2E60">
            <w:r>
              <w:rPr>
                <w:rFonts w:hint="eastAsia"/>
              </w:rPr>
              <w:t>3.点击用户审核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902DE9" w:rsidRPr="00ED0073" w14:paraId="41AFD02D" w14:textId="77777777" w:rsidTr="00FA2E60">
        <w:tc>
          <w:tcPr>
            <w:tcW w:w="2812" w:type="dxa"/>
          </w:tcPr>
          <w:p w14:paraId="042A8850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EBC1CF5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6E2DC071" w14:textId="77777777" w:rsidTr="00FA2E60">
        <w:tc>
          <w:tcPr>
            <w:tcW w:w="2812" w:type="dxa"/>
          </w:tcPr>
          <w:p w14:paraId="10D21ADA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75CE221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用户</w:t>
            </w:r>
            <w:r>
              <w:rPr>
                <w:rFonts w:hint="eastAsia"/>
              </w:rPr>
              <w:t>注册</w:t>
            </w:r>
            <w:r>
              <w:t>审核信息列表为空</w:t>
            </w:r>
          </w:p>
          <w:p w14:paraId="715BEA05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提示框，提示没有注册审核申请</w:t>
            </w:r>
          </w:p>
        </w:tc>
      </w:tr>
      <w:tr w:rsidR="00902DE9" w:rsidRPr="00ED0073" w14:paraId="7A120D2A" w14:textId="77777777" w:rsidTr="00FA2E60">
        <w:tc>
          <w:tcPr>
            <w:tcW w:w="2812" w:type="dxa"/>
          </w:tcPr>
          <w:p w14:paraId="6C3CAE5A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EF9A3E9" w14:textId="77777777" w:rsidR="00902DE9" w:rsidRPr="00ED0073" w:rsidRDefault="00902DE9" w:rsidP="00FA2E60">
            <w:r>
              <w:t>0.4534</w:t>
            </w:r>
          </w:p>
        </w:tc>
      </w:tr>
      <w:tr w:rsidR="00902DE9" w:rsidRPr="00433E1C" w14:paraId="54D73EA3" w14:textId="77777777" w:rsidTr="00FA2E60">
        <w:tc>
          <w:tcPr>
            <w:tcW w:w="2812" w:type="dxa"/>
          </w:tcPr>
          <w:p w14:paraId="218FF746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B0E0B60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717D9614" w14:textId="77777777" w:rsidTr="00FA2E60">
        <w:tc>
          <w:tcPr>
            <w:tcW w:w="2812" w:type="dxa"/>
          </w:tcPr>
          <w:p w14:paraId="608AC81B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72BAC4B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6F9E92F4" w14:textId="77777777" w:rsidTr="00FA2E60">
        <w:tc>
          <w:tcPr>
            <w:tcW w:w="2812" w:type="dxa"/>
          </w:tcPr>
          <w:p w14:paraId="79F37F7D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D6ED2ED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6D80A42" w14:textId="77777777" w:rsidTr="00FA2E60">
        <w:tc>
          <w:tcPr>
            <w:tcW w:w="2812" w:type="dxa"/>
          </w:tcPr>
          <w:p w14:paraId="31789812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A6EC712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4590C5F4" w14:textId="77777777" w:rsidR="00902DE9" w:rsidRDefault="00902DE9" w:rsidP="00902DE9">
      <w:pPr>
        <w:rPr>
          <w:rFonts w:hint="eastAsia"/>
        </w:rPr>
      </w:pP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6C210F68" w14:textId="77777777" w:rsidTr="00FA2E60">
        <w:tc>
          <w:tcPr>
            <w:tcW w:w="2812" w:type="dxa"/>
          </w:tcPr>
          <w:p w14:paraId="5E0707D7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4EC4BA04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C-A-10</w:t>
            </w:r>
          </w:p>
        </w:tc>
      </w:tr>
      <w:tr w:rsidR="00902DE9" w:rsidRPr="00C52A26" w14:paraId="5D07194F" w14:textId="77777777" w:rsidTr="00FA2E60">
        <w:tc>
          <w:tcPr>
            <w:tcW w:w="2812" w:type="dxa"/>
          </w:tcPr>
          <w:p w14:paraId="4B58EE75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DC0EB14" w14:textId="77777777" w:rsidR="00902DE9" w:rsidRPr="00C52A26" w:rsidRDefault="00902DE9" w:rsidP="00FA2E60"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t>审核</w:t>
            </w:r>
          </w:p>
        </w:tc>
      </w:tr>
      <w:tr w:rsidR="00902DE9" w:rsidRPr="00ED0073" w14:paraId="01E2A8F2" w14:textId="77777777" w:rsidTr="00FA2E60">
        <w:tc>
          <w:tcPr>
            <w:tcW w:w="2812" w:type="dxa"/>
          </w:tcPr>
          <w:p w14:paraId="7462CAA1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048804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356CAACF" w14:textId="77777777" w:rsidTr="00FA2E60">
        <w:tc>
          <w:tcPr>
            <w:tcW w:w="2812" w:type="dxa"/>
          </w:tcPr>
          <w:p w14:paraId="6F77F4D3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7F8233C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</w:t>
            </w:r>
            <w:r>
              <w:t>用户</w:t>
            </w:r>
            <w:proofErr w:type="gramEnd"/>
            <w:r>
              <w:t>注册申请</w:t>
            </w:r>
          </w:p>
        </w:tc>
      </w:tr>
      <w:tr w:rsidR="00902DE9" w:rsidRPr="00ED0073" w14:paraId="3D2A2906" w14:textId="77777777" w:rsidTr="00FA2E60">
        <w:tc>
          <w:tcPr>
            <w:tcW w:w="2812" w:type="dxa"/>
          </w:tcPr>
          <w:p w14:paraId="24E1A443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6768BD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676228DD" w14:textId="77777777" w:rsidTr="00FA2E60">
        <w:tc>
          <w:tcPr>
            <w:tcW w:w="2812" w:type="dxa"/>
          </w:tcPr>
          <w:p w14:paraId="1574A984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797FABB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C7AA03D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1AC13F01" w14:textId="77777777" w:rsidTr="00FA2E60">
        <w:tc>
          <w:tcPr>
            <w:tcW w:w="2812" w:type="dxa"/>
          </w:tcPr>
          <w:p w14:paraId="3BC684EC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9E61505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rPr>
                <w:rFonts w:hint="eastAsia"/>
              </w:rPr>
              <w:t>注册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902DE9" w:rsidRPr="00ED0073" w14:paraId="34FCE6DB" w14:textId="77777777" w:rsidTr="00FA2E60">
        <w:tc>
          <w:tcPr>
            <w:tcW w:w="2812" w:type="dxa"/>
          </w:tcPr>
          <w:p w14:paraId="029AC935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725A071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4988CCA5" w14:textId="77777777" w:rsidR="00902DE9" w:rsidRDefault="00902DE9" w:rsidP="00FA2E60">
            <w:r>
              <w:rPr>
                <w:rFonts w:hint="eastAsia"/>
              </w:rPr>
              <w:lastRenderedPageBreak/>
              <w:t>2.显示用户</w:t>
            </w:r>
            <w:r>
              <w:t>审核信息列表</w:t>
            </w:r>
          </w:p>
          <w:p w14:paraId="201FAC40" w14:textId="77777777" w:rsidR="00902DE9" w:rsidRDefault="00902DE9" w:rsidP="00FA2E60">
            <w:r>
              <w:rPr>
                <w:rFonts w:hint="eastAsia"/>
              </w:rPr>
              <w:t>3.选中用户</w:t>
            </w:r>
            <w:r>
              <w:t>审核信息列表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7A1FE764" w14:textId="77777777" w:rsidR="00902DE9" w:rsidRPr="00ED0073" w:rsidRDefault="00902DE9" w:rsidP="00FA2E60">
            <w:r>
              <w:rPr>
                <w:rFonts w:hint="eastAsia"/>
              </w:rPr>
              <w:t>3.点击用户审核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902DE9" w:rsidRPr="00ED0073" w14:paraId="67F60336" w14:textId="77777777" w:rsidTr="00FA2E60">
        <w:tc>
          <w:tcPr>
            <w:tcW w:w="2812" w:type="dxa"/>
          </w:tcPr>
          <w:p w14:paraId="65313F64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D59C562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1CBE8F91" w14:textId="77777777" w:rsidTr="00FA2E60">
        <w:tc>
          <w:tcPr>
            <w:tcW w:w="2812" w:type="dxa"/>
          </w:tcPr>
          <w:p w14:paraId="63E61AD0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D9F827F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</w:t>
            </w:r>
            <w:r>
              <w:t>用户审核信息</w:t>
            </w:r>
          </w:p>
          <w:p w14:paraId="3B5DE8F3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</w:t>
            </w:r>
            <w:r>
              <w:rPr>
                <w:rFonts w:hint="eastAsia"/>
              </w:rPr>
              <w:t>已选中的</w:t>
            </w:r>
            <w:r>
              <w:t>用户审核信息</w:t>
            </w:r>
          </w:p>
        </w:tc>
      </w:tr>
      <w:tr w:rsidR="00902DE9" w:rsidRPr="00ED0073" w14:paraId="3FCDD183" w14:textId="77777777" w:rsidTr="00FA2E60">
        <w:tc>
          <w:tcPr>
            <w:tcW w:w="2812" w:type="dxa"/>
          </w:tcPr>
          <w:p w14:paraId="5596669F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5EBBD67" w14:textId="77777777" w:rsidR="00902DE9" w:rsidRPr="00ED0073" w:rsidRDefault="00902DE9" w:rsidP="00FA2E60">
            <w:r>
              <w:t>0.4241</w:t>
            </w:r>
          </w:p>
        </w:tc>
      </w:tr>
      <w:tr w:rsidR="00902DE9" w:rsidRPr="00433E1C" w14:paraId="1D979E48" w14:textId="77777777" w:rsidTr="00FA2E60">
        <w:tc>
          <w:tcPr>
            <w:tcW w:w="2812" w:type="dxa"/>
          </w:tcPr>
          <w:p w14:paraId="55EB782A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56DBA79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15A34D32" w14:textId="77777777" w:rsidTr="00FA2E60">
        <w:tc>
          <w:tcPr>
            <w:tcW w:w="2812" w:type="dxa"/>
          </w:tcPr>
          <w:p w14:paraId="5CA00054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1397DFF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55FFF4C" w14:textId="77777777" w:rsidTr="00FA2E60">
        <w:tc>
          <w:tcPr>
            <w:tcW w:w="2812" w:type="dxa"/>
          </w:tcPr>
          <w:p w14:paraId="34D53B6D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35595C8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69D22BDA" w14:textId="77777777" w:rsidTr="00FA2E60">
        <w:tc>
          <w:tcPr>
            <w:tcW w:w="2812" w:type="dxa"/>
          </w:tcPr>
          <w:p w14:paraId="3ED1DC8D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406F42D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3EE92B4E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14375B72" w14:textId="77777777" w:rsidTr="00FA2E60">
        <w:tc>
          <w:tcPr>
            <w:tcW w:w="2812" w:type="dxa"/>
          </w:tcPr>
          <w:p w14:paraId="122F1266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32E19C56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C-A-11</w:t>
            </w:r>
          </w:p>
        </w:tc>
      </w:tr>
      <w:tr w:rsidR="00902DE9" w:rsidRPr="00C52A26" w14:paraId="4568AC1B" w14:textId="77777777" w:rsidTr="00FA2E60">
        <w:tc>
          <w:tcPr>
            <w:tcW w:w="2812" w:type="dxa"/>
          </w:tcPr>
          <w:p w14:paraId="2ABBF3D7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7864744" w14:textId="77777777" w:rsidR="00902DE9" w:rsidRPr="00C52A26" w:rsidRDefault="00902DE9" w:rsidP="00FA2E60">
            <w:r>
              <w:rPr>
                <w:rFonts w:hint="eastAsia"/>
              </w:rPr>
              <w:t>搜索用户</w:t>
            </w:r>
            <w:r>
              <w:t>审核</w:t>
            </w:r>
          </w:p>
        </w:tc>
      </w:tr>
      <w:tr w:rsidR="00902DE9" w:rsidRPr="00ED0073" w14:paraId="7DC5BF2F" w14:textId="77777777" w:rsidTr="00FA2E60">
        <w:tc>
          <w:tcPr>
            <w:tcW w:w="2812" w:type="dxa"/>
          </w:tcPr>
          <w:p w14:paraId="5B9F6EAF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E66187A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75FA7D25" w14:textId="77777777" w:rsidTr="00FA2E60">
        <w:tc>
          <w:tcPr>
            <w:tcW w:w="2812" w:type="dxa"/>
          </w:tcPr>
          <w:p w14:paraId="26445720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6CF3394" w14:textId="77777777" w:rsidR="00902DE9" w:rsidRPr="00ED0073" w:rsidRDefault="00902DE9" w:rsidP="00FA2E60">
            <w:r>
              <w:rPr>
                <w:rFonts w:hint="eastAsia"/>
              </w:rPr>
              <w:t>管理员搜索</w:t>
            </w:r>
            <w:r>
              <w:t>用户注册申请</w:t>
            </w:r>
          </w:p>
        </w:tc>
      </w:tr>
      <w:tr w:rsidR="00902DE9" w:rsidRPr="00ED0073" w14:paraId="30C9FD41" w14:textId="77777777" w:rsidTr="00FA2E60">
        <w:tc>
          <w:tcPr>
            <w:tcW w:w="2812" w:type="dxa"/>
          </w:tcPr>
          <w:p w14:paraId="259FE01E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1659321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1058A33B" w14:textId="77777777" w:rsidTr="00FA2E60">
        <w:tc>
          <w:tcPr>
            <w:tcW w:w="2812" w:type="dxa"/>
          </w:tcPr>
          <w:p w14:paraId="50057D28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D9F4500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22714DF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5F6E7F3B" w14:textId="77777777" w:rsidTr="00FA2E60">
        <w:tc>
          <w:tcPr>
            <w:tcW w:w="2812" w:type="dxa"/>
          </w:tcPr>
          <w:p w14:paraId="337AB758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5D88B8E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：用户审核</w:t>
            </w:r>
            <w:r>
              <w:t>信息列表显示搜索结果</w:t>
            </w:r>
          </w:p>
        </w:tc>
      </w:tr>
      <w:tr w:rsidR="00902DE9" w:rsidRPr="00ED0073" w14:paraId="05F8285C" w14:textId="77777777" w:rsidTr="00FA2E60">
        <w:tc>
          <w:tcPr>
            <w:tcW w:w="2812" w:type="dxa"/>
          </w:tcPr>
          <w:p w14:paraId="2D13E090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E9ABDE4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4173BBE7" w14:textId="77777777" w:rsidR="00902DE9" w:rsidRDefault="00902DE9" w:rsidP="00FA2E60">
            <w:r>
              <w:rPr>
                <w:rFonts w:hint="eastAsia"/>
              </w:rPr>
              <w:t>2.显示用户</w:t>
            </w:r>
            <w:r>
              <w:t>审核信息列表</w:t>
            </w:r>
          </w:p>
          <w:p w14:paraId="0FFC724D" w14:textId="77777777" w:rsidR="00902DE9" w:rsidRDefault="00902DE9" w:rsidP="00FA2E60">
            <w:r>
              <w:rPr>
                <w:rFonts w:hint="eastAsia"/>
              </w:rPr>
              <w:t>3.在用户</w:t>
            </w:r>
            <w:r>
              <w:t>审核信息列表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62B99E3B" w14:textId="77777777" w:rsidR="00902DE9" w:rsidRPr="00ED0073" w:rsidRDefault="00902DE9" w:rsidP="00FA2E60">
            <w:r>
              <w:t>4</w:t>
            </w:r>
            <w:r>
              <w:rPr>
                <w:rFonts w:hint="eastAsia"/>
              </w:rPr>
              <w:t>.点击搜索栏</w:t>
            </w:r>
            <w:r>
              <w:t>右侧的搜索按钮</w:t>
            </w:r>
          </w:p>
        </w:tc>
      </w:tr>
      <w:tr w:rsidR="00902DE9" w:rsidRPr="00ED0073" w14:paraId="2CDDCE33" w14:textId="77777777" w:rsidTr="00FA2E60">
        <w:tc>
          <w:tcPr>
            <w:tcW w:w="2812" w:type="dxa"/>
          </w:tcPr>
          <w:p w14:paraId="1C310C9E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BDCFE8" w14:textId="77777777" w:rsidR="00902DE9" w:rsidRPr="00ED0073" w:rsidRDefault="00902DE9" w:rsidP="00FA2E60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902DE9" w:rsidRPr="00ED0073" w14:paraId="51CF514C" w14:textId="77777777" w:rsidTr="00FA2E60">
        <w:tc>
          <w:tcPr>
            <w:tcW w:w="2812" w:type="dxa"/>
          </w:tcPr>
          <w:p w14:paraId="543C48FA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7C87F7B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60575E3F" w14:textId="77777777" w:rsidTr="00FA2E60">
        <w:tc>
          <w:tcPr>
            <w:tcW w:w="2812" w:type="dxa"/>
          </w:tcPr>
          <w:p w14:paraId="196EB29E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6C7215A" w14:textId="77777777" w:rsidR="00902DE9" w:rsidRPr="00ED0073" w:rsidRDefault="00902DE9" w:rsidP="00FA2E60">
            <w:r>
              <w:t>0.5734</w:t>
            </w:r>
          </w:p>
        </w:tc>
      </w:tr>
      <w:tr w:rsidR="00902DE9" w:rsidRPr="00433E1C" w14:paraId="0EB0B246" w14:textId="77777777" w:rsidTr="00FA2E60">
        <w:tc>
          <w:tcPr>
            <w:tcW w:w="2812" w:type="dxa"/>
          </w:tcPr>
          <w:p w14:paraId="12C78DF3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C9D6ECF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5AFDD6B6" w14:textId="77777777" w:rsidTr="00FA2E60">
        <w:tc>
          <w:tcPr>
            <w:tcW w:w="2812" w:type="dxa"/>
          </w:tcPr>
          <w:p w14:paraId="2BB3EE50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0CA4675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58C5AE8E" w14:textId="77777777" w:rsidTr="00FA2E60">
        <w:tc>
          <w:tcPr>
            <w:tcW w:w="2812" w:type="dxa"/>
          </w:tcPr>
          <w:p w14:paraId="5722E6A6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0F742AC" w14:textId="77777777" w:rsidR="00902DE9" w:rsidRPr="007C7770" w:rsidRDefault="00902DE9" w:rsidP="00FA2E60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902DE9" w:rsidRPr="00757EB3" w14:paraId="71C617DB" w14:textId="77777777" w:rsidTr="00FA2E60">
        <w:tc>
          <w:tcPr>
            <w:tcW w:w="2812" w:type="dxa"/>
          </w:tcPr>
          <w:p w14:paraId="32C650FB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D1D8D63" w14:textId="77777777" w:rsidR="00902DE9" w:rsidRPr="007C7770" w:rsidRDefault="00902DE9" w:rsidP="00FA2E60">
            <w:r>
              <w:rPr>
                <w:rFonts w:hint="eastAsia"/>
              </w:rPr>
              <w:t>包含关键字</w:t>
            </w:r>
            <w:r>
              <w:t>的用户审核信息列表</w:t>
            </w:r>
          </w:p>
        </w:tc>
      </w:tr>
    </w:tbl>
    <w:p w14:paraId="3C33C0B9" w14:textId="77777777" w:rsidR="00902DE9" w:rsidRDefault="00902DE9" w:rsidP="00902DE9">
      <w:pPr>
        <w:rPr>
          <w:rFonts w:hint="eastAsia"/>
        </w:rPr>
      </w:pPr>
    </w:p>
    <w:p w14:paraId="28754EB4" w14:textId="4EC9FAF0" w:rsidR="00902DE9" w:rsidRDefault="00902DE9" w:rsidP="00902DE9">
      <w:pPr>
        <w:pStyle w:val="5"/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.1.2</w:t>
      </w:r>
      <w:r>
        <w:rPr>
          <w:rFonts w:hint="eastAsia"/>
        </w:rPr>
        <w:t>禁言</w:t>
      </w:r>
      <w:r>
        <w:t>管理子界面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0CF30F14" w14:textId="77777777" w:rsidTr="00FA2E60">
        <w:tc>
          <w:tcPr>
            <w:tcW w:w="2812" w:type="dxa"/>
          </w:tcPr>
          <w:p w14:paraId="37590C88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6E429FA2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C-A-12</w:t>
            </w:r>
          </w:p>
        </w:tc>
      </w:tr>
      <w:tr w:rsidR="00902DE9" w:rsidRPr="00C52A26" w14:paraId="21D72F3E" w14:textId="77777777" w:rsidTr="00FA2E60">
        <w:tc>
          <w:tcPr>
            <w:tcW w:w="2812" w:type="dxa"/>
          </w:tcPr>
          <w:p w14:paraId="6396243E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F93E49" w14:textId="77777777" w:rsidR="00902DE9" w:rsidRPr="00C52A26" w:rsidRDefault="00902DE9" w:rsidP="00FA2E60">
            <w:r>
              <w:rPr>
                <w:rFonts w:hint="eastAsia"/>
              </w:rPr>
              <w:t>查看用户禁言</w:t>
            </w:r>
            <w:r>
              <w:t>列表</w:t>
            </w:r>
          </w:p>
        </w:tc>
      </w:tr>
      <w:tr w:rsidR="00902DE9" w:rsidRPr="00ED0073" w14:paraId="103B33C7" w14:textId="77777777" w:rsidTr="00FA2E60">
        <w:tc>
          <w:tcPr>
            <w:tcW w:w="2812" w:type="dxa"/>
          </w:tcPr>
          <w:p w14:paraId="573C2441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47BD70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791CDCF5" w14:textId="77777777" w:rsidTr="00FA2E60">
        <w:tc>
          <w:tcPr>
            <w:tcW w:w="2812" w:type="dxa"/>
          </w:tcPr>
          <w:p w14:paraId="4A3E14B6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AAD6588" w14:textId="77777777" w:rsidR="00902DE9" w:rsidRPr="00ED0073" w:rsidRDefault="00902DE9" w:rsidP="00FA2E60">
            <w:r>
              <w:rPr>
                <w:rFonts w:hint="eastAsia"/>
              </w:rPr>
              <w:t>管理员查看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</w:tc>
      </w:tr>
      <w:tr w:rsidR="00902DE9" w:rsidRPr="00ED0073" w14:paraId="5771E735" w14:textId="77777777" w:rsidTr="00FA2E60">
        <w:tc>
          <w:tcPr>
            <w:tcW w:w="2812" w:type="dxa"/>
          </w:tcPr>
          <w:p w14:paraId="635598F0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5D92BCB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2D05B913" w14:textId="77777777" w:rsidTr="00FA2E60">
        <w:tc>
          <w:tcPr>
            <w:tcW w:w="2812" w:type="dxa"/>
          </w:tcPr>
          <w:p w14:paraId="47BFBBA3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8E3ED3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90CD9A0" w14:textId="77777777" w:rsidR="00902DE9" w:rsidRPr="00ED0073" w:rsidRDefault="00902DE9" w:rsidP="00FA2E60">
            <w:r>
              <w:rPr>
                <w:rFonts w:hint="eastAsia"/>
              </w:rPr>
              <w:lastRenderedPageBreak/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3FF6DC05" w14:textId="77777777" w:rsidTr="00FA2E60">
        <w:tc>
          <w:tcPr>
            <w:tcW w:w="2812" w:type="dxa"/>
          </w:tcPr>
          <w:p w14:paraId="4F99E199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5D70804C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：显示用户禁言</w:t>
            </w:r>
            <w:r>
              <w:t>信息列表</w:t>
            </w:r>
          </w:p>
        </w:tc>
      </w:tr>
      <w:tr w:rsidR="00902DE9" w:rsidRPr="00ED0073" w14:paraId="5F385D01" w14:textId="77777777" w:rsidTr="00FA2E60">
        <w:tc>
          <w:tcPr>
            <w:tcW w:w="2812" w:type="dxa"/>
          </w:tcPr>
          <w:p w14:paraId="7C6381AE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72F690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256999A7" w14:textId="77777777" w:rsidR="00902DE9" w:rsidRPr="00ED0073" w:rsidRDefault="00902DE9" w:rsidP="00FA2E60">
            <w:r>
              <w:rPr>
                <w:rFonts w:hint="eastAsia"/>
              </w:rPr>
              <w:t>2.显示用户禁言</w:t>
            </w:r>
            <w:r>
              <w:t>信息列表</w:t>
            </w:r>
          </w:p>
        </w:tc>
      </w:tr>
      <w:tr w:rsidR="00902DE9" w:rsidRPr="00ED0073" w14:paraId="09C0A4D7" w14:textId="77777777" w:rsidTr="00FA2E60">
        <w:tc>
          <w:tcPr>
            <w:tcW w:w="2812" w:type="dxa"/>
          </w:tcPr>
          <w:p w14:paraId="1054D831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F687B3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44D8AF6F" w14:textId="77777777" w:rsidTr="00FA2E60">
        <w:tc>
          <w:tcPr>
            <w:tcW w:w="2812" w:type="dxa"/>
          </w:tcPr>
          <w:p w14:paraId="3E80722B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A8BFF3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04C8B5B2" w14:textId="77777777" w:rsidTr="00FA2E60">
        <w:tc>
          <w:tcPr>
            <w:tcW w:w="2812" w:type="dxa"/>
          </w:tcPr>
          <w:p w14:paraId="47CF0D37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D3AD34A" w14:textId="77777777" w:rsidR="00902DE9" w:rsidRPr="00ED0073" w:rsidRDefault="00902DE9" w:rsidP="00FA2E60">
            <w:r>
              <w:t>0.3967</w:t>
            </w:r>
          </w:p>
        </w:tc>
      </w:tr>
      <w:tr w:rsidR="00902DE9" w:rsidRPr="00433E1C" w14:paraId="739F7535" w14:textId="77777777" w:rsidTr="00FA2E60">
        <w:tc>
          <w:tcPr>
            <w:tcW w:w="2812" w:type="dxa"/>
          </w:tcPr>
          <w:p w14:paraId="22EF323A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D669643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769FAA00" w14:textId="77777777" w:rsidTr="00FA2E60">
        <w:tc>
          <w:tcPr>
            <w:tcW w:w="2812" w:type="dxa"/>
          </w:tcPr>
          <w:p w14:paraId="47606F89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9A3A938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EA885D7" w14:textId="77777777" w:rsidTr="00FA2E60">
        <w:tc>
          <w:tcPr>
            <w:tcW w:w="2812" w:type="dxa"/>
          </w:tcPr>
          <w:p w14:paraId="6649A7FA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2BE03E7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786C4D42" w14:textId="77777777" w:rsidTr="00FA2E60">
        <w:tc>
          <w:tcPr>
            <w:tcW w:w="2812" w:type="dxa"/>
          </w:tcPr>
          <w:p w14:paraId="62236989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394A436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6DDCCC2B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108B3F58" w14:textId="77777777" w:rsidTr="00FA2E60">
        <w:tc>
          <w:tcPr>
            <w:tcW w:w="2812" w:type="dxa"/>
          </w:tcPr>
          <w:p w14:paraId="4A917CBD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4A6B46E3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C-A-13</w:t>
            </w:r>
          </w:p>
        </w:tc>
      </w:tr>
      <w:tr w:rsidR="00902DE9" w:rsidRPr="00C52A26" w14:paraId="4E3A760B" w14:textId="77777777" w:rsidTr="00FA2E60">
        <w:tc>
          <w:tcPr>
            <w:tcW w:w="2812" w:type="dxa"/>
          </w:tcPr>
          <w:p w14:paraId="4909D462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9257D09" w14:textId="77777777" w:rsidR="00902DE9" w:rsidRPr="00C52A26" w:rsidRDefault="00902DE9" w:rsidP="00FA2E60">
            <w:r>
              <w:rPr>
                <w:rFonts w:hint="eastAsia"/>
              </w:rPr>
              <w:t>解除用户禁言</w:t>
            </w:r>
          </w:p>
        </w:tc>
      </w:tr>
      <w:tr w:rsidR="00902DE9" w:rsidRPr="00ED0073" w14:paraId="16ED0125" w14:textId="77777777" w:rsidTr="00FA2E60">
        <w:tc>
          <w:tcPr>
            <w:tcW w:w="2812" w:type="dxa"/>
          </w:tcPr>
          <w:p w14:paraId="33CF718B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843AA67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1BC1B885" w14:textId="77777777" w:rsidTr="00FA2E60">
        <w:tc>
          <w:tcPr>
            <w:tcW w:w="2812" w:type="dxa"/>
          </w:tcPr>
          <w:p w14:paraId="1D51A61C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05E4674" w14:textId="77777777" w:rsidR="00902DE9" w:rsidRPr="00ED0073" w:rsidRDefault="00902DE9" w:rsidP="00FA2E60">
            <w:r>
              <w:rPr>
                <w:rFonts w:hint="eastAsia"/>
              </w:rPr>
              <w:t>管理员解除选中</w:t>
            </w:r>
            <w:r>
              <w:t>用户</w:t>
            </w:r>
            <w:r>
              <w:rPr>
                <w:rFonts w:hint="eastAsia"/>
              </w:rPr>
              <w:t>的禁言</w:t>
            </w:r>
          </w:p>
        </w:tc>
      </w:tr>
      <w:tr w:rsidR="00902DE9" w:rsidRPr="00ED0073" w14:paraId="0B776CEB" w14:textId="77777777" w:rsidTr="00FA2E60">
        <w:tc>
          <w:tcPr>
            <w:tcW w:w="2812" w:type="dxa"/>
          </w:tcPr>
          <w:p w14:paraId="71D07AC3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0290BC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7D4C5650" w14:textId="77777777" w:rsidTr="00FA2E60">
        <w:tc>
          <w:tcPr>
            <w:tcW w:w="2812" w:type="dxa"/>
          </w:tcPr>
          <w:p w14:paraId="7F9A2711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D9C41D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8458000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74101B36" w14:textId="77777777" w:rsidTr="00FA2E60">
        <w:tc>
          <w:tcPr>
            <w:tcW w:w="2812" w:type="dxa"/>
          </w:tcPr>
          <w:p w14:paraId="749844DA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9660E6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解除禁言</w:t>
            </w:r>
          </w:p>
        </w:tc>
      </w:tr>
      <w:tr w:rsidR="00902DE9" w:rsidRPr="00ED0073" w14:paraId="3CA11F9C" w14:textId="77777777" w:rsidTr="00FA2E60">
        <w:tc>
          <w:tcPr>
            <w:tcW w:w="2812" w:type="dxa"/>
          </w:tcPr>
          <w:p w14:paraId="28F0E7A5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F376B0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631D1E4B" w14:textId="77777777" w:rsidR="00902DE9" w:rsidRDefault="00902DE9" w:rsidP="00FA2E60">
            <w:r>
              <w:rPr>
                <w:rFonts w:hint="eastAsia"/>
              </w:rPr>
              <w:t>2.显示用户禁言</w:t>
            </w:r>
            <w:r>
              <w:t>信息列表</w:t>
            </w:r>
          </w:p>
          <w:p w14:paraId="6F2013B6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信息右侧的</w:t>
            </w:r>
            <w:r>
              <w:rPr>
                <w:rFonts w:hint="eastAsia"/>
              </w:rPr>
              <w:t>解除禁言</w:t>
            </w:r>
            <w:r>
              <w:t>选项</w:t>
            </w:r>
          </w:p>
        </w:tc>
      </w:tr>
      <w:tr w:rsidR="00902DE9" w:rsidRPr="00ED0073" w14:paraId="3F6C581E" w14:textId="77777777" w:rsidTr="00FA2E60">
        <w:tc>
          <w:tcPr>
            <w:tcW w:w="2812" w:type="dxa"/>
          </w:tcPr>
          <w:p w14:paraId="0C466C22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AEFA45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47C3D918" w14:textId="77777777" w:rsidR="00902DE9" w:rsidRPr="00ED0073" w:rsidRDefault="00902DE9" w:rsidP="00FA2E60">
            <w:r>
              <w:rPr>
                <w:rFonts w:hint="eastAsia"/>
              </w:rPr>
              <w:t>2.2点击用户禁言</w:t>
            </w:r>
            <w:r>
              <w:t>信息列表右上方的</w:t>
            </w:r>
            <w:r>
              <w:rPr>
                <w:rFonts w:hint="eastAsia"/>
              </w:rPr>
              <w:t>解除禁言</w:t>
            </w:r>
            <w:r>
              <w:t>按钮</w:t>
            </w:r>
          </w:p>
        </w:tc>
      </w:tr>
      <w:tr w:rsidR="00902DE9" w:rsidRPr="00ED0073" w14:paraId="32F09635" w14:textId="77777777" w:rsidTr="00FA2E60">
        <w:tc>
          <w:tcPr>
            <w:tcW w:w="2812" w:type="dxa"/>
          </w:tcPr>
          <w:p w14:paraId="3A7D4E0A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427B8FC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2805813D" w14:textId="77777777" w:rsidTr="00FA2E60">
        <w:tc>
          <w:tcPr>
            <w:tcW w:w="2812" w:type="dxa"/>
          </w:tcPr>
          <w:p w14:paraId="52BF3011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BA3DA97" w14:textId="77777777" w:rsidR="00902DE9" w:rsidRPr="00ED0073" w:rsidRDefault="00902DE9" w:rsidP="00FA2E60">
            <w:r>
              <w:t>0.4807</w:t>
            </w:r>
          </w:p>
        </w:tc>
      </w:tr>
      <w:tr w:rsidR="00902DE9" w:rsidRPr="00433E1C" w14:paraId="4304F58C" w14:textId="77777777" w:rsidTr="00FA2E60">
        <w:tc>
          <w:tcPr>
            <w:tcW w:w="2812" w:type="dxa"/>
          </w:tcPr>
          <w:p w14:paraId="763BC558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E0EA60B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57BAE623" w14:textId="77777777" w:rsidTr="00FA2E60">
        <w:tc>
          <w:tcPr>
            <w:tcW w:w="2812" w:type="dxa"/>
          </w:tcPr>
          <w:p w14:paraId="304CD7F3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0541D3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01316EA" w14:textId="77777777" w:rsidTr="00FA2E60">
        <w:tc>
          <w:tcPr>
            <w:tcW w:w="2812" w:type="dxa"/>
          </w:tcPr>
          <w:p w14:paraId="381BA62E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7C307E8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75CA1FEE" w14:textId="77777777" w:rsidTr="00FA2E60">
        <w:tc>
          <w:tcPr>
            <w:tcW w:w="2812" w:type="dxa"/>
          </w:tcPr>
          <w:p w14:paraId="6762DB5C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68635C8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6637EB57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7BD1F9A2" w14:textId="77777777" w:rsidTr="00FA2E60">
        <w:tc>
          <w:tcPr>
            <w:tcW w:w="2812" w:type="dxa"/>
          </w:tcPr>
          <w:p w14:paraId="0A4C4871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2B83D6BE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C-A-14</w:t>
            </w:r>
          </w:p>
        </w:tc>
      </w:tr>
      <w:tr w:rsidR="00902DE9" w:rsidRPr="00C52A26" w14:paraId="22321910" w14:textId="77777777" w:rsidTr="00FA2E60">
        <w:tc>
          <w:tcPr>
            <w:tcW w:w="2812" w:type="dxa"/>
          </w:tcPr>
          <w:p w14:paraId="4162A80C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0D5B94B" w14:textId="77777777" w:rsidR="00902DE9" w:rsidRPr="00C52A26" w:rsidRDefault="00902DE9" w:rsidP="00FA2E60">
            <w:r>
              <w:rPr>
                <w:rFonts w:hint="eastAsia"/>
              </w:rPr>
              <w:t>永久封禁</w:t>
            </w:r>
            <w:r>
              <w:t>用户</w:t>
            </w:r>
          </w:p>
        </w:tc>
      </w:tr>
      <w:tr w:rsidR="00902DE9" w:rsidRPr="00ED0073" w14:paraId="4673CA22" w14:textId="77777777" w:rsidTr="00FA2E60">
        <w:tc>
          <w:tcPr>
            <w:tcW w:w="2812" w:type="dxa"/>
          </w:tcPr>
          <w:p w14:paraId="76F831BC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98E41C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40E07874" w14:textId="77777777" w:rsidTr="00FA2E60">
        <w:tc>
          <w:tcPr>
            <w:tcW w:w="2812" w:type="dxa"/>
          </w:tcPr>
          <w:p w14:paraId="631E4A86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C1DDE28" w14:textId="77777777" w:rsidR="00902DE9" w:rsidRPr="00ED0073" w:rsidRDefault="00902DE9" w:rsidP="00FA2E60">
            <w:r>
              <w:rPr>
                <w:rFonts w:hint="eastAsia"/>
              </w:rPr>
              <w:t>管理员永久封禁选中</w:t>
            </w:r>
            <w:r>
              <w:t>的用户</w:t>
            </w:r>
          </w:p>
        </w:tc>
      </w:tr>
      <w:tr w:rsidR="00902DE9" w:rsidRPr="00ED0073" w14:paraId="150A2B97" w14:textId="77777777" w:rsidTr="00FA2E60">
        <w:tc>
          <w:tcPr>
            <w:tcW w:w="2812" w:type="dxa"/>
          </w:tcPr>
          <w:p w14:paraId="7E79BE66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F8A3B1B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3D452E03" w14:textId="77777777" w:rsidTr="00FA2E60">
        <w:tc>
          <w:tcPr>
            <w:tcW w:w="2812" w:type="dxa"/>
          </w:tcPr>
          <w:p w14:paraId="4236FCD9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28EE520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EF8E3BA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7F5A2F29" w14:textId="77777777" w:rsidTr="00FA2E60">
        <w:tc>
          <w:tcPr>
            <w:tcW w:w="2812" w:type="dxa"/>
          </w:tcPr>
          <w:p w14:paraId="220301F5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86ED7D0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被永久</w:t>
            </w:r>
            <w:r>
              <w:t>封禁</w:t>
            </w:r>
          </w:p>
        </w:tc>
      </w:tr>
      <w:tr w:rsidR="00902DE9" w:rsidRPr="00ED0073" w14:paraId="5A976521" w14:textId="77777777" w:rsidTr="00FA2E60">
        <w:tc>
          <w:tcPr>
            <w:tcW w:w="2812" w:type="dxa"/>
          </w:tcPr>
          <w:p w14:paraId="41D0279D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98C8547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4EE1ED6D" w14:textId="77777777" w:rsidR="00902DE9" w:rsidRDefault="00902DE9" w:rsidP="00FA2E60">
            <w:r>
              <w:rPr>
                <w:rFonts w:hint="eastAsia"/>
              </w:rPr>
              <w:t>2.显示用户禁言</w:t>
            </w:r>
            <w:r>
              <w:t>信息列表</w:t>
            </w:r>
          </w:p>
          <w:p w14:paraId="4C5E595F" w14:textId="77777777" w:rsidR="00902DE9" w:rsidRPr="00ED0073" w:rsidRDefault="00902DE9" w:rsidP="00FA2E60">
            <w:r>
              <w:rPr>
                <w:rFonts w:hint="eastAsia"/>
              </w:rPr>
              <w:lastRenderedPageBreak/>
              <w:t>3.点击具体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信息右侧的</w:t>
            </w:r>
            <w:r>
              <w:rPr>
                <w:rFonts w:hint="eastAsia"/>
              </w:rPr>
              <w:t>永久封禁</w:t>
            </w:r>
            <w:r>
              <w:t>选项</w:t>
            </w:r>
          </w:p>
        </w:tc>
      </w:tr>
      <w:tr w:rsidR="00902DE9" w:rsidRPr="00ED0073" w14:paraId="50A95FE9" w14:textId="77777777" w:rsidTr="00FA2E60">
        <w:tc>
          <w:tcPr>
            <w:tcW w:w="2812" w:type="dxa"/>
          </w:tcPr>
          <w:p w14:paraId="7D0F9819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A4AF39D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0870A3AF" w14:textId="77777777" w:rsidR="00902DE9" w:rsidRDefault="00902DE9" w:rsidP="00FA2E60">
            <w:r>
              <w:rPr>
                <w:rFonts w:hint="eastAsia"/>
              </w:rPr>
              <w:t>2.2点击用户</w:t>
            </w:r>
            <w:r>
              <w:t>审核信息列表右上方的</w:t>
            </w:r>
            <w:r>
              <w:rPr>
                <w:rFonts w:hint="eastAsia"/>
              </w:rPr>
              <w:t>永久封禁</w:t>
            </w:r>
            <w:r>
              <w:t>按钮</w:t>
            </w:r>
          </w:p>
          <w:p w14:paraId="6444154A" w14:textId="77777777" w:rsidR="00902DE9" w:rsidRDefault="00902DE9" w:rsidP="00FA2E60">
            <w:r>
              <w:rPr>
                <w:rFonts w:hint="eastAsia"/>
              </w:rPr>
              <w:t>3.1点击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22F191E0" w14:textId="77777777" w:rsidR="00902DE9" w:rsidRDefault="00902DE9" w:rsidP="00FA2E60">
            <w:r>
              <w:rPr>
                <w:rFonts w:hint="eastAsia"/>
              </w:rPr>
              <w:t>3.2点击出现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上方的用户选项</w:t>
            </w:r>
          </w:p>
          <w:p w14:paraId="2875F79F" w14:textId="77777777" w:rsidR="00902DE9" w:rsidRPr="00ED0073" w:rsidRDefault="00902DE9" w:rsidP="00FA2E60">
            <w:r>
              <w:rPr>
                <w:rFonts w:hint="eastAsia"/>
              </w:rPr>
              <w:t>3.3点击</w:t>
            </w:r>
            <w:r>
              <w:t>出现的用户</w:t>
            </w:r>
            <w:r>
              <w:rPr>
                <w:rFonts w:hint="eastAsia"/>
              </w:rPr>
              <w:t>信息</w:t>
            </w:r>
            <w:r>
              <w:t>列表中具体某个用户信息右侧的永久封禁选项</w:t>
            </w:r>
          </w:p>
        </w:tc>
      </w:tr>
      <w:tr w:rsidR="00902DE9" w:rsidRPr="00ED0073" w14:paraId="338E3F17" w14:textId="77777777" w:rsidTr="00FA2E60">
        <w:tc>
          <w:tcPr>
            <w:tcW w:w="2812" w:type="dxa"/>
          </w:tcPr>
          <w:p w14:paraId="0CD13C9F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20F6478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7BF64D84" w14:textId="77777777" w:rsidTr="00FA2E60">
        <w:tc>
          <w:tcPr>
            <w:tcW w:w="2812" w:type="dxa"/>
          </w:tcPr>
          <w:p w14:paraId="7317139E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58926D" w14:textId="77777777" w:rsidR="00902DE9" w:rsidRPr="00ED0073" w:rsidRDefault="00902DE9" w:rsidP="00FA2E60">
            <w:r>
              <w:t>0.5734</w:t>
            </w:r>
          </w:p>
        </w:tc>
      </w:tr>
      <w:tr w:rsidR="00902DE9" w:rsidRPr="00433E1C" w14:paraId="2A1590DF" w14:textId="77777777" w:rsidTr="00FA2E60">
        <w:tc>
          <w:tcPr>
            <w:tcW w:w="2812" w:type="dxa"/>
          </w:tcPr>
          <w:p w14:paraId="3308ACB3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ED630A8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30415019" w14:textId="77777777" w:rsidTr="00FA2E60">
        <w:tc>
          <w:tcPr>
            <w:tcW w:w="2812" w:type="dxa"/>
          </w:tcPr>
          <w:p w14:paraId="18638DF6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E49CCC4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1448CF6F" w14:textId="77777777" w:rsidTr="00FA2E60">
        <w:tc>
          <w:tcPr>
            <w:tcW w:w="2812" w:type="dxa"/>
          </w:tcPr>
          <w:p w14:paraId="54AAA134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0F724BA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EAABC21" w14:textId="77777777" w:rsidTr="00FA2E60">
        <w:tc>
          <w:tcPr>
            <w:tcW w:w="2812" w:type="dxa"/>
          </w:tcPr>
          <w:p w14:paraId="484AA353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268845C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66FFF775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6EBFFB25" w14:textId="77777777" w:rsidTr="00FA2E60">
        <w:tc>
          <w:tcPr>
            <w:tcW w:w="2812" w:type="dxa"/>
          </w:tcPr>
          <w:p w14:paraId="04C5298F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1AD81590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C-A-15</w:t>
            </w:r>
          </w:p>
        </w:tc>
      </w:tr>
      <w:tr w:rsidR="00902DE9" w:rsidRPr="00C52A26" w14:paraId="6C543917" w14:textId="77777777" w:rsidTr="00FA2E60">
        <w:tc>
          <w:tcPr>
            <w:tcW w:w="2812" w:type="dxa"/>
          </w:tcPr>
          <w:p w14:paraId="56129F5E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378CCC4" w14:textId="77777777" w:rsidR="00902DE9" w:rsidRPr="00C52A26" w:rsidRDefault="00902DE9" w:rsidP="00FA2E60">
            <w:r>
              <w:rPr>
                <w:rFonts w:hint="eastAsia"/>
              </w:rPr>
              <w:t>全选用户禁言</w:t>
            </w:r>
          </w:p>
        </w:tc>
      </w:tr>
      <w:tr w:rsidR="00902DE9" w:rsidRPr="00ED0073" w14:paraId="24268121" w14:textId="77777777" w:rsidTr="00FA2E60">
        <w:tc>
          <w:tcPr>
            <w:tcW w:w="2812" w:type="dxa"/>
          </w:tcPr>
          <w:p w14:paraId="761F28E7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471285F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6C90745A" w14:textId="77777777" w:rsidTr="00FA2E60">
        <w:tc>
          <w:tcPr>
            <w:tcW w:w="2812" w:type="dxa"/>
          </w:tcPr>
          <w:p w14:paraId="7434A6CD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F0022E" w14:textId="77777777" w:rsidR="00902DE9" w:rsidRPr="00ED0073" w:rsidRDefault="00902DE9" w:rsidP="00FA2E60">
            <w:r>
              <w:rPr>
                <w:rFonts w:hint="eastAsia"/>
              </w:rPr>
              <w:t>管理员全选</w:t>
            </w:r>
            <w:r>
              <w:t>用户</w:t>
            </w:r>
            <w:r>
              <w:rPr>
                <w:rFonts w:hint="eastAsia"/>
              </w:rPr>
              <w:t>禁言信息</w:t>
            </w:r>
          </w:p>
        </w:tc>
      </w:tr>
      <w:tr w:rsidR="00902DE9" w:rsidRPr="00ED0073" w14:paraId="12B8F2D2" w14:textId="77777777" w:rsidTr="00FA2E60">
        <w:tc>
          <w:tcPr>
            <w:tcW w:w="2812" w:type="dxa"/>
          </w:tcPr>
          <w:p w14:paraId="7CCC9222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F0F22DA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5E7D1D75" w14:textId="77777777" w:rsidTr="00FA2E60">
        <w:tc>
          <w:tcPr>
            <w:tcW w:w="2812" w:type="dxa"/>
          </w:tcPr>
          <w:p w14:paraId="5C480BCC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2F98313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926544E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4D9893D8" w14:textId="77777777" w:rsidTr="00FA2E60">
        <w:tc>
          <w:tcPr>
            <w:tcW w:w="2812" w:type="dxa"/>
          </w:tcPr>
          <w:p w14:paraId="00E00BA4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E2B48E7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：选中用户禁言</w:t>
            </w:r>
            <w:r>
              <w:t>列名中所有</w:t>
            </w:r>
            <w:r>
              <w:rPr>
                <w:rFonts w:hint="eastAsia"/>
              </w:rPr>
              <w:t>禁言信息</w:t>
            </w:r>
            <w:r>
              <w:t>条目</w:t>
            </w:r>
          </w:p>
        </w:tc>
      </w:tr>
      <w:tr w:rsidR="00902DE9" w:rsidRPr="00ED0073" w14:paraId="40F9C474" w14:textId="77777777" w:rsidTr="00FA2E60">
        <w:tc>
          <w:tcPr>
            <w:tcW w:w="2812" w:type="dxa"/>
          </w:tcPr>
          <w:p w14:paraId="716CA736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57ADC3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6EB20873" w14:textId="77777777" w:rsidR="00902DE9" w:rsidRDefault="00902DE9" w:rsidP="00FA2E60">
            <w:r>
              <w:rPr>
                <w:rFonts w:hint="eastAsia"/>
              </w:rPr>
              <w:t>2.显示用户禁言</w:t>
            </w:r>
            <w:r>
              <w:t>信息列表</w:t>
            </w:r>
          </w:p>
          <w:p w14:paraId="3EFB124C" w14:textId="77777777" w:rsidR="00902DE9" w:rsidRPr="00ED0073" w:rsidRDefault="00902DE9" w:rsidP="00FA2E60">
            <w:r>
              <w:rPr>
                <w:rFonts w:hint="eastAsia"/>
              </w:rPr>
              <w:t>3.点击用户禁言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902DE9" w:rsidRPr="00ED0073" w14:paraId="02BC70BD" w14:textId="77777777" w:rsidTr="00FA2E60">
        <w:tc>
          <w:tcPr>
            <w:tcW w:w="2812" w:type="dxa"/>
          </w:tcPr>
          <w:p w14:paraId="48F25D9F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4FE818B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30797A37" w14:textId="77777777" w:rsidTr="00FA2E60">
        <w:tc>
          <w:tcPr>
            <w:tcW w:w="2812" w:type="dxa"/>
          </w:tcPr>
          <w:p w14:paraId="123DC1D4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6419A36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用户</w:t>
            </w:r>
            <w:r>
              <w:rPr>
                <w:rFonts w:hint="eastAsia"/>
              </w:rPr>
              <w:t>注册</w:t>
            </w:r>
            <w:r>
              <w:t>审核信息列表为空</w:t>
            </w:r>
          </w:p>
          <w:p w14:paraId="7DC6034C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提示框，提示没有注册审核申请</w:t>
            </w:r>
          </w:p>
        </w:tc>
      </w:tr>
      <w:tr w:rsidR="00902DE9" w:rsidRPr="00ED0073" w14:paraId="7DD309ED" w14:textId="77777777" w:rsidTr="00FA2E60">
        <w:tc>
          <w:tcPr>
            <w:tcW w:w="2812" w:type="dxa"/>
          </w:tcPr>
          <w:p w14:paraId="3F525058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3E11AEE" w14:textId="77777777" w:rsidR="00902DE9" w:rsidRPr="00ED0073" w:rsidRDefault="00902DE9" w:rsidP="00FA2E60">
            <w:r>
              <w:t>0.4534</w:t>
            </w:r>
          </w:p>
        </w:tc>
      </w:tr>
      <w:tr w:rsidR="00902DE9" w:rsidRPr="00433E1C" w14:paraId="1949483B" w14:textId="77777777" w:rsidTr="00FA2E60">
        <w:tc>
          <w:tcPr>
            <w:tcW w:w="2812" w:type="dxa"/>
          </w:tcPr>
          <w:p w14:paraId="2430D7C3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0D227B0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28828A62" w14:textId="77777777" w:rsidTr="00FA2E60">
        <w:tc>
          <w:tcPr>
            <w:tcW w:w="2812" w:type="dxa"/>
          </w:tcPr>
          <w:p w14:paraId="2B64C93E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890B47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7F4ECEB" w14:textId="77777777" w:rsidTr="00FA2E60">
        <w:tc>
          <w:tcPr>
            <w:tcW w:w="2812" w:type="dxa"/>
          </w:tcPr>
          <w:p w14:paraId="33039CD5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CA458F1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5B91B1DC" w14:textId="77777777" w:rsidTr="00FA2E60">
        <w:tc>
          <w:tcPr>
            <w:tcW w:w="2812" w:type="dxa"/>
          </w:tcPr>
          <w:p w14:paraId="4A31C544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269AFFF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44CD4DF4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36D02021" w14:textId="77777777" w:rsidTr="00FA2E60">
        <w:tc>
          <w:tcPr>
            <w:tcW w:w="2812" w:type="dxa"/>
          </w:tcPr>
          <w:p w14:paraId="13347218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5E09BE23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C-A-16</w:t>
            </w:r>
          </w:p>
        </w:tc>
      </w:tr>
      <w:tr w:rsidR="00902DE9" w:rsidRPr="00C52A26" w14:paraId="1C6958A2" w14:textId="77777777" w:rsidTr="00FA2E60">
        <w:tc>
          <w:tcPr>
            <w:tcW w:w="2812" w:type="dxa"/>
          </w:tcPr>
          <w:p w14:paraId="696D5C8A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3841012" w14:textId="77777777" w:rsidR="00902DE9" w:rsidRPr="00C52A26" w:rsidRDefault="00902DE9" w:rsidP="00FA2E60"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rPr>
                <w:rFonts w:hint="eastAsia"/>
              </w:rPr>
              <w:t>禁言</w:t>
            </w:r>
          </w:p>
        </w:tc>
      </w:tr>
      <w:tr w:rsidR="00902DE9" w:rsidRPr="00ED0073" w14:paraId="3F73275B" w14:textId="77777777" w:rsidTr="00FA2E60">
        <w:tc>
          <w:tcPr>
            <w:tcW w:w="2812" w:type="dxa"/>
          </w:tcPr>
          <w:p w14:paraId="107A0D61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5600380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4D8355FF" w14:textId="77777777" w:rsidTr="00FA2E60">
        <w:tc>
          <w:tcPr>
            <w:tcW w:w="2812" w:type="dxa"/>
          </w:tcPr>
          <w:p w14:paraId="3FB9B071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B2A57C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</w:t>
            </w:r>
            <w:r>
              <w:t>用户</w:t>
            </w:r>
            <w:proofErr w:type="gramEnd"/>
            <w:r>
              <w:rPr>
                <w:rFonts w:hint="eastAsia"/>
              </w:rPr>
              <w:t>禁言</w:t>
            </w:r>
          </w:p>
        </w:tc>
      </w:tr>
      <w:tr w:rsidR="00902DE9" w:rsidRPr="00ED0073" w14:paraId="75671844" w14:textId="77777777" w:rsidTr="00FA2E60">
        <w:tc>
          <w:tcPr>
            <w:tcW w:w="2812" w:type="dxa"/>
          </w:tcPr>
          <w:p w14:paraId="4286EA35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D3D389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46FF5811" w14:textId="77777777" w:rsidTr="00FA2E60">
        <w:tc>
          <w:tcPr>
            <w:tcW w:w="2812" w:type="dxa"/>
          </w:tcPr>
          <w:p w14:paraId="0F1ADF51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F5EE96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9CEA0E6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213E760A" w14:textId="77777777" w:rsidTr="00FA2E60">
        <w:tc>
          <w:tcPr>
            <w:tcW w:w="2812" w:type="dxa"/>
          </w:tcPr>
          <w:p w14:paraId="4CE26D13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7F5722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rPr>
                <w:rFonts w:hint="eastAsia"/>
              </w:rPr>
              <w:t>禁言</w:t>
            </w:r>
            <w:r>
              <w:t>列名中所有</w:t>
            </w:r>
            <w:r>
              <w:rPr>
                <w:rFonts w:hint="eastAsia"/>
              </w:rPr>
              <w:t>禁言信息</w:t>
            </w:r>
            <w:r>
              <w:t>条目</w:t>
            </w:r>
          </w:p>
        </w:tc>
      </w:tr>
      <w:tr w:rsidR="00902DE9" w:rsidRPr="00ED0073" w14:paraId="140FB24E" w14:textId="77777777" w:rsidTr="00FA2E60">
        <w:tc>
          <w:tcPr>
            <w:tcW w:w="2812" w:type="dxa"/>
          </w:tcPr>
          <w:p w14:paraId="74432A6E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4FBFC522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0AFA76E8" w14:textId="77777777" w:rsidR="00902DE9" w:rsidRDefault="00902DE9" w:rsidP="00FA2E60">
            <w:r>
              <w:rPr>
                <w:rFonts w:hint="eastAsia"/>
              </w:rPr>
              <w:t>2.显示用户禁言</w:t>
            </w:r>
            <w:r>
              <w:t>信息列表</w:t>
            </w:r>
          </w:p>
          <w:p w14:paraId="45B055AF" w14:textId="77777777" w:rsidR="00902DE9" w:rsidRDefault="00902DE9" w:rsidP="00FA2E60">
            <w:r>
              <w:rPr>
                <w:rFonts w:hint="eastAsia"/>
              </w:rPr>
              <w:t>3.选中用户禁言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18D3E548" w14:textId="77777777" w:rsidR="00902DE9" w:rsidRPr="00ED0073" w:rsidRDefault="00902DE9" w:rsidP="00FA2E60">
            <w:r>
              <w:rPr>
                <w:rFonts w:hint="eastAsia"/>
              </w:rPr>
              <w:t>3.点击用户禁言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902DE9" w:rsidRPr="00ED0073" w14:paraId="240B8EB4" w14:textId="77777777" w:rsidTr="00FA2E60">
        <w:tc>
          <w:tcPr>
            <w:tcW w:w="2812" w:type="dxa"/>
          </w:tcPr>
          <w:p w14:paraId="39382830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A6A88B6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771D97ED" w14:textId="77777777" w:rsidTr="00FA2E60">
        <w:tc>
          <w:tcPr>
            <w:tcW w:w="2812" w:type="dxa"/>
          </w:tcPr>
          <w:p w14:paraId="6A6E4809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3CE6766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  <w:p w14:paraId="40617DA2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</w:t>
            </w:r>
            <w:r>
              <w:rPr>
                <w:rFonts w:hint="eastAsia"/>
              </w:rPr>
              <w:t>已选中的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</w:tc>
      </w:tr>
      <w:tr w:rsidR="00902DE9" w:rsidRPr="00ED0073" w14:paraId="78D9BA94" w14:textId="77777777" w:rsidTr="00FA2E60">
        <w:tc>
          <w:tcPr>
            <w:tcW w:w="2812" w:type="dxa"/>
          </w:tcPr>
          <w:p w14:paraId="455A4467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2FEED13" w14:textId="77777777" w:rsidR="00902DE9" w:rsidRPr="00ED0073" w:rsidRDefault="00902DE9" w:rsidP="00FA2E60">
            <w:r>
              <w:t>0.4241</w:t>
            </w:r>
          </w:p>
        </w:tc>
      </w:tr>
      <w:tr w:rsidR="00902DE9" w:rsidRPr="00433E1C" w14:paraId="3BF3C7C0" w14:textId="77777777" w:rsidTr="00FA2E60">
        <w:tc>
          <w:tcPr>
            <w:tcW w:w="2812" w:type="dxa"/>
          </w:tcPr>
          <w:p w14:paraId="53D7C74F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06122B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1D6941CD" w14:textId="77777777" w:rsidTr="00FA2E60">
        <w:tc>
          <w:tcPr>
            <w:tcW w:w="2812" w:type="dxa"/>
          </w:tcPr>
          <w:p w14:paraId="1242D935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9939288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168B6482" w14:textId="77777777" w:rsidTr="00FA2E60">
        <w:tc>
          <w:tcPr>
            <w:tcW w:w="2812" w:type="dxa"/>
          </w:tcPr>
          <w:p w14:paraId="6A0E1981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9F5675E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35E744C" w14:textId="77777777" w:rsidTr="00FA2E60">
        <w:tc>
          <w:tcPr>
            <w:tcW w:w="2812" w:type="dxa"/>
          </w:tcPr>
          <w:p w14:paraId="7C9B7D27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41D4EA1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79A03A2F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780B9056" w14:textId="77777777" w:rsidTr="00FA2E60">
        <w:tc>
          <w:tcPr>
            <w:tcW w:w="2812" w:type="dxa"/>
          </w:tcPr>
          <w:p w14:paraId="12E50E38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785F389B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C-A-17</w:t>
            </w:r>
          </w:p>
        </w:tc>
      </w:tr>
      <w:tr w:rsidR="00902DE9" w:rsidRPr="00C52A26" w14:paraId="1BC10E02" w14:textId="77777777" w:rsidTr="00FA2E60">
        <w:tc>
          <w:tcPr>
            <w:tcW w:w="2812" w:type="dxa"/>
          </w:tcPr>
          <w:p w14:paraId="6EAD2129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2DE0DB8" w14:textId="77777777" w:rsidR="00902DE9" w:rsidRPr="00C52A26" w:rsidRDefault="00902DE9" w:rsidP="00FA2E60">
            <w:r>
              <w:rPr>
                <w:rFonts w:hint="eastAsia"/>
              </w:rPr>
              <w:t>搜索用户禁言</w:t>
            </w:r>
          </w:p>
        </w:tc>
      </w:tr>
      <w:tr w:rsidR="00902DE9" w:rsidRPr="00ED0073" w14:paraId="7AE0283D" w14:textId="77777777" w:rsidTr="00FA2E60">
        <w:tc>
          <w:tcPr>
            <w:tcW w:w="2812" w:type="dxa"/>
          </w:tcPr>
          <w:p w14:paraId="5843251D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2F3B7D5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5D83BB8C" w14:textId="77777777" w:rsidTr="00FA2E60">
        <w:tc>
          <w:tcPr>
            <w:tcW w:w="2812" w:type="dxa"/>
          </w:tcPr>
          <w:p w14:paraId="04749F67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913F3FC" w14:textId="77777777" w:rsidR="00902DE9" w:rsidRPr="00ED0073" w:rsidRDefault="00902DE9" w:rsidP="00FA2E60">
            <w:r>
              <w:rPr>
                <w:rFonts w:hint="eastAsia"/>
              </w:rPr>
              <w:t>管理员搜索</w:t>
            </w:r>
            <w:r>
              <w:t>用户</w:t>
            </w:r>
            <w:r>
              <w:rPr>
                <w:rFonts w:hint="eastAsia"/>
              </w:rPr>
              <w:t>禁言</w:t>
            </w:r>
          </w:p>
        </w:tc>
      </w:tr>
      <w:tr w:rsidR="00902DE9" w:rsidRPr="00ED0073" w14:paraId="10504B07" w14:textId="77777777" w:rsidTr="00FA2E60">
        <w:tc>
          <w:tcPr>
            <w:tcW w:w="2812" w:type="dxa"/>
          </w:tcPr>
          <w:p w14:paraId="21BEE21F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2F58732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7960334E" w14:textId="77777777" w:rsidTr="00FA2E60">
        <w:tc>
          <w:tcPr>
            <w:tcW w:w="2812" w:type="dxa"/>
          </w:tcPr>
          <w:p w14:paraId="735B186B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8C4A8A7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B86B1CE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5BA12B68" w14:textId="77777777" w:rsidTr="00FA2E60">
        <w:tc>
          <w:tcPr>
            <w:tcW w:w="2812" w:type="dxa"/>
          </w:tcPr>
          <w:p w14:paraId="7A9D20C2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8FEA231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：用户禁言</w:t>
            </w:r>
            <w:r>
              <w:t>信息列表显示搜索结果</w:t>
            </w:r>
          </w:p>
        </w:tc>
      </w:tr>
      <w:tr w:rsidR="00902DE9" w:rsidRPr="00ED0073" w14:paraId="56FAEFA8" w14:textId="77777777" w:rsidTr="00FA2E60">
        <w:tc>
          <w:tcPr>
            <w:tcW w:w="2812" w:type="dxa"/>
          </w:tcPr>
          <w:p w14:paraId="510B2D7D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4DD0627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1E41D5AB" w14:textId="77777777" w:rsidR="00902DE9" w:rsidRDefault="00902DE9" w:rsidP="00FA2E60">
            <w:r>
              <w:rPr>
                <w:rFonts w:hint="eastAsia"/>
              </w:rPr>
              <w:t>2.显示用户禁言</w:t>
            </w:r>
            <w:r>
              <w:t>信息列表</w:t>
            </w:r>
          </w:p>
          <w:p w14:paraId="5EAED03E" w14:textId="77777777" w:rsidR="00902DE9" w:rsidRDefault="00902DE9" w:rsidP="00FA2E60">
            <w:r>
              <w:rPr>
                <w:rFonts w:hint="eastAsia"/>
              </w:rPr>
              <w:t>3.在用户禁言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7377D388" w14:textId="77777777" w:rsidR="00902DE9" w:rsidRPr="00ED0073" w:rsidRDefault="00902DE9" w:rsidP="00FA2E60">
            <w:r>
              <w:t>4</w:t>
            </w:r>
            <w:r>
              <w:rPr>
                <w:rFonts w:hint="eastAsia"/>
              </w:rPr>
              <w:t>.点击搜索栏</w:t>
            </w:r>
            <w:r>
              <w:t>右侧的搜索按钮</w:t>
            </w:r>
          </w:p>
        </w:tc>
      </w:tr>
      <w:tr w:rsidR="00902DE9" w:rsidRPr="00ED0073" w14:paraId="22AAC70F" w14:textId="77777777" w:rsidTr="00FA2E60">
        <w:tc>
          <w:tcPr>
            <w:tcW w:w="2812" w:type="dxa"/>
          </w:tcPr>
          <w:p w14:paraId="73C8E58E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D1B7D81" w14:textId="77777777" w:rsidR="00902DE9" w:rsidRPr="00ED0073" w:rsidRDefault="00902DE9" w:rsidP="00FA2E60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902DE9" w:rsidRPr="00ED0073" w14:paraId="560F3C27" w14:textId="77777777" w:rsidTr="00FA2E60">
        <w:tc>
          <w:tcPr>
            <w:tcW w:w="2812" w:type="dxa"/>
          </w:tcPr>
          <w:p w14:paraId="0CA35468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0E9D7F8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7C29273C" w14:textId="77777777" w:rsidTr="00FA2E60">
        <w:tc>
          <w:tcPr>
            <w:tcW w:w="2812" w:type="dxa"/>
          </w:tcPr>
          <w:p w14:paraId="21839623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0237AC1" w14:textId="77777777" w:rsidR="00902DE9" w:rsidRPr="00ED0073" w:rsidRDefault="00902DE9" w:rsidP="00FA2E60">
            <w:r>
              <w:t>0.6440</w:t>
            </w:r>
          </w:p>
        </w:tc>
      </w:tr>
      <w:tr w:rsidR="00902DE9" w:rsidRPr="00433E1C" w14:paraId="2CA2FC79" w14:textId="77777777" w:rsidTr="00FA2E60">
        <w:tc>
          <w:tcPr>
            <w:tcW w:w="2812" w:type="dxa"/>
          </w:tcPr>
          <w:p w14:paraId="51D322EE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BEFE14C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32DB6D52" w14:textId="77777777" w:rsidTr="00FA2E60">
        <w:tc>
          <w:tcPr>
            <w:tcW w:w="2812" w:type="dxa"/>
          </w:tcPr>
          <w:p w14:paraId="03BC7BF6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0EC4336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1E709B8A" w14:textId="77777777" w:rsidTr="00FA2E60">
        <w:tc>
          <w:tcPr>
            <w:tcW w:w="2812" w:type="dxa"/>
          </w:tcPr>
          <w:p w14:paraId="26FDC2A0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02033D0" w14:textId="77777777" w:rsidR="00902DE9" w:rsidRPr="007C7770" w:rsidRDefault="00902DE9" w:rsidP="00FA2E60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902DE9" w:rsidRPr="00757EB3" w14:paraId="71732475" w14:textId="77777777" w:rsidTr="00FA2E60">
        <w:tc>
          <w:tcPr>
            <w:tcW w:w="2812" w:type="dxa"/>
          </w:tcPr>
          <w:p w14:paraId="610BC30A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464288" w14:textId="77777777" w:rsidR="00902DE9" w:rsidRPr="007C7770" w:rsidRDefault="00902DE9" w:rsidP="00FA2E60">
            <w:r>
              <w:rPr>
                <w:rFonts w:hint="eastAsia"/>
              </w:rPr>
              <w:t>包含关键字</w:t>
            </w:r>
            <w:r>
              <w:t>的用户</w:t>
            </w:r>
            <w:r>
              <w:rPr>
                <w:rFonts w:hint="eastAsia"/>
              </w:rPr>
              <w:t>禁言</w:t>
            </w:r>
            <w:r>
              <w:t>信息列表</w:t>
            </w:r>
          </w:p>
        </w:tc>
      </w:tr>
    </w:tbl>
    <w:p w14:paraId="6EFD36FA" w14:textId="77777777" w:rsidR="00902DE9" w:rsidRDefault="00902DE9" w:rsidP="00902DE9">
      <w:pPr>
        <w:rPr>
          <w:rFonts w:hint="eastAsia"/>
        </w:rPr>
      </w:pPr>
    </w:p>
    <w:p w14:paraId="03331028" w14:textId="3A91AEE7" w:rsidR="00902DE9" w:rsidRDefault="00902DE9" w:rsidP="00902DE9">
      <w:pPr>
        <w:pStyle w:val="5"/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</w:t>
      </w:r>
      <w:r>
        <w:t>1.</w:t>
      </w:r>
      <w:r>
        <w:rPr>
          <w:rFonts w:hint="eastAsia"/>
        </w:rPr>
        <w:t>3</w:t>
      </w:r>
      <w:r>
        <w:rPr>
          <w:rFonts w:hint="eastAsia"/>
        </w:rPr>
        <w:t>问题</w:t>
      </w:r>
      <w:r>
        <w:t>管理子界面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70B7E252" w14:textId="77777777" w:rsidTr="00FA2E60">
        <w:tc>
          <w:tcPr>
            <w:tcW w:w="2812" w:type="dxa"/>
          </w:tcPr>
          <w:p w14:paraId="58FF8168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5D14596F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C-A-18</w:t>
            </w:r>
          </w:p>
        </w:tc>
      </w:tr>
      <w:tr w:rsidR="00902DE9" w:rsidRPr="00C52A26" w14:paraId="7611BFB9" w14:textId="77777777" w:rsidTr="00FA2E60">
        <w:tc>
          <w:tcPr>
            <w:tcW w:w="2812" w:type="dxa"/>
          </w:tcPr>
          <w:p w14:paraId="59724C50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0E681E4" w14:textId="77777777" w:rsidR="00902DE9" w:rsidRPr="00C52A26" w:rsidRDefault="00902DE9" w:rsidP="00FA2E60">
            <w:r>
              <w:rPr>
                <w:rFonts w:hint="eastAsia"/>
              </w:rPr>
              <w:t>查看问题</w:t>
            </w:r>
            <w:r>
              <w:t>列表</w:t>
            </w:r>
          </w:p>
        </w:tc>
      </w:tr>
      <w:tr w:rsidR="00902DE9" w:rsidRPr="00ED0073" w14:paraId="4ABE2FF5" w14:textId="77777777" w:rsidTr="00FA2E60">
        <w:tc>
          <w:tcPr>
            <w:tcW w:w="2812" w:type="dxa"/>
          </w:tcPr>
          <w:p w14:paraId="21F50961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759ABD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77ACD37E" w14:textId="77777777" w:rsidTr="00FA2E60">
        <w:tc>
          <w:tcPr>
            <w:tcW w:w="2812" w:type="dxa"/>
          </w:tcPr>
          <w:p w14:paraId="7D42A809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1355FE7" w14:textId="77777777" w:rsidR="00902DE9" w:rsidRPr="00ED0073" w:rsidRDefault="00902DE9" w:rsidP="00FA2E60">
            <w:r>
              <w:rPr>
                <w:rFonts w:hint="eastAsia"/>
              </w:rPr>
              <w:t>管理员查看学习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</w:t>
            </w:r>
          </w:p>
        </w:tc>
      </w:tr>
      <w:tr w:rsidR="00902DE9" w:rsidRPr="00ED0073" w14:paraId="57E23339" w14:textId="77777777" w:rsidTr="00FA2E60">
        <w:tc>
          <w:tcPr>
            <w:tcW w:w="2812" w:type="dxa"/>
          </w:tcPr>
          <w:p w14:paraId="3C3A79EB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63F607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68F0E934" w14:textId="77777777" w:rsidTr="00FA2E60">
        <w:tc>
          <w:tcPr>
            <w:tcW w:w="2812" w:type="dxa"/>
          </w:tcPr>
          <w:p w14:paraId="1BD3F2E4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2D19DEDC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4876314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2094580E" w14:textId="77777777" w:rsidTr="00FA2E60">
        <w:tc>
          <w:tcPr>
            <w:tcW w:w="2812" w:type="dxa"/>
          </w:tcPr>
          <w:p w14:paraId="7D2F6227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DD57273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  <w:tr w:rsidR="00902DE9" w:rsidRPr="00ED0073" w14:paraId="5FEFBDBB" w14:textId="77777777" w:rsidTr="00FA2E60">
        <w:tc>
          <w:tcPr>
            <w:tcW w:w="2812" w:type="dxa"/>
          </w:tcPr>
          <w:p w14:paraId="7602E65A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84BFFA8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469BBEB3" w14:textId="77777777" w:rsidR="00902DE9" w:rsidRPr="00ED0073" w:rsidRDefault="00902DE9" w:rsidP="00FA2E60">
            <w:r>
              <w:rPr>
                <w:rFonts w:hint="eastAsia"/>
              </w:rPr>
              <w:t>2.显示被禁的学习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  <w:tr w:rsidR="00902DE9" w:rsidRPr="00ED0073" w14:paraId="2CCC9757" w14:textId="77777777" w:rsidTr="00FA2E60">
        <w:tc>
          <w:tcPr>
            <w:tcW w:w="2812" w:type="dxa"/>
          </w:tcPr>
          <w:p w14:paraId="0B4E8D92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F99DD53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57A6B652" w14:textId="77777777" w:rsidTr="00FA2E60">
        <w:tc>
          <w:tcPr>
            <w:tcW w:w="2812" w:type="dxa"/>
          </w:tcPr>
          <w:p w14:paraId="3FD6A472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6F79F7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6BE54C02" w14:textId="77777777" w:rsidTr="00FA2E60">
        <w:tc>
          <w:tcPr>
            <w:tcW w:w="2812" w:type="dxa"/>
          </w:tcPr>
          <w:p w14:paraId="31AD4D78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81BABA" w14:textId="77777777" w:rsidR="00902DE9" w:rsidRPr="00ED0073" w:rsidRDefault="00902DE9" w:rsidP="00FA2E60">
            <w:r>
              <w:t>0.5012</w:t>
            </w:r>
          </w:p>
        </w:tc>
      </w:tr>
      <w:tr w:rsidR="00902DE9" w:rsidRPr="00433E1C" w14:paraId="4284FE04" w14:textId="77777777" w:rsidTr="00FA2E60">
        <w:tc>
          <w:tcPr>
            <w:tcW w:w="2812" w:type="dxa"/>
          </w:tcPr>
          <w:p w14:paraId="56A1CBC8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139698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41F1657A" w14:textId="77777777" w:rsidTr="00FA2E60">
        <w:tc>
          <w:tcPr>
            <w:tcW w:w="2812" w:type="dxa"/>
          </w:tcPr>
          <w:p w14:paraId="0311AD28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2C98DE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28C3908" w14:textId="77777777" w:rsidTr="00FA2E60">
        <w:tc>
          <w:tcPr>
            <w:tcW w:w="2812" w:type="dxa"/>
          </w:tcPr>
          <w:p w14:paraId="64CEC838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BE3F072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6B9CFAA" w14:textId="77777777" w:rsidTr="00FA2E60">
        <w:tc>
          <w:tcPr>
            <w:tcW w:w="2812" w:type="dxa"/>
          </w:tcPr>
          <w:p w14:paraId="7874A5DE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E0C3E2B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416070A5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5BFA992D" w14:textId="77777777" w:rsidTr="00FA2E60">
        <w:tc>
          <w:tcPr>
            <w:tcW w:w="2812" w:type="dxa"/>
          </w:tcPr>
          <w:p w14:paraId="2BCE3326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208CFE0A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C-A-19</w:t>
            </w:r>
          </w:p>
        </w:tc>
      </w:tr>
      <w:tr w:rsidR="00902DE9" w:rsidRPr="00C52A26" w14:paraId="76598FEE" w14:textId="77777777" w:rsidTr="00FA2E60">
        <w:tc>
          <w:tcPr>
            <w:tcW w:w="2812" w:type="dxa"/>
          </w:tcPr>
          <w:p w14:paraId="37D3417E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E845910" w14:textId="77777777" w:rsidR="00902DE9" w:rsidRPr="00C52A26" w:rsidRDefault="00902DE9" w:rsidP="00FA2E60">
            <w:r>
              <w:rPr>
                <w:rFonts w:hint="eastAsia"/>
              </w:rPr>
              <w:t>恢复问题</w:t>
            </w:r>
          </w:p>
        </w:tc>
      </w:tr>
      <w:tr w:rsidR="00902DE9" w:rsidRPr="00ED0073" w14:paraId="2BEFBDF6" w14:textId="77777777" w:rsidTr="00FA2E60">
        <w:tc>
          <w:tcPr>
            <w:tcW w:w="2812" w:type="dxa"/>
          </w:tcPr>
          <w:p w14:paraId="64F3847C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2E7FF5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6B2F9DF9" w14:textId="77777777" w:rsidTr="00FA2E60">
        <w:tc>
          <w:tcPr>
            <w:tcW w:w="2812" w:type="dxa"/>
          </w:tcPr>
          <w:p w14:paraId="275745D5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1ED072" w14:textId="77777777" w:rsidR="00902DE9" w:rsidRPr="00ED0073" w:rsidRDefault="00902DE9" w:rsidP="00FA2E60">
            <w:r>
              <w:rPr>
                <w:rFonts w:hint="eastAsia"/>
              </w:rPr>
              <w:t>管理员恢复选中的被禁</w:t>
            </w:r>
            <w:r>
              <w:t>的问题</w:t>
            </w:r>
          </w:p>
        </w:tc>
      </w:tr>
      <w:tr w:rsidR="00902DE9" w:rsidRPr="00ED0073" w14:paraId="4050F301" w14:textId="77777777" w:rsidTr="00FA2E60">
        <w:tc>
          <w:tcPr>
            <w:tcW w:w="2812" w:type="dxa"/>
          </w:tcPr>
          <w:p w14:paraId="1CCC3D44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2570B14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0DB59F4A" w14:textId="77777777" w:rsidTr="00FA2E60">
        <w:tc>
          <w:tcPr>
            <w:tcW w:w="2812" w:type="dxa"/>
          </w:tcPr>
          <w:p w14:paraId="7C87470D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CBDA7D2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2DC04EC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3A0A0C38" w14:textId="77777777" w:rsidTr="00FA2E60">
        <w:tc>
          <w:tcPr>
            <w:tcW w:w="2812" w:type="dxa"/>
          </w:tcPr>
          <w:p w14:paraId="0BAC8D4A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B4F438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：恢复</w:t>
            </w:r>
            <w:r>
              <w:t>被禁的</w:t>
            </w:r>
            <w:r>
              <w:rPr>
                <w:rFonts w:hint="eastAsia"/>
              </w:rPr>
              <w:t>选中的问题</w:t>
            </w:r>
          </w:p>
        </w:tc>
      </w:tr>
      <w:tr w:rsidR="00902DE9" w:rsidRPr="00ED0073" w14:paraId="2DA77D08" w14:textId="77777777" w:rsidTr="00FA2E60">
        <w:tc>
          <w:tcPr>
            <w:tcW w:w="2812" w:type="dxa"/>
          </w:tcPr>
          <w:p w14:paraId="2E838E32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7F2E371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0C0C2046" w14:textId="77777777" w:rsidR="00902DE9" w:rsidRDefault="00902DE9" w:rsidP="00FA2E60">
            <w:r>
              <w:rPr>
                <w:rFonts w:hint="eastAsia"/>
              </w:rPr>
              <w:t>2.显示被禁的学习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列表</w:t>
            </w:r>
          </w:p>
          <w:p w14:paraId="483ED613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恢复问题</w:t>
            </w:r>
            <w:r>
              <w:t>选项</w:t>
            </w:r>
          </w:p>
        </w:tc>
      </w:tr>
      <w:tr w:rsidR="00902DE9" w:rsidRPr="00ED0073" w14:paraId="4A2DC454" w14:textId="77777777" w:rsidTr="00FA2E60">
        <w:tc>
          <w:tcPr>
            <w:tcW w:w="2812" w:type="dxa"/>
          </w:tcPr>
          <w:p w14:paraId="0D74657D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662E1F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7C044090" w14:textId="77777777" w:rsidR="00902DE9" w:rsidRPr="00ED0073" w:rsidRDefault="00902DE9" w:rsidP="00FA2E60">
            <w:r>
              <w:rPr>
                <w:rFonts w:hint="eastAsia"/>
              </w:rPr>
              <w:t>2.2点击被禁的学习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信息列表右上方的</w:t>
            </w:r>
            <w:r>
              <w:rPr>
                <w:rFonts w:hint="eastAsia"/>
              </w:rPr>
              <w:t>恢复问题</w:t>
            </w:r>
            <w:r>
              <w:t>按钮</w:t>
            </w:r>
          </w:p>
        </w:tc>
      </w:tr>
      <w:tr w:rsidR="00902DE9" w:rsidRPr="00ED0073" w14:paraId="15C84046" w14:textId="77777777" w:rsidTr="00FA2E60">
        <w:tc>
          <w:tcPr>
            <w:tcW w:w="2812" w:type="dxa"/>
          </w:tcPr>
          <w:p w14:paraId="58D1B9A2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0CB6402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302966DE" w14:textId="77777777" w:rsidTr="00FA2E60">
        <w:tc>
          <w:tcPr>
            <w:tcW w:w="2812" w:type="dxa"/>
          </w:tcPr>
          <w:p w14:paraId="3E5682F7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7EB124A" w14:textId="77777777" w:rsidR="00902DE9" w:rsidRPr="00ED0073" w:rsidRDefault="00902DE9" w:rsidP="00FA2E60">
            <w:r>
              <w:t>0.4206</w:t>
            </w:r>
          </w:p>
        </w:tc>
      </w:tr>
      <w:tr w:rsidR="00902DE9" w:rsidRPr="00433E1C" w14:paraId="1759237C" w14:textId="77777777" w:rsidTr="00FA2E60">
        <w:tc>
          <w:tcPr>
            <w:tcW w:w="2812" w:type="dxa"/>
          </w:tcPr>
          <w:p w14:paraId="3F5C1F27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23E01A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59386B61" w14:textId="77777777" w:rsidTr="00FA2E60">
        <w:tc>
          <w:tcPr>
            <w:tcW w:w="2812" w:type="dxa"/>
          </w:tcPr>
          <w:p w14:paraId="51B2FDF3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AC52C11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6696F06" w14:textId="77777777" w:rsidTr="00FA2E60">
        <w:tc>
          <w:tcPr>
            <w:tcW w:w="2812" w:type="dxa"/>
          </w:tcPr>
          <w:p w14:paraId="647C54F5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0D42A5A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672DADF1" w14:textId="77777777" w:rsidTr="00FA2E60">
        <w:tc>
          <w:tcPr>
            <w:tcW w:w="2812" w:type="dxa"/>
          </w:tcPr>
          <w:p w14:paraId="05D51917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B304E03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5E76E31F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2C3FC03F" w14:textId="77777777" w:rsidTr="00FA2E60">
        <w:tc>
          <w:tcPr>
            <w:tcW w:w="2812" w:type="dxa"/>
          </w:tcPr>
          <w:p w14:paraId="11F3FDAC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5857680E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C-A-20</w:t>
            </w:r>
          </w:p>
        </w:tc>
      </w:tr>
      <w:tr w:rsidR="00902DE9" w:rsidRPr="00C52A26" w14:paraId="14F648A1" w14:textId="77777777" w:rsidTr="00FA2E60">
        <w:tc>
          <w:tcPr>
            <w:tcW w:w="2812" w:type="dxa"/>
          </w:tcPr>
          <w:p w14:paraId="24BEFE97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E39A831" w14:textId="77777777" w:rsidR="00902DE9" w:rsidRPr="00C52A26" w:rsidRDefault="00902DE9" w:rsidP="00FA2E60">
            <w:r>
              <w:rPr>
                <w:rFonts w:hint="eastAsia"/>
              </w:rPr>
              <w:t>永久删除问题</w:t>
            </w:r>
          </w:p>
        </w:tc>
      </w:tr>
      <w:tr w:rsidR="00902DE9" w:rsidRPr="00ED0073" w14:paraId="61CF245B" w14:textId="77777777" w:rsidTr="00FA2E60">
        <w:tc>
          <w:tcPr>
            <w:tcW w:w="2812" w:type="dxa"/>
          </w:tcPr>
          <w:p w14:paraId="474D0062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149CC5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111E0828" w14:textId="77777777" w:rsidTr="00FA2E60">
        <w:tc>
          <w:tcPr>
            <w:tcW w:w="2812" w:type="dxa"/>
          </w:tcPr>
          <w:p w14:paraId="62B29B63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900071E" w14:textId="77777777" w:rsidR="00902DE9" w:rsidRPr="00ED0073" w:rsidRDefault="00902DE9" w:rsidP="00FA2E60">
            <w:r>
              <w:rPr>
                <w:rFonts w:hint="eastAsia"/>
              </w:rPr>
              <w:t>管理员永久删除选中</w:t>
            </w:r>
            <w:r>
              <w:t>的问题</w:t>
            </w:r>
          </w:p>
        </w:tc>
      </w:tr>
      <w:tr w:rsidR="00902DE9" w:rsidRPr="00ED0073" w14:paraId="479C02BA" w14:textId="77777777" w:rsidTr="00FA2E60">
        <w:tc>
          <w:tcPr>
            <w:tcW w:w="2812" w:type="dxa"/>
          </w:tcPr>
          <w:p w14:paraId="482B9C8E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21CC00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190237B2" w14:textId="77777777" w:rsidTr="00FA2E60">
        <w:tc>
          <w:tcPr>
            <w:tcW w:w="2812" w:type="dxa"/>
          </w:tcPr>
          <w:p w14:paraId="47217488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8072E0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FC3E3AC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11E749B6" w14:textId="77777777" w:rsidTr="00FA2E60">
        <w:tc>
          <w:tcPr>
            <w:tcW w:w="2812" w:type="dxa"/>
          </w:tcPr>
          <w:p w14:paraId="051F6509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73B4AE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：选中的问题被永久删除</w:t>
            </w:r>
          </w:p>
        </w:tc>
      </w:tr>
      <w:tr w:rsidR="00902DE9" w:rsidRPr="00ED0073" w14:paraId="6AFE5719" w14:textId="77777777" w:rsidTr="00FA2E60">
        <w:tc>
          <w:tcPr>
            <w:tcW w:w="2812" w:type="dxa"/>
          </w:tcPr>
          <w:p w14:paraId="71037E11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2E083FCC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0D844510" w14:textId="77777777" w:rsidR="00902DE9" w:rsidRDefault="00902DE9" w:rsidP="00FA2E60">
            <w:r>
              <w:rPr>
                <w:rFonts w:hint="eastAsia"/>
              </w:rPr>
              <w:t>2.显示被禁</w:t>
            </w:r>
            <w:r>
              <w:t>的问题信息列表</w:t>
            </w:r>
          </w:p>
          <w:p w14:paraId="265A2306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永久删除</w:t>
            </w:r>
            <w:r>
              <w:t>选项</w:t>
            </w:r>
          </w:p>
        </w:tc>
      </w:tr>
      <w:tr w:rsidR="00902DE9" w:rsidRPr="00ED0073" w14:paraId="0EF4BAA7" w14:textId="77777777" w:rsidTr="00FA2E60">
        <w:tc>
          <w:tcPr>
            <w:tcW w:w="2812" w:type="dxa"/>
          </w:tcPr>
          <w:p w14:paraId="3A604395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A0D7B61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2430053" w14:textId="77777777" w:rsidR="00902DE9" w:rsidRDefault="00902DE9" w:rsidP="00FA2E60">
            <w:r>
              <w:rPr>
                <w:rFonts w:hint="eastAsia"/>
              </w:rPr>
              <w:t>2.2点击问题</w:t>
            </w:r>
            <w:r>
              <w:t>信息列表右上方的</w:t>
            </w:r>
            <w:r>
              <w:rPr>
                <w:rFonts w:hint="eastAsia"/>
              </w:rPr>
              <w:t>永久删除</w:t>
            </w:r>
            <w:r>
              <w:t>按钮</w:t>
            </w:r>
          </w:p>
          <w:p w14:paraId="2F701997" w14:textId="77777777" w:rsidR="00902DE9" w:rsidRDefault="00902DE9" w:rsidP="00FA2E60">
            <w:r>
              <w:rPr>
                <w:rFonts w:hint="eastAsia"/>
              </w:rPr>
              <w:t>3.1点击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7A927A7D" w14:textId="77777777" w:rsidR="00902DE9" w:rsidRDefault="00902DE9" w:rsidP="00FA2E60">
            <w:r>
              <w:rPr>
                <w:rFonts w:hint="eastAsia"/>
              </w:rPr>
              <w:t>3.2点击出现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  <w:p w14:paraId="6071F5EF" w14:textId="77777777" w:rsidR="00902DE9" w:rsidRPr="00ED0073" w:rsidRDefault="00902DE9" w:rsidP="00FA2E60">
            <w:r>
              <w:rPr>
                <w:rFonts w:hint="eastAsia"/>
              </w:rPr>
              <w:t>3.3点击</w:t>
            </w:r>
            <w:r>
              <w:t>出现的</w:t>
            </w:r>
            <w:r>
              <w:rPr>
                <w:rFonts w:hint="eastAsia"/>
              </w:rPr>
              <w:t>问题信息</w:t>
            </w:r>
            <w:r>
              <w:t>列表中具体某个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删除问题</w:t>
            </w:r>
            <w:r>
              <w:t>选项</w:t>
            </w:r>
          </w:p>
        </w:tc>
      </w:tr>
      <w:tr w:rsidR="00902DE9" w:rsidRPr="00ED0073" w14:paraId="4FCE0E79" w14:textId="77777777" w:rsidTr="00FA2E60">
        <w:tc>
          <w:tcPr>
            <w:tcW w:w="2812" w:type="dxa"/>
          </w:tcPr>
          <w:p w14:paraId="5DA95090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384917C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3CBA0ABD" w14:textId="77777777" w:rsidTr="00FA2E60">
        <w:tc>
          <w:tcPr>
            <w:tcW w:w="2812" w:type="dxa"/>
          </w:tcPr>
          <w:p w14:paraId="2F0E1C4A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B5FFEAD" w14:textId="77777777" w:rsidR="00902DE9" w:rsidRPr="00ED0073" w:rsidRDefault="00902DE9" w:rsidP="00FA2E60">
            <w:r>
              <w:t>0.5536</w:t>
            </w:r>
          </w:p>
        </w:tc>
      </w:tr>
      <w:tr w:rsidR="00902DE9" w:rsidRPr="00433E1C" w14:paraId="3F08D5C4" w14:textId="77777777" w:rsidTr="00FA2E60">
        <w:tc>
          <w:tcPr>
            <w:tcW w:w="2812" w:type="dxa"/>
          </w:tcPr>
          <w:p w14:paraId="483AD0F9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36FB1E8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1BA1C16B" w14:textId="77777777" w:rsidTr="00FA2E60">
        <w:tc>
          <w:tcPr>
            <w:tcW w:w="2812" w:type="dxa"/>
          </w:tcPr>
          <w:p w14:paraId="50FD9ACA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C282860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67BC4240" w14:textId="77777777" w:rsidTr="00FA2E60">
        <w:tc>
          <w:tcPr>
            <w:tcW w:w="2812" w:type="dxa"/>
          </w:tcPr>
          <w:p w14:paraId="2785F7D8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981E85E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DF5E752" w14:textId="77777777" w:rsidTr="00FA2E60">
        <w:tc>
          <w:tcPr>
            <w:tcW w:w="2812" w:type="dxa"/>
          </w:tcPr>
          <w:p w14:paraId="3C4684DD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863F689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4DB810E0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23D7B2D4" w14:textId="77777777" w:rsidTr="00FA2E60">
        <w:tc>
          <w:tcPr>
            <w:tcW w:w="2812" w:type="dxa"/>
          </w:tcPr>
          <w:p w14:paraId="296C4448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39844F01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C-A-21</w:t>
            </w:r>
          </w:p>
        </w:tc>
      </w:tr>
      <w:tr w:rsidR="00902DE9" w:rsidRPr="00C52A26" w14:paraId="20C2CA9B" w14:textId="77777777" w:rsidTr="00FA2E60">
        <w:tc>
          <w:tcPr>
            <w:tcW w:w="2812" w:type="dxa"/>
          </w:tcPr>
          <w:p w14:paraId="24F44436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9E99340" w14:textId="77777777" w:rsidR="00902DE9" w:rsidRPr="00C52A26" w:rsidRDefault="00902DE9" w:rsidP="00FA2E60">
            <w:r>
              <w:rPr>
                <w:rFonts w:hint="eastAsia"/>
              </w:rPr>
              <w:t>全选问题</w:t>
            </w:r>
          </w:p>
        </w:tc>
      </w:tr>
      <w:tr w:rsidR="00902DE9" w:rsidRPr="00ED0073" w14:paraId="101A07A1" w14:textId="77777777" w:rsidTr="00FA2E60">
        <w:tc>
          <w:tcPr>
            <w:tcW w:w="2812" w:type="dxa"/>
          </w:tcPr>
          <w:p w14:paraId="6BE3534E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AFFBD9E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3F1506E4" w14:textId="77777777" w:rsidTr="00FA2E60">
        <w:tc>
          <w:tcPr>
            <w:tcW w:w="2812" w:type="dxa"/>
          </w:tcPr>
          <w:p w14:paraId="51A36BED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5704508" w14:textId="77777777" w:rsidR="00902DE9" w:rsidRPr="00ED0073" w:rsidRDefault="00902DE9" w:rsidP="00FA2E60">
            <w:r>
              <w:rPr>
                <w:rFonts w:hint="eastAsia"/>
              </w:rPr>
              <w:t>管理员全选学习</w:t>
            </w:r>
            <w:proofErr w:type="gramStart"/>
            <w:r>
              <w:rPr>
                <w:rFonts w:hint="eastAsia"/>
              </w:rPr>
              <w:t>交流区</w:t>
            </w:r>
            <w:proofErr w:type="gramEnd"/>
            <w:r>
              <w:t>被禁的问题</w:t>
            </w:r>
          </w:p>
        </w:tc>
      </w:tr>
      <w:tr w:rsidR="00902DE9" w:rsidRPr="00ED0073" w14:paraId="1B557A7D" w14:textId="77777777" w:rsidTr="00FA2E60">
        <w:tc>
          <w:tcPr>
            <w:tcW w:w="2812" w:type="dxa"/>
          </w:tcPr>
          <w:p w14:paraId="24B64181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FBC22F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16F8D9BC" w14:textId="77777777" w:rsidTr="00FA2E60">
        <w:tc>
          <w:tcPr>
            <w:tcW w:w="2812" w:type="dxa"/>
          </w:tcPr>
          <w:p w14:paraId="3948D92A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ABFEC3C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FD69AAD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40D88075" w14:textId="77777777" w:rsidTr="00FA2E60">
        <w:tc>
          <w:tcPr>
            <w:tcW w:w="2812" w:type="dxa"/>
          </w:tcPr>
          <w:p w14:paraId="63C5B093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13E8D8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：选中问题</w:t>
            </w:r>
            <w:r>
              <w:t>列名中所有</w:t>
            </w:r>
            <w:r>
              <w:rPr>
                <w:rFonts w:hint="eastAsia"/>
              </w:rPr>
              <w:t>问题信息</w:t>
            </w:r>
            <w:r>
              <w:t>条目</w:t>
            </w:r>
          </w:p>
        </w:tc>
      </w:tr>
      <w:tr w:rsidR="00902DE9" w:rsidRPr="00ED0073" w14:paraId="398347F4" w14:textId="77777777" w:rsidTr="00FA2E60">
        <w:tc>
          <w:tcPr>
            <w:tcW w:w="2812" w:type="dxa"/>
          </w:tcPr>
          <w:p w14:paraId="4CC4E81D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90971AF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3A5B158D" w14:textId="77777777" w:rsidR="00902DE9" w:rsidRDefault="00902DE9" w:rsidP="00FA2E60">
            <w:r>
              <w:rPr>
                <w:rFonts w:hint="eastAsia"/>
              </w:rPr>
              <w:t>2.显示问题</w:t>
            </w:r>
            <w:r>
              <w:t>信息列表</w:t>
            </w:r>
          </w:p>
          <w:p w14:paraId="535686EE" w14:textId="77777777" w:rsidR="00902DE9" w:rsidRPr="00ED0073" w:rsidRDefault="00902DE9" w:rsidP="00FA2E60">
            <w:r>
              <w:rPr>
                <w:rFonts w:hint="eastAsia"/>
              </w:rPr>
              <w:t>3.点击问题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902DE9" w:rsidRPr="00ED0073" w14:paraId="3FA6E9DB" w14:textId="77777777" w:rsidTr="00FA2E60">
        <w:tc>
          <w:tcPr>
            <w:tcW w:w="2812" w:type="dxa"/>
          </w:tcPr>
          <w:p w14:paraId="7C6C4044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FEA6EBB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53AD01B3" w14:textId="77777777" w:rsidTr="00FA2E60">
        <w:tc>
          <w:tcPr>
            <w:tcW w:w="2812" w:type="dxa"/>
          </w:tcPr>
          <w:p w14:paraId="01663BF2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A166E08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：问题</w:t>
            </w:r>
            <w:r>
              <w:t>信息列表为空</w:t>
            </w:r>
          </w:p>
          <w:p w14:paraId="59880ECF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</w:t>
            </w:r>
            <w:r>
              <w:rPr>
                <w:rFonts w:hint="eastAsia"/>
              </w:rPr>
              <w:t>被禁的</w:t>
            </w:r>
            <w:r>
              <w:t>问题</w:t>
            </w:r>
          </w:p>
        </w:tc>
      </w:tr>
      <w:tr w:rsidR="00902DE9" w:rsidRPr="00ED0073" w14:paraId="349CC710" w14:textId="77777777" w:rsidTr="00FA2E60">
        <w:tc>
          <w:tcPr>
            <w:tcW w:w="2812" w:type="dxa"/>
          </w:tcPr>
          <w:p w14:paraId="2F271C73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A7B3B40" w14:textId="77777777" w:rsidR="00902DE9" w:rsidRPr="00ED0073" w:rsidRDefault="00902DE9" w:rsidP="00FA2E60">
            <w:r>
              <w:t>0.4343</w:t>
            </w:r>
          </w:p>
        </w:tc>
      </w:tr>
      <w:tr w:rsidR="00902DE9" w:rsidRPr="00433E1C" w14:paraId="65B3F066" w14:textId="77777777" w:rsidTr="00FA2E60">
        <w:tc>
          <w:tcPr>
            <w:tcW w:w="2812" w:type="dxa"/>
          </w:tcPr>
          <w:p w14:paraId="7D8D8F38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ABC5274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7364371A" w14:textId="77777777" w:rsidTr="00FA2E60">
        <w:tc>
          <w:tcPr>
            <w:tcW w:w="2812" w:type="dxa"/>
          </w:tcPr>
          <w:p w14:paraId="431A651A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6A56D6F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7554126" w14:textId="77777777" w:rsidTr="00FA2E60">
        <w:tc>
          <w:tcPr>
            <w:tcW w:w="2812" w:type="dxa"/>
          </w:tcPr>
          <w:p w14:paraId="66A2E358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1F88D66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AF616B0" w14:textId="77777777" w:rsidTr="00FA2E60">
        <w:tc>
          <w:tcPr>
            <w:tcW w:w="2812" w:type="dxa"/>
          </w:tcPr>
          <w:p w14:paraId="6CB10008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D5B19B5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53DC1A77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4B6F05C5" w14:textId="77777777" w:rsidTr="00FA2E60">
        <w:tc>
          <w:tcPr>
            <w:tcW w:w="2812" w:type="dxa"/>
          </w:tcPr>
          <w:p w14:paraId="3DF03CA5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4453519E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C-A-22</w:t>
            </w:r>
          </w:p>
        </w:tc>
      </w:tr>
      <w:tr w:rsidR="00902DE9" w:rsidRPr="00C52A26" w14:paraId="2C2FF851" w14:textId="77777777" w:rsidTr="00FA2E60">
        <w:tc>
          <w:tcPr>
            <w:tcW w:w="2812" w:type="dxa"/>
          </w:tcPr>
          <w:p w14:paraId="7D3D3B91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23242F" w14:textId="77777777" w:rsidR="00902DE9" w:rsidRPr="00C52A26" w:rsidRDefault="00902DE9" w:rsidP="00FA2E60">
            <w:proofErr w:type="gramStart"/>
            <w:r>
              <w:rPr>
                <w:rFonts w:hint="eastAsia"/>
              </w:rPr>
              <w:t>反选问题</w:t>
            </w:r>
            <w:proofErr w:type="gramEnd"/>
          </w:p>
        </w:tc>
      </w:tr>
      <w:tr w:rsidR="00902DE9" w:rsidRPr="00ED0073" w14:paraId="340F668D" w14:textId="77777777" w:rsidTr="00FA2E60">
        <w:tc>
          <w:tcPr>
            <w:tcW w:w="2812" w:type="dxa"/>
          </w:tcPr>
          <w:p w14:paraId="4755FBB7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8A66F7A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67AC75DC" w14:textId="77777777" w:rsidTr="00FA2E60">
        <w:tc>
          <w:tcPr>
            <w:tcW w:w="2812" w:type="dxa"/>
          </w:tcPr>
          <w:p w14:paraId="4DDDF0C9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6B2663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反选问题</w:t>
            </w:r>
            <w:proofErr w:type="gramEnd"/>
          </w:p>
        </w:tc>
      </w:tr>
      <w:tr w:rsidR="00902DE9" w:rsidRPr="00ED0073" w14:paraId="1A056B22" w14:textId="77777777" w:rsidTr="00FA2E60">
        <w:tc>
          <w:tcPr>
            <w:tcW w:w="2812" w:type="dxa"/>
          </w:tcPr>
          <w:p w14:paraId="5E326737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EAE9135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666B7774" w14:textId="77777777" w:rsidTr="00FA2E60">
        <w:tc>
          <w:tcPr>
            <w:tcW w:w="2812" w:type="dxa"/>
          </w:tcPr>
          <w:p w14:paraId="5CEBB8C3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1C00A2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F5120FD" w14:textId="77777777" w:rsidR="00902DE9" w:rsidRPr="00ED0073" w:rsidRDefault="00902DE9" w:rsidP="00FA2E60">
            <w:r>
              <w:rPr>
                <w:rFonts w:hint="eastAsia"/>
              </w:rPr>
              <w:lastRenderedPageBreak/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33676776" w14:textId="77777777" w:rsidTr="00FA2E60">
        <w:tc>
          <w:tcPr>
            <w:tcW w:w="2812" w:type="dxa"/>
          </w:tcPr>
          <w:p w14:paraId="43D28C8F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7F67279B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反选问题</w:t>
            </w:r>
            <w:proofErr w:type="gramEnd"/>
            <w:r>
              <w:t>列名中所有</w:t>
            </w:r>
            <w:r>
              <w:rPr>
                <w:rFonts w:hint="eastAsia"/>
              </w:rPr>
              <w:t>问题</w:t>
            </w:r>
            <w:r>
              <w:t>条目</w:t>
            </w:r>
          </w:p>
        </w:tc>
      </w:tr>
      <w:tr w:rsidR="00902DE9" w:rsidRPr="00ED0073" w14:paraId="1CF728F7" w14:textId="77777777" w:rsidTr="00FA2E60">
        <w:tc>
          <w:tcPr>
            <w:tcW w:w="2812" w:type="dxa"/>
          </w:tcPr>
          <w:p w14:paraId="20F8E0FA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6DB98C3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31801E53" w14:textId="77777777" w:rsidR="00902DE9" w:rsidRDefault="00902DE9" w:rsidP="00FA2E60">
            <w:r>
              <w:rPr>
                <w:rFonts w:hint="eastAsia"/>
              </w:rPr>
              <w:t>2.显示问题</w:t>
            </w:r>
            <w:r>
              <w:t>信息列表</w:t>
            </w:r>
          </w:p>
          <w:p w14:paraId="1B181372" w14:textId="77777777" w:rsidR="00902DE9" w:rsidRDefault="00902DE9" w:rsidP="00FA2E60">
            <w:r>
              <w:rPr>
                <w:rFonts w:hint="eastAsia"/>
              </w:rPr>
              <w:t>3.选中问题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05AEC639" w14:textId="77777777" w:rsidR="00902DE9" w:rsidRPr="00ED0073" w:rsidRDefault="00902DE9" w:rsidP="00FA2E60">
            <w:r>
              <w:rPr>
                <w:rFonts w:hint="eastAsia"/>
              </w:rPr>
              <w:t>3.点击问题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902DE9" w:rsidRPr="00ED0073" w14:paraId="127157CD" w14:textId="77777777" w:rsidTr="00FA2E60">
        <w:tc>
          <w:tcPr>
            <w:tcW w:w="2812" w:type="dxa"/>
          </w:tcPr>
          <w:p w14:paraId="50EB3E4E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BC2277A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070392C7" w14:textId="77777777" w:rsidTr="00FA2E60">
        <w:tc>
          <w:tcPr>
            <w:tcW w:w="2812" w:type="dxa"/>
          </w:tcPr>
          <w:p w14:paraId="21421D47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06A036A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：没有已选中问题</w:t>
            </w:r>
            <w:r>
              <w:t>信息</w:t>
            </w:r>
          </w:p>
          <w:p w14:paraId="7E11AC15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</w:t>
            </w:r>
            <w:r>
              <w:rPr>
                <w:rFonts w:hint="eastAsia"/>
              </w:rPr>
              <w:t>已选中的问题</w:t>
            </w:r>
            <w:r>
              <w:t>信息</w:t>
            </w:r>
          </w:p>
        </w:tc>
      </w:tr>
      <w:tr w:rsidR="00902DE9" w:rsidRPr="00ED0073" w14:paraId="4C213F03" w14:textId="77777777" w:rsidTr="00FA2E60">
        <w:tc>
          <w:tcPr>
            <w:tcW w:w="2812" w:type="dxa"/>
          </w:tcPr>
          <w:p w14:paraId="2F22826F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9F2A142" w14:textId="77777777" w:rsidR="00902DE9" w:rsidRPr="00ED0073" w:rsidRDefault="00902DE9" w:rsidP="00FA2E60">
            <w:r>
              <w:t>0.3943</w:t>
            </w:r>
          </w:p>
        </w:tc>
      </w:tr>
      <w:tr w:rsidR="00902DE9" w:rsidRPr="00433E1C" w14:paraId="47BB3509" w14:textId="77777777" w:rsidTr="00FA2E60">
        <w:tc>
          <w:tcPr>
            <w:tcW w:w="2812" w:type="dxa"/>
          </w:tcPr>
          <w:p w14:paraId="327B2E5B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AAE31D9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21FA9F75" w14:textId="77777777" w:rsidTr="00FA2E60">
        <w:tc>
          <w:tcPr>
            <w:tcW w:w="2812" w:type="dxa"/>
          </w:tcPr>
          <w:p w14:paraId="73EE86FD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BD8741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0AC7FC2" w14:textId="77777777" w:rsidTr="00FA2E60">
        <w:tc>
          <w:tcPr>
            <w:tcW w:w="2812" w:type="dxa"/>
          </w:tcPr>
          <w:p w14:paraId="26C412FD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B193253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C511F65" w14:textId="77777777" w:rsidTr="00FA2E60">
        <w:tc>
          <w:tcPr>
            <w:tcW w:w="2812" w:type="dxa"/>
          </w:tcPr>
          <w:p w14:paraId="14ADF4A5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08F1623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0F2E4813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78CA7072" w14:textId="77777777" w:rsidTr="00FA2E60">
        <w:tc>
          <w:tcPr>
            <w:tcW w:w="2812" w:type="dxa"/>
          </w:tcPr>
          <w:p w14:paraId="7D8FC755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0FDEFE32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C-A-23</w:t>
            </w:r>
          </w:p>
        </w:tc>
      </w:tr>
      <w:tr w:rsidR="00902DE9" w:rsidRPr="00C52A26" w14:paraId="6F2D5E14" w14:textId="77777777" w:rsidTr="00FA2E60">
        <w:tc>
          <w:tcPr>
            <w:tcW w:w="2812" w:type="dxa"/>
          </w:tcPr>
          <w:p w14:paraId="0948ACAB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414DB49" w14:textId="77777777" w:rsidR="00902DE9" w:rsidRPr="00C52A26" w:rsidRDefault="00902DE9" w:rsidP="00FA2E60">
            <w:r>
              <w:rPr>
                <w:rFonts w:hint="eastAsia"/>
              </w:rPr>
              <w:t>搜索问题</w:t>
            </w:r>
          </w:p>
        </w:tc>
      </w:tr>
      <w:tr w:rsidR="00902DE9" w:rsidRPr="00ED0073" w14:paraId="367E770B" w14:textId="77777777" w:rsidTr="00FA2E60">
        <w:tc>
          <w:tcPr>
            <w:tcW w:w="2812" w:type="dxa"/>
          </w:tcPr>
          <w:p w14:paraId="3A7F07F2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60B14C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6D63A354" w14:textId="77777777" w:rsidTr="00FA2E60">
        <w:tc>
          <w:tcPr>
            <w:tcW w:w="2812" w:type="dxa"/>
          </w:tcPr>
          <w:p w14:paraId="2CA9B0F2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F6067D" w14:textId="77777777" w:rsidR="00902DE9" w:rsidRPr="00ED0073" w:rsidRDefault="00902DE9" w:rsidP="00FA2E60">
            <w:r>
              <w:rPr>
                <w:rFonts w:hint="eastAsia"/>
              </w:rPr>
              <w:t>管理员搜索被禁</w:t>
            </w:r>
            <w:r>
              <w:t>的</w:t>
            </w:r>
            <w:r>
              <w:rPr>
                <w:rFonts w:hint="eastAsia"/>
              </w:rPr>
              <w:t>问题</w:t>
            </w:r>
          </w:p>
        </w:tc>
      </w:tr>
      <w:tr w:rsidR="00902DE9" w:rsidRPr="00ED0073" w14:paraId="5A6C9578" w14:textId="77777777" w:rsidTr="00FA2E60">
        <w:tc>
          <w:tcPr>
            <w:tcW w:w="2812" w:type="dxa"/>
          </w:tcPr>
          <w:p w14:paraId="227DB704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BE2E4B3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144A306B" w14:textId="77777777" w:rsidTr="00FA2E60">
        <w:tc>
          <w:tcPr>
            <w:tcW w:w="2812" w:type="dxa"/>
          </w:tcPr>
          <w:p w14:paraId="12AF12C2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16F611C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8ED57B3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5F720378" w14:textId="77777777" w:rsidTr="00FA2E60">
        <w:tc>
          <w:tcPr>
            <w:tcW w:w="2812" w:type="dxa"/>
          </w:tcPr>
          <w:p w14:paraId="7D3029CC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BC06867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：问题</w:t>
            </w:r>
            <w:r>
              <w:t>信息列表显示搜索结果</w:t>
            </w:r>
          </w:p>
        </w:tc>
      </w:tr>
      <w:tr w:rsidR="00902DE9" w:rsidRPr="00ED0073" w14:paraId="445C3B45" w14:textId="77777777" w:rsidTr="00FA2E60">
        <w:tc>
          <w:tcPr>
            <w:tcW w:w="2812" w:type="dxa"/>
          </w:tcPr>
          <w:p w14:paraId="33FBFA72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4C3B7CF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436F7C95" w14:textId="77777777" w:rsidR="00902DE9" w:rsidRDefault="00902DE9" w:rsidP="00FA2E60">
            <w:r>
              <w:rPr>
                <w:rFonts w:hint="eastAsia"/>
              </w:rPr>
              <w:t>2.显示问题</w:t>
            </w:r>
            <w:r>
              <w:t>信息列表</w:t>
            </w:r>
          </w:p>
          <w:p w14:paraId="270B27B0" w14:textId="77777777" w:rsidR="00902DE9" w:rsidRDefault="00902DE9" w:rsidP="00FA2E60">
            <w:r>
              <w:rPr>
                <w:rFonts w:hint="eastAsia"/>
              </w:rPr>
              <w:t>3.在问题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71FE5052" w14:textId="77777777" w:rsidR="00902DE9" w:rsidRPr="00ED0073" w:rsidRDefault="00902DE9" w:rsidP="00FA2E60">
            <w:r>
              <w:t>4</w:t>
            </w:r>
            <w:r>
              <w:rPr>
                <w:rFonts w:hint="eastAsia"/>
              </w:rPr>
              <w:t>.点击搜索栏</w:t>
            </w:r>
            <w:r>
              <w:t>右侧的搜索按钮</w:t>
            </w:r>
          </w:p>
        </w:tc>
      </w:tr>
      <w:tr w:rsidR="00902DE9" w:rsidRPr="00ED0073" w14:paraId="0CB16452" w14:textId="77777777" w:rsidTr="00FA2E60">
        <w:tc>
          <w:tcPr>
            <w:tcW w:w="2812" w:type="dxa"/>
          </w:tcPr>
          <w:p w14:paraId="215AAC0C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E870401" w14:textId="77777777" w:rsidR="00902DE9" w:rsidRPr="00ED0073" w:rsidRDefault="00902DE9" w:rsidP="00FA2E60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902DE9" w:rsidRPr="00ED0073" w14:paraId="3416B5A1" w14:textId="77777777" w:rsidTr="00FA2E60">
        <w:tc>
          <w:tcPr>
            <w:tcW w:w="2812" w:type="dxa"/>
          </w:tcPr>
          <w:p w14:paraId="0C625BFC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46F7CE2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79668093" w14:textId="77777777" w:rsidTr="00FA2E60">
        <w:tc>
          <w:tcPr>
            <w:tcW w:w="2812" w:type="dxa"/>
          </w:tcPr>
          <w:p w14:paraId="6642BEEC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9A350FB" w14:textId="77777777" w:rsidR="00902DE9" w:rsidRPr="00ED0073" w:rsidRDefault="00902DE9" w:rsidP="00FA2E60">
            <w:r>
              <w:t>0.5536</w:t>
            </w:r>
          </w:p>
        </w:tc>
      </w:tr>
      <w:tr w:rsidR="00902DE9" w:rsidRPr="00433E1C" w14:paraId="44F99D5B" w14:textId="77777777" w:rsidTr="00FA2E60">
        <w:tc>
          <w:tcPr>
            <w:tcW w:w="2812" w:type="dxa"/>
          </w:tcPr>
          <w:p w14:paraId="6C5F8DF9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D66BFD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6CFCDAC0" w14:textId="77777777" w:rsidTr="00FA2E60">
        <w:tc>
          <w:tcPr>
            <w:tcW w:w="2812" w:type="dxa"/>
          </w:tcPr>
          <w:p w14:paraId="37167ABC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6F4D7E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C5CC1BF" w14:textId="77777777" w:rsidTr="00FA2E60">
        <w:tc>
          <w:tcPr>
            <w:tcW w:w="2812" w:type="dxa"/>
          </w:tcPr>
          <w:p w14:paraId="3B60DAE1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DB9CF92" w14:textId="77777777" w:rsidR="00902DE9" w:rsidRPr="007C7770" w:rsidRDefault="00902DE9" w:rsidP="00FA2E60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902DE9" w:rsidRPr="00757EB3" w14:paraId="53B42190" w14:textId="77777777" w:rsidTr="00FA2E60">
        <w:tc>
          <w:tcPr>
            <w:tcW w:w="2812" w:type="dxa"/>
          </w:tcPr>
          <w:p w14:paraId="7D818E94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47CDEE" w14:textId="77777777" w:rsidR="00902DE9" w:rsidRPr="007C7770" w:rsidRDefault="00902DE9" w:rsidP="00FA2E60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</w:tbl>
    <w:p w14:paraId="6ABE5A48" w14:textId="77777777" w:rsidR="00902DE9" w:rsidRDefault="00902DE9" w:rsidP="00902DE9">
      <w:pPr>
        <w:rPr>
          <w:rFonts w:hint="eastAsia"/>
        </w:rPr>
      </w:pPr>
    </w:p>
    <w:p w14:paraId="239A6223" w14:textId="4195545F" w:rsidR="00902DE9" w:rsidRDefault="00902DE9" w:rsidP="00902DE9">
      <w:pPr>
        <w:pStyle w:val="5"/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.1.4</w:t>
      </w:r>
      <w:r>
        <w:rPr>
          <w:rFonts w:hint="eastAsia"/>
        </w:rPr>
        <w:t>回答</w:t>
      </w:r>
      <w:r>
        <w:t>管理子界面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06D7E282" w14:textId="77777777" w:rsidTr="00FA2E60">
        <w:tc>
          <w:tcPr>
            <w:tcW w:w="2812" w:type="dxa"/>
          </w:tcPr>
          <w:p w14:paraId="74B3945B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284F5761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C-A-24</w:t>
            </w:r>
          </w:p>
        </w:tc>
      </w:tr>
      <w:tr w:rsidR="00902DE9" w:rsidRPr="00C52A26" w14:paraId="53AD875F" w14:textId="77777777" w:rsidTr="00FA2E60">
        <w:tc>
          <w:tcPr>
            <w:tcW w:w="2812" w:type="dxa"/>
          </w:tcPr>
          <w:p w14:paraId="23194688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B396D1" w14:textId="77777777" w:rsidR="00902DE9" w:rsidRPr="00C52A26" w:rsidRDefault="00902DE9" w:rsidP="00FA2E60">
            <w:r>
              <w:rPr>
                <w:rFonts w:hint="eastAsia"/>
              </w:rPr>
              <w:t>查看回答</w:t>
            </w:r>
            <w:r>
              <w:t>列表</w:t>
            </w:r>
          </w:p>
        </w:tc>
      </w:tr>
      <w:tr w:rsidR="00902DE9" w:rsidRPr="00ED0073" w14:paraId="57EADF5B" w14:textId="77777777" w:rsidTr="00FA2E60">
        <w:tc>
          <w:tcPr>
            <w:tcW w:w="2812" w:type="dxa"/>
          </w:tcPr>
          <w:p w14:paraId="432F313C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480AFF4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2657557E" w14:textId="77777777" w:rsidTr="00FA2E60">
        <w:tc>
          <w:tcPr>
            <w:tcW w:w="2812" w:type="dxa"/>
          </w:tcPr>
          <w:p w14:paraId="68879D58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35AC1967" w14:textId="77777777" w:rsidR="00902DE9" w:rsidRPr="00ED0073" w:rsidRDefault="00902DE9" w:rsidP="00FA2E60">
            <w:r>
              <w:rPr>
                <w:rFonts w:hint="eastAsia"/>
              </w:rPr>
              <w:t>管理员查看被禁</w:t>
            </w:r>
            <w:r>
              <w:t>的</w:t>
            </w:r>
            <w:r>
              <w:rPr>
                <w:rFonts w:hint="eastAsia"/>
              </w:rPr>
              <w:t>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</w:t>
            </w:r>
          </w:p>
        </w:tc>
      </w:tr>
      <w:tr w:rsidR="00902DE9" w:rsidRPr="00ED0073" w14:paraId="1E0AFB2B" w14:textId="77777777" w:rsidTr="00FA2E60">
        <w:tc>
          <w:tcPr>
            <w:tcW w:w="2812" w:type="dxa"/>
          </w:tcPr>
          <w:p w14:paraId="7F778AC7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13E37D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5A073ED1" w14:textId="77777777" w:rsidTr="00FA2E60">
        <w:tc>
          <w:tcPr>
            <w:tcW w:w="2812" w:type="dxa"/>
          </w:tcPr>
          <w:p w14:paraId="26526269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1961C0E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6BF0A9F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3FA9EC30" w14:textId="77777777" w:rsidTr="00FA2E60">
        <w:tc>
          <w:tcPr>
            <w:tcW w:w="2812" w:type="dxa"/>
          </w:tcPr>
          <w:p w14:paraId="6301B596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3A01747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  <w:tr w:rsidR="00902DE9" w:rsidRPr="00ED0073" w14:paraId="4768AC14" w14:textId="77777777" w:rsidTr="00FA2E60">
        <w:tc>
          <w:tcPr>
            <w:tcW w:w="2812" w:type="dxa"/>
          </w:tcPr>
          <w:p w14:paraId="74D6CEC4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FC73388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4810CBD6" w14:textId="77777777" w:rsidR="00902DE9" w:rsidRPr="00ED0073" w:rsidRDefault="00902DE9" w:rsidP="00FA2E60">
            <w:r>
              <w:rPr>
                <w:rFonts w:hint="eastAsia"/>
              </w:rPr>
              <w:t>2.显示被禁的学习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  <w:tr w:rsidR="00902DE9" w:rsidRPr="00ED0073" w14:paraId="57423C91" w14:textId="77777777" w:rsidTr="00FA2E60">
        <w:tc>
          <w:tcPr>
            <w:tcW w:w="2812" w:type="dxa"/>
          </w:tcPr>
          <w:p w14:paraId="159E6538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9DC2AC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28ACC3E3" w14:textId="77777777" w:rsidTr="00FA2E60">
        <w:tc>
          <w:tcPr>
            <w:tcW w:w="2812" w:type="dxa"/>
          </w:tcPr>
          <w:p w14:paraId="231A58B9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4CA8713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6FD510EF" w14:textId="77777777" w:rsidTr="00FA2E60">
        <w:tc>
          <w:tcPr>
            <w:tcW w:w="2812" w:type="dxa"/>
          </w:tcPr>
          <w:p w14:paraId="06E3A918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6DAB816" w14:textId="77777777" w:rsidR="00902DE9" w:rsidRPr="00ED0073" w:rsidRDefault="00902DE9" w:rsidP="00FA2E60">
            <w:r>
              <w:t>0.4343</w:t>
            </w:r>
          </w:p>
        </w:tc>
      </w:tr>
      <w:tr w:rsidR="00902DE9" w:rsidRPr="00433E1C" w14:paraId="673A5C56" w14:textId="77777777" w:rsidTr="00FA2E60">
        <w:tc>
          <w:tcPr>
            <w:tcW w:w="2812" w:type="dxa"/>
          </w:tcPr>
          <w:p w14:paraId="5BF7A512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684944E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61D220CD" w14:textId="77777777" w:rsidTr="00FA2E60">
        <w:tc>
          <w:tcPr>
            <w:tcW w:w="2812" w:type="dxa"/>
          </w:tcPr>
          <w:p w14:paraId="44F52D94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CE2548B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77BC17D4" w14:textId="77777777" w:rsidTr="00FA2E60">
        <w:tc>
          <w:tcPr>
            <w:tcW w:w="2812" w:type="dxa"/>
          </w:tcPr>
          <w:p w14:paraId="55413D2D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D4C5FB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FF90E5F" w14:textId="77777777" w:rsidTr="00FA2E60">
        <w:tc>
          <w:tcPr>
            <w:tcW w:w="2812" w:type="dxa"/>
          </w:tcPr>
          <w:p w14:paraId="05EB2491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8E68E97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00A93259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52288531" w14:textId="77777777" w:rsidTr="00FA2E60">
        <w:tc>
          <w:tcPr>
            <w:tcW w:w="2812" w:type="dxa"/>
          </w:tcPr>
          <w:p w14:paraId="75FD4005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0F8DE8CC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C-A-25</w:t>
            </w:r>
          </w:p>
        </w:tc>
      </w:tr>
      <w:tr w:rsidR="00902DE9" w:rsidRPr="00C52A26" w14:paraId="68D418E5" w14:textId="77777777" w:rsidTr="00FA2E60">
        <w:tc>
          <w:tcPr>
            <w:tcW w:w="2812" w:type="dxa"/>
          </w:tcPr>
          <w:p w14:paraId="778A93A5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A4F21E5" w14:textId="77777777" w:rsidR="00902DE9" w:rsidRPr="00C52A26" w:rsidRDefault="00902DE9" w:rsidP="00FA2E60">
            <w:r>
              <w:rPr>
                <w:rFonts w:hint="eastAsia"/>
              </w:rPr>
              <w:t>恢复回答</w:t>
            </w:r>
          </w:p>
        </w:tc>
      </w:tr>
      <w:tr w:rsidR="00902DE9" w:rsidRPr="00ED0073" w14:paraId="65F8FACC" w14:textId="77777777" w:rsidTr="00FA2E60">
        <w:tc>
          <w:tcPr>
            <w:tcW w:w="2812" w:type="dxa"/>
          </w:tcPr>
          <w:p w14:paraId="2BCBE6B4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85E553E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56D9D1D3" w14:textId="77777777" w:rsidTr="00FA2E60">
        <w:tc>
          <w:tcPr>
            <w:tcW w:w="2812" w:type="dxa"/>
          </w:tcPr>
          <w:p w14:paraId="1BBA44B2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EA194F" w14:textId="77777777" w:rsidR="00902DE9" w:rsidRPr="00ED0073" w:rsidRDefault="00902DE9" w:rsidP="00FA2E60">
            <w:r>
              <w:rPr>
                <w:rFonts w:hint="eastAsia"/>
              </w:rPr>
              <w:t>管理员恢复选中的被禁</w:t>
            </w:r>
            <w:r>
              <w:t>的</w:t>
            </w:r>
            <w:r>
              <w:rPr>
                <w:rFonts w:hint="eastAsia"/>
              </w:rPr>
              <w:t>回答</w:t>
            </w:r>
          </w:p>
        </w:tc>
      </w:tr>
      <w:tr w:rsidR="00902DE9" w:rsidRPr="00ED0073" w14:paraId="106348A1" w14:textId="77777777" w:rsidTr="00FA2E60">
        <w:tc>
          <w:tcPr>
            <w:tcW w:w="2812" w:type="dxa"/>
          </w:tcPr>
          <w:p w14:paraId="7D537B97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6B95E4C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296E967C" w14:textId="77777777" w:rsidTr="00FA2E60">
        <w:tc>
          <w:tcPr>
            <w:tcW w:w="2812" w:type="dxa"/>
          </w:tcPr>
          <w:p w14:paraId="4BE5F2BF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F9E744F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CE0DC42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0A5C005F" w14:textId="77777777" w:rsidTr="00FA2E60">
        <w:tc>
          <w:tcPr>
            <w:tcW w:w="2812" w:type="dxa"/>
          </w:tcPr>
          <w:p w14:paraId="128FE9F7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60F772E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：恢复</w:t>
            </w:r>
            <w:r>
              <w:t>被禁的</w:t>
            </w:r>
            <w:r>
              <w:rPr>
                <w:rFonts w:hint="eastAsia"/>
              </w:rPr>
              <w:t>选中的回答</w:t>
            </w:r>
          </w:p>
        </w:tc>
      </w:tr>
      <w:tr w:rsidR="00902DE9" w:rsidRPr="00ED0073" w14:paraId="26F55107" w14:textId="77777777" w:rsidTr="00FA2E60">
        <w:tc>
          <w:tcPr>
            <w:tcW w:w="2812" w:type="dxa"/>
          </w:tcPr>
          <w:p w14:paraId="0686FC21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38339A3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5C46C5CE" w14:textId="77777777" w:rsidR="00902DE9" w:rsidRDefault="00902DE9" w:rsidP="00FA2E60">
            <w:r>
              <w:rPr>
                <w:rFonts w:hint="eastAsia"/>
              </w:rPr>
              <w:t>2.显示被禁的学习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列表</w:t>
            </w:r>
          </w:p>
          <w:p w14:paraId="221F5464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恢复回答</w:t>
            </w:r>
            <w:r>
              <w:t>选项</w:t>
            </w:r>
          </w:p>
        </w:tc>
      </w:tr>
      <w:tr w:rsidR="00902DE9" w:rsidRPr="00ED0073" w14:paraId="602395C9" w14:textId="77777777" w:rsidTr="00FA2E60">
        <w:tc>
          <w:tcPr>
            <w:tcW w:w="2812" w:type="dxa"/>
          </w:tcPr>
          <w:p w14:paraId="2C324512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F90A0FA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0A7C5DB5" w14:textId="77777777" w:rsidR="00902DE9" w:rsidRPr="00ED0073" w:rsidRDefault="00902DE9" w:rsidP="00FA2E60">
            <w:r>
              <w:rPr>
                <w:rFonts w:hint="eastAsia"/>
              </w:rPr>
              <w:t>2.2点击被禁的学习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信息列表右上方的</w:t>
            </w:r>
            <w:r>
              <w:rPr>
                <w:rFonts w:hint="eastAsia"/>
              </w:rPr>
              <w:t>恢复回答</w:t>
            </w:r>
            <w:r>
              <w:t>按钮</w:t>
            </w:r>
          </w:p>
        </w:tc>
      </w:tr>
      <w:tr w:rsidR="00902DE9" w:rsidRPr="00ED0073" w14:paraId="75EB6F50" w14:textId="77777777" w:rsidTr="00FA2E60">
        <w:tc>
          <w:tcPr>
            <w:tcW w:w="2812" w:type="dxa"/>
          </w:tcPr>
          <w:p w14:paraId="5036203A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7F339A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53EE8C98" w14:textId="77777777" w:rsidTr="00FA2E60">
        <w:tc>
          <w:tcPr>
            <w:tcW w:w="2812" w:type="dxa"/>
          </w:tcPr>
          <w:p w14:paraId="641A3E21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CE71BF" w14:textId="77777777" w:rsidR="00902DE9" w:rsidRPr="00ED0073" w:rsidRDefault="00902DE9" w:rsidP="00FA2E60">
            <w:r>
              <w:t>0.3417</w:t>
            </w:r>
          </w:p>
        </w:tc>
      </w:tr>
      <w:tr w:rsidR="00902DE9" w:rsidRPr="00433E1C" w14:paraId="44D7CBF8" w14:textId="77777777" w:rsidTr="00FA2E60">
        <w:tc>
          <w:tcPr>
            <w:tcW w:w="2812" w:type="dxa"/>
          </w:tcPr>
          <w:p w14:paraId="019485C1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9DBEB1F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65485A4F" w14:textId="77777777" w:rsidTr="00FA2E60">
        <w:tc>
          <w:tcPr>
            <w:tcW w:w="2812" w:type="dxa"/>
          </w:tcPr>
          <w:p w14:paraId="25B8C7E1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CD8D3F6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505F3017" w14:textId="77777777" w:rsidTr="00FA2E60">
        <w:tc>
          <w:tcPr>
            <w:tcW w:w="2812" w:type="dxa"/>
          </w:tcPr>
          <w:p w14:paraId="23BD6FA7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71232C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9C1438B" w14:textId="77777777" w:rsidTr="00FA2E60">
        <w:tc>
          <w:tcPr>
            <w:tcW w:w="2812" w:type="dxa"/>
          </w:tcPr>
          <w:p w14:paraId="6EC4CBC7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ECA80F1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5648E27E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0209D7FF" w14:textId="77777777" w:rsidTr="00FA2E60">
        <w:tc>
          <w:tcPr>
            <w:tcW w:w="2812" w:type="dxa"/>
          </w:tcPr>
          <w:p w14:paraId="4525E20D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595DE43D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C-A-26</w:t>
            </w:r>
          </w:p>
        </w:tc>
      </w:tr>
      <w:tr w:rsidR="00902DE9" w:rsidRPr="00C52A26" w14:paraId="2A477CD3" w14:textId="77777777" w:rsidTr="00FA2E60">
        <w:tc>
          <w:tcPr>
            <w:tcW w:w="2812" w:type="dxa"/>
          </w:tcPr>
          <w:p w14:paraId="4EB01153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958621" w14:textId="77777777" w:rsidR="00902DE9" w:rsidRPr="00C52A26" w:rsidRDefault="00902DE9" w:rsidP="00FA2E60">
            <w:r>
              <w:rPr>
                <w:rFonts w:hint="eastAsia"/>
              </w:rPr>
              <w:t>永久删除回答</w:t>
            </w:r>
          </w:p>
        </w:tc>
      </w:tr>
      <w:tr w:rsidR="00902DE9" w:rsidRPr="00ED0073" w14:paraId="5E68C4DA" w14:textId="77777777" w:rsidTr="00FA2E60">
        <w:tc>
          <w:tcPr>
            <w:tcW w:w="2812" w:type="dxa"/>
          </w:tcPr>
          <w:p w14:paraId="138C8684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11143F5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562C3447" w14:textId="77777777" w:rsidTr="00FA2E60">
        <w:tc>
          <w:tcPr>
            <w:tcW w:w="2812" w:type="dxa"/>
          </w:tcPr>
          <w:p w14:paraId="7454B788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111E286" w14:textId="77777777" w:rsidR="00902DE9" w:rsidRPr="00ED0073" w:rsidRDefault="00902DE9" w:rsidP="00FA2E60">
            <w:r>
              <w:rPr>
                <w:rFonts w:hint="eastAsia"/>
              </w:rPr>
              <w:t>管理员永久删除选中</w:t>
            </w:r>
            <w:r>
              <w:t>的回答</w:t>
            </w:r>
          </w:p>
        </w:tc>
      </w:tr>
      <w:tr w:rsidR="00902DE9" w:rsidRPr="00ED0073" w14:paraId="21ADAEA8" w14:textId="77777777" w:rsidTr="00FA2E60">
        <w:tc>
          <w:tcPr>
            <w:tcW w:w="2812" w:type="dxa"/>
          </w:tcPr>
          <w:p w14:paraId="78DE5C89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590DE52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55C6D54D" w14:textId="77777777" w:rsidTr="00FA2E60">
        <w:tc>
          <w:tcPr>
            <w:tcW w:w="2812" w:type="dxa"/>
          </w:tcPr>
          <w:p w14:paraId="1F1225B8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3DD0A6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C7A2ABF" w14:textId="77777777" w:rsidR="00902DE9" w:rsidRPr="00ED0073" w:rsidRDefault="00902DE9" w:rsidP="00FA2E60">
            <w:r>
              <w:rPr>
                <w:rFonts w:hint="eastAsia"/>
              </w:rPr>
              <w:lastRenderedPageBreak/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49DF3A4C" w14:textId="77777777" w:rsidTr="00FA2E60">
        <w:tc>
          <w:tcPr>
            <w:tcW w:w="2812" w:type="dxa"/>
          </w:tcPr>
          <w:p w14:paraId="47F1C4BD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2115515E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：选中的回答被永久删除</w:t>
            </w:r>
          </w:p>
        </w:tc>
      </w:tr>
      <w:tr w:rsidR="00902DE9" w:rsidRPr="00ED0073" w14:paraId="4971D58C" w14:textId="77777777" w:rsidTr="00FA2E60">
        <w:tc>
          <w:tcPr>
            <w:tcW w:w="2812" w:type="dxa"/>
          </w:tcPr>
          <w:p w14:paraId="13CC4377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E44D525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51B1A6A9" w14:textId="77777777" w:rsidR="00902DE9" w:rsidRDefault="00902DE9" w:rsidP="00FA2E60">
            <w:r>
              <w:rPr>
                <w:rFonts w:hint="eastAsia"/>
              </w:rPr>
              <w:t>2.显示被禁</w:t>
            </w:r>
            <w:r>
              <w:t>的回答信息列表</w:t>
            </w:r>
          </w:p>
          <w:p w14:paraId="27538068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永久删除</w:t>
            </w:r>
            <w:r>
              <w:t>选项</w:t>
            </w:r>
          </w:p>
        </w:tc>
      </w:tr>
      <w:tr w:rsidR="00902DE9" w:rsidRPr="00ED0073" w14:paraId="466BD535" w14:textId="77777777" w:rsidTr="00FA2E60">
        <w:tc>
          <w:tcPr>
            <w:tcW w:w="2812" w:type="dxa"/>
          </w:tcPr>
          <w:p w14:paraId="2F1A2571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91B21C4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40EB1B25" w14:textId="77777777" w:rsidR="00902DE9" w:rsidRDefault="00902DE9" w:rsidP="00FA2E60">
            <w:r>
              <w:rPr>
                <w:rFonts w:hint="eastAsia"/>
              </w:rPr>
              <w:t>2.2点击回答</w:t>
            </w:r>
            <w:r>
              <w:t>信息列表右上方的</w:t>
            </w:r>
            <w:r>
              <w:rPr>
                <w:rFonts w:hint="eastAsia"/>
              </w:rPr>
              <w:t>永久删除</w:t>
            </w:r>
            <w:r>
              <w:t>按钮</w:t>
            </w:r>
          </w:p>
          <w:p w14:paraId="167D2419" w14:textId="77777777" w:rsidR="00902DE9" w:rsidRDefault="00902DE9" w:rsidP="00FA2E60">
            <w:r>
              <w:rPr>
                <w:rFonts w:hint="eastAsia"/>
              </w:rPr>
              <w:t>3.1点击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59DE9BC3" w14:textId="77777777" w:rsidR="00902DE9" w:rsidRDefault="00902DE9" w:rsidP="00FA2E60">
            <w:r>
              <w:rPr>
                <w:rFonts w:hint="eastAsia"/>
              </w:rPr>
              <w:t>3.2点击出现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  <w:p w14:paraId="4C0A6905" w14:textId="77777777" w:rsidR="00902DE9" w:rsidRPr="00ED0073" w:rsidRDefault="00902DE9" w:rsidP="00FA2E60">
            <w:r>
              <w:rPr>
                <w:rFonts w:hint="eastAsia"/>
              </w:rPr>
              <w:t>3.3点击</w:t>
            </w:r>
            <w:r>
              <w:t>出现的</w:t>
            </w:r>
            <w:r>
              <w:rPr>
                <w:rFonts w:hint="eastAsia"/>
              </w:rPr>
              <w:t>回答信息</w:t>
            </w:r>
            <w:r>
              <w:t>列表中具体某个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删除回答</w:t>
            </w:r>
            <w:r>
              <w:t>选项</w:t>
            </w:r>
          </w:p>
        </w:tc>
      </w:tr>
      <w:tr w:rsidR="00902DE9" w:rsidRPr="00ED0073" w14:paraId="486D81EA" w14:textId="77777777" w:rsidTr="00FA2E60">
        <w:tc>
          <w:tcPr>
            <w:tcW w:w="2812" w:type="dxa"/>
          </w:tcPr>
          <w:p w14:paraId="31DF3DC7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C51C7DE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3BEF1525" w14:textId="77777777" w:rsidTr="00FA2E60">
        <w:tc>
          <w:tcPr>
            <w:tcW w:w="2812" w:type="dxa"/>
          </w:tcPr>
          <w:p w14:paraId="2C1DC7EC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D8B8161" w14:textId="77777777" w:rsidR="00902DE9" w:rsidRPr="00ED0073" w:rsidRDefault="00902DE9" w:rsidP="00FA2E60">
            <w:r>
              <w:t>0.4798</w:t>
            </w:r>
          </w:p>
        </w:tc>
      </w:tr>
      <w:tr w:rsidR="00902DE9" w:rsidRPr="00433E1C" w14:paraId="4A9597CE" w14:textId="77777777" w:rsidTr="00FA2E60">
        <w:tc>
          <w:tcPr>
            <w:tcW w:w="2812" w:type="dxa"/>
          </w:tcPr>
          <w:p w14:paraId="5E0AFB0A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64D9D3A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273271B2" w14:textId="77777777" w:rsidTr="00FA2E60">
        <w:tc>
          <w:tcPr>
            <w:tcW w:w="2812" w:type="dxa"/>
          </w:tcPr>
          <w:p w14:paraId="67ED9C97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19D3622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0DFD209" w14:textId="77777777" w:rsidTr="00FA2E60">
        <w:tc>
          <w:tcPr>
            <w:tcW w:w="2812" w:type="dxa"/>
          </w:tcPr>
          <w:p w14:paraId="55408E1B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89896D9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5C6279AB" w14:textId="77777777" w:rsidTr="00FA2E60">
        <w:tc>
          <w:tcPr>
            <w:tcW w:w="2812" w:type="dxa"/>
          </w:tcPr>
          <w:p w14:paraId="25895686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0C90F73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48E270DF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7148C885" w14:textId="77777777" w:rsidTr="00FA2E60">
        <w:tc>
          <w:tcPr>
            <w:tcW w:w="2812" w:type="dxa"/>
          </w:tcPr>
          <w:p w14:paraId="3210F1C8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4F18462B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C-A-27</w:t>
            </w:r>
          </w:p>
        </w:tc>
      </w:tr>
      <w:tr w:rsidR="00902DE9" w:rsidRPr="00C52A26" w14:paraId="58ACE388" w14:textId="77777777" w:rsidTr="00FA2E60">
        <w:tc>
          <w:tcPr>
            <w:tcW w:w="2812" w:type="dxa"/>
          </w:tcPr>
          <w:p w14:paraId="10417B8C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2D6C9F" w14:textId="77777777" w:rsidR="00902DE9" w:rsidRPr="00C52A26" w:rsidRDefault="00902DE9" w:rsidP="00FA2E60">
            <w:r>
              <w:rPr>
                <w:rFonts w:hint="eastAsia"/>
              </w:rPr>
              <w:t>全选回答</w:t>
            </w:r>
          </w:p>
        </w:tc>
      </w:tr>
      <w:tr w:rsidR="00902DE9" w:rsidRPr="00ED0073" w14:paraId="5ED6BB2F" w14:textId="77777777" w:rsidTr="00FA2E60">
        <w:tc>
          <w:tcPr>
            <w:tcW w:w="2812" w:type="dxa"/>
          </w:tcPr>
          <w:p w14:paraId="7BA1B517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AD27A6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75F42BD8" w14:textId="77777777" w:rsidTr="00FA2E60">
        <w:tc>
          <w:tcPr>
            <w:tcW w:w="2812" w:type="dxa"/>
          </w:tcPr>
          <w:p w14:paraId="6ED7D688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94E2527" w14:textId="77777777" w:rsidR="00902DE9" w:rsidRPr="00ED0073" w:rsidRDefault="00902DE9" w:rsidP="00FA2E60">
            <w:r>
              <w:rPr>
                <w:rFonts w:hint="eastAsia"/>
              </w:rPr>
              <w:t>管理员全选学习</w:t>
            </w:r>
            <w:proofErr w:type="gramStart"/>
            <w:r>
              <w:rPr>
                <w:rFonts w:hint="eastAsia"/>
              </w:rPr>
              <w:t>交流区</w:t>
            </w:r>
            <w:proofErr w:type="gramEnd"/>
            <w:r>
              <w:t>被禁的回答</w:t>
            </w:r>
          </w:p>
        </w:tc>
      </w:tr>
      <w:tr w:rsidR="00902DE9" w:rsidRPr="00ED0073" w14:paraId="571E7291" w14:textId="77777777" w:rsidTr="00FA2E60">
        <w:tc>
          <w:tcPr>
            <w:tcW w:w="2812" w:type="dxa"/>
          </w:tcPr>
          <w:p w14:paraId="33430624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4F528B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49FE5F7F" w14:textId="77777777" w:rsidTr="00FA2E60">
        <w:tc>
          <w:tcPr>
            <w:tcW w:w="2812" w:type="dxa"/>
          </w:tcPr>
          <w:p w14:paraId="461DF6DF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694ACD2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0B6A5AC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43DB9362" w14:textId="77777777" w:rsidTr="00FA2E60">
        <w:tc>
          <w:tcPr>
            <w:tcW w:w="2812" w:type="dxa"/>
          </w:tcPr>
          <w:p w14:paraId="3EA264D4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702DCBF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：选中回答</w:t>
            </w:r>
            <w:r>
              <w:t>列名中所有</w:t>
            </w:r>
            <w:r>
              <w:rPr>
                <w:rFonts w:hint="eastAsia"/>
              </w:rPr>
              <w:t>回答信息</w:t>
            </w:r>
            <w:r>
              <w:t>条目</w:t>
            </w:r>
          </w:p>
        </w:tc>
      </w:tr>
      <w:tr w:rsidR="00902DE9" w:rsidRPr="00ED0073" w14:paraId="11ED1971" w14:textId="77777777" w:rsidTr="00FA2E60">
        <w:tc>
          <w:tcPr>
            <w:tcW w:w="2812" w:type="dxa"/>
          </w:tcPr>
          <w:p w14:paraId="59B1E427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88A85EF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1540EC88" w14:textId="77777777" w:rsidR="00902DE9" w:rsidRDefault="00902DE9" w:rsidP="00FA2E60">
            <w:r>
              <w:rPr>
                <w:rFonts w:hint="eastAsia"/>
              </w:rPr>
              <w:t>2.显示回答</w:t>
            </w:r>
            <w:r>
              <w:t>信息列表</w:t>
            </w:r>
          </w:p>
          <w:p w14:paraId="76BED48D" w14:textId="77777777" w:rsidR="00902DE9" w:rsidRPr="00ED0073" w:rsidRDefault="00902DE9" w:rsidP="00FA2E60">
            <w:r>
              <w:rPr>
                <w:rFonts w:hint="eastAsia"/>
              </w:rPr>
              <w:t>3.点击回答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902DE9" w:rsidRPr="00ED0073" w14:paraId="4877682D" w14:textId="77777777" w:rsidTr="00FA2E60">
        <w:tc>
          <w:tcPr>
            <w:tcW w:w="2812" w:type="dxa"/>
          </w:tcPr>
          <w:p w14:paraId="4FF5AD09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FC19D3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3DB98ECF" w14:textId="77777777" w:rsidTr="00FA2E60">
        <w:tc>
          <w:tcPr>
            <w:tcW w:w="2812" w:type="dxa"/>
          </w:tcPr>
          <w:p w14:paraId="27E46CDA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130AD42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：回答</w:t>
            </w:r>
            <w:r>
              <w:t>信息列表为空</w:t>
            </w:r>
          </w:p>
          <w:p w14:paraId="43736A15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</w:t>
            </w:r>
            <w:r>
              <w:rPr>
                <w:rFonts w:hint="eastAsia"/>
              </w:rPr>
              <w:t>被禁的</w:t>
            </w:r>
            <w:r>
              <w:t>回答</w:t>
            </w:r>
          </w:p>
        </w:tc>
      </w:tr>
      <w:tr w:rsidR="00902DE9" w:rsidRPr="00ED0073" w14:paraId="00FF9050" w14:textId="77777777" w:rsidTr="00FA2E60">
        <w:tc>
          <w:tcPr>
            <w:tcW w:w="2812" w:type="dxa"/>
          </w:tcPr>
          <w:p w14:paraId="12A85EB6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4638D8" w14:textId="77777777" w:rsidR="00902DE9" w:rsidRPr="00ED0073" w:rsidRDefault="00902DE9" w:rsidP="00FA2E60">
            <w:r>
              <w:t>0.4678</w:t>
            </w:r>
          </w:p>
        </w:tc>
      </w:tr>
      <w:tr w:rsidR="00902DE9" w:rsidRPr="00433E1C" w14:paraId="2905D09C" w14:textId="77777777" w:rsidTr="00FA2E60">
        <w:tc>
          <w:tcPr>
            <w:tcW w:w="2812" w:type="dxa"/>
          </w:tcPr>
          <w:p w14:paraId="674FF85E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1F82DE8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5321B748" w14:textId="77777777" w:rsidTr="00FA2E60">
        <w:tc>
          <w:tcPr>
            <w:tcW w:w="2812" w:type="dxa"/>
          </w:tcPr>
          <w:p w14:paraId="5F20B468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4B5F26B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7084D129" w14:textId="77777777" w:rsidTr="00FA2E60">
        <w:tc>
          <w:tcPr>
            <w:tcW w:w="2812" w:type="dxa"/>
          </w:tcPr>
          <w:p w14:paraId="4F8118C7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6A0590B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1D619B8" w14:textId="77777777" w:rsidTr="00FA2E60">
        <w:tc>
          <w:tcPr>
            <w:tcW w:w="2812" w:type="dxa"/>
          </w:tcPr>
          <w:p w14:paraId="32590DC1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D716255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288FC0F2" w14:textId="77777777" w:rsidR="00902DE9" w:rsidRDefault="00902DE9" w:rsidP="00902DE9">
      <w:pPr>
        <w:rPr>
          <w:rFonts w:hint="eastAsia"/>
        </w:rPr>
      </w:pP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5708DACB" w14:textId="77777777" w:rsidTr="00FA2E60">
        <w:tc>
          <w:tcPr>
            <w:tcW w:w="2812" w:type="dxa"/>
          </w:tcPr>
          <w:p w14:paraId="2DE9D6A3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7EDBF311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C-A-28</w:t>
            </w:r>
          </w:p>
        </w:tc>
      </w:tr>
      <w:tr w:rsidR="00902DE9" w:rsidRPr="00C52A26" w14:paraId="567FFC59" w14:textId="77777777" w:rsidTr="00FA2E60">
        <w:tc>
          <w:tcPr>
            <w:tcW w:w="2812" w:type="dxa"/>
          </w:tcPr>
          <w:p w14:paraId="09BE9543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F70D3F3" w14:textId="77777777" w:rsidR="00902DE9" w:rsidRPr="00C52A26" w:rsidRDefault="00902DE9" w:rsidP="00FA2E60">
            <w:proofErr w:type="gramStart"/>
            <w:r>
              <w:rPr>
                <w:rFonts w:hint="eastAsia"/>
              </w:rPr>
              <w:t>反选回答</w:t>
            </w:r>
            <w:proofErr w:type="gramEnd"/>
          </w:p>
        </w:tc>
      </w:tr>
      <w:tr w:rsidR="00902DE9" w:rsidRPr="00ED0073" w14:paraId="0CECBBB7" w14:textId="77777777" w:rsidTr="00FA2E60">
        <w:tc>
          <w:tcPr>
            <w:tcW w:w="2812" w:type="dxa"/>
          </w:tcPr>
          <w:p w14:paraId="0700D1E7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5815027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78FA44AE" w14:textId="77777777" w:rsidTr="00FA2E60">
        <w:tc>
          <w:tcPr>
            <w:tcW w:w="2812" w:type="dxa"/>
          </w:tcPr>
          <w:p w14:paraId="70EA2342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1579BA0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反选回答</w:t>
            </w:r>
            <w:proofErr w:type="gramEnd"/>
          </w:p>
        </w:tc>
      </w:tr>
      <w:tr w:rsidR="00902DE9" w:rsidRPr="00ED0073" w14:paraId="501ADDAB" w14:textId="77777777" w:rsidTr="00FA2E60">
        <w:tc>
          <w:tcPr>
            <w:tcW w:w="2812" w:type="dxa"/>
          </w:tcPr>
          <w:p w14:paraId="3429B535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3F197E9B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734D3C10" w14:textId="77777777" w:rsidTr="00FA2E60">
        <w:tc>
          <w:tcPr>
            <w:tcW w:w="2812" w:type="dxa"/>
          </w:tcPr>
          <w:p w14:paraId="31B6CF66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3F5392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175E7E0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26596BDB" w14:textId="77777777" w:rsidTr="00FA2E60">
        <w:tc>
          <w:tcPr>
            <w:tcW w:w="2812" w:type="dxa"/>
          </w:tcPr>
          <w:p w14:paraId="75061AC9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63E7D4B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反选回答</w:t>
            </w:r>
            <w:proofErr w:type="gramEnd"/>
            <w:r>
              <w:t>列名中所有</w:t>
            </w:r>
            <w:r>
              <w:rPr>
                <w:rFonts w:hint="eastAsia"/>
              </w:rPr>
              <w:t>回答</w:t>
            </w:r>
            <w:r>
              <w:t>条目</w:t>
            </w:r>
          </w:p>
        </w:tc>
      </w:tr>
      <w:tr w:rsidR="00902DE9" w:rsidRPr="00ED0073" w14:paraId="662DC0B0" w14:textId="77777777" w:rsidTr="00FA2E60">
        <w:tc>
          <w:tcPr>
            <w:tcW w:w="2812" w:type="dxa"/>
          </w:tcPr>
          <w:p w14:paraId="4F8B8095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D0ADAB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21A35549" w14:textId="77777777" w:rsidR="00902DE9" w:rsidRDefault="00902DE9" w:rsidP="00FA2E60">
            <w:r>
              <w:rPr>
                <w:rFonts w:hint="eastAsia"/>
              </w:rPr>
              <w:t>2.显示回答</w:t>
            </w:r>
            <w:r>
              <w:t>信息列表</w:t>
            </w:r>
          </w:p>
          <w:p w14:paraId="120B9508" w14:textId="77777777" w:rsidR="00902DE9" w:rsidRDefault="00902DE9" w:rsidP="00FA2E60">
            <w:r>
              <w:rPr>
                <w:rFonts w:hint="eastAsia"/>
              </w:rPr>
              <w:t>3.选中回答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616120A2" w14:textId="77777777" w:rsidR="00902DE9" w:rsidRPr="00ED0073" w:rsidRDefault="00902DE9" w:rsidP="00FA2E60">
            <w:r>
              <w:rPr>
                <w:rFonts w:hint="eastAsia"/>
              </w:rPr>
              <w:t>3.点击回答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902DE9" w:rsidRPr="00ED0073" w14:paraId="317F470F" w14:textId="77777777" w:rsidTr="00FA2E60">
        <w:tc>
          <w:tcPr>
            <w:tcW w:w="2812" w:type="dxa"/>
          </w:tcPr>
          <w:p w14:paraId="044617FA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01284DA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0BAD5ABF" w14:textId="77777777" w:rsidTr="00FA2E60">
        <w:tc>
          <w:tcPr>
            <w:tcW w:w="2812" w:type="dxa"/>
          </w:tcPr>
          <w:p w14:paraId="7AD5D633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88754DD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：没有已选中回答</w:t>
            </w:r>
            <w:r>
              <w:t>信息</w:t>
            </w:r>
          </w:p>
          <w:p w14:paraId="7ACFA9AD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</w:t>
            </w:r>
            <w:r>
              <w:rPr>
                <w:rFonts w:hint="eastAsia"/>
              </w:rPr>
              <w:t>已选中的回答</w:t>
            </w:r>
            <w:r>
              <w:t>信息</w:t>
            </w:r>
          </w:p>
        </w:tc>
      </w:tr>
      <w:tr w:rsidR="00902DE9" w:rsidRPr="00ED0073" w14:paraId="223BBF45" w14:textId="77777777" w:rsidTr="00FA2E60">
        <w:tc>
          <w:tcPr>
            <w:tcW w:w="2812" w:type="dxa"/>
          </w:tcPr>
          <w:p w14:paraId="147EFF78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71B6D44" w14:textId="77777777" w:rsidR="00902DE9" w:rsidRPr="00ED0073" w:rsidRDefault="00902DE9" w:rsidP="00FA2E60">
            <w:r>
              <w:t>0.3417</w:t>
            </w:r>
          </w:p>
        </w:tc>
      </w:tr>
      <w:tr w:rsidR="00902DE9" w:rsidRPr="00433E1C" w14:paraId="2CF8F057" w14:textId="77777777" w:rsidTr="00FA2E60">
        <w:tc>
          <w:tcPr>
            <w:tcW w:w="2812" w:type="dxa"/>
          </w:tcPr>
          <w:p w14:paraId="69256D51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BDF9F8E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17BBA9F9" w14:textId="77777777" w:rsidTr="00FA2E60">
        <w:tc>
          <w:tcPr>
            <w:tcW w:w="2812" w:type="dxa"/>
          </w:tcPr>
          <w:p w14:paraId="652906B4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1F32412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284A957" w14:textId="77777777" w:rsidTr="00FA2E60">
        <w:tc>
          <w:tcPr>
            <w:tcW w:w="2812" w:type="dxa"/>
          </w:tcPr>
          <w:p w14:paraId="15746A6F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E23E7E9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609FD865" w14:textId="77777777" w:rsidTr="00FA2E60">
        <w:tc>
          <w:tcPr>
            <w:tcW w:w="2812" w:type="dxa"/>
          </w:tcPr>
          <w:p w14:paraId="26614453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86F632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6F3D7AD2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0692D309" w14:textId="77777777" w:rsidTr="00FA2E60">
        <w:tc>
          <w:tcPr>
            <w:tcW w:w="2812" w:type="dxa"/>
          </w:tcPr>
          <w:p w14:paraId="249DCC37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54B0329F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C-A-29</w:t>
            </w:r>
          </w:p>
        </w:tc>
      </w:tr>
      <w:tr w:rsidR="00902DE9" w:rsidRPr="00C52A26" w14:paraId="523AA53D" w14:textId="77777777" w:rsidTr="00FA2E60">
        <w:tc>
          <w:tcPr>
            <w:tcW w:w="2812" w:type="dxa"/>
          </w:tcPr>
          <w:p w14:paraId="49B6A881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6B4B74" w14:textId="77777777" w:rsidR="00902DE9" w:rsidRPr="00C52A26" w:rsidRDefault="00902DE9" w:rsidP="00FA2E60">
            <w:r>
              <w:rPr>
                <w:rFonts w:hint="eastAsia"/>
              </w:rPr>
              <w:t>搜索回答</w:t>
            </w:r>
          </w:p>
        </w:tc>
      </w:tr>
      <w:tr w:rsidR="00902DE9" w:rsidRPr="00ED0073" w14:paraId="74ADD6C0" w14:textId="77777777" w:rsidTr="00FA2E60">
        <w:tc>
          <w:tcPr>
            <w:tcW w:w="2812" w:type="dxa"/>
          </w:tcPr>
          <w:p w14:paraId="2EE1F7FE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DF39527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11F994C8" w14:textId="77777777" w:rsidTr="00FA2E60">
        <w:tc>
          <w:tcPr>
            <w:tcW w:w="2812" w:type="dxa"/>
          </w:tcPr>
          <w:p w14:paraId="4C147EEF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95661FA" w14:textId="77777777" w:rsidR="00902DE9" w:rsidRPr="00ED0073" w:rsidRDefault="00902DE9" w:rsidP="00FA2E60">
            <w:r>
              <w:rPr>
                <w:rFonts w:hint="eastAsia"/>
              </w:rPr>
              <w:t>管理员搜索被禁</w:t>
            </w:r>
            <w:r>
              <w:t>的</w:t>
            </w:r>
            <w:r>
              <w:rPr>
                <w:rFonts w:hint="eastAsia"/>
              </w:rPr>
              <w:t>回答</w:t>
            </w:r>
          </w:p>
        </w:tc>
      </w:tr>
      <w:tr w:rsidR="00902DE9" w:rsidRPr="00ED0073" w14:paraId="0E55CB2B" w14:textId="77777777" w:rsidTr="00FA2E60">
        <w:tc>
          <w:tcPr>
            <w:tcW w:w="2812" w:type="dxa"/>
          </w:tcPr>
          <w:p w14:paraId="2ECD71C8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A92D72E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16711EF7" w14:textId="77777777" w:rsidTr="00FA2E60">
        <w:tc>
          <w:tcPr>
            <w:tcW w:w="2812" w:type="dxa"/>
          </w:tcPr>
          <w:p w14:paraId="0C5FE0BB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53D0A93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1CB7C6D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14DBD7BD" w14:textId="77777777" w:rsidTr="00FA2E60">
        <w:tc>
          <w:tcPr>
            <w:tcW w:w="2812" w:type="dxa"/>
          </w:tcPr>
          <w:p w14:paraId="0CBDBA82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A8B95B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：回答</w:t>
            </w:r>
            <w:r>
              <w:t>信息列表显示搜索结果</w:t>
            </w:r>
          </w:p>
        </w:tc>
      </w:tr>
      <w:tr w:rsidR="00902DE9" w:rsidRPr="00ED0073" w14:paraId="363F55B5" w14:textId="77777777" w:rsidTr="00FA2E60">
        <w:tc>
          <w:tcPr>
            <w:tcW w:w="2812" w:type="dxa"/>
          </w:tcPr>
          <w:p w14:paraId="50F034EB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A2AEB3F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4B8F9B7D" w14:textId="77777777" w:rsidR="00902DE9" w:rsidRDefault="00902DE9" w:rsidP="00FA2E60">
            <w:r>
              <w:rPr>
                <w:rFonts w:hint="eastAsia"/>
              </w:rPr>
              <w:t>2.显示回答</w:t>
            </w:r>
            <w:r>
              <w:t>信息列表</w:t>
            </w:r>
          </w:p>
          <w:p w14:paraId="5F4CEED0" w14:textId="77777777" w:rsidR="00902DE9" w:rsidRDefault="00902DE9" w:rsidP="00FA2E60">
            <w:r>
              <w:rPr>
                <w:rFonts w:hint="eastAsia"/>
              </w:rPr>
              <w:t>3.在回答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25728AB0" w14:textId="77777777" w:rsidR="00902DE9" w:rsidRPr="00ED0073" w:rsidRDefault="00902DE9" w:rsidP="00FA2E60">
            <w:r>
              <w:t>4</w:t>
            </w:r>
            <w:r>
              <w:rPr>
                <w:rFonts w:hint="eastAsia"/>
              </w:rPr>
              <w:t>.点击搜索栏</w:t>
            </w:r>
            <w:r>
              <w:t>右侧的搜索按钮</w:t>
            </w:r>
          </w:p>
        </w:tc>
      </w:tr>
      <w:tr w:rsidR="00902DE9" w:rsidRPr="00ED0073" w14:paraId="52FD1E10" w14:textId="77777777" w:rsidTr="00FA2E60">
        <w:tc>
          <w:tcPr>
            <w:tcW w:w="2812" w:type="dxa"/>
          </w:tcPr>
          <w:p w14:paraId="36C7DD71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C8705FA" w14:textId="77777777" w:rsidR="00902DE9" w:rsidRPr="00ED0073" w:rsidRDefault="00902DE9" w:rsidP="00FA2E60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902DE9" w:rsidRPr="00ED0073" w14:paraId="4366E22B" w14:textId="77777777" w:rsidTr="00FA2E60">
        <w:tc>
          <w:tcPr>
            <w:tcW w:w="2812" w:type="dxa"/>
          </w:tcPr>
          <w:p w14:paraId="53772846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D50E4D1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06CD9A57" w14:textId="77777777" w:rsidTr="00FA2E60">
        <w:tc>
          <w:tcPr>
            <w:tcW w:w="2812" w:type="dxa"/>
          </w:tcPr>
          <w:p w14:paraId="5CFF66F5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D1DAEF4" w14:textId="77777777" w:rsidR="00902DE9" w:rsidRPr="00ED0073" w:rsidRDefault="00902DE9" w:rsidP="00FA2E60">
            <w:r>
              <w:t>0.5536</w:t>
            </w:r>
          </w:p>
        </w:tc>
      </w:tr>
      <w:tr w:rsidR="00902DE9" w:rsidRPr="00433E1C" w14:paraId="1880C561" w14:textId="77777777" w:rsidTr="00FA2E60">
        <w:tc>
          <w:tcPr>
            <w:tcW w:w="2812" w:type="dxa"/>
          </w:tcPr>
          <w:p w14:paraId="18A6AAF6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F9716A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5F8D1797" w14:textId="77777777" w:rsidTr="00FA2E60">
        <w:tc>
          <w:tcPr>
            <w:tcW w:w="2812" w:type="dxa"/>
          </w:tcPr>
          <w:p w14:paraId="1F20D3DC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96C6C8C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FF039C0" w14:textId="77777777" w:rsidTr="00FA2E60">
        <w:tc>
          <w:tcPr>
            <w:tcW w:w="2812" w:type="dxa"/>
          </w:tcPr>
          <w:p w14:paraId="42CEE8CD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6C5DE5C" w14:textId="77777777" w:rsidR="00902DE9" w:rsidRPr="007C7770" w:rsidRDefault="00902DE9" w:rsidP="00FA2E60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902DE9" w:rsidRPr="00757EB3" w14:paraId="2A9F2816" w14:textId="77777777" w:rsidTr="00FA2E60">
        <w:tc>
          <w:tcPr>
            <w:tcW w:w="2812" w:type="dxa"/>
          </w:tcPr>
          <w:p w14:paraId="7DE45BC7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CA1EA1D" w14:textId="77777777" w:rsidR="00902DE9" w:rsidRPr="007C7770" w:rsidRDefault="00902DE9" w:rsidP="00FA2E60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</w:tbl>
    <w:p w14:paraId="2503B62F" w14:textId="77777777" w:rsidR="00902DE9" w:rsidRDefault="00902DE9" w:rsidP="00902DE9">
      <w:pPr>
        <w:rPr>
          <w:rFonts w:hint="eastAsia"/>
        </w:rPr>
      </w:pPr>
    </w:p>
    <w:p w14:paraId="1A70E039" w14:textId="2305CDAF" w:rsidR="00902DE9" w:rsidRDefault="00902DE9" w:rsidP="00902DE9">
      <w:pPr>
        <w:tabs>
          <w:tab w:val="left" w:pos="2376"/>
        </w:tabs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.1.5举报</w:t>
      </w:r>
      <w:r>
        <w:t>管理子界面</w:t>
      </w:r>
      <w:r>
        <w:tab/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0C820C71" w14:textId="77777777" w:rsidTr="00FA2E60">
        <w:tc>
          <w:tcPr>
            <w:tcW w:w="2812" w:type="dxa"/>
          </w:tcPr>
          <w:p w14:paraId="7756B88E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54F31539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C-A-30</w:t>
            </w:r>
          </w:p>
        </w:tc>
      </w:tr>
      <w:tr w:rsidR="00902DE9" w:rsidRPr="00C52A26" w14:paraId="7ADD8A10" w14:textId="77777777" w:rsidTr="00FA2E60">
        <w:tc>
          <w:tcPr>
            <w:tcW w:w="2812" w:type="dxa"/>
          </w:tcPr>
          <w:p w14:paraId="742411A1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6C551BD" w14:textId="77777777" w:rsidR="00902DE9" w:rsidRPr="00C52A26" w:rsidRDefault="00902DE9" w:rsidP="00FA2E60">
            <w:r>
              <w:rPr>
                <w:rFonts w:hint="eastAsia"/>
              </w:rPr>
              <w:t>查看全部举报</w:t>
            </w:r>
            <w:r>
              <w:t>列表</w:t>
            </w:r>
          </w:p>
        </w:tc>
      </w:tr>
      <w:tr w:rsidR="00902DE9" w:rsidRPr="00ED0073" w14:paraId="3984B155" w14:textId="77777777" w:rsidTr="00FA2E60">
        <w:tc>
          <w:tcPr>
            <w:tcW w:w="2812" w:type="dxa"/>
          </w:tcPr>
          <w:p w14:paraId="20066FD1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FC5CE6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6CFC65ED" w14:textId="77777777" w:rsidTr="00FA2E60">
        <w:tc>
          <w:tcPr>
            <w:tcW w:w="2812" w:type="dxa"/>
          </w:tcPr>
          <w:p w14:paraId="3293D230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BF339C7" w14:textId="77777777" w:rsidR="00902DE9" w:rsidRPr="00ED0073" w:rsidRDefault="00902DE9" w:rsidP="00FA2E60">
            <w:r>
              <w:rPr>
                <w:rFonts w:hint="eastAsia"/>
              </w:rPr>
              <w:t>管理员查看被举报的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902DE9" w:rsidRPr="00ED0073" w14:paraId="0B610802" w14:textId="77777777" w:rsidTr="00FA2E60">
        <w:tc>
          <w:tcPr>
            <w:tcW w:w="2812" w:type="dxa"/>
          </w:tcPr>
          <w:p w14:paraId="29DF1ED3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6FAE4384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3D9C81BE" w14:textId="77777777" w:rsidTr="00FA2E60">
        <w:tc>
          <w:tcPr>
            <w:tcW w:w="2812" w:type="dxa"/>
          </w:tcPr>
          <w:p w14:paraId="247CDB51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4F67ACE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ED21C82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19C2DAC2" w14:textId="77777777" w:rsidTr="00FA2E60">
        <w:tc>
          <w:tcPr>
            <w:tcW w:w="2812" w:type="dxa"/>
          </w:tcPr>
          <w:p w14:paraId="382A19AF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228293D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902DE9" w:rsidRPr="00ED0073" w14:paraId="18A81743" w14:textId="77777777" w:rsidTr="00FA2E60">
        <w:tc>
          <w:tcPr>
            <w:tcW w:w="2812" w:type="dxa"/>
          </w:tcPr>
          <w:p w14:paraId="634F16E5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C2E47E6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689344C" w14:textId="77777777" w:rsidR="00902DE9" w:rsidRPr="00ED0073" w:rsidRDefault="00902DE9" w:rsidP="00FA2E60">
            <w:r>
              <w:rPr>
                <w:rFonts w:hint="eastAsia"/>
              </w:rPr>
              <w:t>2.显示被举报的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902DE9" w:rsidRPr="00ED0073" w14:paraId="60D61F45" w14:textId="77777777" w:rsidTr="00FA2E60">
        <w:tc>
          <w:tcPr>
            <w:tcW w:w="2812" w:type="dxa"/>
          </w:tcPr>
          <w:p w14:paraId="03911C0B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0ED7609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5124A778" w14:textId="77777777" w:rsidTr="00FA2E60">
        <w:tc>
          <w:tcPr>
            <w:tcW w:w="2812" w:type="dxa"/>
          </w:tcPr>
          <w:p w14:paraId="117A7867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269D532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207F512D" w14:textId="77777777" w:rsidTr="00FA2E60">
        <w:tc>
          <w:tcPr>
            <w:tcW w:w="2812" w:type="dxa"/>
          </w:tcPr>
          <w:p w14:paraId="06398B4D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8A1C13E" w14:textId="77777777" w:rsidR="00902DE9" w:rsidRPr="00ED0073" w:rsidRDefault="00902DE9" w:rsidP="00FA2E60">
            <w:r>
              <w:t>0.4678</w:t>
            </w:r>
          </w:p>
        </w:tc>
      </w:tr>
      <w:tr w:rsidR="00902DE9" w:rsidRPr="00433E1C" w14:paraId="57474533" w14:textId="77777777" w:rsidTr="00FA2E60">
        <w:tc>
          <w:tcPr>
            <w:tcW w:w="2812" w:type="dxa"/>
          </w:tcPr>
          <w:p w14:paraId="4F59E32B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66CCED3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40C75AEB" w14:textId="77777777" w:rsidTr="00FA2E60">
        <w:tc>
          <w:tcPr>
            <w:tcW w:w="2812" w:type="dxa"/>
          </w:tcPr>
          <w:p w14:paraId="6436997B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DAAE95D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2F8FF66" w14:textId="77777777" w:rsidTr="00FA2E60">
        <w:tc>
          <w:tcPr>
            <w:tcW w:w="2812" w:type="dxa"/>
          </w:tcPr>
          <w:p w14:paraId="3AF7C3CF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E1FBF41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FFD6D40" w14:textId="77777777" w:rsidTr="00FA2E60">
        <w:tc>
          <w:tcPr>
            <w:tcW w:w="2812" w:type="dxa"/>
          </w:tcPr>
          <w:p w14:paraId="156ABD48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AEC22BD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0854F9C2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05B119DA" w14:textId="77777777" w:rsidTr="00FA2E60">
        <w:tc>
          <w:tcPr>
            <w:tcW w:w="2812" w:type="dxa"/>
          </w:tcPr>
          <w:p w14:paraId="3EFE4239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3B3F47C5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C-A-32</w:t>
            </w:r>
          </w:p>
        </w:tc>
      </w:tr>
      <w:tr w:rsidR="00902DE9" w:rsidRPr="00C52A26" w14:paraId="569B12D2" w14:textId="77777777" w:rsidTr="00FA2E60">
        <w:tc>
          <w:tcPr>
            <w:tcW w:w="2812" w:type="dxa"/>
          </w:tcPr>
          <w:p w14:paraId="76396608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30C36B2" w14:textId="77777777" w:rsidR="00902DE9" w:rsidRPr="00C52A26" w:rsidRDefault="00902DE9" w:rsidP="00FA2E60">
            <w:r>
              <w:rPr>
                <w:rFonts w:hint="eastAsia"/>
              </w:rPr>
              <w:t>删除举报信息</w:t>
            </w:r>
          </w:p>
        </w:tc>
      </w:tr>
      <w:tr w:rsidR="00902DE9" w:rsidRPr="00ED0073" w14:paraId="53B2CA44" w14:textId="77777777" w:rsidTr="00FA2E60">
        <w:tc>
          <w:tcPr>
            <w:tcW w:w="2812" w:type="dxa"/>
          </w:tcPr>
          <w:p w14:paraId="162DD90F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7ECD4F6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7A864463" w14:textId="77777777" w:rsidTr="00FA2E60">
        <w:tc>
          <w:tcPr>
            <w:tcW w:w="2812" w:type="dxa"/>
          </w:tcPr>
          <w:p w14:paraId="0D0677EF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C33CE83" w14:textId="77777777" w:rsidR="00902DE9" w:rsidRPr="00ED0073" w:rsidRDefault="00902DE9" w:rsidP="00FA2E60">
            <w:r>
              <w:rPr>
                <w:rFonts w:hint="eastAsia"/>
              </w:rPr>
              <w:t>管理员删除选中</w:t>
            </w:r>
            <w:r>
              <w:t>的</w:t>
            </w:r>
            <w:r>
              <w:rPr>
                <w:rFonts w:hint="eastAsia"/>
              </w:rPr>
              <w:t>举报信息</w:t>
            </w:r>
          </w:p>
        </w:tc>
      </w:tr>
      <w:tr w:rsidR="00902DE9" w:rsidRPr="00ED0073" w14:paraId="32363F78" w14:textId="77777777" w:rsidTr="00FA2E60">
        <w:tc>
          <w:tcPr>
            <w:tcW w:w="2812" w:type="dxa"/>
          </w:tcPr>
          <w:p w14:paraId="0BFA9124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69EB944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2A6E44D0" w14:textId="77777777" w:rsidTr="00FA2E60">
        <w:tc>
          <w:tcPr>
            <w:tcW w:w="2812" w:type="dxa"/>
          </w:tcPr>
          <w:p w14:paraId="662DA94C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C4A620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325C11E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12A81A11" w14:textId="77777777" w:rsidTr="00FA2E60">
        <w:tc>
          <w:tcPr>
            <w:tcW w:w="2812" w:type="dxa"/>
          </w:tcPr>
          <w:p w14:paraId="6352A548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49BA8D0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：删除选中的举报信息</w:t>
            </w:r>
          </w:p>
        </w:tc>
      </w:tr>
      <w:tr w:rsidR="00902DE9" w:rsidRPr="00ED0073" w14:paraId="1B4C2C8D" w14:textId="77777777" w:rsidTr="00FA2E60">
        <w:tc>
          <w:tcPr>
            <w:tcW w:w="2812" w:type="dxa"/>
          </w:tcPr>
          <w:p w14:paraId="55FCC43C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D010544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0B33E8E2" w14:textId="77777777" w:rsidR="00902DE9" w:rsidRDefault="00902DE9" w:rsidP="00FA2E60">
            <w:r>
              <w:rPr>
                <w:rFonts w:hint="eastAsia"/>
              </w:rPr>
              <w:t>2.显示举报信息</w:t>
            </w:r>
            <w:r>
              <w:t>列表</w:t>
            </w:r>
          </w:p>
          <w:p w14:paraId="6179DE25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</w:t>
            </w:r>
            <w:r>
              <w:rPr>
                <w:rFonts w:hint="eastAsia"/>
              </w:rPr>
              <w:t>举报</w:t>
            </w:r>
            <w:r>
              <w:t>信息右侧的</w:t>
            </w:r>
            <w:r>
              <w:rPr>
                <w:rFonts w:hint="eastAsia"/>
              </w:rPr>
              <w:t>删除举报信息</w:t>
            </w:r>
            <w:r>
              <w:t>选项</w:t>
            </w:r>
          </w:p>
        </w:tc>
      </w:tr>
      <w:tr w:rsidR="00902DE9" w:rsidRPr="00ED0073" w14:paraId="4DE90450" w14:textId="77777777" w:rsidTr="00FA2E60">
        <w:tc>
          <w:tcPr>
            <w:tcW w:w="2812" w:type="dxa"/>
          </w:tcPr>
          <w:p w14:paraId="5455E168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DB537DB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2C2CCE09" w14:textId="77777777" w:rsidR="00902DE9" w:rsidRPr="00ED0073" w:rsidRDefault="00902DE9" w:rsidP="00FA2E60">
            <w:r>
              <w:rPr>
                <w:rFonts w:hint="eastAsia"/>
              </w:rPr>
              <w:t>2.2点击举报</w:t>
            </w:r>
            <w:r>
              <w:t>信息列表右上方的</w:t>
            </w:r>
            <w:r>
              <w:rPr>
                <w:rFonts w:hint="eastAsia"/>
              </w:rPr>
              <w:t>删除举报信息</w:t>
            </w:r>
            <w:r>
              <w:t>按钮</w:t>
            </w:r>
          </w:p>
        </w:tc>
      </w:tr>
      <w:tr w:rsidR="00902DE9" w:rsidRPr="00ED0073" w14:paraId="69D83C3E" w14:textId="77777777" w:rsidTr="00FA2E60">
        <w:tc>
          <w:tcPr>
            <w:tcW w:w="2812" w:type="dxa"/>
          </w:tcPr>
          <w:p w14:paraId="7F57511E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3CFE6DB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68A3F24C" w14:textId="77777777" w:rsidTr="00FA2E60">
        <w:tc>
          <w:tcPr>
            <w:tcW w:w="2812" w:type="dxa"/>
          </w:tcPr>
          <w:p w14:paraId="278C0AD0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287A3CE" w14:textId="77777777" w:rsidR="00902DE9" w:rsidRPr="00ED0073" w:rsidRDefault="00902DE9" w:rsidP="00FA2E60">
            <w:r>
              <w:t>0.3117</w:t>
            </w:r>
          </w:p>
        </w:tc>
      </w:tr>
      <w:tr w:rsidR="00902DE9" w:rsidRPr="00433E1C" w14:paraId="0FA60914" w14:textId="77777777" w:rsidTr="00FA2E60">
        <w:tc>
          <w:tcPr>
            <w:tcW w:w="2812" w:type="dxa"/>
          </w:tcPr>
          <w:p w14:paraId="74932CFD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D31EEE1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4B49459F" w14:textId="77777777" w:rsidTr="00FA2E60">
        <w:tc>
          <w:tcPr>
            <w:tcW w:w="2812" w:type="dxa"/>
          </w:tcPr>
          <w:p w14:paraId="6FB707D9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BB509E4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1A0158FE" w14:textId="77777777" w:rsidTr="00FA2E60">
        <w:tc>
          <w:tcPr>
            <w:tcW w:w="2812" w:type="dxa"/>
          </w:tcPr>
          <w:p w14:paraId="5500BDC7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87D4D0B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54CA19B" w14:textId="77777777" w:rsidTr="00FA2E60">
        <w:tc>
          <w:tcPr>
            <w:tcW w:w="2812" w:type="dxa"/>
          </w:tcPr>
          <w:p w14:paraId="40BFD261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9F69F5E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4B24E7E2" w14:textId="77777777" w:rsidR="00902DE9" w:rsidRDefault="00902DE9" w:rsidP="00902DE9">
      <w:pPr>
        <w:rPr>
          <w:rFonts w:hint="eastAsia"/>
        </w:rPr>
      </w:pP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0118D2F0" w14:textId="77777777" w:rsidTr="00FA2E60">
        <w:tc>
          <w:tcPr>
            <w:tcW w:w="2812" w:type="dxa"/>
          </w:tcPr>
          <w:p w14:paraId="61E0B37F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04530CA5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C-A-33</w:t>
            </w:r>
          </w:p>
        </w:tc>
      </w:tr>
      <w:tr w:rsidR="00902DE9" w:rsidRPr="00C52A26" w14:paraId="631197F1" w14:textId="77777777" w:rsidTr="00FA2E60">
        <w:tc>
          <w:tcPr>
            <w:tcW w:w="2812" w:type="dxa"/>
          </w:tcPr>
          <w:p w14:paraId="3060EF1F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C23901" w14:textId="77777777" w:rsidR="00902DE9" w:rsidRPr="00C52A26" w:rsidRDefault="00902DE9" w:rsidP="00FA2E60">
            <w:proofErr w:type="gramStart"/>
            <w:r>
              <w:rPr>
                <w:rFonts w:hint="eastAsia"/>
              </w:rPr>
              <w:t>全选举报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902DE9" w:rsidRPr="00ED0073" w14:paraId="1D089E81" w14:textId="77777777" w:rsidTr="00FA2E60">
        <w:tc>
          <w:tcPr>
            <w:tcW w:w="2812" w:type="dxa"/>
          </w:tcPr>
          <w:p w14:paraId="34FEE011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0E6B05D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0D547267" w14:textId="77777777" w:rsidTr="00FA2E60">
        <w:tc>
          <w:tcPr>
            <w:tcW w:w="2812" w:type="dxa"/>
          </w:tcPr>
          <w:p w14:paraId="6EB56F9C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187AF14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全选</w:t>
            </w:r>
            <w:r>
              <w:t>举报</w:t>
            </w:r>
            <w:proofErr w:type="gramEnd"/>
            <w:r>
              <w:t>信息</w:t>
            </w:r>
          </w:p>
        </w:tc>
      </w:tr>
      <w:tr w:rsidR="00902DE9" w:rsidRPr="00ED0073" w14:paraId="0093C13D" w14:textId="77777777" w:rsidTr="00FA2E60">
        <w:tc>
          <w:tcPr>
            <w:tcW w:w="2812" w:type="dxa"/>
          </w:tcPr>
          <w:p w14:paraId="7BB58E9D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2D1BE3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0C8311F3" w14:textId="77777777" w:rsidTr="00FA2E60">
        <w:tc>
          <w:tcPr>
            <w:tcW w:w="2812" w:type="dxa"/>
          </w:tcPr>
          <w:p w14:paraId="3F68F8AF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9191BE8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350596B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0D079BF7" w14:textId="77777777" w:rsidTr="00FA2E60">
        <w:tc>
          <w:tcPr>
            <w:tcW w:w="2812" w:type="dxa"/>
          </w:tcPr>
          <w:p w14:paraId="1B5453F9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262FE2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：选中举报信息</w:t>
            </w:r>
            <w:r>
              <w:t>列名中所有</w:t>
            </w:r>
            <w:r>
              <w:rPr>
                <w:rFonts w:hint="eastAsia"/>
              </w:rPr>
              <w:t>举报信息</w:t>
            </w:r>
            <w:r>
              <w:t>条目</w:t>
            </w:r>
          </w:p>
        </w:tc>
      </w:tr>
      <w:tr w:rsidR="00902DE9" w:rsidRPr="00ED0073" w14:paraId="5180C78F" w14:textId="77777777" w:rsidTr="00FA2E60">
        <w:tc>
          <w:tcPr>
            <w:tcW w:w="2812" w:type="dxa"/>
          </w:tcPr>
          <w:p w14:paraId="77F7024F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A2077A6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2A9B0B53" w14:textId="77777777" w:rsidR="00902DE9" w:rsidRDefault="00902DE9" w:rsidP="00FA2E60">
            <w:r>
              <w:rPr>
                <w:rFonts w:hint="eastAsia"/>
              </w:rPr>
              <w:t>2.显示举报</w:t>
            </w:r>
            <w:r>
              <w:t>信息列表</w:t>
            </w:r>
          </w:p>
          <w:p w14:paraId="190E37D6" w14:textId="77777777" w:rsidR="00902DE9" w:rsidRPr="00ED0073" w:rsidRDefault="00902DE9" w:rsidP="00FA2E60">
            <w:r>
              <w:rPr>
                <w:rFonts w:hint="eastAsia"/>
              </w:rPr>
              <w:t>3.点击举报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902DE9" w:rsidRPr="00ED0073" w14:paraId="553B7090" w14:textId="77777777" w:rsidTr="00FA2E60">
        <w:tc>
          <w:tcPr>
            <w:tcW w:w="2812" w:type="dxa"/>
          </w:tcPr>
          <w:p w14:paraId="5474A957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A915A21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14D16C8B" w14:textId="77777777" w:rsidTr="00FA2E60">
        <w:tc>
          <w:tcPr>
            <w:tcW w:w="2812" w:type="dxa"/>
          </w:tcPr>
          <w:p w14:paraId="645A3694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3ECA5AD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：举报</w:t>
            </w:r>
            <w:r>
              <w:t>信息列表为空</w:t>
            </w:r>
          </w:p>
          <w:p w14:paraId="589CDCDA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提示框，提示没有举报信息</w:t>
            </w:r>
          </w:p>
        </w:tc>
      </w:tr>
      <w:tr w:rsidR="00902DE9" w:rsidRPr="00ED0073" w14:paraId="2F1BAC9C" w14:textId="77777777" w:rsidTr="00FA2E60">
        <w:tc>
          <w:tcPr>
            <w:tcW w:w="2812" w:type="dxa"/>
          </w:tcPr>
          <w:p w14:paraId="413DBFB4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8F0207F" w14:textId="77777777" w:rsidR="00902DE9" w:rsidRPr="00ED0073" w:rsidRDefault="00902DE9" w:rsidP="00FA2E60">
            <w:r>
              <w:t>0.3943</w:t>
            </w:r>
          </w:p>
        </w:tc>
      </w:tr>
      <w:tr w:rsidR="00902DE9" w:rsidRPr="00433E1C" w14:paraId="6CEE58DB" w14:textId="77777777" w:rsidTr="00FA2E60">
        <w:tc>
          <w:tcPr>
            <w:tcW w:w="2812" w:type="dxa"/>
          </w:tcPr>
          <w:p w14:paraId="53B9BBE8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76A87F4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6F1EF18B" w14:textId="77777777" w:rsidTr="00FA2E60">
        <w:tc>
          <w:tcPr>
            <w:tcW w:w="2812" w:type="dxa"/>
          </w:tcPr>
          <w:p w14:paraId="0ED3B2C3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7D9736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7283961F" w14:textId="77777777" w:rsidTr="00FA2E60">
        <w:tc>
          <w:tcPr>
            <w:tcW w:w="2812" w:type="dxa"/>
          </w:tcPr>
          <w:p w14:paraId="1125562A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06735B0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480535F" w14:textId="77777777" w:rsidTr="00FA2E60">
        <w:tc>
          <w:tcPr>
            <w:tcW w:w="2812" w:type="dxa"/>
          </w:tcPr>
          <w:p w14:paraId="3D2326C3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892D84A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0F05856E" w14:textId="77777777" w:rsidR="00902DE9" w:rsidRDefault="00902DE9" w:rsidP="00902DE9">
      <w:pPr>
        <w:rPr>
          <w:rFonts w:hint="eastAsia"/>
        </w:rPr>
      </w:pP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3F76A64B" w14:textId="77777777" w:rsidTr="00FA2E60">
        <w:tc>
          <w:tcPr>
            <w:tcW w:w="2812" w:type="dxa"/>
          </w:tcPr>
          <w:p w14:paraId="61DC7891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620A47F0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C-A-34</w:t>
            </w:r>
          </w:p>
        </w:tc>
      </w:tr>
      <w:tr w:rsidR="00902DE9" w:rsidRPr="00C52A26" w14:paraId="6EFFAB83" w14:textId="77777777" w:rsidTr="00FA2E60">
        <w:tc>
          <w:tcPr>
            <w:tcW w:w="2812" w:type="dxa"/>
          </w:tcPr>
          <w:p w14:paraId="45D6587F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0DE464" w14:textId="77777777" w:rsidR="00902DE9" w:rsidRPr="00C52A26" w:rsidRDefault="00902DE9" w:rsidP="00FA2E60">
            <w:proofErr w:type="gramStart"/>
            <w:r>
              <w:rPr>
                <w:rFonts w:hint="eastAsia"/>
              </w:rPr>
              <w:t>反选举报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902DE9" w:rsidRPr="00ED0073" w14:paraId="3EEBCA17" w14:textId="77777777" w:rsidTr="00FA2E60">
        <w:tc>
          <w:tcPr>
            <w:tcW w:w="2812" w:type="dxa"/>
          </w:tcPr>
          <w:p w14:paraId="6163C2F7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3B59AB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10DA193A" w14:textId="77777777" w:rsidTr="00FA2E60">
        <w:tc>
          <w:tcPr>
            <w:tcW w:w="2812" w:type="dxa"/>
          </w:tcPr>
          <w:p w14:paraId="76B4AD71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C6EC722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反选举报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902DE9" w:rsidRPr="00ED0073" w14:paraId="368B543B" w14:textId="77777777" w:rsidTr="00FA2E60">
        <w:tc>
          <w:tcPr>
            <w:tcW w:w="2812" w:type="dxa"/>
          </w:tcPr>
          <w:p w14:paraId="1A06908D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8E439D5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48D51656" w14:textId="77777777" w:rsidTr="00FA2E60">
        <w:tc>
          <w:tcPr>
            <w:tcW w:w="2812" w:type="dxa"/>
          </w:tcPr>
          <w:p w14:paraId="1A2B2996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E72448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26787E4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4A0D03FC" w14:textId="77777777" w:rsidTr="00FA2E60">
        <w:tc>
          <w:tcPr>
            <w:tcW w:w="2812" w:type="dxa"/>
          </w:tcPr>
          <w:p w14:paraId="31C6B949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FBEE968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反选举报</w:t>
            </w:r>
            <w:proofErr w:type="gramEnd"/>
            <w:r>
              <w:rPr>
                <w:rFonts w:hint="eastAsia"/>
              </w:rPr>
              <w:t>信息列表</w:t>
            </w:r>
            <w:r>
              <w:t>中所有</w:t>
            </w:r>
            <w:r>
              <w:rPr>
                <w:rFonts w:hint="eastAsia"/>
              </w:rPr>
              <w:t>举报信息</w:t>
            </w:r>
            <w:r>
              <w:t>条目</w:t>
            </w:r>
          </w:p>
        </w:tc>
      </w:tr>
      <w:tr w:rsidR="00902DE9" w:rsidRPr="00ED0073" w14:paraId="280A5394" w14:textId="77777777" w:rsidTr="00FA2E60">
        <w:tc>
          <w:tcPr>
            <w:tcW w:w="2812" w:type="dxa"/>
          </w:tcPr>
          <w:p w14:paraId="705EC624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E44CFC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页面举报信息</w:t>
            </w:r>
            <w:r>
              <w:t>管理选项</w:t>
            </w:r>
          </w:p>
          <w:p w14:paraId="176A4DC5" w14:textId="77777777" w:rsidR="00902DE9" w:rsidRDefault="00902DE9" w:rsidP="00FA2E60">
            <w:r>
              <w:rPr>
                <w:rFonts w:hint="eastAsia"/>
              </w:rPr>
              <w:t>2.显示举报</w:t>
            </w:r>
            <w:r>
              <w:t>信息列表</w:t>
            </w:r>
          </w:p>
          <w:p w14:paraId="64363988" w14:textId="77777777" w:rsidR="00902DE9" w:rsidRDefault="00902DE9" w:rsidP="00FA2E60">
            <w:r>
              <w:rPr>
                <w:rFonts w:hint="eastAsia"/>
              </w:rPr>
              <w:t>3.选中举报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0F4A14BD" w14:textId="77777777" w:rsidR="00902DE9" w:rsidRPr="00ED0073" w:rsidRDefault="00902DE9" w:rsidP="00FA2E60">
            <w:r>
              <w:rPr>
                <w:rFonts w:hint="eastAsia"/>
              </w:rPr>
              <w:t>3.点击举报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902DE9" w:rsidRPr="00ED0073" w14:paraId="06B47FD6" w14:textId="77777777" w:rsidTr="00FA2E60">
        <w:tc>
          <w:tcPr>
            <w:tcW w:w="2812" w:type="dxa"/>
          </w:tcPr>
          <w:p w14:paraId="2F352218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469B794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6DE02B96" w14:textId="77777777" w:rsidTr="00FA2E60">
        <w:tc>
          <w:tcPr>
            <w:tcW w:w="2812" w:type="dxa"/>
          </w:tcPr>
          <w:p w14:paraId="5598EAC4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673399E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：没有已选中举报</w:t>
            </w:r>
            <w:r>
              <w:t>信息</w:t>
            </w:r>
          </w:p>
          <w:p w14:paraId="6D76491F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</w:t>
            </w:r>
            <w:r>
              <w:rPr>
                <w:rFonts w:hint="eastAsia"/>
              </w:rPr>
              <w:t>已选中的举报</w:t>
            </w:r>
            <w:r>
              <w:t>信息</w:t>
            </w:r>
          </w:p>
        </w:tc>
      </w:tr>
      <w:tr w:rsidR="00902DE9" w:rsidRPr="00ED0073" w14:paraId="3ED86E9E" w14:textId="77777777" w:rsidTr="00FA2E60">
        <w:tc>
          <w:tcPr>
            <w:tcW w:w="2812" w:type="dxa"/>
          </w:tcPr>
          <w:p w14:paraId="4BF5071D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21EB37D" w14:textId="77777777" w:rsidR="00902DE9" w:rsidRPr="00ED0073" w:rsidRDefault="00902DE9" w:rsidP="00FA2E60">
            <w:r>
              <w:t>0.5167</w:t>
            </w:r>
          </w:p>
        </w:tc>
      </w:tr>
      <w:tr w:rsidR="00902DE9" w:rsidRPr="00433E1C" w14:paraId="3AAF7D5E" w14:textId="77777777" w:rsidTr="00FA2E60">
        <w:tc>
          <w:tcPr>
            <w:tcW w:w="2812" w:type="dxa"/>
          </w:tcPr>
          <w:p w14:paraId="101883AF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78093B6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2ED12C82" w14:textId="77777777" w:rsidTr="00FA2E60">
        <w:tc>
          <w:tcPr>
            <w:tcW w:w="2812" w:type="dxa"/>
          </w:tcPr>
          <w:p w14:paraId="7969473A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DE723B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56D3829A" w14:textId="77777777" w:rsidTr="00FA2E60">
        <w:tc>
          <w:tcPr>
            <w:tcW w:w="2812" w:type="dxa"/>
          </w:tcPr>
          <w:p w14:paraId="29A5405C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3A2C7B0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C6A359C" w14:textId="77777777" w:rsidTr="00FA2E60">
        <w:tc>
          <w:tcPr>
            <w:tcW w:w="2812" w:type="dxa"/>
          </w:tcPr>
          <w:p w14:paraId="0B463BB8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06DB94B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01976077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00FCEF77" w14:textId="77777777" w:rsidTr="00FA2E60">
        <w:tc>
          <w:tcPr>
            <w:tcW w:w="2812" w:type="dxa"/>
          </w:tcPr>
          <w:p w14:paraId="275C70F3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2065EB34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C-A-35</w:t>
            </w:r>
          </w:p>
        </w:tc>
      </w:tr>
      <w:tr w:rsidR="00902DE9" w:rsidRPr="00C52A26" w14:paraId="2106B2E8" w14:textId="77777777" w:rsidTr="00FA2E60">
        <w:tc>
          <w:tcPr>
            <w:tcW w:w="2812" w:type="dxa"/>
          </w:tcPr>
          <w:p w14:paraId="027B6198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25BA646" w14:textId="77777777" w:rsidR="00902DE9" w:rsidRPr="00C52A26" w:rsidRDefault="00902DE9" w:rsidP="00FA2E60">
            <w:r>
              <w:rPr>
                <w:rFonts w:hint="eastAsia"/>
              </w:rPr>
              <w:t>搜索举报信息</w:t>
            </w:r>
          </w:p>
        </w:tc>
      </w:tr>
      <w:tr w:rsidR="00902DE9" w:rsidRPr="00ED0073" w14:paraId="3A1B666B" w14:textId="77777777" w:rsidTr="00FA2E60">
        <w:tc>
          <w:tcPr>
            <w:tcW w:w="2812" w:type="dxa"/>
          </w:tcPr>
          <w:p w14:paraId="190A2B33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2810DB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52B89BD1" w14:textId="77777777" w:rsidTr="00FA2E60">
        <w:tc>
          <w:tcPr>
            <w:tcW w:w="2812" w:type="dxa"/>
          </w:tcPr>
          <w:p w14:paraId="4834EDF0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198EC93" w14:textId="77777777" w:rsidR="00902DE9" w:rsidRPr="00ED0073" w:rsidRDefault="00902DE9" w:rsidP="00FA2E60">
            <w:r>
              <w:rPr>
                <w:rFonts w:hint="eastAsia"/>
              </w:rPr>
              <w:t>管理员搜索举报信息</w:t>
            </w:r>
          </w:p>
        </w:tc>
      </w:tr>
      <w:tr w:rsidR="00902DE9" w:rsidRPr="00ED0073" w14:paraId="7210C9F5" w14:textId="77777777" w:rsidTr="00FA2E60">
        <w:tc>
          <w:tcPr>
            <w:tcW w:w="2812" w:type="dxa"/>
          </w:tcPr>
          <w:p w14:paraId="0F3E87A8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CE6ECA1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08041A0D" w14:textId="77777777" w:rsidTr="00FA2E60">
        <w:tc>
          <w:tcPr>
            <w:tcW w:w="2812" w:type="dxa"/>
          </w:tcPr>
          <w:p w14:paraId="0920A462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44EF820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491CA21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11190B37" w14:textId="77777777" w:rsidTr="00FA2E60">
        <w:tc>
          <w:tcPr>
            <w:tcW w:w="2812" w:type="dxa"/>
          </w:tcPr>
          <w:p w14:paraId="206811D5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380D931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：举报</w:t>
            </w:r>
            <w:r>
              <w:t>信息列表显示搜索结果</w:t>
            </w:r>
          </w:p>
        </w:tc>
      </w:tr>
      <w:tr w:rsidR="00902DE9" w:rsidRPr="00ED0073" w14:paraId="23CFB7AF" w14:textId="77777777" w:rsidTr="00FA2E60">
        <w:tc>
          <w:tcPr>
            <w:tcW w:w="2812" w:type="dxa"/>
          </w:tcPr>
          <w:p w14:paraId="08CFEB5D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B8512F9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2B35992C" w14:textId="77777777" w:rsidR="00902DE9" w:rsidRDefault="00902DE9" w:rsidP="00FA2E60">
            <w:r>
              <w:rPr>
                <w:rFonts w:hint="eastAsia"/>
              </w:rPr>
              <w:lastRenderedPageBreak/>
              <w:t>2.显示举报</w:t>
            </w:r>
            <w:r>
              <w:t>信息列表</w:t>
            </w:r>
          </w:p>
          <w:p w14:paraId="42420819" w14:textId="77777777" w:rsidR="00902DE9" w:rsidRDefault="00902DE9" w:rsidP="00FA2E60">
            <w:r>
              <w:rPr>
                <w:rFonts w:hint="eastAsia"/>
              </w:rPr>
              <w:t>3.在举报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7A3D7C1F" w14:textId="77777777" w:rsidR="00902DE9" w:rsidRPr="00ED0073" w:rsidRDefault="00902DE9" w:rsidP="00FA2E60">
            <w:r>
              <w:t>4</w:t>
            </w:r>
            <w:r>
              <w:rPr>
                <w:rFonts w:hint="eastAsia"/>
              </w:rPr>
              <w:t>.点击搜索栏</w:t>
            </w:r>
            <w:r>
              <w:t>右侧的搜索按钮</w:t>
            </w:r>
          </w:p>
        </w:tc>
      </w:tr>
      <w:tr w:rsidR="00902DE9" w:rsidRPr="00ED0073" w14:paraId="13407FB0" w14:textId="77777777" w:rsidTr="00FA2E60">
        <w:tc>
          <w:tcPr>
            <w:tcW w:w="2812" w:type="dxa"/>
          </w:tcPr>
          <w:p w14:paraId="72C68951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58ED2F9" w14:textId="77777777" w:rsidR="00902DE9" w:rsidRPr="00ED0073" w:rsidRDefault="00902DE9" w:rsidP="00FA2E60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902DE9" w:rsidRPr="00ED0073" w14:paraId="713E7FE7" w14:textId="77777777" w:rsidTr="00FA2E60">
        <w:tc>
          <w:tcPr>
            <w:tcW w:w="2812" w:type="dxa"/>
          </w:tcPr>
          <w:p w14:paraId="2C6F45A0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3CED7ED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7B6D1B03" w14:textId="77777777" w:rsidTr="00FA2E60">
        <w:tc>
          <w:tcPr>
            <w:tcW w:w="2812" w:type="dxa"/>
          </w:tcPr>
          <w:p w14:paraId="05BDB4D6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9CF2937" w14:textId="77777777" w:rsidR="00902DE9" w:rsidRPr="00ED0073" w:rsidRDefault="00902DE9" w:rsidP="00FA2E60">
            <w:r>
              <w:t>0.5324</w:t>
            </w:r>
          </w:p>
        </w:tc>
      </w:tr>
      <w:tr w:rsidR="00902DE9" w:rsidRPr="00433E1C" w14:paraId="4F0D5D49" w14:textId="77777777" w:rsidTr="00FA2E60">
        <w:tc>
          <w:tcPr>
            <w:tcW w:w="2812" w:type="dxa"/>
          </w:tcPr>
          <w:p w14:paraId="23B241D8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894C9C6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4047AE5E" w14:textId="77777777" w:rsidTr="00FA2E60">
        <w:tc>
          <w:tcPr>
            <w:tcW w:w="2812" w:type="dxa"/>
          </w:tcPr>
          <w:p w14:paraId="4EC0A7BD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FEFDEEB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30B07BB" w14:textId="77777777" w:rsidTr="00FA2E60">
        <w:tc>
          <w:tcPr>
            <w:tcW w:w="2812" w:type="dxa"/>
          </w:tcPr>
          <w:p w14:paraId="18F9338D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B3B752D" w14:textId="77777777" w:rsidR="00902DE9" w:rsidRPr="007C7770" w:rsidRDefault="00902DE9" w:rsidP="00FA2E60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902DE9" w:rsidRPr="00757EB3" w14:paraId="332D3A4B" w14:textId="77777777" w:rsidTr="00FA2E60">
        <w:tc>
          <w:tcPr>
            <w:tcW w:w="2812" w:type="dxa"/>
          </w:tcPr>
          <w:p w14:paraId="7934563D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7DD6309" w14:textId="77777777" w:rsidR="00902DE9" w:rsidRPr="007C7770" w:rsidRDefault="00902DE9" w:rsidP="00FA2E60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信息列表</w:t>
            </w:r>
          </w:p>
        </w:tc>
      </w:tr>
    </w:tbl>
    <w:p w14:paraId="692229E8" w14:textId="77777777" w:rsidR="00902DE9" w:rsidRDefault="00902DE9" w:rsidP="00902DE9">
      <w:pPr>
        <w:tabs>
          <w:tab w:val="left" w:pos="2376"/>
        </w:tabs>
      </w:pPr>
    </w:p>
    <w:p w14:paraId="5EAEA13D" w14:textId="77777777" w:rsidR="00902DE9" w:rsidRDefault="00902DE9" w:rsidP="00902DE9">
      <w:pPr>
        <w:tabs>
          <w:tab w:val="left" w:pos="2376"/>
        </w:tabs>
      </w:pP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3A68F4CB" w14:textId="77777777" w:rsidTr="00FA2E60">
        <w:tc>
          <w:tcPr>
            <w:tcW w:w="2812" w:type="dxa"/>
          </w:tcPr>
          <w:p w14:paraId="6C6C99F1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1D5AAB43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C-A-36</w:t>
            </w:r>
          </w:p>
        </w:tc>
      </w:tr>
      <w:tr w:rsidR="00902DE9" w:rsidRPr="00C52A26" w14:paraId="52641491" w14:textId="77777777" w:rsidTr="00FA2E60">
        <w:tc>
          <w:tcPr>
            <w:tcW w:w="2812" w:type="dxa"/>
          </w:tcPr>
          <w:p w14:paraId="6783E636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A2396FC" w14:textId="77777777" w:rsidR="00902DE9" w:rsidRPr="00C52A26" w:rsidRDefault="00902DE9" w:rsidP="00FA2E60">
            <w:r>
              <w:rPr>
                <w:rFonts w:hint="eastAsia"/>
              </w:rPr>
              <w:t>查看举报用户</w:t>
            </w:r>
            <w:r>
              <w:t>列表</w:t>
            </w:r>
          </w:p>
        </w:tc>
      </w:tr>
      <w:tr w:rsidR="00902DE9" w:rsidRPr="00ED0073" w14:paraId="31FF9A15" w14:textId="77777777" w:rsidTr="00FA2E60">
        <w:tc>
          <w:tcPr>
            <w:tcW w:w="2812" w:type="dxa"/>
          </w:tcPr>
          <w:p w14:paraId="6475E267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97B808E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6BE8D6DB" w14:textId="77777777" w:rsidTr="00FA2E60">
        <w:tc>
          <w:tcPr>
            <w:tcW w:w="2812" w:type="dxa"/>
          </w:tcPr>
          <w:p w14:paraId="35C6F0F2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163B2C" w14:textId="77777777" w:rsidR="00902DE9" w:rsidRPr="00ED0073" w:rsidRDefault="00902DE9" w:rsidP="00FA2E60">
            <w:r>
              <w:rPr>
                <w:rFonts w:hint="eastAsia"/>
              </w:rPr>
              <w:t>管理员查看被举报的</w:t>
            </w:r>
            <w:r>
              <w:t>用户信息</w:t>
            </w:r>
            <w:r>
              <w:rPr>
                <w:rFonts w:hint="eastAsia"/>
              </w:rPr>
              <w:t>列表</w:t>
            </w:r>
          </w:p>
        </w:tc>
      </w:tr>
      <w:tr w:rsidR="00902DE9" w:rsidRPr="00ED0073" w14:paraId="5CA4AC9F" w14:textId="77777777" w:rsidTr="00FA2E60">
        <w:tc>
          <w:tcPr>
            <w:tcW w:w="2812" w:type="dxa"/>
          </w:tcPr>
          <w:p w14:paraId="5E878186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F80D629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0F2D27DA" w14:textId="77777777" w:rsidTr="00FA2E60">
        <w:tc>
          <w:tcPr>
            <w:tcW w:w="2812" w:type="dxa"/>
          </w:tcPr>
          <w:p w14:paraId="347F45C6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1A499FE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2B46FAD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3987725C" w14:textId="77777777" w:rsidTr="00FA2E60">
        <w:tc>
          <w:tcPr>
            <w:tcW w:w="2812" w:type="dxa"/>
          </w:tcPr>
          <w:p w14:paraId="525E8E2A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80D566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</w:t>
            </w:r>
            <w:r>
              <w:t>用户信息</w:t>
            </w:r>
            <w:r>
              <w:rPr>
                <w:rFonts w:hint="eastAsia"/>
              </w:rPr>
              <w:t>列表</w:t>
            </w:r>
          </w:p>
        </w:tc>
      </w:tr>
      <w:tr w:rsidR="00902DE9" w:rsidRPr="00ED0073" w14:paraId="7623434F" w14:textId="77777777" w:rsidTr="00FA2E60">
        <w:tc>
          <w:tcPr>
            <w:tcW w:w="2812" w:type="dxa"/>
          </w:tcPr>
          <w:p w14:paraId="1C3B1821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196243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2DB67A0" w14:textId="77777777" w:rsidR="00902DE9" w:rsidRPr="00ED0073" w:rsidRDefault="00902DE9" w:rsidP="00FA2E60">
            <w:r>
              <w:rPr>
                <w:rFonts w:hint="eastAsia"/>
              </w:rPr>
              <w:t>2.点击显示</w:t>
            </w:r>
            <w:r>
              <w:t>出的举报管理区域上方的</w:t>
            </w:r>
            <w:r>
              <w:rPr>
                <w:rFonts w:hint="eastAsia"/>
              </w:rPr>
              <w:t>用户</w:t>
            </w:r>
            <w:r>
              <w:t>选项</w:t>
            </w:r>
          </w:p>
        </w:tc>
      </w:tr>
      <w:tr w:rsidR="00902DE9" w:rsidRPr="00ED0073" w14:paraId="66ED9A2F" w14:textId="77777777" w:rsidTr="00FA2E60">
        <w:tc>
          <w:tcPr>
            <w:tcW w:w="2812" w:type="dxa"/>
          </w:tcPr>
          <w:p w14:paraId="41DA13E7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63A5577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45736753" w14:textId="77777777" w:rsidTr="00FA2E60">
        <w:tc>
          <w:tcPr>
            <w:tcW w:w="2812" w:type="dxa"/>
          </w:tcPr>
          <w:p w14:paraId="4440E2C1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47CC40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57600EEE" w14:textId="77777777" w:rsidTr="00FA2E60">
        <w:tc>
          <w:tcPr>
            <w:tcW w:w="2812" w:type="dxa"/>
          </w:tcPr>
          <w:p w14:paraId="774FBE34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40D60A" w14:textId="77777777" w:rsidR="00902DE9" w:rsidRPr="00ED0073" w:rsidRDefault="00902DE9" w:rsidP="00FA2E60">
            <w:r>
              <w:t>0.3943</w:t>
            </w:r>
          </w:p>
        </w:tc>
      </w:tr>
      <w:tr w:rsidR="00902DE9" w:rsidRPr="00433E1C" w14:paraId="2A2381DA" w14:textId="77777777" w:rsidTr="00FA2E60">
        <w:tc>
          <w:tcPr>
            <w:tcW w:w="2812" w:type="dxa"/>
          </w:tcPr>
          <w:p w14:paraId="1B299D60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872858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15E71175" w14:textId="77777777" w:rsidTr="00FA2E60">
        <w:tc>
          <w:tcPr>
            <w:tcW w:w="2812" w:type="dxa"/>
          </w:tcPr>
          <w:p w14:paraId="2F393F6B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242C0B1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7C0B948F" w14:textId="77777777" w:rsidTr="00FA2E60">
        <w:tc>
          <w:tcPr>
            <w:tcW w:w="2812" w:type="dxa"/>
          </w:tcPr>
          <w:p w14:paraId="5C957019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BFA4A91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40562D5C" w14:textId="77777777" w:rsidTr="00FA2E60">
        <w:tc>
          <w:tcPr>
            <w:tcW w:w="2812" w:type="dxa"/>
          </w:tcPr>
          <w:p w14:paraId="634F23C3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1BECBE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4516F179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590063B6" w14:textId="77777777" w:rsidTr="00FA2E60">
        <w:tc>
          <w:tcPr>
            <w:tcW w:w="2812" w:type="dxa"/>
          </w:tcPr>
          <w:p w14:paraId="1C3A7AA3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0A7F843A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C-A-37</w:t>
            </w:r>
          </w:p>
        </w:tc>
      </w:tr>
      <w:tr w:rsidR="00902DE9" w:rsidRPr="00C52A26" w14:paraId="4F2B04B2" w14:textId="77777777" w:rsidTr="00FA2E60">
        <w:tc>
          <w:tcPr>
            <w:tcW w:w="2812" w:type="dxa"/>
          </w:tcPr>
          <w:p w14:paraId="7EFE1142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3E91080" w14:textId="77777777" w:rsidR="00902DE9" w:rsidRPr="00C52A26" w:rsidRDefault="00902DE9" w:rsidP="00FA2E60">
            <w:r>
              <w:rPr>
                <w:rFonts w:hint="eastAsia"/>
              </w:rPr>
              <w:t>查看举报问题</w:t>
            </w:r>
            <w:r>
              <w:t>列表</w:t>
            </w:r>
          </w:p>
        </w:tc>
      </w:tr>
      <w:tr w:rsidR="00902DE9" w:rsidRPr="00ED0073" w14:paraId="4D7C4F3A" w14:textId="77777777" w:rsidTr="00FA2E60">
        <w:tc>
          <w:tcPr>
            <w:tcW w:w="2812" w:type="dxa"/>
          </w:tcPr>
          <w:p w14:paraId="406006CB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EF16353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585E7716" w14:textId="77777777" w:rsidTr="00FA2E60">
        <w:tc>
          <w:tcPr>
            <w:tcW w:w="2812" w:type="dxa"/>
          </w:tcPr>
          <w:p w14:paraId="34F84960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423B188" w14:textId="77777777" w:rsidR="00902DE9" w:rsidRPr="00ED0073" w:rsidRDefault="00902DE9" w:rsidP="00FA2E60">
            <w:r>
              <w:rPr>
                <w:rFonts w:hint="eastAsia"/>
              </w:rPr>
              <w:t>管理员查看被举报的问题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902DE9" w:rsidRPr="00ED0073" w14:paraId="37205E66" w14:textId="77777777" w:rsidTr="00FA2E60">
        <w:tc>
          <w:tcPr>
            <w:tcW w:w="2812" w:type="dxa"/>
          </w:tcPr>
          <w:p w14:paraId="3B0B682D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FA85061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5739FC21" w14:textId="77777777" w:rsidTr="00FA2E60">
        <w:tc>
          <w:tcPr>
            <w:tcW w:w="2812" w:type="dxa"/>
          </w:tcPr>
          <w:p w14:paraId="6FD23BA1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F4681C0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EECA319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2C69ECBC" w14:textId="77777777" w:rsidTr="00FA2E60">
        <w:tc>
          <w:tcPr>
            <w:tcW w:w="2812" w:type="dxa"/>
          </w:tcPr>
          <w:p w14:paraId="668A562D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18F488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：显示被举报的问题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902DE9" w:rsidRPr="00ED0073" w14:paraId="1410386D" w14:textId="77777777" w:rsidTr="00FA2E60">
        <w:tc>
          <w:tcPr>
            <w:tcW w:w="2812" w:type="dxa"/>
          </w:tcPr>
          <w:p w14:paraId="76ABAE47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349CCA9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313D3468" w14:textId="77777777" w:rsidR="00902DE9" w:rsidRPr="00ED0073" w:rsidRDefault="00902DE9" w:rsidP="00FA2E60">
            <w:r>
              <w:rPr>
                <w:rFonts w:hint="eastAsia"/>
              </w:rPr>
              <w:t>2.点击显示</w:t>
            </w:r>
            <w:r>
              <w:t>出的举报管理区域上方的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</w:tc>
      </w:tr>
      <w:tr w:rsidR="00902DE9" w:rsidRPr="00ED0073" w14:paraId="2EAA5C1A" w14:textId="77777777" w:rsidTr="00FA2E60">
        <w:tc>
          <w:tcPr>
            <w:tcW w:w="2812" w:type="dxa"/>
          </w:tcPr>
          <w:p w14:paraId="4D515B61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2B7167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048AEAB5" w14:textId="77777777" w:rsidTr="00FA2E60">
        <w:tc>
          <w:tcPr>
            <w:tcW w:w="2812" w:type="dxa"/>
          </w:tcPr>
          <w:p w14:paraId="589C298F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9F3442A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65B47485" w14:textId="77777777" w:rsidTr="00FA2E60">
        <w:tc>
          <w:tcPr>
            <w:tcW w:w="2812" w:type="dxa"/>
          </w:tcPr>
          <w:p w14:paraId="605AE783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1A706A8D" w14:textId="77777777" w:rsidR="00902DE9" w:rsidRPr="00ED0073" w:rsidRDefault="00902DE9" w:rsidP="00FA2E60">
            <w:r>
              <w:t>0.4798</w:t>
            </w:r>
          </w:p>
        </w:tc>
      </w:tr>
      <w:tr w:rsidR="00902DE9" w:rsidRPr="00433E1C" w14:paraId="309C75CC" w14:textId="77777777" w:rsidTr="00FA2E60">
        <w:tc>
          <w:tcPr>
            <w:tcW w:w="2812" w:type="dxa"/>
          </w:tcPr>
          <w:p w14:paraId="56E6EF3A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47466E6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06AF8123" w14:textId="77777777" w:rsidTr="00FA2E60">
        <w:tc>
          <w:tcPr>
            <w:tcW w:w="2812" w:type="dxa"/>
          </w:tcPr>
          <w:p w14:paraId="7D5FF0D7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A77139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5CB4FD82" w14:textId="77777777" w:rsidTr="00FA2E60">
        <w:tc>
          <w:tcPr>
            <w:tcW w:w="2812" w:type="dxa"/>
          </w:tcPr>
          <w:p w14:paraId="15F9BEA2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13190E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6DCEFF0B" w14:textId="77777777" w:rsidTr="00FA2E60">
        <w:tc>
          <w:tcPr>
            <w:tcW w:w="2812" w:type="dxa"/>
          </w:tcPr>
          <w:p w14:paraId="266E52BF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1694027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391B31F9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6DCBCCA0" w14:textId="77777777" w:rsidTr="00FA2E60">
        <w:tc>
          <w:tcPr>
            <w:tcW w:w="2812" w:type="dxa"/>
          </w:tcPr>
          <w:p w14:paraId="6358E35D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641752AE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C-A-38</w:t>
            </w:r>
          </w:p>
        </w:tc>
      </w:tr>
      <w:tr w:rsidR="00902DE9" w:rsidRPr="00C52A26" w14:paraId="53C0F0FE" w14:textId="77777777" w:rsidTr="00FA2E60">
        <w:tc>
          <w:tcPr>
            <w:tcW w:w="2812" w:type="dxa"/>
          </w:tcPr>
          <w:p w14:paraId="3E761A26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D5FFBE" w14:textId="77777777" w:rsidR="00902DE9" w:rsidRPr="00C52A26" w:rsidRDefault="00902DE9" w:rsidP="00FA2E60">
            <w:r>
              <w:rPr>
                <w:rFonts w:hint="eastAsia"/>
              </w:rPr>
              <w:t>查看举报回答</w:t>
            </w:r>
            <w:r>
              <w:t>列表</w:t>
            </w:r>
          </w:p>
        </w:tc>
      </w:tr>
      <w:tr w:rsidR="00902DE9" w:rsidRPr="00ED0073" w14:paraId="63CD53BC" w14:textId="77777777" w:rsidTr="00FA2E60">
        <w:tc>
          <w:tcPr>
            <w:tcW w:w="2812" w:type="dxa"/>
          </w:tcPr>
          <w:p w14:paraId="2BEA195D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EDBDD80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38FAD0CA" w14:textId="77777777" w:rsidTr="00FA2E60">
        <w:tc>
          <w:tcPr>
            <w:tcW w:w="2812" w:type="dxa"/>
          </w:tcPr>
          <w:p w14:paraId="57124423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2CCE1AE" w14:textId="77777777" w:rsidR="00902DE9" w:rsidRPr="00ED0073" w:rsidRDefault="00902DE9" w:rsidP="00FA2E60">
            <w:r>
              <w:rPr>
                <w:rFonts w:hint="eastAsia"/>
              </w:rPr>
              <w:t>管理员查看被举报的回答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902DE9" w:rsidRPr="00ED0073" w14:paraId="35C1AEAF" w14:textId="77777777" w:rsidTr="00FA2E60">
        <w:tc>
          <w:tcPr>
            <w:tcW w:w="2812" w:type="dxa"/>
          </w:tcPr>
          <w:p w14:paraId="0928A389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16838D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166EACEC" w14:textId="77777777" w:rsidTr="00FA2E60">
        <w:tc>
          <w:tcPr>
            <w:tcW w:w="2812" w:type="dxa"/>
          </w:tcPr>
          <w:p w14:paraId="62575028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AAAED8A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A67AD43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135CE180" w14:textId="77777777" w:rsidTr="00FA2E60">
        <w:tc>
          <w:tcPr>
            <w:tcW w:w="2812" w:type="dxa"/>
          </w:tcPr>
          <w:p w14:paraId="2EEC9B73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1449B8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：显示被举报的回答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902DE9" w:rsidRPr="00ED0073" w14:paraId="32202FBD" w14:textId="77777777" w:rsidTr="00FA2E60">
        <w:tc>
          <w:tcPr>
            <w:tcW w:w="2812" w:type="dxa"/>
          </w:tcPr>
          <w:p w14:paraId="6D43B42E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96429E4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72A8004B" w14:textId="77777777" w:rsidR="00902DE9" w:rsidRPr="00ED0073" w:rsidRDefault="00902DE9" w:rsidP="00FA2E60">
            <w:r>
              <w:rPr>
                <w:rFonts w:hint="eastAsia"/>
              </w:rPr>
              <w:t>2.点击显示</w:t>
            </w:r>
            <w:r>
              <w:t>出的举报管理区域上方的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</w:tc>
      </w:tr>
      <w:tr w:rsidR="00902DE9" w:rsidRPr="00ED0073" w14:paraId="2F0BF1BE" w14:textId="77777777" w:rsidTr="00FA2E60">
        <w:tc>
          <w:tcPr>
            <w:tcW w:w="2812" w:type="dxa"/>
          </w:tcPr>
          <w:p w14:paraId="17D42E1E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1FA012D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57D01C49" w14:textId="77777777" w:rsidTr="00FA2E60">
        <w:tc>
          <w:tcPr>
            <w:tcW w:w="2812" w:type="dxa"/>
          </w:tcPr>
          <w:p w14:paraId="7845CA0E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657898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02B6C309" w14:textId="77777777" w:rsidTr="00FA2E60">
        <w:tc>
          <w:tcPr>
            <w:tcW w:w="2812" w:type="dxa"/>
          </w:tcPr>
          <w:p w14:paraId="65D9F7C8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60396A2" w14:textId="77777777" w:rsidR="00902DE9" w:rsidRPr="00ED0073" w:rsidRDefault="00902DE9" w:rsidP="00FA2E60">
            <w:r>
              <w:t>0.4343</w:t>
            </w:r>
          </w:p>
        </w:tc>
      </w:tr>
      <w:tr w:rsidR="00902DE9" w:rsidRPr="00433E1C" w14:paraId="672FA666" w14:textId="77777777" w:rsidTr="00FA2E60">
        <w:tc>
          <w:tcPr>
            <w:tcW w:w="2812" w:type="dxa"/>
          </w:tcPr>
          <w:p w14:paraId="3864DF40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0D56FD3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716190B0" w14:textId="77777777" w:rsidTr="00FA2E60">
        <w:tc>
          <w:tcPr>
            <w:tcW w:w="2812" w:type="dxa"/>
          </w:tcPr>
          <w:p w14:paraId="2A0F9277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27298ED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82ABB18" w14:textId="77777777" w:rsidTr="00FA2E60">
        <w:tc>
          <w:tcPr>
            <w:tcW w:w="2812" w:type="dxa"/>
          </w:tcPr>
          <w:p w14:paraId="46F8B2E9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DF481F7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63121E0" w14:textId="77777777" w:rsidTr="00FA2E60">
        <w:tc>
          <w:tcPr>
            <w:tcW w:w="2812" w:type="dxa"/>
          </w:tcPr>
          <w:p w14:paraId="5A5863CE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F9B8BF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25ED417A" w14:textId="77777777" w:rsidR="00902DE9" w:rsidRDefault="00902DE9" w:rsidP="00902DE9"/>
    <w:p w14:paraId="19F5BA84" w14:textId="21D81EA1" w:rsidR="00902DE9" w:rsidRDefault="00902DE9" w:rsidP="00902DE9">
      <w:pPr>
        <w:pStyle w:val="5"/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.1.6</w:t>
      </w:r>
      <w:r>
        <w:rPr>
          <w:rFonts w:hint="eastAsia"/>
        </w:rPr>
        <w:t>举报用户</w:t>
      </w:r>
      <w:r>
        <w:t>子界面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03A192D6" w14:textId="77777777" w:rsidTr="00FA2E60">
        <w:tc>
          <w:tcPr>
            <w:tcW w:w="2812" w:type="dxa"/>
          </w:tcPr>
          <w:p w14:paraId="03012197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5D7243D8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C-A-40</w:t>
            </w:r>
          </w:p>
        </w:tc>
      </w:tr>
      <w:tr w:rsidR="00902DE9" w:rsidRPr="00C52A26" w14:paraId="4BDB761B" w14:textId="77777777" w:rsidTr="00FA2E60">
        <w:tc>
          <w:tcPr>
            <w:tcW w:w="2812" w:type="dxa"/>
          </w:tcPr>
          <w:p w14:paraId="688ACC4B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FCC4E10" w14:textId="77777777" w:rsidR="00902DE9" w:rsidRPr="00C52A26" w:rsidRDefault="00902DE9" w:rsidP="00FA2E60">
            <w:r>
              <w:rPr>
                <w:rFonts w:hint="eastAsia"/>
              </w:rPr>
              <w:t>禁言用户</w:t>
            </w:r>
          </w:p>
        </w:tc>
      </w:tr>
      <w:tr w:rsidR="00902DE9" w:rsidRPr="00ED0073" w14:paraId="1E86BA80" w14:textId="77777777" w:rsidTr="00FA2E60">
        <w:tc>
          <w:tcPr>
            <w:tcW w:w="2812" w:type="dxa"/>
          </w:tcPr>
          <w:p w14:paraId="3D4ECFC9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3863407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687F5487" w14:textId="77777777" w:rsidTr="00FA2E60">
        <w:tc>
          <w:tcPr>
            <w:tcW w:w="2812" w:type="dxa"/>
          </w:tcPr>
          <w:p w14:paraId="31AD7EB1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7E21CFF" w14:textId="77777777" w:rsidR="00902DE9" w:rsidRPr="00ED0073" w:rsidRDefault="00902DE9" w:rsidP="00FA2E60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举报的用户</w:t>
            </w:r>
          </w:p>
        </w:tc>
      </w:tr>
      <w:tr w:rsidR="00902DE9" w:rsidRPr="00ED0073" w14:paraId="7B274B38" w14:textId="77777777" w:rsidTr="00FA2E60">
        <w:tc>
          <w:tcPr>
            <w:tcW w:w="2812" w:type="dxa"/>
          </w:tcPr>
          <w:p w14:paraId="77DA9C7A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B1E192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7F80203F" w14:textId="77777777" w:rsidTr="00FA2E60">
        <w:tc>
          <w:tcPr>
            <w:tcW w:w="2812" w:type="dxa"/>
          </w:tcPr>
          <w:p w14:paraId="2D7D917D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4342D9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06861E3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6BF96194" w14:textId="77777777" w:rsidTr="00FA2E60">
        <w:tc>
          <w:tcPr>
            <w:tcW w:w="2812" w:type="dxa"/>
          </w:tcPr>
          <w:p w14:paraId="71620878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EBDFE6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的用户</w:t>
            </w:r>
          </w:p>
        </w:tc>
      </w:tr>
      <w:tr w:rsidR="00902DE9" w:rsidRPr="00ED0073" w14:paraId="2849F3D0" w14:textId="77777777" w:rsidTr="00FA2E60">
        <w:tc>
          <w:tcPr>
            <w:tcW w:w="2812" w:type="dxa"/>
          </w:tcPr>
          <w:p w14:paraId="5921619A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AA2E14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BB6AD00" w14:textId="77777777" w:rsidR="00902DE9" w:rsidRDefault="00902DE9" w:rsidP="00FA2E60">
            <w:r>
              <w:rPr>
                <w:rFonts w:hint="eastAsia"/>
              </w:rPr>
              <w:t>2.显示举报信息</w:t>
            </w:r>
            <w:r>
              <w:t>列表</w:t>
            </w:r>
          </w:p>
          <w:p w14:paraId="3A17BD08" w14:textId="77777777" w:rsidR="00902DE9" w:rsidRDefault="00902DE9" w:rsidP="00FA2E60">
            <w:r>
              <w:rPr>
                <w:rFonts w:hint="eastAsia"/>
              </w:rPr>
              <w:t>3.点击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的用户选项</w:t>
            </w:r>
          </w:p>
          <w:p w14:paraId="3BBBA231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</w:t>
            </w:r>
            <w:r>
              <w:rPr>
                <w:rFonts w:hint="eastAsia"/>
              </w:rPr>
              <w:t>用户举报</w:t>
            </w:r>
            <w:r>
              <w:t>信息右侧的</w:t>
            </w:r>
            <w:r>
              <w:rPr>
                <w:rFonts w:hint="eastAsia"/>
              </w:rPr>
              <w:t>禁言用户</w:t>
            </w:r>
            <w:r>
              <w:t>选项</w:t>
            </w:r>
          </w:p>
        </w:tc>
      </w:tr>
      <w:tr w:rsidR="00902DE9" w:rsidRPr="00ED0073" w14:paraId="3A2B4440" w14:textId="77777777" w:rsidTr="00FA2E60">
        <w:tc>
          <w:tcPr>
            <w:tcW w:w="2812" w:type="dxa"/>
          </w:tcPr>
          <w:p w14:paraId="381B4D60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743B6A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2817F553" w14:textId="77777777" w:rsidR="00902DE9" w:rsidRPr="00ED0073" w:rsidRDefault="00902DE9" w:rsidP="00FA2E60">
            <w:r>
              <w:rPr>
                <w:rFonts w:hint="eastAsia"/>
              </w:rPr>
              <w:t>2.2点击举报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902DE9" w:rsidRPr="00ED0073" w14:paraId="5A21F050" w14:textId="77777777" w:rsidTr="00FA2E60">
        <w:tc>
          <w:tcPr>
            <w:tcW w:w="2812" w:type="dxa"/>
          </w:tcPr>
          <w:p w14:paraId="28E60F96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1CF0BA25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1FA62D27" w14:textId="77777777" w:rsidTr="00FA2E60">
        <w:tc>
          <w:tcPr>
            <w:tcW w:w="2812" w:type="dxa"/>
          </w:tcPr>
          <w:p w14:paraId="630D02DB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5336494" w14:textId="77777777" w:rsidR="00902DE9" w:rsidRPr="00ED0073" w:rsidRDefault="00902DE9" w:rsidP="00FA2E60">
            <w:r>
              <w:t>0.3007</w:t>
            </w:r>
          </w:p>
        </w:tc>
      </w:tr>
      <w:tr w:rsidR="00902DE9" w:rsidRPr="00433E1C" w14:paraId="33ECDFEA" w14:textId="77777777" w:rsidTr="00FA2E60">
        <w:tc>
          <w:tcPr>
            <w:tcW w:w="2812" w:type="dxa"/>
          </w:tcPr>
          <w:p w14:paraId="451EEB2A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E30745D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72C58A9E" w14:textId="77777777" w:rsidTr="00FA2E60">
        <w:tc>
          <w:tcPr>
            <w:tcW w:w="2812" w:type="dxa"/>
          </w:tcPr>
          <w:p w14:paraId="2156DC77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C548D83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752E09B" w14:textId="77777777" w:rsidTr="00FA2E60">
        <w:tc>
          <w:tcPr>
            <w:tcW w:w="2812" w:type="dxa"/>
          </w:tcPr>
          <w:p w14:paraId="1F63B9CD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DB9E40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1A630CE" w14:textId="77777777" w:rsidTr="00FA2E60">
        <w:tc>
          <w:tcPr>
            <w:tcW w:w="2812" w:type="dxa"/>
          </w:tcPr>
          <w:p w14:paraId="017F6E9B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C2F10D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7FAB0CD6" w14:textId="77777777" w:rsidR="00902DE9" w:rsidRDefault="00902DE9" w:rsidP="00902DE9"/>
    <w:p w14:paraId="60186690" w14:textId="5C44FD92" w:rsidR="00902DE9" w:rsidRDefault="00902DE9" w:rsidP="00902DE9">
      <w:pPr>
        <w:pStyle w:val="5"/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.1.</w:t>
      </w:r>
      <w:r>
        <w:t>7</w:t>
      </w:r>
      <w:r>
        <w:rPr>
          <w:rFonts w:hint="eastAsia"/>
        </w:rPr>
        <w:t>举报问题</w:t>
      </w:r>
      <w:r>
        <w:t>子界面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638F3430" w14:textId="77777777" w:rsidTr="00FA2E60">
        <w:tc>
          <w:tcPr>
            <w:tcW w:w="2812" w:type="dxa"/>
          </w:tcPr>
          <w:p w14:paraId="23238B70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25A91B76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C-A-42</w:t>
            </w:r>
          </w:p>
        </w:tc>
      </w:tr>
      <w:tr w:rsidR="00902DE9" w:rsidRPr="00C52A26" w14:paraId="6F61DA05" w14:textId="77777777" w:rsidTr="00FA2E60">
        <w:tc>
          <w:tcPr>
            <w:tcW w:w="2812" w:type="dxa"/>
          </w:tcPr>
          <w:p w14:paraId="07D209BB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CBFAD1" w14:textId="77777777" w:rsidR="00902DE9" w:rsidRPr="00C52A26" w:rsidRDefault="00902DE9" w:rsidP="00FA2E60">
            <w:r>
              <w:rPr>
                <w:rFonts w:hint="eastAsia"/>
              </w:rPr>
              <w:t>禁言问主</w:t>
            </w:r>
          </w:p>
        </w:tc>
      </w:tr>
      <w:tr w:rsidR="00902DE9" w:rsidRPr="00ED0073" w14:paraId="44B5BF94" w14:textId="77777777" w:rsidTr="00FA2E60">
        <w:tc>
          <w:tcPr>
            <w:tcW w:w="2812" w:type="dxa"/>
          </w:tcPr>
          <w:p w14:paraId="17F5F791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22731FE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625EDE14" w14:textId="77777777" w:rsidTr="00FA2E60">
        <w:tc>
          <w:tcPr>
            <w:tcW w:w="2812" w:type="dxa"/>
          </w:tcPr>
          <w:p w14:paraId="0B837699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D69794A" w14:textId="77777777" w:rsidR="00902DE9" w:rsidRPr="00ED0073" w:rsidRDefault="00902DE9" w:rsidP="00FA2E60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</w:t>
            </w:r>
            <w:r>
              <w:rPr>
                <w:rFonts w:hint="eastAsia"/>
              </w:rPr>
              <w:t>问题的</w:t>
            </w:r>
            <w:r>
              <w:t>问主</w:t>
            </w:r>
          </w:p>
        </w:tc>
      </w:tr>
      <w:tr w:rsidR="00902DE9" w:rsidRPr="00ED0073" w14:paraId="18934B9C" w14:textId="77777777" w:rsidTr="00FA2E60">
        <w:tc>
          <w:tcPr>
            <w:tcW w:w="2812" w:type="dxa"/>
          </w:tcPr>
          <w:p w14:paraId="6C7A8911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E94F48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507F0DCB" w14:textId="77777777" w:rsidTr="00FA2E60">
        <w:tc>
          <w:tcPr>
            <w:tcW w:w="2812" w:type="dxa"/>
          </w:tcPr>
          <w:p w14:paraId="65C859F7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2303EB5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FE287C3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1B105504" w14:textId="77777777" w:rsidTr="00FA2E60">
        <w:tc>
          <w:tcPr>
            <w:tcW w:w="2812" w:type="dxa"/>
          </w:tcPr>
          <w:p w14:paraId="3541094D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0E9FAC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</w:t>
            </w:r>
            <w:r>
              <w:rPr>
                <w:rFonts w:hint="eastAsia"/>
              </w:rPr>
              <w:t>问题的</w:t>
            </w:r>
            <w:r>
              <w:t>问主</w:t>
            </w:r>
          </w:p>
        </w:tc>
      </w:tr>
      <w:tr w:rsidR="00902DE9" w:rsidRPr="00ED0073" w14:paraId="0AC3CDDA" w14:textId="77777777" w:rsidTr="00FA2E60">
        <w:tc>
          <w:tcPr>
            <w:tcW w:w="2812" w:type="dxa"/>
          </w:tcPr>
          <w:p w14:paraId="5C9A3186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6ACEED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76912D7D" w14:textId="77777777" w:rsidR="00902DE9" w:rsidRDefault="00902DE9" w:rsidP="00FA2E60">
            <w:r>
              <w:rPr>
                <w:rFonts w:hint="eastAsia"/>
              </w:rPr>
              <w:t>2.显示举报信息</w:t>
            </w:r>
            <w:r>
              <w:t>列表</w:t>
            </w:r>
          </w:p>
          <w:p w14:paraId="3A8B1AFB" w14:textId="77777777" w:rsidR="00902DE9" w:rsidRDefault="00902DE9" w:rsidP="00FA2E60">
            <w:r>
              <w:rPr>
                <w:rFonts w:hint="eastAsia"/>
              </w:rPr>
              <w:t>3.点击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  <w:p w14:paraId="0596F1B8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</w:t>
            </w:r>
            <w:r>
              <w:rPr>
                <w:rFonts w:hint="eastAsia"/>
              </w:rPr>
              <w:t>问题举报</w:t>
            </w:r>
            <w:r>
              <w:t>信息右侧的</w:t>
            </w:r>
            <w:r>
              <w:rPr>
                <w:rFonts w:hint="eastAsia"/>
              </w:rPr>
              <w:t>禁言问主</w:t>
            </w:r>
            <w:r>
              <w:t>选项</w:t>
            </w:r>
          </w:p>
        </w:tc>
      </w:tr>
      <w:tr w:rsidR="00902DE9" w:rsidRPr="00ED0073" w14:paraId="139C68B6" w14:textId="77777777" w:rsidTr="00FA2E60">
        <w:tc>
          <w:tcPr>
            <w:tcW w:w="2812" w:type="dxa"/>
          </w:tcPr>
          <w:p w14:paraId="14BCEBE8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EB2D03D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CEB8D67" w14:textId="77777777" w:rsidR="00902DE9" w:rsidRPr="00ED0073" w:rsidRDefault="00902DE9" w:rsidP="00FA2E60">
            <w:r>
              <w:rPr>
                <w:rFonts w:hint="eastAsia"/>
              </w:rPr>
              <w:t>2.2点击举报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902DE9" w:rsidRPr="00ED0073" w14:paraId="0DBE81C0" w14:textId="77777777" w:rsidTr="00FA2E60">
        <w:tc>
          <w:tcPr>
            <w:tcW w:w="2812" w:type="dxa"/>
          </w:tcPr>
          <w:p w14:paraId="7269BBBF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547FFA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11976C06" w14:textId="77777777" w:rsidTr="00FA2E60">
        <w:tc>
          <w:tcPr>
            <w:tcW w:w="2812" w:type="dxa"/>
          </w:tcPr>
          <w:p w14:paraId="608453C0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F8DE502" w14:textId="77777777" w:rsidR="00902DE9" w:rsidRPr="00ED0073" w:rsidRDefault="00902DE9" w:rsidP="00FA2E60">
            <w:r>
              <w:t>0.3007</w:t>
            </w:r>
          </w:p>
        </w:tc>
      </w:tr>
      <w:tr w:rsidR="00902DE9" w:rsidRPr="00433E1C" w14:paraId="676FC0EF" w14:textId="77777777" w:rsidTr="00FA2E60">
        <w:tc>
          <w:tcPr>
            <w:tcW w:w="2812" w:type="dxa"/>
          </w:tcPr>
          <w:p w14:paraId="7917E40A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49446E0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2CCEEFFB" w14:textId="77777777" w:rsidTr="00FA2E60">
        <w:tc>
          <w:tcPr>
            <w:tcW w:w="2812" w:type="dxa"/>
          </w:tcPr>
          <w:p w14:paraId="45498E8E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1EEAF7C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D8BBC93" w14:textId="77777777" w:rsidTr="00FA2E60">
        <w:tc>
          <w:tcPr>
            <w:tcW w:w="2812" w:type="dxa"/>
          </w:tcPr>
          <w:p w14:paraId="19D9320C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C61C33D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4224280" w14:textId="77777777" w:rsidTr="00FA2E60">
        <w:tc>
          <w:tcPr>
            <w:tcW w:w="2812" w:type="dxa"/>
          </w:tcPr>
          <w:p w14:paraId="44CE1CD5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34F185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215DF168" w14:textId="77777777" w:rsidR="00902DE9" w:rsidRDefault="00902DE9" w:rsidP="00902DE9"/>
    <w:p w14:paraId="2C02F282" w14:textId="6A0FE7B2" w:rsidR="00902DE9" w:rsidRDefault="00902DE9" w:rsidP="00902DE9">
      <w:pPr>
        <w:pStyle w:val="5"/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.1.</w:t>
      </w:r>
      <w:r>
        <w:t>7</w:t>
      </w:r>
      <w:r>
        <w:rPr>
          <w:rFonts w:hint="eastAsia"/>
        </w:rPr>
        <w:t>举报回答</w:t>
      </w:r>
      <w:r>
        <w:t>子界面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75671754" w14:textId="77777777" w:rsidTr="00FA2E60">
        <w:tc>
          <w:tcPr>
            <w:tcW w:w="2812" w:type="dxa"/>
          </w:tcPr>
          <w:p w14:paraId="081E22E5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072D717A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C-A-44</w:t>
            </w:r>
          </w:p>
        </w:tc>
      </w:tr>
      <w:tr w:rsidR="00902DE9" w:rsidRPr="00C52A26" w14:paraId="70088EEB" w14:textId="77777777" w:rsidTr="00FA2E60">
        <w:tc>
          <w:tcPr>
            <w:tcW w:w="2812" w:type="dxa"/>
          </w:tcPr>
          <w:p w14:paraId="0EF6F2B2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2C94FD6" w14:textId="77777777" w:rsidR="00902DE9" w:rsidRPr="00C52A26" w:rsidRDefault="00902DE9" w:rsidP="00FA2E60">
            <w:proofErr w:type="gramStart"/>
            <w:r>
              <w:rPr>
                <w:rFonts w:hint="eastAsia"/>
              </w:rPr>
              <w:t>禁言答主</w:t>
            </w:r>
            <w:proofErr w:type="gramEnd"/>
          </w:p>
        </w:tc>
      </w:tr>
      <w:tr w:rsidR="00902DE9" w:rsidRPr="00ED0073" w14:paraId="41C12201" w14:textId="77777777" w:rsidTr="00FA2E60">
        <w:tc>
          <w:tcPr>
            <w:tcW w:w="2812" w:type="dxa"/>
          </w:tcPr>
          <w:p w14:paraId="135FC6D5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C5B9DC9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479C8BE2" w14:textId="77777777" w:rsidTr="00FA2E60">
        <w:tc>
          <w:tcPr>
            <w:tcW w:w="2812" w:type="dxa"/>
          </w:tcPr>
          <w:p w14:paraId="29424F1D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E1E1B3" w14:textId="77777777" w:rsidR="00902DE9" w:rsidRPr="00ED0073" w:rsidRDefault="00902DE9" w:rsidP="00FA2E60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</w:t>
            </w:r>
            <w:r>
              <w:rPr>
                <w:rFonts w:hint="eastAsia"/>
              </w:rPr>
              <w:t>回答</w:t>
            </w:r>
            <w:proofErr w:type="gramStart"/>
            <w:r>
              <w:rPr>
                <w:rFonts w:hint="eastAsia"/>
              </w:rPr>
              <w:t>的答</w:t>
            </w:r>
            <w:r>
              <w:t>主</w:t>
            </w:r>
            <w:proofErr w:type="gramEnd"/>
          </w:p>
        </w:tc>
      </w:tr>
      <w:tr w:rsidR="00902DE9" w:rsidRPr="00ED0073" w14:paraId="608762E2" w14:textId="77777777" w:rsidTr="00FA2E60">
        <w:tc>
          <w:tcPr>
            <w:tcW w:w="2812" w:type="dxa"/>
          </w:tcPr>
          <w:p w14:paraId="5BAF40AE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513C68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179E1A11" w14:textId="77777777" w:rsidTr="00FA2E60">
        <w:tc>
          <w:tcPr>
            <w:tcW w:w="2812" w:type="dxa"/>
          </w:tcPr>
          <w:p w14:paraId="44E950BE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CB5E4B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5ED31D9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6618D64F" w14:textId="77777777" w:rsidTr="00FA2E60">
        <w:tc>
          <w:tcPr>
            <w:tcW w:w="2812" w:type="dxa"/>
          </w:tcPr>
          <w:p w14:paraId="275AB58D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5DF39E9D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</w:t>
            </w:r>
            <w:r>
              <w:rPr>
                <w:rFonts w:hint="eastAsia"/>
              </w:rPr>
              <w:t>回答</w:t>
            </w:r>
            <w:proofErr w:type="gramStart"/>
            <w:r>
              <w:rPr>
                <w:rFonts w:hint="eastAsia"/>
              </w:rPr>
              <w:t>的答</w:t>
            </w:r>
            <w:r>
              <w:t>主</w:t>
            </w:r>
            <w:proofErr w:type="gramEnd"/>
          </w:p>
        </w:tc>
      </w:tr>
      <w:tr w:rsidR="00902DE9" w:rsidRPr="00ED0073" w14:paraId="22E713F1" w14:textId="77777777" w:rsidTr="00FA2E60">
        <w:tc>
          <w:tcPr>
            <w:tcW w:w="2812" w:type="dxa"/>
          </w:tcPr>
          <w:p w14:paraId="61E27667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7E5483A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210A7BF" w14:textId="77777777" w:rsidR="00902DE9" w:rsidRDefault="00902DE9" w:rsidP="00FA2E60">
            <w:r>
              <w:rPr>
                <w:rFonts w:hint="eastAsia"/>
              </w:rPr>
              <w:t>2.显示举报信息</w:t>
            </w:r>
            <w:r>
              <w:t>列表</w:t>
            </w:r>
          </w:p>
          <w:p w14:paraId="14001997" w14:textId="77777777" w:rsidR="00902DE9" w:rsidRDefault="00902DE9" w:rsidP="00FA2E60">
            <w:r>
              <w:rPr>
                <w:rFonts w:hint="eastAsia"/>
              </w:rPr>
              <w:t>3.点击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  <w:p w14:paraId="62E2691B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</w:t>
            </w:r>
            <w:r>
              <w:rPr>
                <w:rFonts w:hint="eastAsia"/>
              </w:rPr>
              <w:t>回答举报</w:t>
            </w:r>
            <w:r>
              <w:t>信息右侧的</w:t>
            </w:r>
            <w:r>
              <w:rPr>
                <w:rFonts w:hint="eastAsia"/>
              </w:rPr>
              <w:t>禁言答主</w:t>
            </w:r>
            <w:r>
              <w:t>选项</w:t>
            </w:r>
          </w:p>
        </w:tc>
      </w:tr>
      <w:tr w:rsidR="00902DE9" w:rsidRPr="00ED0073" w14:paraId="01E51BFB" w14:textId="77777777" w:rsidTr="00FA2E60">
        <w:tc>
          <w:tcPr>
            <w:tcW w:w="2812" w:type="dxa"/>
          </w:tcPr>
          <w:p w14:paraId="15F4C3F1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A0DC1A6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2CCAF9FD" w14:textId="77777777" w:rsidR="00902DE9" w:rsidRPr="00ED0073" w:rsidRDefault="00902DE9" w:rsidP="00FA2E60">
            <w:r>
              <w:rPr>
                <w:rFonts w:hint="eastAsia"/>
              </w:rPr>
              <w:t>2.2点击举报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902DE9" w:rsidRPr="00ED0073" w14:paraId="47C5207E" w14:textId="77777777" w:rsidTr="00FA2E60">
        <w:tc>
          <w:tcPr>
            <w:tcW w:w="2812" w:type="dxa"/>
          </w:tcPr>
          <w:p w14:paraId="4D6F2115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55059D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6A758602" w14:textId="77777777" w:rsidTr="00FA2E60">
        <w:tc>
          <w:tcPr>
            <w:tcW w:w="2812" w:type="dxa"/>
          </w:tcPr>
          <w:p w14:paraId="707C4E0C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BCB1F1D" w14:textId="77777777" w:rsidR="00902DE9" w:rsidRPr="00ED0073" w:rsidRDefault="00902DE9" w:rsidP="00FA2E60">
            <w:r>
              <w:t>0.5734</w:t>
            </w:r>
          </w:p>
        </w:tc>
      </w:tr>
      <w:tr w:rsidR="00902DE9" w:rsidRPr="00433E1C" w14:paraId="36BF7D61" w14:textId="77777777" w:rsidTr="00FA2E60">
        <w:tc>
          <w:tcPr>
            <w:tcW w:w="2812" w:type="dxa"/>
          </w:tcPr>
          <w:p w14:paraId="39A2D8EA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76848D9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7FEE63E3" w14:textId="77777777" w:rsidTr="00FA2E60">
        <w:tc>
          <w:tcPr>
            <w:tcW w:w="2812" w:type="dxa"/>
          </w:tcPr>
          <w:p w14:paraId="6B39D631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4DAFB7B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E8E2C2C" w14:textId="77777777" w:rsidTr="00FA2E60">
        <w:tc>
          <w:tcPr>
            <w:tcW w:w="2812" w:type="dxa"/>
          </w:tcPr>
          <w:p w14:paraId="777B033B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37F3BB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57E73C24" w14:textId="77777777" w:rsidTr="00FA2E60">
        <w:tc>
          <w:tcPr>
            <w:tcW w:w="2812" w:type="dxa"/>
          </w:tcPr>
          <w:p w14:paraId="7F414249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598F477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270C7D77" w14:textId="77777777" w:rsidR="00902DE9" w:rsidRDefault="00902DE9" w:rsidP="00902DE9">
      <w:pPr>
        <w:rPr>
          <w:rFonts w:hint="eastAsia"/>
        </w:rPr>
      </w:pPr>
    </w:p>
    <w:p w14:paraId="25360CE8" w14:textId="47281225" w:rsidR="00902DE9" w:rsidRDefault="00902DE9" w:rsidP="00902DE9">
      <w:pPr>
        <w:pStyle w:val="5"/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.1.</w:t>
      </w:r>
      <w:r>
        <w:t>8</w:t>
      </w:r>
      <w:r>
        <w:rPr>
          <w:rFonts w:hint="eastAsia"/>
        </w:rPr>
        <w:t>申请</w:t>
      </w:r>
      <w:r>
        <w:t>管理</w:t>
      </w:r>
      <w:r>
        <w:rPr>
          <w:rFonts w:hint="eastAsia"/>
        </w:rPr>
        <w:t>子界面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167515BE" w14:textId="77777777" w:rsidTr="00FA2E60">
        <w:tc>
          <w:tcPr>
            <w:tcW w:w="2812" w:type="dxa"/>
          </w:tcPr>
          <w:p w14:paraId="2599EF7B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1D851B4D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C-A-46</w:t>
            </w:r>
          </w:p>
        </w:tc>
      </w:tr>
      <w:tr w:rsidR="00902DE9" w:rsidRPr="00C52A26" w14:paraId="77F02AFC" w14:textId="77777777" w:rsidTr="00FA2E60">
        <w:tc>
          <w:tcPr>
            <w:tcW w:w="2812" w:type="dxa"/>
          </w:tcPr>
          <w:p w14:paraId="24CFD96A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4D4849C" w14:textId="77777777" w:rsidR="00902DE9" w:rsidRPr="00C52A26" w:rsidRDefault="00902DE9" w:rsidP="00FA2E60">
            <w:r>
              <w:rPr>
                <w:rFonts w:hint="eastAsia"/>
              </w:rPr>
              <w:t>查看教师申请</w:t>
            </w:r>
            <w:r>
              <w:t>列表</w:t>
            </w:r>
          </w:p>
        </w:tc>
      </w:tr>
      <w:tr w:rsidR="00902DE9" w:rsidRPr="00ED0073" w14:paraId="312DA280" w14:textId="77777777" w:rsidTr="00FA2E60">
        <w:tc>
          <w:tcPr>
            <w:tcW w:w="2812" w:type="dxa"/>
          </w:tcPr>
          <w:p w14:paraId="53AE0F57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8F57F1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03F29327" w14:textId="77777777" w:rsidTr="00FA2E60">
        <w:tc>
          <w:tcPr>
            <w:tcW w:w="2812" w:type="dxa"/>
          </w:tcPr>
          <w:p w14:paraId="3EBFDC32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16F3FE1" w14:textId="77777777" w:rsidR="00902DE9" w:rsidRPr="00ED0073" w:rsidRDefault="00902DE9" w:rsidP="00FA2E60">
            <w:r>
              <w:rPr>
                <w:rFonts w:hint="eastAsia"/>
              </w:rPr>
              <w:t>管理员查看教师</w:t>
            </w:r>
            <w:r>
              <w:t>申请信息</w:t>
            </w:r>
          </w:p>
        </w:tc>
      </w:tr>
      <w:tr w:rsidR="00902DE9" w:rsidRPr="00ED0073" w14:paraId="1C98F539" w14:textId="77777777" w:rsidTr="00FA2E60">
        <w:tc>
          <w:tcPr>
            <w:tcW w:w="2812" w:type="dxa"/>
          </w:tcPr>
          <w:p w14:paraId="0C03EEAD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DE81C79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1DC9022D" w14:textId="77777777" w:rsidTr="00FA2E60">
        <w:tc>
          <w:tcPr>
            <w:tcW w:w="2812" w:type="dxa"/>
          </w:tcPr>
          <w:p w14:paraId="33044614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60133D9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72EE9B8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1D73720C" w14:textId="77777777" w:rsidTr="00FA2E60">
        <w:tc>
          <w:tcPr>
            <w:tcW w:w="2812" w:type="dxa"/>
          </w:tcPr>
          <w:p w14:paraId="43653304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C6302E9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：显示教师</w:t>
            </w:r>
            <w:r>
              <w:t>申请信息列表</w:t>
            </w:r>
          </w:p>
        </w:tc>
      </w:tr>
      <w:tr w:rsidR="00902DE9" w:rsidRPr="00ED0073" w14:paraId="04B9AE8E" w14:textId="77777777" w:rsidTr="00FA2E60">
        <w:tc>
          <w:tcPr>
            <w:tcW w:w="2812" w:type="dxa"/>
          </w:tcPr>
          <w:p w14:paraId="70EB022F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BFBE63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10F79271" w14:textId="77777777" w:rsidR="00902DE9" w:rsidRPr="00ED0073" w:rsidRDefault="00902DE9" w:rsidP="00FA2E60">
            <w:r>
              <w:rPr>
                <w:rFonts w:hint="eastAsia"/>
              </w:rPr>
              <w:t>2.显示教师申请</w:t>
            </w:r>
            <w:r>
              <w:t>信息列表</w:t>
            </w:r>
          </w:p>
        </w:tc>
      </w:tr>
      <w:tr w:rsidR="00902DE9" w:rsidRPr="00ED0073" w14:paraId="1B598426" w14:textId="77777777" w:rsidTr="00FA2E60">
        <w:tc>
          <w:tcPr>
            <w:tcW w:w="2812" w:type="dxa"/>
          </w:tcPr>
          <w:p w14:paraId="626A3C39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955138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021811E2" w14:textId="77777777" w:rsidTr="00FA2E60">
        <w:tc>
          <w:tcPr>
            <w:tcW w:w="2812" w:type="dxa"/>
          </w:tcPr>
          <w:p w14:paraId="542F5F20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86126BE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18DAF65E" w14:textId="77777777" w:rsidTr="00FA2E60">
        <w:tc>
          <w:tcPr>
            <w:tcW w:w="2812" w:type="dxa"/>
          </w:tcPr>
          <w:p w14:paraId="7072A9D2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9E9C943" w14:textId="77777777" w:rsidR="00902DE9" w:rsidRPr="00ED0073" w:rsidRDefault="00902DE9" w:rsidP="00FA2E60">
            <w:r>
              <w:t>0.4907</w:t>
            </w:r>
          </w:p>
        </w:tc>
      </w:tr>
      <w:tr w:rsidR="00902DE9" w:rsidRPr="00433E1C" w14:paraId="64474713" w14:textId="77777777" w:rsidTr="00FA2E60">
        <w:tc>
          <w:tcPr>
            <w:tcW w:w="2812" w:type="dxa"/>
          </w:tcPr>
          <w:p w14:paraId="232A44B3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79A449F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2A398BD5" w14:textId="77777777" w:rsidTr="00FA2E60">
        <w:tc>
          <w:tcPr>
            <w:tcW w:w="2812" w:type="dxa"/>
          </w:tcPr>
          <w:p w14:paraId="1D7E9067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B76737F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068F99C" w14:textId="77777777" w:rsidTr="00FA2E60">
        <w:tc>
          <w:tcPr>
            <w:tcW w:w="2812" w:type="dxa"/>
          </w:tcPr>
          <w:p w14:paraId="7CB622CC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61E3B1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E601678" w14:textId="77777777" w:rsidTr="00FA2E60">
        <w:tc>
          <w:tcPr>
            <w:tcW w:w="2812" w:type="dxa"/>
          </w:tcPr>
          <w:p w14:paraId="463C9656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D6031B8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174ABD08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5E2D6824" w14:textId="77777777" w:rsidTr="00FA2E60">
        <w:tc>
          <w:tcPr>
            <w:tcW w:w="2812" w:type="dxa"/>
          </w:tcPr>
          <w:p w14:paraId="2942A1AB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7C40D4B7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C-A-47</w:t>
            </w:r>
          </w:p>
        </w:tc>
      </w:tr>
      <w:tr w:rsidR="00902DE9" w:rsidRPr="00C52A26" w14:paraId="37A0D9CB" w14:textId="77777777" w:rsidTr="00FA2E60">
        <w:tc>
          <w:tcPr>
            <w:tcW w:w="2812" w:type="dxa"/>
          </w:tcPr>
          <w:p w14:paraId="0F010A11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5EBF19D" w14:textId="77777777" w:rsidR="00902DE9" w:rsidRPr="00C52A26" w:rsidRDefault="00902DE9" w:rsidP="00FA2E60">
            <w:r>
              <w:rPr>
                <w:rFonts w:hint="eastAsia"/>
              </w:rPr>
              <w:t>通过教师申请</w:t>
            </w:r>
          </w:p>
        </w:tc>
      </w:tr>
      <w:tr w:rsidR="00902DE9" w:rsidRPr="00ED0073" w14:paraId="41E4EAA2" w14:textId="77777777" w:rsidTr="00FA2E60">
        <w:tc>
          <w:tcPr>
            <w:tcW w:w="2812" w:type="dxa"/>
          </w:tcPr>
          <w:p w14:paraId="30D01EB5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B36D70D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177719BB" w14:textId="77777777" w:rsidTr="00FA2E60">
        <w:tc>
          <w:tcPr>
            <w:tcW w:w="2812" w:type="dxa"/>
          </w:tcPr>
          <w:p w14:paraId="060A2BB0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F3AA274" w14:textId="77777777" w:rsidR="00902DE9" w:rsidRPr="00ED0073" w:rsidRDefault="00902DE9" w:rsidP="00FA2E60">
            <w:r>
              <w:rPr>
                <w:rFonts w:hint="eastAsia"/>
              </w:rPr>
              <w:t>管理员通过选中</w:t>
            </w:r>
            <w:r>
              <w:t>的</w:t>
            </w:r>
            <w:r>
              <w:rPr>
                <w:rFonts w:hint="eastAsia"/>
              </w:rPr>
              <w:t>教师</w:t>
            </w:r>
            <w:r>
              <w:t>申请</w:t>
            </w:r>
          </w:p>
        </w:tc>
      </w:tr>
      <w:tr w:rsidR="00902DE9" w:rsidRPr="00ED0073" w14:paraId="5B756BA4" w14:textId="77777777" w:rsidTr="00FA2E60">
        <w:tc>
          <w:tcPr>
            <w:tcW w:w="2812" w:type="dxa"/>
          </w:tcPr>
          <w:p w14:paraId="4F22C963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94CC7C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600D3626" w14:textId="77777777" w:rsidTr="00FA2E60">
        <w:tc>
          <w:tcPr>
            <w:tcW w:w="2812" w:type="dxa"/>
          </w:tcPr>
          <w:p w14:paraId="42AF4E11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52B3B2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1C4A57B" w14:textId="77777777" w:rsidR="00902DE9" w:rsidRPr="00ED0073" w:rsidRDefault="00902DE9" w:rsidP="00FA2E60">
            <w:r>
              <w:rPr>
                <w:rFonts w:hint="eastAsia"/>
              </w:rPr>
              <w:lastRenderedPageBreak/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2867F218" w14:textId="77777777" w:rsidTr="00FA2E60">
        <w:tc>
          <w:tcPr>
            <w:tcW w:w="2812" w:type="dxa"/>
          </w:tcPr>
          <w:p w14:paraId="75E3412B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2A480802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：选中的教师</w:t>
            </w:r>
            <w:r>
              <w:t>通过</w:t>
            </w:r>
            <w:r>
              <w:rPr>
                <w:rFonts w:hint="eastAsia"/>
              </w:rPr>
              <w:t>申请</w:t>
            </w:r>
          </w:p>
        </w:tc>
      </w:tr>
      <w:tr w:rsidR="00902DE9" w:rsidRPr="00ED0073" w14:paraId="70269CCB" w14:textId="77777777" w:rsidTr="00FA2E60">
        <w:tc>
          <w:tcPr>
            <w:tcW w:w="2812" w:type="dxa"/>
          </w:tcPr>
          <w:p w14:paraId="36BF537E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4F2DB44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53D2BF61" w14:textId="77777777" w:rsidR="00902DE9" w:rsidRDefault="00902DE9" w:rsidP="00FA2E60">
            <w:r>
              <w:rPr>
                <w:rFonts w:hint="eastAsia"/>
              </w:rPr>
              <w:t>2.显示教师</w:t>
            </w:r>
            <w:r>
              <w:t>审核信息列表</w:t>
            </w:r>
          </w:p>
          <w:p w14:paraId="5704D9DB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</w:t>
            </w:r>
            <w:r>
              <w:rPr>
                <w:rFonts w:hint="eastAsia"/>
              </w:rPr>
              <w:t>教师</w:t>
            </w:r>
            <w:r>
              <w:t>申请信息右侧的</w:t>
            </w:r>
            <w:r>
              <w:rPr>
                <w:rFonts w:hint="eastAsia"/>
              </w:rPr>
              <w:t>通过</w:t>
            </w:r>
            <w:r>
              <w:t>选项</w:t>
            </w:r>
          </w:p>
        </w:tc>
      </w:tr>
      <w:tr w:rsidR="00902DE9" w:rsidRPr="00ED0073" w14:paraId="3B916EB6" w14:textId="77777777" w:rsidTr="00FA2E60">
        <w:tc>
          <w:tcPr>
            <w:tcW w:w="2812" w:type="dxa"/>
          </w:tcPr>
          <w:p w14:paraId="145A09B7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D336F98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</w:t>
            </w:r>
            <w:r>
              <w:t>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94D0A50" w14:textId="77777777" w:rsidR="00902DE9" w:rsidRPr="00ED0073" w:rsidRDefault="00902DE9" w:rsidP="00FA2E60">
            <w:r>
              <w:rPr>
                <w:rFonts w:hint="eastAsia"/>
              </w:rPr>
              <w:t>2.2点击教师</w:t>
            </w:r>
            <w:r>
              <w:t>审核信息列表右上方的确认按钮</w:t>
            </w:r>
          </w:p>
        </w:tc>
      </w:tr>
      <w:tr w:rsidR="00902DE9" w:rsidRPr="00ED0073" w14:paraId="60537489" w14:textId="77777777" w:rsidTr="00FA2E60">
        <w:tc>
          <w:tcPr>
            <w:tcW w:w="2812" w:type="dxa"/>
          </w:tcPr>
          <w:p w14:paraId="5551192D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33FC41E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304071F3" w14:textId="77777777" w:rsidTr="00FA2E60">
        <w:tc>
          <w:tcPr>
            <w:tcW w:w="2812" w:type="dxa"/>
          </w:tcPr>
          <w:p w14:paraId="7CAA8A1A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80FB96" w14:textId="77777777" w:rsidR="00902DE9" w:rsidRPr="00ED0073" w:rsidRDefault="00902DE9" w:rsidP="00FA2E60">
            <w:r>
              <w:t>0.4589</w:t>
            </w:r>
          </w:p>
        </w:tc>
      </w:tr>
      <w:tr w:rsidR="00902DE9" w:rsidRPr="00433E1C" w14:paraId="6BF08537" w14:textId="77777777" w:rsidTr="00FA2E60">
        <w:tc>
          <w:tcPr>
            <w:tcW w:w="2812" w:type="dxa"/>
          </w:tcPr>
          <w:p w14:paraId="3360438E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0C74FB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3932A795" w14:textId="77777777" w:rsidTr="00FA2E60">
        <w:tc>
          <w:tcPr>
            <w:tcW w:w="2812" w:type="dxa"/>
          </w:tcPr>
          <w:p w14:paraId="05338C7D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5A1547B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46F7641" w14:textId="77777777" w:rsidTr="00FA2E60">
        <w:tc>
          <w:tcPr>
            <w:tcW w:w="2812" w:type="dxa"/>
          </w:tcPr>
          <w:p w14:paraId="6753E21B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81623FE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0A9DD530" w14:textId="77777777" w:rsidTr="00FA2E60">
        <w:tc>
          <w:tcPr>
            <w:tcW w:w="2812" w:type="dxa"/>
          </w:tcPr>
          <w:p w14:paraId="6318712E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BBADC2F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64084B4E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4649F7C5" w14:textId="77777777" w:rsidTr="00FA2E60">
        <w:tc>
          <w:tcPr>
            <w:tcW w:w="2812" w:type="dxa"/>
          </w:tcPr>
          <w:p w14:paraId="2D3DEA5F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3B54FBBB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C-A-48</w:t>
            </w:r>
          </w:p>
        </w:tc>
      </w:tr>
      <w:tr w:rsidR="00902DE9" w:rsidRPr="00C52A26" w14:paraId="11D80739" w14:textId="77777777" w:rsidTr="00FA2E60">
        <w:tc>
          <w:tcPr>
            <w:tcW w:w="2812" w:type="dxa"/>
          </w:tcPr>
          <w:p w14:paraId="1EB31B4F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82B57E6" w14:textId="77777777" w:rsidR="00902DE9" w:rsidRPr="00C52A26" w:rsidRDefault="00902DE9" w:rsidP="00FA2E60">
            <w:r>
              <w:rPr>
                <w:rFonts w:hint="eastAsia"/>
              </w:rPr>
              <w:t>拒绝教师申请</w:t>
            </w:r>
          </w:p>
        </w:tc>
      </w:tr>
      <w:tr w:rsidR="00902DE9" w:rsidRPr="00ED0073" w14:paraId="100AEA2B" w14:textId="77777777" w:rsidTr="00FA2E60">
        <w:tc>
          <w:tcPr>
            <w:tcW w:w="2812" w:type="dxa"/>
          </w:tcPr>
          <w:p w14:paraId="2799C211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B6CE08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4578E568" w14:textId="77777777" w:rsidTr="00FA2E60">
        <w:tc>
          <w:tcPr>
            <w:tcW w:w="2812" w:type="dxa"/>
          </w:tcPr>
          <w:p w14:paraId="0DC61E42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838B05" w14:textId="77777777" w:rsidR="00902DE9" w:rsidRPr="00ED0073" w:rsidRDefault="00902DE9" w:rsidP="00FA2E60">
            <w:r>
              <w:rPr>
                <w:rFonts w:hint="eastAsia"/>
              </w:rPr>
              <w:t>管理员拒绝选中</w:t>
            </w:r>
            <w:r>
              <w:t>的</w:t>
            </w:r>
            <w:r>
              <w:rPr>
                <w:rFonts w:hint="eastAsia"/>
              </w:rPr>
              <w:t>教师审核</w:t>
            </w:r>
            <w:r>
              <w:t>申请</w:t>
            </w:r>
          </w:p>
        </w:tc>
      </w:tr>
      <w:tr w:rsidR="00902DE9" w:rsidRPr="00ED0073" w14:paraId="2F5FAC31" w14:textId="77777777" w:rsidTr="00FA2E60">
        <w:tc>
          <w:tcPr>
            <w:tcW w:w="2812" w:type="dxa"/>
          </w:tcPr>
          <w:p w14:paraId="4A058F29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2520391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199903C9" w14:textId="77777777" w:rsidTr="00FA2E60">
        <w:tc>
          <w:tcPr>
            <w:tcW w:w="2812" w:type="dxa"/>
          </w:tcPr>
          <w:p w14:paraId="045D9777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5886489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C858701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4C440F8B" w14:textId="77777777" w:rsidTr="00FA2E60">
        <w:tc>
          <w:tcPr>
            <w:tcW w:w="2812" w:type="dxa"/>
          </w:tcPr>
          <w:p w14:paraId="1E33085E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6D4C987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：选中的教师拒绝</w:t>
            </w:r>
            <w:r>
              <w:t>通过</w:t>
            </w:r>
            <w:r>
              <w:rPr>
                <w:rFonts w:hint="eastAsia"/>
              </w:rPr>
              <w:t>审核</w:t>
            </w:r>
          </w:p>
        </w:tc>
      </w:tr>
      <w:tr w:rsidR="00902DE9" w:rsidRPr="00ED0073" w14:paraId="6DE5D224" w14:textId="77777777" w:rsidTr="00FA2E60">
        <w:tc>
          <w:tcPr>
            <w:tcW w:w="2812" w:type="dxa"/>
          </w:tcPr>
          <w:p w14:paraId="6A15169E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611A468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2DDD1109" w14:textId="77777777" w:rsidR="00902DE9" w:rsidRDefault="00902DE9" w:rsidP="00FA2E60">
            <w:r>
              <w:rPr>
                <w:rFonts w:hint="eastAsia"/>
              </w:rPr>
              <w:t>2.显示教师</w:t>
            </w:r>
            <w:r>
              <w:t>审核信息列表</w:t>
            </w:r>
          </w:p>
          <w:p w14:paraId="14E3454A" w14:textId="77777777" w:rsidR="00902DE9" w:rsidRPr="00ED0073" w:rsidRDefault="00902DE9" w:rsidP="00FA2E60">
            <w:r>
              <w:rPr>
                <w:rFonts w:hint="eastAsia"/>
              </w:rPr>
              <w:t>3.点击具体</w:t>
            </w:r>
            <w:r>
              <w:t>某条</w:t>
            </w:r>
            <w:r>
              <w:rPr>
                <w:rFonts w:hint="eastAsia"/>
              </w:rPr>
              <w:t>教师审核</w:t>
            </w:r>
            <w:r>
              <w:t>信息右侧的</w:t>
            </w:r>
            <w:r>
              <w:rPr>
                <w:rFonts w:hint="eastAsia"/>
              </w:rPr>
              <w:t>拒绝</w:t>
            </w:r>
            <w:r>
              <w:t>选项</w:t>
            </w:r>
          </w:p>
        </w:tc>
      </w:tr>
      <w:tr w:rsidR="00902DE9" w:rsidRPr="00ED0073" w14:paraId="4CBD5850" w14:textId="77777777" w:rsidTr="00FA2E60">
        <w:tc>
          <w:tcPr>
            <w:tcW w:w="2812" w:type="dxa"/>
          </w:tcPr>
          <w:p w14:paraId="24BB9A01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0FD3A2" w14:textId="77777777" w:rsidR="00902DE9" w:rsidRDefault="00902DE9" w:rsidP="00FA2E60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教师审核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636BB55" w14:textId="77777777" w:rsidR="00902DE9" w:rsidRPr="00ED0073" w:rsidRDefault="00902DE9" w:rsidP="00FA2E60">
            <w:r>
              <w:rPr>
                <w:rFonts w:hint="eastAsia"/>
              </w:rPr>
              <w:t>2.2点击教师</w:t>
            </w:r>
            <w:r>
              <w:t>审核信息列表右上方的</w:t>
            </w:r>
            <w:r>
              <w:rPr>
                <w:rFonts w:hint="eastAsia"/>
              </w:rPr>
              <w:t>拒绝</w:t>
            </w:r>
            <w:r>
              <w:t>按钮</w:t>
            </w:r>
          </w:p>
        </w:tc>
      </w:tr>
      <w:tr w:rsidR="00902DE9" w:rsidRPr="00ED0073" w14:paraId="6E5ABD51" w14:textId="77777777" w:rsidTr="00FA2E60">
        <w:tc>
          <w:tcPr>
            <w:tcW w:w="2812" w:type="dxa"/>
          </w:tcPr>
          <w:p w14:paraId="16F1C3E4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3F4B89A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6476997B" w14:textId="77777777" w:rsidTr="00FA2E60">
        <w:tc>
          <w:tcPr>
            <w:tcW w:w="2812" w:type="dxa"/>
          </w:tcPr>
          <w:p w14:paraId="2A1DB04F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0017F1F" w14:textId="77777777" w:rsidR="00902DE9" w:rsidRPr="00ED0073" w:rsidRDefault="00902DE9" w:rsidP="00FA2E60">
            <w:r>
              <w:t>0.5038</w:t>
            </w:r>
          </w:p>
        </w:tc>
      </w:tr>
      <w:tr w:rsidR="00902DE9" w:rsidRPr="00433E1C" w14:paraId="5348AECA" w14:textId="77777777" w:rsidTr="00FA2E60">
        <w:tc>
          <w:tcPr>
            <w:tcW w:w="2812" w:type="dxa"/>
          </w:tcPr>
          <w:p w14:paraId="34EAFFFE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66B73DD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044DAB07" w14:textId="77777777" w:rsidTr="00FA2E60">
        <w:tc>
          <w:tcPr>
            <w:tcW w:w="2812" w:type="dxa"/>
          </w:tcPr>
          <w:p w14:paraId="26665C7E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F710D6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652C10B2" w14:textId="77777777" w:rsidTr="00FA2E60">
        <w:tc>
          <w:tcPr>
            <w:tcW w:w="2812" w:type="dxa"/>
          </w:tcPr>
          <w:p w14:paraId="32A6D162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4BB6C07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F5287AA" w14:textId="77777777" w:rsidTr="00FA2E60">
        <w:tc>
          <w:tcPr>
            <w:tcW w:w="2812" w:type="dxa"/>
          </w:tcPr>
          <w:p w14:paraId="668979CB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312479F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0C2B43A0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75B7D3AA" w14:textId="77777777" w:rsidTr="00FA2E60">
        <w:tc>
          <w:tcPr>
            <w:tcW w:w="2812" w:type="dxa"/>
          </w:tcPr>
          <w:p w14:paraId="72CE13CF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66DADF5D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C-A-49</w:t>
            </w:r>
          </w:p>
        </w:tc>
      </w:tr>
      <w:tr w:rsidR="00902DE9" w:rsidRPr="00C52A26" w14:paraId="1886ADCA" w14:textId="77777777" w:rsidTr="00FA2E60">
        <w:tc>
          <w:tcPr>
            <w:tcW w:w="2812" w:type="dxa"/>
          </w:tcPr>
          <w:p w14:paraId="28401BA4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E713839" w14:textId="77777777" w:rsidR="00902DE9" w:rsidRPr="00C52A26" w:rsidRDefault="00902DE9" w:rsidP="00FA2E60">
            <w:r>
              <w:rPr>
                <w:rFonts w:hint="eastAsia"/>
              </w:rPr>
              <w:t>全选教师申请</w:t>
            </w:r>
          </w:p>
        </w:tc>
      </w:tr>
      <w:tr w:rsidR="00902DE9" w:rsidRPr="00ED0073" w14:paraId="01C69265" w14:textId="77777777" w:rsidTr="00FA2E60">
        <w:tc>
          <w:tcPr>
            <w:tcW w:w="2812" w:type="dxa"/>
          </w:tcPr>
          <w:p w14:paraId="01C5D203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D167656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166266EE" w14:textId="77777777" w:rsidTr="00FA2E60">
        <w:tc>
          <w:tcPr>
            <w:tcW w:w="2812" w:type="dxa"/>
          </w:tcPr>
          <w:p w14:paraId="39EAEC4E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784E59" w14:textId="77777777" w:rsidR="00902DE9" w:rsidRPr="00ED0073" w:rsidRDefault="00902DE9" w:rsidP="00FA2E60">
            <w:r>
              <w:rPr>
                <w:rFonts w:hint="eastAsia"/>
              </w:rPr>
              <w:t>管理员全选教师审核</w:t>
            </w:r>
            <w:r>
              <w:t>申请</w:t>
            </w:r>
          </w:p>
        </w:tc>
      </w:tr>
      <w:tr w:rsidR="00902DE9" w:rsidRPr="00ED0073" w14:paraId="05E195E9" w14:textId="77777777" w:rsidTr="00FA2E60">
        <w:tc>
          <w:tcPr>
            <w:tcW w:w="2812" w:type="dxa"/>
          </w:tcPr>
          <w:p w14:paraId="58136D95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5FE503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78306648" w14:textId="77777777" w:rsidTr="00FA2E60">
        <w:tc>
          <w:tcPr>
            <w:tcW w:w="2812" w:type="dxa"/>
          </w:tcPr>
          <w:p w14:paraId="3A40BBD3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725F9F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ECB4C07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4EFBBB6C" w14:textId="77777777" w:rsidTr="00FA2E60">
        <w:tc>
          <w:tcPr>
            <w:tcW w:w="2812" w:type="dxa"/>
          </w:tcPr>
          <w:p w14:paraId="73D0CBC5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C2628E6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：选中教师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902DE9" w:rsidRPr="00ED0073" w14:paraId="3807D8EF" w14:textId="77777777" w:rsidTr="00FA2E60">
        <w:tc>
          <w:tcPr>
            <w:tcW w:w="2812" w:type="dxa"/>
          </w:tcPr>
          <w:p w14:paraId="2A51FD18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266759E9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65F11177" w14:textId="77777777" w:rsidR="00902DE9" w:rsidRDefault="00902DE9" w:rsidP="00FA2E60">
            <w:r>
              <w:rPr>
                <w:rFonts w:hint="eastAsia"/>
              </w:rPr>
              <w:t>2.显示教师</w:t>
            </w:r>
            <w:r>
              <w:t>审核信息列表</w:t>
            </w:r>
          </w:p>
          <w:p w14:paraId="6C37E98E" w14:textId="77777777" w:rsidR="00902DE9" w:rsidRPr="00ED0073" w:rsidRDefault="00902DE9" w:rsidP="00FA2E60">
            <w:r>
              <w:rPr>
                <w:rFonts w:hint="eastAsia"/>
              </w:rPr>
              <w:t>3.点击教师审核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902DE9" w:rsidRPr="00ED0073" w14:paraId="345E7998" w14:textId="77777777" w:rsidTr="00FA2E60">
        <w:tc>
          <w:tcPr>
            <w:tcW w:w="2812" w:type="dxa"/>
          </w:tcPr>
          <w:p w14:paraId="201A157A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3B6BC31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66986FA9" w14:textId="77777777" w:rsidTr="00FA2E60">
        <w:tc>
          <w:tcPr>
            <w:tcW w:w="2812" w:type="dxa"/>
          </w:tcPr>
          <w:p w14:paraId="276B953C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48F08B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：教师申请</w:t>
            </w:r>
            <w:r>
              <w:t>信息列表为空</w:t>
            </w:r>
          </w:p>
          <w:p w14:paraId="3A40E4DB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</w:t>
            </w:r>
            <w:r>
              <w:rPr>
                <w:rFonts w:hint="eastAsia"/>
              </w:rPr>
              <w:t>教师审核</w:t>
            </w:r>
            <w:r>
              <w:t>申请</w:t>
            </w:r>
          </w:p>
        </w:tc>
      </w:tr>
      <w:tr w:rsidR="00902DE9" w:rsidRPr="00ED0073" w14:paraId="0F279E04" w14:textId="77777777" w:rsidTr="00FA2E60">
        <w:tc>
          <w:tcPr>
            <w:tcW w:w="2812" w:type="dxa"/>
          </w:tcPr>
          <w:p w14:paraId="010098E4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EF604EC" w14:textId="77777777" w:rsidR="00902DE9" w:rsidRPr="00ED0073" w:rsidRDefault="00902DE9" w:rsidP="00FA2E60">
            <w:r>
              <w:t>0.4600</w:t>
            </w:r>
          </w:p>
        </w:tc>
      </w:tr>
      <w:tr w:rsidR="00902DE9" w:rsidRPr="00433E1C" w14:paraId="386B3707" w14:textId="77777777" w:rsidTr="00FA2E60">
        <w:tc>
          <w:tcPr>
            <w:tcW w:w="2812" w:type="dxa"/>
          </w:tcPr>
          <w:p w14:paraId="7DE5BAFB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43283A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3D0B0DC7" w14:textId="77777777" w:rsidTr="00FA2E60">
        <w:tc>
          <w:tcPr>
            <w:tcW w:w="2812" w:type="dxa"/>
          </w:tcPr>
          <w:p w14:paraId="042AC80F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849A9FC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2070A866" w14:textId="77777777" w:rsidTr="00FA2E60">
        <w:tc>
          <w:tcPr>
            <w:tcW w:w="2812" w:type="dxa"/>
          </w:tcPr>
          <w:p w14:paraId="6C1C4E0D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4EB42DC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1896AEB5" w14:textId="77777777" w:rsidTr="00FA2E60">
        <w:tc>
          <w:tcPr>
            <w:tcW w:w="2812" w:type="dxa"/>
          </w:tcPr>
          <w:p w14:paraId="1CF9068E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7D4397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4E721562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5F8D9A7F" w14:textId="77777777" w:rsidTr="00FA2E60">
        <w:tc>
          <w:tcPr>
            <w:tcW w:w="2812" w:type="dxa"/>
          </w:tcPr>
          <w:p w14:paraId="09AB3DB3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096AC17D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C-A-50</w:t>
            </w:r>
          </w:p>
        </w:tc>
      </w:tr>
      <w:tr w:rsidR="00902DE9" w:rsidRPr="00C52A26" w14:paraId="3C746693" w14:textId="77777777" w:rsidTr="00FA2E60">
        <w:tc>
          <w:tcPr>
            <w:tcW w:w="2812" w:type="dxa"/>
          </w:tcPr>
          <w:p w14:paraId="566CDBEB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93DA1C9" w14:textId="77777777" w:rsidR="00902DE9" w:rsidRPr="00C52A26" w:rsidRDefault="00902DE9" w:rsidP="00FA2E60">
            <w:proofErr w:type="gramStart"/>
            <w:r>
              <w:rPr>
                <w:rFonts w:hint="eastAsia"/>
              </w:rPr>
              <w:t>反选教师</w:t>
            </w:r>
            <w:proofErr w:type="gramEnd"/>
            <w:r>
              <w:rPr>
                <w:rFonts w:hint="eastAsia"/>
              </w:rPr>
              <w:t>申请</w:t>
            </w:r>
          </w:p>
        </w:tc>
      </w:tr>
      <w:tr w:rsidR="00902DE9" w:rsidRPr="00ED0073" w14:paraId="540B7F88" w14:textId="77777777" w:rsidTr="00FA2E60">
        <w:tc>
          <w:tcPr>
            <w:tcW w:w="2812" w:type="dxa"/>
          </w:tcPr>
          <w:p w14:paraId="588FE4FA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35020EA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29B82B39" w14:textId="77777777" w:rsidTr="00FA2E60">
        <w:tc>
          <w:tcPr>
            <w:tcW w:w="2812" w:type="dxa"/>
          </w:tcPr>
          <w:p w14:paraId="58286C08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1C550C4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反选教师</w:t>
            </w:r>
            <w:proofErr w:type="gramEnd"/>
            <w:r>
              <w:t>申请</w:t>
            </w:r>
          </w:p>
        </w:tc>
      </w:tr>
      <w:tr w:rsidR="00902DE9" w:rsidRPr="00ED0073" w14:paraId="3743901D" w14:textId="77777777" w:rsidTr="00FA2E60">
        <w:tc>
          <w:tcPr>
            <w:tcW w:w="2812" w:type="dxa"/>
          </w:tcPr>
          <w:p w14:paraId="195EF024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A2F6506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3AB9B8EA" w14:textId="77777777" w:rsidTr="00FA2E60">
        <w:tc>
          <w:tcPr>
            <w:tcW w:w="2812" w:type="dxa"/>
          </w:tcPr>
          <w:p w14:paraId="35FC88D2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419A36D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69F5CD8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304250E8" w14:textId="77777777" w:rsidTr="00FA2E60">
        <w:tc>
          <w:tcPr>
            <w:tcW w:w="2812" w:type="dxa"/>
          </w:tcPr>
          <w:p w14:paraId="01F7B8D0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779A1D6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反选教师</w:t>
            </w:r>
            <w:proofErr w:type="gramEnd"/>
            <w:r>
              <w:rPr>
                <w:rFonts w:hint="eastAsia"/>
              </w:rPr>
              <w:t>申请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902DE9" w:rsidRPr="00ED0073" w14:paraId="4DB65A44" w14:textId="77777777" w:rsidTr="00FA2E60">
        <w:tc>
          <w:tcPr>
            <w:tcW w:w="2812" w:type="dxa"/>
          </w:tcPr>
          <w:p w14:paraId="7B26ADAB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E16DB6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043AAAE0" w14:textId="77777777" w:rsidR="00902DE9" w:rsidRDefault="00902DE9" w:rsidP="00FA2E60">
            <w:r>
              <w:rPr>
                <w:rFonts w:hint="eastAsia"/>
              </w:rPr>
              <w:t>2.显示教师</w:t>
            </w:r>
            <w:r>
              <w:t>申请审核信息列表</w:t>
            </w:r>
          </w:p>
          <w:p w14:paraId="59B9F8FD" w14:textId="77777777" w:rsidR="00902DE9" w:rsidRDefault="00902DE9" w:rsidP="00FA2E60">
            <w:r>
              <w:rPr>
                <w:rFonts w:hint="eastAsia"/>
              </w:rPr>
              <w:t>3.选中教师申请</w:t>
            </w:r>
            <w:r>
              <w:t>审核信息列表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4E91E2CB" w14:textId="77777777" w:rsidR="00902DE9" w:rsidRPr="00ED0073" w:rsidRDefault="00902DE9" w:rsidP="00FA2E60">
            <w:r>
              <w:rPr>
                <w:rFonts w:hint="eastAsia"/>
              </w:rPr>
              <w:t>3.点击教师</w:t>
            </w:r>
            <w:r>
              <w:t>申请</w:t>
            </w:r>
            <w:r>
              <w:rPr>
                <w:rFonts w:hint="eastAsia"/>
              </w:rPr>
              <w:t>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902DE9" w:rsidRPr="00ED0073" w14:paraId="3BE20B22" w14:textId="77777777" w:rsidTr="00FA2E60">
        <w:tc>
          <w:tcPr>
            <w:tcW w:w="2812" w:type="dxa"/>
          </w:tcPr>
          <w:p w14:paraId="67B1B858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7F9F969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010C592D" w14:textId="77777777" w:rsidTr="00FA2E60">
        <w:tc>
          <w:tcPr>
            <w:tcW w:w="2812" w:type="dxa"/>
          </w:tcPr>
          <w:p w14:paraId="69D1F6F5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6FC0C84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：没有已选中教师</w:t>
            </w:r>
            <w:r>
              <w:t>申请审核信息</w:t>
            </w:r>
          </w:p>
          <w:p w14:paraId="7E78F2ED" w14:textId="77777777" w:rsidR="00902DE9" w:rsidRPr="00ED0073" w:rsidRDefault="00902DE9" w:rsidP="00FA2E60">
            <w:r>
              <w:rPr>
                <w:rFonts w:hint="eastAsia"/>
              </w:rPr>
              <w:t>1.弹出异常信息</w:t>
            </w:r>
            <w:r>
              <w:t>提示框，提示没有</w:t>
            </w:r>
            <w:r>
              <w:rPr>
                <w:rFonts w:hint="eastAsia"/>
              </w:rPr>
              <w:t>已选中的教师申请</w:t>
            </w:r>
            <w:r>
              <w:t>审核信息</w:t>
            </w:r>
          </w:p>
        </w:tc>
      </w:tr>
      <w:tr w:rsidR="00902DE9" w:rsidRPr="00ED0073" w14:paraId="6344A747" w14:textId="77777777" w:rsidTr="00FA2E60">
        <w:tc>
          <w:tcPr>
            <w:tcW w:w="2812" w:type="dxa"/>
          </w:tcPr>
          <w:p w14:paraId="51C5B630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8EB3B0A" w14:textId="77777777" w:rsidR="00902DE9" w:rsidRPr="00ED0073" w:rsidRDefault="00902DE9" w:rsidP="00FA2E60">
            <w:r>
              <w:t>0.3680</w:t>
            </w:r>
          </w:p>
        </w:tc>
      </w:tr>
      <w:tr w:rsidR="00902DE9" w:rsidRPr="00433E1C" w14:paraId="35CFE424" w14:textId="77777777" w:rsidTr="00FA2E60">
        <w:tc>
          <w:tcPr>
            <w:tcW w:w="2812" w:type="dxa"/>
          </w:tcPr>
          <w:p w14:paraId="5BD234EB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450B51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566167A3" w14:textId="77777777" w:rsidTr="00FA2E60">
        <w:tc>
          <w:tcPr>
            <w:tcW w:w="2812" w:type="dxa"/>
          </w:tcPr>
          <w:p w14:paraId="036FF806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98AA178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5E10D15" w14:textId="77777777" w:rsidTr="00FA2E60">
        <w:tc>
          <w:tcPr>
            <w:tcW w:w="2812" w:type="dxa"/>
          </w:tcPr>
          <w:p w14:paraId="71D1B98B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5C807D4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1D4ED705" w14:textId="77777777" w:rsidTr="00FA2E60">
        <w:tc>
          <w:tcPr>
            <w:tcW w:w="2812" w:type="dxa"/>
          </w:tcPr>
          <w:p w14:paraId="15BFB9E5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74B42CE" w14:textId="77777777" w:rsidR="00902DE9" w:rsidRPr="007C7770" w:rsidRDefault="00902DE9" w:rsidP="00FA2E60">
            <w:r>
              <w:rPr>
                <w:rFonts w:hint="eastAsia"/>
              </w:rPr>
              <w:t>无</w:t>
            </w:r>
          </w:p>
        </w:tc>
      </w:tr>
    </w:tbl>
    <w:p w14:paraId="749B89CB" w14:textId="77777777" w:rsidR="00902DE9" w:rsidRDefault="00902DE9" w:rsidP="00902DE9"/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2A558EA4" w14:textId="77777777" w:rsidTr="00FA2E60">
        <w:tc>
          <w:tcPr>
            <w:tcW w:w="2812" w:type="dxa"/>
          </w:tcPr>
          <w:p w14:paraId="0E022CAE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0478D379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C-A-51</w:t>
            </w:r>
          </w:p>
        </w:tc>
      </w:tr>
      <w:tr w:rsidR="00902DE9" w:rsidRPr="00C52A26" w14:paraId="57FC830A" w14:textId="77777777" w:rsidTr="00FA2E60">
        <w:tc>
          <w:tcPr>
            <w:tcW w:w="2812" w:type="dxa"/>
          </w:tcPr>
          <w:p w14:paraId="2F4E0092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78B675" w14:textId="77777777" w:rsidR="00902DE9" w:rsidRPr="00C52A26" w:rsidRDefault="00902DE9" w:rsidP="00FA2E60">
            <w:r>
              <w:rPr>
                <w:rFonts w:hint="eastAsia"/>
              </w:rPr>
              <w:t>搜索教师</w:t>
            </w:r>
            <w:r>
              <w:t>申请</w:t>
            </w:r>
          </w:p>
        </w:tc>
      </w:tr>
      <w:tr w:rsidR="00902DE9" w:rsidRPr="00ED0073" w14:paraId="31A3C49F" w14:textId="77777777" w:rsidTr="00FA2E60">
        <w:tc>
          <w:tcPr>
            <w:tcW w:w="2812" w:type="dxa"/>
          </w:tcPr>
          <w:p w14:paraId="0D3BFCFD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652E08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0866168E" w14:textId="77777777" w:rsidTr="00FA2E60">
        <w:tc>
          <w:tcPr>
            <w:tcW w:w="2812" w:type="dxa"/>
          </w:tcPr>
          <w:p w14:paraId="72BAC7D3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90CF1C" w14:textId="77777777" w:rsidR="00902DE9" w:rsidRPr="00ED0073" w:rsidRDefault="00902DE9" w:rsidP="00FA2E60">
            <w:r>
              <w:rPr>
                <w:rFonts w:hint="eastAsia"/>
              </w:rPr>
              <w:t>管理员搜索教师</w:t>
            </w:r>
            <w:r>
              <w:t>申请</w:t>
            </w:r>
          </w:p>
        </w:tc>
      </w:tr>
      <w:tr w:rsidR="00902DE9" w:rsidRPr="00ED0073" w14:paraId="0358BD74" w14:textId="77777777" w:rsidTr="00FA2E60">
        <w:tc>
          <w:tcPr>
            <w:tcW w:w="2812" w:type="dxa"/>
          </w:tcPr>
          <w:p w14:paraId="4F7BED99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056F743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46508633" w14:textId="77777777" w:rsidTr="00FA2E60">
        <w:tc>
          <w:tcPr>
            <w:tcW w:w="2812" w:type="dxa"/>
          </w:tcPr>
          <w:p w14:paraId="7E68C522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5F99D2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29CD97E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902DE9" w:rsidRPr="00ED0073" w14:paraId="69B22A7B" w14:textId="77777777" w:rsidTr="00FA2E60">
        <w:tc>
          <w:tcPr>
            <w:tcW w:w="2812" w:type="dxa"/>
          </w:tcPr>
          <w:p w14:paraId="1A391AB0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C18258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：教师申请</w:t>
            </w:r>
            <w:r>
              <w:t>信息列表显示搜索结果</w:t>
            </w:r>
          </w:p>
        </w:tc>
      </w:tr>
      <w:tr w:rsidR="00902DE9" w:rsidRPr="00ED0073" w14:paraId="740BDD58" w14:textId="77777777" w:rsidTr="00FA2E60">
        <w:tc>
          <w:tcPr>
            <w:tcW w:w="2812" w:type="dxa"/>
          </w:tcPr>
          <w:p w14:paraId="73149995" w14:textId="77777777" w:rsidR="00902DE9" w:rsidRPr="00ED0073" w:rsidRDefault="00902DE9" w:rsidP="00FA2E60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854CE5B" w14:textId="77777777" w:rsidR="00902DE9" w:rsidRDefault="00902DE9" w:rsidP="00FA2E60">
            <w:r>
              <w:rPr>
                <w:rFonts w:hint="eastAsia"/>
              </w:rPr>
              <w:t>1.点击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687D622E" w14:textId="77777777" w:rsidR="00902DE9" w:rsidRDefault="00902DE9" w:rsidP="00FA2E60">
            <w:r>
              <w:rPr>
                <w:rFonts w:hint="eastAsia"/>
              </w:rPr>
              <w:t>2.显示教师申请</w:t>
            </w:r>
            <w:r>
              <w:t>审核信息列表</w:t>
            </w:r>
          </w:p>
          <w:p w14:paraId="2D2C78EC" w14:textId="77777777" w:rsidR="00902DE9" w:rsidRDefault="00902DE9" w:rsidP="00FA2E60">
            <w:r>
              <w:rPr>
                <w:rFonts w:hint="eastAsia"/>
              </w:rPr>
              <w:t>3.在教师申请</w:t>
            </w:r>
            <w:r>
              <w:t>审核信息列表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1E27B307" w14:textId="77777777" w:rsidR="00902DE9" w:rsidRPr="00ED0073" w:rsidRDefault="00902DE9" w:rsidP="00FA2E60">
            <w:r>
              <w:t>4</w:t>
            </w:r>
            <w:r>
              <w:rPr>
                <w:rFonts w:hint="eastAsia"/>
              </w:rPr>
              <w:t>.点击搜索栏</w:t>
            </w:r>
            <w:r>
              <w:t>右侧的搜索按钮</w:t>
            </w:r>
          </w:p>
        </w:tc>
      </w:tr>
      <w:tr w:rsidR="00902DE9" w:rsidRPr="00ED0073" w14:paraId="69D8631F" w14:textId="77777777" w:rsidTr="00FA2E60">
        <w:tc>
          <w:tcPr>
            <w:tcW w:w="2812" w:type="dxa"/>
          </w:tcPr>
          <w:p w14:paraId="063775F4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8B4C438" w14:textId="77777777" w:rsidR="00902DE9" w:rsidRPr="00ED0073" w:rsidRDefault="00902DE9" w:rsidP="00FA2E60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902DE9" w:rsidRPr="00ED0073" w14:paraId="3A6E35C3" w14:textId="77777777" w:rsidTr="00FA2E60">
        <w:tc>
          <w:tcPr>
            <w:tcW w:w="2812" w:type="dxa"/>
          </w:tcPr>
          <w:p w14:paraId="2D5F80BE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3DAC2C1" w14:textId="77777777" w:rsidR="00902DE9" w:rsidRPr="00ED007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ED0073" w14:paraId="01DC7FCB" w14:textId="77777777" w:rsidTr="00FA2E60">
        <w:tc>
          <w:tcPr>
            <w:tcW w:w="2812" w:type="dxa"/>
          </w:tcPr>
          <w:p w14:paraId="311156E7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13FA653" w14:textId="77777777" w:rsidR="00902DE9" w:rsidRPr="00ED0073" w:rsidRDefault="00902DE9" w:rsidP="00FA2E60">
            <w:r>
              <w:t>0.5734</w:t>
            </w:r>
          </w:p>
        </w:tc>
      </w:tr>
      <w:tr w:rsidR="00902DE9" w:rsidRPr="00433E1C" w14:paraId="3D049739" w14:textId="77777777" w:rsidTr="00FA2E60">
        <w:tc>
          <w:tcPr>
            <w:tcW w:w="2812" w:type="dxa"/>
          </w:tcPr>
          <w:p w14:paraId="031F46B9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1E8DA1E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71317FEA" w14:textId="77777777" w:rsidTr="00FA2E60">
        <w:tc>
          <w:tcPr>
            <w:tcW w:w="2812" w:type="dxa"/>
          </w:tcPr>
          <w:p w14:paraId="742A3CC5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36A5452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8D03E47" w14:textId="77777777" w:rsidTr="00FA2E60">
        <w:tc>
          <w:tcPr>
            <w:tcW w:w="2812" w:type="dxa"/>
          </w:tcPr>
          <w:p w14:paraId="130521B5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EACD3B" w14:textId="77777777" w:rsidR="00902DE9" w:rsidRPr="007C7770" w:rsidRDefault="00902DE9" w:rsidP="00FA2E60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902DE9" w:rsidRPr="00757EB3" w14:paraId="238E651C" w14:textId="77777777" w:rsidTr="00FA2E60">
        <w:tc>
          <w:tcPr>
            <w:tcW w:w="2812" w:type="dxa"/>
          </w:tcPr>
          <w:p w14:paraId="27F20E93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25DCA5" w14:textId="77777777" w:rsidR="00902DE9" w:rsidRPr="007C7770" w:rsidRDefault="00902DE9" w:rsidP="00FA2E60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教师申请</w:t>
            </w:r>
            <w:r>
              <w:t>审核信息列表</w:t>
            </w:r>
          </w:p>
        </w:tc>
      </w:tr>
    </w:tbl>
    <w:p w14:paraId="28C99B5F" w14:textId="77777777" w:rsidR="00902DE9" w:rsidRDefault="00902DE9" w:rsidP="00902DE9"/>
    <w:p w14:paraId="595A47D4" w14:textId="0B4B4870" w:rsidR="00902DE9" w:rsidRDefault="00902DE9" w:rsidP="00902DE9">
      <w:pPr>
        <w:pStyle w:val="4"/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.2</w:t>
      </w:r>
      <w:r>
        <w:rPr>
          <w:rFonts w:hint="eastAsia"/>
        </w:rPr>
        <w:t>主页</w:t>
      </w:r>
    </w:p>
    <w:tbl>
      <w:tblPr>
        <w:tblStyle w:val="a9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902DE9" w:rsidRPr="00ED0073" w14:paraId="61DA168B" w14:textId="77777777" w:rsidTr="00FA2E60">
        <w:tc>
          <w:tcPr>
            <w:tcW w:w="2812" w:type="dxa"/>
          </w:tcPr>
          <w:p w14:paraId="77827252" w14:textId="77777777" w:rsidR="00902DE9" w:rsidRPr="00ED0073" w:rsidRDefault="00902DE9" w:rsidP="00FA2E60">
            <w:r w:rsidRPr="00270929">
              <w:t>ID</w:t>
            </w:r>
          </w:p>
        </w:tc>
        <w:tc>
          <w:tcPr>
            <w:tcW w:w="5428" w:type="dxa"/>
          </w:tcPr>
          <w:p w14:paraId="6268999D" w14:textId="77777777" w:rsidR="00902DE9" w:rsidRPr="00ED0073" w:rsidRDefault="00902DE9" w:rsidP="00FA2E60">
            <w:r>
              <w:rPr>
                <w:rFonts w:hint="eastAsia"/>
              </w:rPr>
              <w:t>U</w:t>
            </w:r>
            <w:r>
              <w:t>C-A-52</w:t>
            </w:r>
          </w:p>
        </w:tc>
      </w:tr>
      <w:tr w:rsidR="00902DE9" w:rsidRPr="00C52A26" w14:paraId="4D1EA161" w14:textId="77777777" w:rsidTr="00FA2E60">
        <w:tc>
          <w:tcPr>
            <w:tcW w:w="2812" w:type="dxa"/>
          </w:tcPr>
          <w:p w14:paraId="069FABAA" w14:textId="77777777" w:rsidR="00902DE9" w:rsidRPr="00ED0073" w:rsidRDefault="00902DE9" w:rsidP="00FA2E60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6895214" w14:textId="77777777" w:rsidR="00902DE9" w:rsidRPr="00C52A26" w:rsidRDefault="00902DE9" w:rsidP="00FA2E60">
            <w:r>
              <w:rPr>
                <w:rFonts w:hint="eastAsia"/>
              </w:rPr>
              <w:t>修改首页</w:t>
            </w:r>
            <w:proofErr w:type="gramStart"/>
            <w:r>
              <w:t>轮播图</w:t>
            </w:r>
            <w:proofErr w:type="gramEnd"/>
          </w:p>
        </w:tc>
      </w:tr>
      <w:tr w:rsidR="00902DE9" w:rsidRPr="00ED0073" w14:paraId="2E994E77" w14:textId="77777777" w:rsidTr="00FA2E60">
        <w:tc>
          <w:tcPr>
            <w:tcW w:w="2812" w:type="dxa"/>
          </w:tcPr>
          <w:p w14:paraId="2B21F775" w14:textId="77777777" w:rsidR="00902DE9" w:rsidRPr="00ED0073" w:rsidRDefault="00902DE9" w:rsidP="00FA2E60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1F0896" w14:textId="77777777" w:rsidR="00902DE9" w:rsidRPr="00ED0073" w:rsidRDefault="00902DE9" w:rsidP="00FA2E60">
            <w:r>
              <w:rPr>
                <w:rFonts w:hint="eastAsia"/>
              </w:rPr>
              <w:t>管理员用户代表-陈尚辉</w:t>
            </w:r>
          </w:p>
        </w:tc>
      </w:tr>
      <w:tr w:rsidR="00902DE9" w:rsidRPr="00ED0073" w14:paraId="4A80A254" w14:textId="77777777" w:rsidTr="00FA2E60">
        <w:tc>
          <w:tcPr>
            <w:tcW w:w="2812" w:type="dxa"/>
          </w:tcPr>
          <w:p w14:paraId="4A63FB41" w14:textId="77777777" w:rsidR="00902DE9" w:rsidRPr="00ED0073" w:rsidRDefault="00902DE9" w:rsidP="00FA2E60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8AAC626" w14:textId="77777777" w:rsidR="00902DE9" w:rsidRPr="00ED0073" w:rsidRDefault="00902DE9" w:rsidP="00FA2E60">
            <w:r>
              <w:rPr>
                <w:rFonts w:hint="eastAsia"/>
              </w:rPr>
              <w:t>管理员修改首页</w:t>
            </w:r>
            <w:r>
              <w:t>展示的</w:t>
            </w:r>
            <w:proofErr w:type="gramStart"/>
            <w:r>
              <w:t>轮播图</w:t>
            </w:r>
            <w:proofErr w:type="gramEnd"/>
          </w:p>
        </w:tc>
      </w:tr>
      <w:tr w:rsidR="00902DE9" w:rsidRPr="00ED0073" w14:paraId="042275B6" w14:textId="77777777" w:rsidTr="00FA2E60">
        <w:tc>
          <w:tcPr>
            <w:tcW w:w="2812" w:type="dxa"/>
          </w:tcPr>
          <w:p w14:paraId="43E05A8A" w14:textId="77777777" w:rsidR="00902DE9" w:rsidRPr="00ED0073" w:rsidRDefault="00902DE9" w:rsidP="00FA2E60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FE3ACD" w14:textId="77777777" w:rsidR="00902DE9" w:rsidRPr="00ED0073" w:rsidRDefault="00902DE9" w:rsidP="00FA2E60">
            <w:r>
              <w:rPr>
                <w:rFonts w:hint="eastAsia"/>
              </w:rPr>
              <w:t>管理员</w:t>
            </w:r>
          </w:p>
        </w:tc>
      </w:tr>
      <w:tr w:rsidR="00902DE9" w:rsidRPr="00ED0073" w14:paraId="07ED5C80" w14:textId="77777777" w:rsidTr="00FA2E60">
        <w:tc>
          <w:tcPr>
            <w:tcW w:w="2812" w:type="dxa"/>
          </w:tcPr>
          <w:p w14:paraId="390A732D" w14:textId="77777777" w:rsidR="00902DE9" w:rsidRPr="00ED0073" w:rsidRDefault="00902DE9" w:rsidP="00FA2E60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F157B1" w14:textId="77777777" w:rsidR="00902DE9" w:rsidRDefault="00902DE9" w:rsidP="00FA2E60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5BE130B" w14:textId="77777777" w:rsidR="00902DE9" w:rsidRPr="00ED0073" w:rsidRDefault="00902DE9" w:rsidP="00FA2E60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</w:t>
            </w:r>
            <w:r>
              <w:rPr>
                <w:rFonts w:hint="eastAsia"/>
              </w:rPr>
              <w:t>首页</w:t>
            </w:r>
          </w:p>
        </w:tc>
      </w:tr>
      <w:tr w:rsidR="00902DE9" w:rsidRPr="00ED0073" w14:paraId="796631CB" w14:textId="77777777" w:rsidTr="00FA2E60">
        <w:tc>
          <w:tcPr>
            <w:tcW w:w="2812" w:type="dxa"/>
          </w:tcPr>
          <w:p w14:paraId="38024343" w14:textId="77777777" w:rsidR="00902DE9" w:rsidRPr="00ED0073" w:rsidRDefault="00902DE9" w:rsidP="00FA2E60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9DB33FC" w14:textId="77777777" w:rsidR="00902DE9" w:rsidRPr="00ED0073" w:rsidRDefault="00902DE9" w:rsidP="00FA2E60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：首页</w:t>
            </w:r>
            <w:proofErr w:type="gramStart"/>
            <w:r>
              <w:t>轮播图</w:t>
            </w:r>
            <w:proofErr w:type="gramEnd"/>
            <w:r>
              <w:t>被修改</w:t>
            </w:r>
          </w:p>
        </w:tc>
      </w:tr>
      <w:tr w:rsidR="00902DE9" w:rsidRPr="00ED0073" w14:paraId="67C6AE9B" w14:textId="77777777" w:rsidTr="00FA2E60">
        <w:tc>
          <w:tcPr>
            <w:tcW w:w="2812" w:type="dxa"/>
          </w:tcPr>
          <w:p w14:paraId="6091447C" w14:textId="77777777" w:rsidR="00902DE9" w:rsidRPr="00ED0073" w:rsidRDefault="00902DE9" w:rsidP="00FA2E60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FD401C" w14:textId="77777777" w:rsidR="00902DE9" w:rsidRDefault="00902DE9" w:rsidP="00FA2E60">
            <w:r>
              <w:rPr>
                <w:rFonts w:hint="eastAsia"/>
              </w:rPr>
              <w:t>1.点击</w:t>
            </w:r>
            <w:proofErr w:type="gramStart"/>
            <w:r>
              <w:rPr>
                <w:rFonts w:hint="eastAsia"/>
              </w:rPr>
              <w:t>首页轮播图</w:t>
            </w:r>
            <w:r>
              <w:t>左</w:t>
            </w:r>
            <w:proofErr w:type="gramEnd"/>
            <w:r>
              <w:t>上角的</w:t>
            </w:r>
            <w:r>
              <w:rPr>
                <w:rFonts w:hint="eastAsia"/>
              </w:rPr>
              <w:t>编辑</w:t>
            </w:r>
            <w:r>
              <w:t>按钮</w:t>
            </w:r>
          </w:p>
          <w:p w14:paraId="71913DB2" w14:textId="77777777" w:rsidR="00902DE9" w:rsidRDefault="00902DE9" w:rsidP="00FA2E60">
            <w:r>
              <w:rPr>
                <w:rFonts w:hint="eastAsia"/>
              </w:rPr>
              <w:t>2.显示更改首页</w:t>
            </w:r>
            <w:proofErr w:type="gramStart"/>
            <w:r>
              <w:t>轮播图</w:t>
            </w:r>
            <w:proofErr w:type="gramEnd"/>
            <w:r>
              <w:t>页面</w:t>
            </w:r>
          </w:p>
          <w:p w14:paraId="6BF8D976" w14:textId="77777777" w:rsidR="00902DE9" w:rsidRDefault="00902DE9" w:rsidP="00FA2E60">
            <w:r>
              <w:rPr>
                <w:rFonts w:hint="eastAsia"/>
              </w:rPr>
              <w:t>3.点击本页面</w:t>
            </w:r>
            <w:r>
              <w:t>内</w:t>
            </w:r>
            <w:proofErr w:type="gramStart"/>
            <w:r>
              <w:t>某</w:t>
            </w:r>
            <w:r>
              <w:rPr>
                <w:rFonts w:hint="eastAsia"/>
              </w:rPr>
              <w:t>张</w:t>
            </w:r>
            <w:r>
              <w:t>轮播图上</w:t>
            </w:r>
            <w:proofErr w:type="gramEnd"/>
            <w:r>
              <w:t>的编辑按钮</w:t>
            </w:r>
            <w:r>
              <w:rPr>
                <w:rFonts w:hint="eastAsia"/>
              </w:rPr>
              <w:t>，</w:t>
            </w:r>
            <w:r>
              <w:t>弹出上</w:t>
            </w:r>
            <w:proofErr w:type="gramStart"/>
            <w:r>
              <w:t>传图片弹</w:t>
            </w:r>
            <w:proofErr w:type="gramEnd"/>
            <w:r>
              <w:rPr>
                <w:rFonts w:hint="eastAsia"/>
              </w:rPr>
              <w:t>窗</w:t>
            </w:r>
          </w:p>
          <w:p w14:paraId="44BB7130" w14:textId="77777777" w:rsidR="00902DE9" w:rsidRDefault="00902DE9" w:rsidP="00FA2E60">
            <w:r>
              <w:t>4</w:t>
            </w:r>
            <w:r>
              <w:rPr>
                <w:rFonts w:hint="eastAsia"/>
              </w:rPr>
              <w:t>.点击选择</w:t>
            </w:r>
            <w:r>
              <w:t>图片按钮</w:t>
            </w:r>
          </w:p>
          <w:p w14:paraId="65F218E0" w14:textId="77777777" w:rsidR="00902DE9" w:rsidRDefault="00902DE9" w:rsidP="00FA2E60">
            <w:r>
              <w:rPr>
                <w:rFonts w:hint="eastAsia"/>
              </w:rPr>
              <w:t>5.预览</w:t>
            </w:r>
            <w:proofErr w:type="gramStart"/>
            <w:r>
              <w:rPr>
                <w:rFonts w:hint="eastAsia"/>
              </w:rPr>
              <w:t>区</w:t>
            </w:r>
            <w:r>
              <w:t>显示</w:t>
            </w:r>
            <w:proofErr w:type="gramEnd"/>
            <w:r>
              <w:t>上传的图片</w:t>
            </w:r>
          </w:p>
          <w:p w14:paraId="13B12C6F" w14:textId="77777777" w:rsidR="00902DE9" w:rsidRDefault="00902DE9" w:rsidP="00FA2E60">
            <w:r>
              <w:rPr>
                <w:rFonts w:hint="eastAsia"/>
              </w:rPr>
              <w:t>6.点击</w:t>
            </w:r>
            <w:r>
              <w:t>确认上传按钮</w:t>
            </w:r>
          </w:p>
          <w:p w14:paraId="0F0256C0" w14:textId="77777777" w:rsidR="00902DE9" w:rsidRPr="00ED0073" w:rsidRDefault="00902DE9" w:rsidP="00FA2E60">
            <w:r>
              <w:rPr>
                <w:rFonts w:hint="eastAsia"/>
              </w:rPr>
              <w:t>7.点击更改首页</w:t>
            </w:r>
            <w:proofErr w:type="gramStart"/>
            <w:r>
              <w:t>轮播图</w:t>
            </w:r>
            <w:proofErr w:type="gramEnd"/>
            <w:r>
              <w:t>页面</w:t>
            </w:r>
            <w:r>
              <w:rPr>
                <w:rFonts w:hint="eastAsia"/>
              </w:rPr>
              <w:t>右下角</w:t>
            </w:r>
            <w:r>
              <w:t>的</w:t>
            </w:r>
            <w:r>
              <w:rPr>
                <w:rFonts w:hint="eastAsia"/>
              </w:rPr>
              <w:t>提交</w:t>
            </w:r>
            <w:r>
              <w:t>按钮。</w:t>
            </w:r>
          </w:p>
        </w:tc>
      </w:tr>
      <w:tr w:rsidR="00902DE9" w:rsidRPr="00ED0073" w14:paraId="47477B9D" w14:textId="77777777" w:rsidTr="00FA2E60">
        <w:tc>
          <w:tcPr>
            <w:tcW w:w="2812" w:type="dxa"/>
          </w:tcPr>
          <w:p w14:paraId="4C256C9D" w14:textId="77777777" w:rsidR="00902DE9" w:rsidRPr="00ED0073" w:rsidRDefault="00902DE9" w:rsidP="00FA2E60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2C4A9FC" w14:textId="77777777" w:rsidR="00902DE9" w:rsidRDefault="00902DE9" w:rsidP="00FA2E60">
            <w:r>
              <w:rPr>
                <w:rFonts w:hint="eastAsia"/>
              </w:rPr>
              <w:t>2.1点击更改首页</w:t>
            </w:r>
            <w:proofErr w:type="gramStart"/>
            <w:r>
              <w:t>轮播图</w:t>
            </w:r>
            <w:proofErr w:type="gramEnd"/>
            <w:r>
              <w:t>页面</w:t>
            </w:r>
            <w:r>
              <w:rPr>
                <w:rFonts w:hint="eastAsia"/>
              </w:rPr>
              <w:t>右下角</w:t>
            </w:r>
            <w:r>
              <w:t>的取消按钮，退出该页面</w:t>
            </w:r>
          </w:p>
          <w:p w14:paraId="5DBA186A" w14:textId="77777777" w:rsidR="00902DE9" w:rsidRPr="00ED0073" w:rsidRDefault="00902DE9" w:rsidP="00FA2E60">
            <w:r>
              <w:t>3.1</w:t>
            </w:r>
            <w:r>
              <w:rPr>
                <w:rFonts w:hint="eastAsia"/>
              </w:rPr>
              <w:t>点击</w:t>
            </w:r>
            <w:r>
              <w:t>上</w:t>
            </w:r>
            <w:proofErr w:type="gramStart"/>
            <w:r>
              <w:t>传图片弹窗右</w:t>
            </w:r>
            <w:proofErr w:type="gramEnd"/>
            <w:r>
              <w:t>上角的×型按钮，</w:t>
            </w:r>
            <w:r>
              <w:rPr>
                <w:rFonts w:hint="eastAsia"/>
              </w:rPr>
              <w:t>退出</w:t>
            </w:r>
            <w:r>
              <w:t>编辑</w:t>
            </w:r>
          </w:p>
        </w:tc>
      </w:tr>
      <w:tr w:rsidR="00902DE9" w:rsidRPr="00ED0073" w14:paraId="240BB527" w14:textId="77777777" w:rsidTr="00FA2E60">
        <w:tc>
          <w:tcPr>
            <w:tcW w:w="2812" w:type="dxa"/>
          </w:tcPr>
          <w:p w14:paraId="1C5E1F76" w14:textId="77777777" w:rsidR="00902DE9" w:rsidRPr="00ED0073" w:rsidRDefault="00902DE9" w:rsidP="00FA2E60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1E9BB25" w14:textId="77777777" w:rsidR="00902DE9" w:rsidRDefault="00902DE9" w:rsidP="00FA2E60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：上</w:t>
            </w:r>
            <w:proofErr w:type="gramStart"/>
            <w:r>
              <w:rPr>
                <w:rFonts w:hint="eastAsia"/>
              </w:rPr>
              <w:t>传</w:t>
            </w:r>
            <w:r>
              <w:t>图片</w:t>
            </w:r>
            <w:proofErr w:type="gramEnd"/>
            <w:r>
              <w:t>不合适</w:t>
            </w:r>
          </w:p>
          <w:p w14:paraId="5EBD6D01" w14:textId="77777777" w:rsidR="00902DE9" w:rsidRPr="00ED0073" w:rsidRDefault="00902DE9" w:rsidP="00FA2E60">
            <w:r>
              <w:rPr>
                <w:rFonts w:hint="eastAsia"/>
              </w:rPr>
              <w:t>1.上传</w:t>
            </w:r>
            <w:r>
              <w:t>的图片格式</w:t>
            </w:r>
            <w:r>
              <w:rPr>
                <w:rFonts w:hint="eastAsia"/>
              </w:rPr>
              <w:t>、</w:t>
            </w:r>
            <w:r>
              <w:t>大小</w:t>
            </w:r>
            <w:r>
              <w:rPr>
                <w:rFonts w:hint="eastAsia"/>
              </w:rPr>
              <w:t>、</w:t>
            </w:r>
            <w:r>
              <w:t>尺寸不合适</w:t>
            </w:r>
          </w:p>
        </w:tc>
      </w:tr>
      <w:tr w:rsidR="00902DE9" w:rsidRPr="00ED0073" w14:paraId="1E24B566" w14:textId="77777777" w:rsidTr="00FA2E60">
        <w:tc>
          <w:tcPr>
            <w:tcW w:w="2812" w:type="dxa"/>
          </w:tcPr>
          <w:p w14:paraId="70316152" w14:textId="77777777" w:rsidR="00902DE9" w:rsidRPr="00ED0073" w:rsidRDefault="00902DE9" w:rsidP="00FA2E60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16F83EC" w14:textId="77777777" w:rsidR="00902DE9" w:rsidRPr="00ED0073" w:rsidRDefault="00902DE9" w:rsidP="00FA2E60">
            <w:r>
              <w:t>0.3373</w:t>
            </w:r>
          </w:p>
        </w:tc>
      </w:tr>
      <w:tr w:rsidR="00902DE9" w:rsidRPr="00433E1C" w14:paraId="0147D859" w14:textId="77777777" w:rsidTr="00FA2E60">
        <w:tc>
          <w:tcPr>
            <w:tcW w:w="2812" w:type="dxa"/>
          </w:tcPr>
          <w:p w14:paraId="014FDA88" w14:textId="77777777" w:rsidR="00902DE9" w:rsidRPr="00ED0073" w:rsidRDefault="00902DE9" w:rsidP="00FA2E60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7F4A07" w14:textId="77777777" w:rsidR="00902DE9" w:rsidRPr="00433E1C" w:rsidRDefault="00902DE9" w:rsidP="00FA2E60">
            <w:r w:rsidRPr="007C7770">
              <w:t>无</w:t>
            </w:r>
          </w:p>
        </w:tc>
      </w:tr>
      <w:tr w:rsidR="00902DE9" w:rsidRPr="00757EB3" w14:paraId="46C12F54" w14:textId="77777777" w:rsidTr="00FA2E60">
        <w:tc>
          <w:tcPr>
            <w:tcW w:w="2812" w:type="dxa"/>
          </w:tcPr>
          <w:p w14:paraId="3C437944" w14:textId="77777777" w:rsidR="00902DE9" w:rsidRPr="00ED0073" w:rsidRDefault="00902DE9" w:rsidP="00FA2E60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390029F" w14:textId="77777777" w:rsidR="00902DE9" w:rsidRPr="00757EB3" w:rsidRDefault="00902DE9" w:rsidP="00FA2E60">
            <w:r>
              <w:rPr>
                <w:rFonts w:hint="eastAsia"/>
              </w:rPr>
              <w:t>无</w:t>
            </w:r>
          </w:p>
        </w:tc>
      </w:tr>
      <w:tr w:rsidR="00902DE9" w:rsidRPr="00757EB3" w14:paraId="3FF3497B" w14:textId="77777777" w:rsidTr="00FA2E60">
        <w:tc>
          <w:tcPr>
            <w:tcW w:w="2812" w:type="dxa"/>
          </w:tcPr>
          <w:p w14:paraId="7C4191BD" w14:textId="77777777" w:rsidR="00902DE9" w:rsidRPr="00270929" w:rsidRDefault="00902DE9" w:rsidP="00FA2E60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A80F2E6" w14:textId="77777777" w:rsidR="00902DE9" w:rsidRPr="007C7770" w:rsidRDefault="00902DE9" w:rsidP="00FA2E60"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传图片</w:t>
            </w:r>
            <w:proofErr w:type="gramEnd"/>
          </w:p>
        </w:tc>
      </w:tr>
      <w:tr w:rsidR="00902DE9" w:rsidRPr="00757EB3" w14:paraId="26E49CBC" w14:textId="77777777" w:rsidTr="00FA2E60">
        <w:tc>
          <w:tcPr>
            <w:tcW w:w="2812" w:type="dxa"/>
          </w:tcPr>
          <w:p w14:paraId="7356CB1F" w14:textId="77777777" w:rsidR="00902DE9" w:rsidRDefault="00902DE9" w:rsidP="00FA2E60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BB637D" w14:textId="77777777" w:rsidR="00902DE9" w:rsidRPr="007C7770" w:rsidRDefault="00902DE9" w:rsidP="00FA2E60">
            <w:r>
              <w:rPr>
                <w:rFonts w:hint="eastAsia"/>
              </w:rPr>
              <w:t>修改</w:t>
            </w:r>
            <w:r>
              <w:t>成功</w:t>
            </w:r>
            <w:r>
              <w:rPr>
                <w:rFonts w:hint="eastAsia"/>
              </w:rPr>
              <w:t>提示</w:t>
            </w:r>
            <w:r>
              <w:t>信息、</w:t>
            </w:r>
            <w:r>
              <w:rPr>
                <w:rFonts w:hint="eastAsia"/>
              </w:rPr>
              <w:t>异常</w:t>
            </w:r>
            <w:r>
              <w:t>信息</w:t>
            </w:r>
          </w:p>
        </w:tc>
      </w:tr>
    </w:tbl>
    <w:p w14:paraId="3993790F" w14:textId="77777777" w:rsidR="00902DE9" w:rsidRPr="00902DE9" w:rsidRDefault="00902DE9" w:rsidP="00902DE9">
      <w:pPr>
        <w:rPr>
          <w:rFonts w:hint="eastAsia"/>
        </w:rPr>
      </w:pPr>
    </w:p>
    <w:sectPr w:rsidR="00902DE9" w:rsidRPr="00902D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骆 佳俊" w:date="2019-01-15T00:15:00Z" w:initials="骆">
    <w:p w14:paraId="1C81AF89" w14:textId="77777777" w:rsidR="00FA2E60" w:rsidRDefault="00FA2E60" w:rsidP="0023780C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暂无</w:t>
      </w:r>
    </w:p>
  </w:comment>
  <w:comment w:id="1" w:author="骆 佳俊" w:date="2019-01-15T00:17:00Z" w:initials="骆">
    <w:p w14:paraId="1609F766" w14:textId="77777777" w:rsidR="00FA2E60" w:rsidRDefault="00FA2E60" w:rsidP="0023780C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暂无</w:t>
      </w:r>
    </w:p>
  </w:comment>
  <w:comment w:id="76" w:author="骆 佳俊" w:date="2019-01-15T00:22:00Z" w:initials="骆">
    <w:p w14:paraId="1764B85C" w14:textId="77777777" w:rsidR="00FA2E60" w:rsidRDefault="00FA2E60" w:rsidP="0023780C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暂无</w:t>
      </w:r>
    </w:p>
  </w:comment>
  <w:comment w:id="77" w:author="骆 佳俊" w:date="2019-01-15T00:30:00Z" w:initials="骆">
    <w:p w14:paraId="62E69B73" w14:textId="77777777" w:rsidR="00FA2E60" w:rsidRDefault="00FA2E60" w:rsidP="0023780C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暂未实现</w:t>
      </w:r>
    </w:p>
  </w:comment>
  <w:comment w:id="78" w:author="骆 佳俊" w:date="2019-01-15T00:33:00Z" w:initials="骆">
    <w:p w14:paraId="7D4F1DC9" w14:textId="77777777" w:rsidR="00FA2E60" w:rsidRDefault="00FA2E60" w:rsidP="0023780C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暂未实现</w:t>
      </w:r>
    </w:p>
  </w:comment>
  <w:comment w:id="79" w:author="骆 佳俊" w:date="2019-01-15T00:32:00Z" w:initials="骆">
    <w:p w14:paraId="5F369DE1" w14:textId="77777777" w:rsidR="00FA2E60" w:rsidRDefault="00FA2E60" w:rsidP="0023780C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暂未实现</w:t>
      </w:r>
    </w:p>
  </w:comment>
  <w:comment w:id="80" w:author="骆 佳俊" w:date="2019-01-15T00:35:00Z" w:initials="骆">
    <w:p w14:paraId="4D53B64D" w14:textId="77777777" w:rsidR="00FA2E60" w:rsidRDefault="00FA2E60" w:rsidP="0023780C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暂未实现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C81AF89" w15:done="0"/>
  <w15:commentEx w15:paraId="1609F766" w15:done="0"/>
  <w15:commentEx w15:paraId="1764B85C" w15:done="0"/>
  <w15:commentEx w15:paraId="62E69B73" w15:done="0"/>
  <w15:commentEx w15:paraId="7D4F1DC9" w15:done="1"/>
  <w15:commentEx w15:paraId="5F369DE1" w15:done="1"/>
  <w15:commentEx w15:paraId="4D53B64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C81AF89" w16cid:durableId="1FE7A49D"/>
  <w16cid:commentId w16cid:paraId="1609F766" w16cid:durableId="1FE7A51B"/>
  <w16cid:commentId w16cid:paraId="1764B85C" w16cid:durableId="1FE7A635"/>
  <w16cid:commentId w16cid:paraId="62E69B73" w16cid:durableId="1FE7A80D"/>
  <w16cid:commentId w16cid:paraId="7D4F1DC9" w16cid:durableId="1FE7A8C5"/>
  <w16cid:commentId w16cid:paraId="5F369DE1" w16cid:durableId="1FE7A8BB"/>
  <w16cid:commentId w16cid:paraId="4D53B64D" w16cid:durableId="1FE7A9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969195" w14:textId="77777777" w:rsidR="00BE4035" w:rsidRDefault="00BE4035" w:rsidP="00924C4A">
      <w:r>
        <w:separator/>
      </w:r>
    </w:p>
  </w:endnote>
  <w:endnote w:type="continuationSeparator" w:id="0">
    <w:p w14:paraId="405A2265" w14:textId="77777777" w:rsidR="00BE4035" w:rsidRDefault="00BE4035" w:rsidP="00924C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BAF2AA" w14:textId="77777777" w:rsidR="00BE4035" w:rsidRDefault="00BE4035" w:rsidP="00924C4A">
      <w:r>
        <w:separator/>
      </w:r>
    </w:p>
  </w:footnote>
  <w:footnote w:type="continuationSeparator" w:id="0">
    <w:p w14:paraId="1E0A0345" w14:textId="77777777" w:rsidR="00BE4035" w:rsidRDefault="00BE4035" w:rsidP="00924C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B27F41"/>
    <w:multiLevelType w:val="hybridMultilevel"/>
    <w:tmpl w:val="240C2F02"/>
    <w:lvl w:ilvl="0" w:tplc="DC6CD1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骆 佳俊">
    <w15:presenceInfo w15:providerId="Windows Live" w15:userId="12283ac2c2bc0d1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BAD"/>
    <w:rsid w:val="00003A20"/>
    <w:rsid w:val="0000482B"/>
    <w:rsid w:val="00023E85"/>
    <w:rsid w:val="000969AF"/>
    <w:rsid w:val="000A10FF"/>
    <w:rsid w:val="000B3D79"/>
    <w:rsid w:val="000B617A"/>
    <w:rsid w:val="000C331D"/>
    <w:rsid w:val="000E7E9B"/>
    <w:rsid w:val="000F773A"/>
    <w:rsid w:val="0010760A"/>
    <w:rsid w:val="00107B7B"/>
    <w:rsid w:val="00114319"/>
    <w:rsid w:val="00115570"/>
    <w:rsid w:val="00120731"/>
    <w:rsid w:val="0012242B"/>
    <w:rsid w:val="00123023"/>
    <w:rsid w:val="00162D74"/>
    <w:rsid w:val="00172CA8"/>
    <w:rsid w:val="001732A5"/>
    <w:rsid w:val="001919F5"/>
    <w:rsid w:val="001B256D"/>
    <w:rsid w:val="001B6D47"/>
    <w:rsid w:val="001D69B7"/>
    <w:rsid w:val="001E0F71"/>
    <w:rsid w:val="001E2409"/>
    <w:rsid w:val="001F2387"/>
    <w:rsid w:val="00200852"/>
    <w:rsid w:val="0021475C"/>
    <w:rsid w:val="002270D4"/>
    <w:rsid w:val="0023780C"/>
    <w:rsid w:val="0027218D"/>
    <w:rsid w:val="00292C37"/>
    <w:rsid w:val="00297918"/>
    <w:rsid w:val="002D23B7"/>
    <w:rsid w:val="002D2D80"/>
    <w:rsid w:val="002F510D"/>
    <w:rsid w:val="00325109"/>
    <w:rsid w:val="0034263D"/>
    <w:rsid w:val="00380521"/>
    <w:rsid w:val="00380BDE"/>
    <w:rsid w:val="003837C2"/>
    <w:rsid w:val="00393383"/>
    <w:rsid w:val="003A161E"/>
    <w:rsid w:val="003C4853"/>
    <w:rsid w:val="003D0AD8"/>
    <w:rsid w:val="003D2954"/>
    <w:rsid w:val="003E4ED8"/>
    <w:rsid w:val="00436FFB"/>
    <w:rsid w:val="004940B6"/>
    <w:rsid w:val="00496D63"/>
    <w:rsid w:val="004C11AC"/>
    <w:rsid w:val="004D2101"/>
    <w:rsid w:val="004D4B7F"/>
    <w:rsid w:val="004F21E7"/>
    <w:rsid w:val="00501288"/>
    <w:rsid w:val="005028EA"/>
    <w:rsid w:val="005045D2"/>
    <w:rsid w:val="0052437A"/>
    <w:rsid w:val="00524500"/>
    <w:rsid w:val="00561674"/>
    <w:rsid w:val="00561BEB"/>
    <w:rsid w:val="00571846"/>
    <w:rsid w:val="00573CFD"/>
    <w:rsid w:val="00577F01"/>
    <w:rsid w:val="00581D25"/>
    <w:rsid w:val="00587EC6"/>
    <w:rsid w:val="00592BE6"/>
    <w:rsid w:val="005C3E7E"/>
    <w:rsid w:val="005D36D6"/>
    <w:rsid w:val="005E34B1"/>
    <w:rsid w:val="005E35BF"/>
    <w:rsid w:val="005F6FDC"/>
    <w:rsid w:val="006006A1"/>
    <w:rsid w:val="00604C5E"/>
    <w:rsid w:val="006363C6"/>
    <w:rsid w:val="006A5C69"/>
    <w:rsid w:val="006C56B1"/>
    <w:rsid w:val="006D327C"/>
    <w:rsid w:val="006E1FCD"/>
    <w:rsid w:val="006E50CA"/>
    <w:rsid w:val="0071065C"/>
    <w:rsid w:val="00720699"/>
    <w:rsid w:val="007301FE"/>
    <w:rsid w:val="0073240D"/>
    <w:rsid w:val="00770AD4"/>
    <w:rsid w:val="00805E27"/>
    <w:rsid w:val="00825040"/>
    <w:rsid w:val="00857F7B"/>
    <w:rsid w:val="00872118"/>
    <w:rsid w:val="00876592"/>
    <w:rsid w:val="0088496A"/>
    <w:rsid w:val="008A2BA6"/>
    <w:rsid w:val="008A3762"/>
    <w:rsid w:val="008A3F92"/>
    <w:rsid w:val="008B4677"/>
    <w:rsid w:val="008D76DB"/>
    <w:rsid w:val="008F1807"/>
    <w:rsid w:val="00902DE9"/>
    <w:rsid w:val="00924C4A"/>
    <w:rsid w:val="00933E8B"/>
    <w:rsid w:val="00951AAB"/>
    <w:rsid w:val="00957B88"/>
    <w:rsid w:val="009878C7"/>
    <w:rsid w:val="009A5251"/>
    <w:rsid w:val="009F272C"/>
    <w:rsid w:val="00A31924"/>
    <w:rsid w:val="00A57487"/>
    <w:rsid w:val="00A73321"/>
    <w:rsid w:val="00A76665"/>
    <w:rsid w:val="00A90B5A"/>
    <w:rsid w:val="00AA66AF"/>
    <w:rsid w:val="00AB47D4"/>
    <w:rsid w:val="00AB6886"/>
    <w:rsid w:val="00AF5157"/>
    <w:rsid w:val="00AF5DDD"/>
    <w:rsid w:val="00AF6213"/>
    <w:rsid w:val="00AF762D"/>
    <w:rsid w:val="00B01DDC"/>
    <w:rsid w:val="00B35BE5"/>
    <w:rsid w:val="00B51353"/>
    <w:rsid w:val="00B64A3C"/>
    <w:rsid w:val="00B7466A"/>
    <w:rsid w:val="00B77EB5"/>
    <w:rsid w:val="00B86CC0"/>
    <w:rsid w:val="00B92BB1"/>
    <w:rsid w:val="00BC5FBA"/>
    <w:rsid w:val="00BD3624"/>
    <w:rsid w:val="00BE3252"/>
    <w:rsid w:val="00BE4035"/>
    <w:rsid w:val="00BE57C9"/>
    <w:rsid w:val="00BE66B9"/>
    <w:rsid w:val="00C21895"/>
    <w:rsid w:val="00C24AF1"/>
    <w:rsid w:val="00C26E50"/>
    <w:rsid w:val="00C31966"/>
    <w:rsid w:val="00C402BC"/>
    <w:rsid w:val="00C75820"/>
    <w:rsid w:val="00C83D84"/>
    <w:rsid w:val="00CA2A65"/>
    <w:rsid w:val="00CC58BC"/>
    <w:rsid w:val="00CD012E"/>
    <w:rsid w:val="00CD0A90"/>
    <w:rsid w:val="00D04D3C"/>
    <w:rsid w:val="00D20B97"/>
    <w:rsid w:val="00D30EED"/>
    <w:rsid w:val="00D52389"/>
    <w:rsid w:val="00D535E2"/>
    <w:rsid w:val="00D57B87"/>
    <w:rsid w:val="00D60B53"/>
    <w:rsid w:val="00DA79F1"/>
    <w:rsid w:val="00DC748B"/>
    <w:rsid w:val="00DD51A7"/>
    <w:rsid w:val="00DF3CF8"/>
    <w:rsid w:val="00DF7DBD"/>
    <w:rsid w:val="00E06B67"/>
    <w:rsid w:val="00E1209E"/>
    <w:rsid w:val="00E26AD1"/>
    <w:rsid w:val="00E65224"/>
    <w:rsid w:val="00E83FA6"/>
    <w:rsid w:val="00E94618"/>
    <w:rsid w:val="00E95C86"/>
    <w:rsid w:val="00EE5150"/>
    <w:rsid w:val="00EF67A5"/>
    <w:rsid w:val="00F11719"/>
    <w:rsid w:val="00F1466A"/>
    <w:rsid w:val="00F25974"/>
    <w:rsid w:val="00F51FC5"/>
    <w:rsid w:val="00F554E4"/>
    <w:rsid w:val="00F5615C"/>
    <w:rsid w:val="00F570FA"/>
    <w:rsid w:val="00F635B7"/>
    <w:rsid w:val="00FA0548"/>
    <w:rsid w:val="00FA2E60"/>
    <w:rsid w:val="00FB7BAD"/>
    <w:rsid w:val="00FD6563"/>
    <w:rsid w:val="00FE3EFE"/>
    <w:rsid w:val="00FE4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9119F7"/>
  <w15:chartTrackingRefBased/>
  <w15:docId w15:val="{137CDB7B-9C2C-437B-BE16-400A0656D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52389"/>
    <w:pPr>
      <w:widowControl w:val="0"/>
      <w:jc w:val="both"/>
    </w:p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24C4A"/>
    <w:pPr>
      <w:keepNext/>
      <w:keepLines/>
      <w:spacing w:before="260" w:after="260" w:line="416" w:lineRule="auto"/>
      <w:outlineLvl w:val="2"/>
    </w:pPr>
    <w:rPr>
      <w:rFonts w:eastAsia="宋体"/>
      <w:bCs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006A1"/>
    <w:pPr>
      <w:keepNext/>
      <w:keepLines/>
      <w:spacing w:before="280" w:after="290" w:line="376" w:lineRule="auto"/>
      <w:outlineLvl w:val="3"/>
    </w:pPr>
    <w:rPr>
      <w:rFonts w:asciiTheme="majorHAnsi" w:eastAsia="宋体" w:hAnsiTheme="majorHAnsi" w:cstheme="majorBidi"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02DE9"/>
    <w:pPr>
      <w:keepNext/>
      <w:keepLines/>
      <w:spacing w:before="280" w:after="290" w:line="376" w:lineRule="auto"/>
      <w:outlineLvl w:val="4"/>
    </w:pPr>
    <w:rPr>
      <w:rFonts w:eastAsia="宋体"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24C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24C4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24C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24C4A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924C4A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924C4A"/>
  </w:style>
  <w:style w:type="character" w:customStyle="1" w:styleId="30">
    <w:name w:val="标题 3 字符"/>
    <w:basedOn w:val="a0"/>
    <w:link w:val="3"/>
    <w:uiPriority w:val="9"/>
    <w:rsid w:val="00924C4A"/>
    <w:rPr>
      <w:rFonts w:eastAsia="宋体"/>
      <w:bCs/>
      <w:sz w:val="30"/>
      <w:szCs w:val="32"/>
    </w:rPr>
  </w:style>
  <w:style w:type="table" w:styleId="a9">
    <w:name w:val="Table Grid"/>
    <w:basedOn w:val="a1"/>
    <w:uiPriority w:val="39"/>
    <w:qFormat/>
    <w:rsid w:val="001B6D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6006A1"/>
    <w:rPr>
      <w:rFonts w:asciiTheme="majorHAnsi" w:eastAsia="宋体" w:hAnsiTheme="majorHAnsi" w:cstheme="majorBidi"/>
      <w:bCs/>
      <w:sz w:val="28"/>
      <w:szCs w:val="28"/>
    </w:rPr>
  </w:style>
  <w:style w:type="character" w:styleId="aa">
    <w:name w:val="annotation reference"/>
    <w:basedOn w:val="a0"/>
    <w:uiPriority w:val="99"/>
    <w:semiHidden/>
    <w:unhideWhenUsed/>
    <w:rsid w:val="0023780C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23780C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23780C"/>
  </w:style>
  <w:style w:type="paragraph" w:styleId="ad">
    <w:name w:val="annotation subject"/>
    <w:basedOn w:val="ab"/>
    <w:next w:val="ab"/>
    <w:link w:val="ae"/>
    <w:uiPriority w:val="99"/>
    <w:semiHidden/>
    <w:unhideWhenUsed/>
    <w:rsid w:val="0023780C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23780C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23780C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23780C"/>
    <w:rPr>
      <w:sz w:val="18"/>
      <w:szCs w:val="18"/>
    </w:rPr>
  </w:style>
  <w:style w:type="paragraph" w:styleId="af1">
    <w:name w:val="List Paragraph"/>
    <w:basedOn w:val="a"/>
    <w:uiPriority w:val="34"/>
    <w:qFormat/>
    <w:rsid w:val="0023780C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902DE9"/>
    <w:rPr>
      <w:rFonts w:eastAsia="宋体"/>
      <w:b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8.png"/><Relationship Id="rId159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29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comments" Target="comments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microsoft.com/office/2011/relationships/commentsExtended" Target="commentsExtended.xml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microsoft.com/office/2016/09/relationships/commentsIds" Target="commentsIds.xml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7.png"/><Relationship Id="rId158" Type="http://schemas.microsoft.com/office/2011/relationships/people" Target="peop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1D882E-C74B-40F1-AD5B-C49C80410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236</Pages>
  <Words>11273</Words>
  <Characters>64262</Characters>
  <Application>Microsoft Office Word</Application>
  <DocSecurity>0</DocSecurity>
  <Lines>535</Lines>
  <Paragraphs>150</Paragraphs>
  <ScaleCrop>false</ScaleCrop>
  <Company/>
  <LinksUpToDate>false</LinksUpToDate>
  <CharactersWithSpaces>75385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柏成 叶</dc:creator>
  <cp:keywords/>
  <dc:description/>
  <cp:lastModifiedBy>柏成 叶</cp:lastModifiedBy>
  <cp:revision>108</cp:revision>
  <dcterms:created xsi:type="dcterms:W3CDTF">2019-01-14T02:08:00Z</dcterms:created>
  <dcterms:modified xsi:type="dcterms:W3CDTF">2019-01-15T16:47:00Z</dcterms:modified>
</cp:coreProperties>
</file>