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959590" w14:textId="77777777" w:rsidR="00574C23" w:rsidRDefault="00947F56">
      <w:pPr>
        <w:spacing w:line="360" w:lineRule="auto"/>
        <w:jc w:val="center"/>
      </w:pPr>
      <w:r>
        <w:rPr>
          <w:noProof/>
        </w:rPr>
        <w:drawing>
          <wp:inline distT="0" distB="0" distL="0" distR="0" wp14:anchorId="7DDF126A" wp14:editId="71D27134">
            <wp:extent cx="2667000" cy="2667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inline>
        </w:drawing>
      </w:r>
    </w:p>
    <w:p w14:paraId="6A977560" w14:textId="77777777" w:rsidR="00574C23" w:rsidRDefault="00947F56">
      <w:pPr>
        <w:spacing w:line="360" w:lineRule="auto"/>
        <w:jc w:val="center"/>
        <w:rPr>
          <w:sz w:val="20"/>
        </w:rPr>
      </w:pPr>
      <w:r>
        <w:rPr>
          <w:rFonts w:hint="eastAsia"/>
          <w:b/>
          <w:sz w:val="48"/>
          <w:szCs w:val="52"/>
        </w:rPr>
        <w:t>软件工程系列课程教学辅助网站</w:t>
      </w:r>
    </w:p>
    <w:p w14:paraId="4F7EC954" w14:textId="77777777" w:rsidR="00574C23" w:rsidRDefault="00574C23">
      <w:pPr>
        <w:spacing w:line="360" w:lineRule="auto"/>
        <w:ind w:left="1120"/>
        <w:jc w:val="center"/>
        <w:rPr>
          <w:b/>
          <w:sz w:val="36"/>
        </w:rPr>
      </w:pPr>
    </w:p>
    <w:p w14:paraId="4DFE731B" w14:textId="77777777" w:rsidR="00574C23" w:rsidRDefault="00947F56">
      <w:pPr>
        <w:spacing w:line="360" w:lineRule="auto"/>
        <w:jc w:val="center"/>
        <w:rPr>
          <w:sz w:val="44"/>
          <w:szCs w:val="44"/>
        </w:rPr>
      </w:pPr>
      <w:r>
        <w:rPr>
          <w:rFonts w:hint="eastAsia"/>
          <w:sz w:val="44"/>
          <w:szCs w:val="44"/>
        </w:rPr>
        <w:t>需求</w:t>
      </w:r>
      <w:r>
        <w:rPr>
          <w:sz w:val="44"/>
          <w:szCs w:val="44"/>
        </w:rPr>
        <w:t>工程项目计划</w:t>
      </w:r>
    </w:p>
    <w:p w14:paraId="3592B99C" w14:textId="77777777" w:rsidR="00574C23" w:rsidRDefault="00947F56">
      <w:pPr>
        <w:spacing w:line="360" w:lineRule="auto"/>
        <w:jc w:val="center"/>
        <w:rPr>
          <w:sz w:val="32"/>
          <w:szCs w:val="30"/>
        </w:rPr>
      </w:pPr>
      <w:r>
        <w:rPr>
          <w:rFonts w:hint="eastAsia"/>
          <w:sz w:val="32"/>
          <w:szCs w:val="30"/>
        </w:rPr>
        <w:t>Requirement</w:t>
      </w:r>
      <w:r>
        <w:rPr>
          <w:sz w:val="32"/>
          <w:szCs w:val="30"/>
        </w:rPr>
        <w:t xml:space="preserve"> Engineering Project Plan</w:t>
      </w:r>
    </w:p>
    <w:p w14:paraId="58E7779A" w14:textId="77777777" w:rsidR="00574C23" w:rsidRDefault="00574C23">
      <w:pPr>
        <w:spacing w:line="360" w:lineRule="auto"/>
        <w:ind w:left="1120"/>
      </w:pPr>
    </w:p>
    <w:p w14:paraId="42E4384B" w14:textId="77777777" w:rsidR="00574C23" w:rsidRDefault="00574C23">
      <w:pPr>
        <w:spacing w:line="360" w:lineRule="auto"/>
        <w:ind w:left="1120"/>
      </w:pPr>
    </w:p>
    <w:p w14:paraId="48507DEC" w14:textId="77777777" w:rsidR="00574C23" w:rsidRDefault="00574C23">
      <w:pPr>
        <w:spacing w:line="360" w:lineRule="auto"/>
        <w:ind w:left="1120"/>
      </w:pPr>
    </w:p>
    <w:p w14:paraId="52FB970F" w14:textId="77777777" w:rsidR="00574C23" w:rsidRDefault="00574C23">
      <w:pPr>
        <w:spacing w:line="360" w:lineRule="auto"/>
        <w:ind w:left="1120"/>
      </w:pPr>
    </w:p>
    <w:p w14:paraId="18DEE980" w14:textId="77777777" w:rsidR="00574C23" w:rsidRDefault="00574C23">
      <w:pPr>
        <w:spacing w:line="360" w:lineRule="auto"/>
        <w:ind w:left="1120"/>
      </w:pPr>
    </w:p>
    <w:p w14:paraId="3AB09F2E" w14:textId="77777777" w:rsidR="00574C23" w:rsidRDefault="00574C23">
      <w:pPr>
        <w:spacing w:line="360" w:lineRule="auto"/>
        <w:ind w:left="1120"/>
      </w:pPr>
    </w:p>
    <w:p w14:paraId="24D76CB9" w14:textId="77777777" w:rsidR="00574C23" w:rsidRDefault="00574C23">
      <w:pPr>
        <w:spacing w:line="360" w:lineRule="auto"/>
        <w:ind w:left="1120"/>
      </w:pPr>
    </w:p>
    <w:p w14:paraId="7772B3D8" w14:textId="77777777" w:rsidR="00574C23" w:rsidRDefault="00574C23">
      <w:pPr>
        <w:spacing w:line="360" w:lineRule="auto"/>
        <w:ind w:left="1120"/>
      </w:pPr>
    </w:p>
    <w:p w14:paraId="066A5FFB" w14:textId="77777777" w:rsidR="00574C23" w:rsidRDefault="00574C23">
      <w:pPr>
        <w:spacing w:line="360" w:lineRule="auto"/>
        <w:ind w:left="1120"/>
      </w:pPr>
    </w:p>
    <w:p w14:paraId="39F0D310" w14:textId="77777777" w:rsidR="00574C23" w:rsidRDefault="00574C23">
      <w:pPr>
        <w:spacing w:line="360" w:lineRule="auto"/>
        <w:ind w:left="1120"/>
      </w:pPr>
    </w:p>
    <w:tbl>
      <w:tblPr>
        <w:tblW w:w="8120" w:type="dxa"/>
        <w:tblInd w:w="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29"/>
        <w:gridCol w:w="1744"/>
        <w:gridCol w:w="4347"/>
      </w:tblGrid>
      <w:tr w:rsidR="00574C23" w14:paraId="790549E2" w14:textId="77777777">
        <w:trPr>
          <w:trHeight w:val="365"/>
        </w:trPr>
        <w:tc>
          <w:tcPr>
            <w:tcW w:w="2029" w:type="dxa"/>
            <w:vMerge w:val="restart"/>
          </w:tcPr>
          <w:p w14:paraId="66DDCD19"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文件状态</w:t>
            </w:r>
            <w:r>
              <w:rPr>
                <w:rFonts w:asciiTheme="minorEastAsia" w:hAnsiTheme="minorEastAsia"/>
                <w:szCs w:val="21"/>
              </w:rPr>
              <w:t>：</w:t>
            </w:r>
          </w:p>
          <w:p w14:paraId="66123270" w14:textId="77777777" w:rsidR="00574C23" w:rsidRDefault="00947F56">
            <w:pPr>
              <w:spacing w:line="360" w:lineRule="auto"/>
              <w:rPr>
                <w:rFonts w:asciiTheme="minorEastAsia" w:hAnsiTheme="minorEastAsia"/>
                <w:szCs w:val="21"/>
              </w:rPr>
            </w:pPr>
            <w:r>
              <w:rPr>
                <w:rFonts w:asciiTheme="minorEastAsia" w:hAnsiTheme="minorEastAsia" w:hint="eastAsia"/>
                <w:szCs w:val="21"/>
              </w:rPr>
              <w:t>[</w:t>
            </w:r>
            <w:r>
              <w:rPr>
                <w:rFonts w:asciiTheme="minorEastAsia" w:hAnsiTheme="minorEastAsia"/>
                <w:szCs w:val="21"/>
              </w:rPr>
              <w:t xml:space="preserve">  </w:t>
            </w:r>
            <w:r>
              <w:rPr>
                <w:rFonts w:asciiTheme="minorEastAsia" w:hAnsiTheme="minorEastAsia" w:hint="eastAsia"/>
                <w:szCs w:val="21"/>
              </w:rPr>
              <w:t>]草稿</w:t>
            </w:r>
          </w:p>
          <w:p w14:paraId="6325E447" w14:textId="2B74F19B" w:rsidR="00574C23" w:rsidRDefault="00947F56">
            <w:pPr>
              <w:spacing w:line="360" w:lineRule="auto"/>
              <w:rPr>
                <w:rFonts w:asciiTheme="minorEastAsia" w:hAnsiTheme="minorEastAsia"/>
                <w:szCs w:val="21"/>
              </w:rPr>
            </w:pPr>
            <w:r>
              <w:rPr>
                <w:rFonts w:asciiTheme="minorEastAsia" w:hAnsiTheme="minorEastAsia" w:hint="eastAsia"/>
                <w:szCs w:val="21"/>
              </w:rPr>
              <w:t>[</w:t>
            </w:r>
            <w:r w:rsidR="00AF669C" w:rsidRPr="00AF669C">
              <w:rPr>
                <w:rFonts w:asciiTheme="minorEastAsia" w:hAnsiTheme="minorEastAsia" w:hint="eastAsia"/>
                <w:szCs w:val="21"/>
              </w:rPr>
              <w:t>√</w:t>
            </w:r>
            <w:r>
              <w:rPr>
                <w:rFonts w:asciiTheme="minorEastAsia" w:hAnsiTheme="minorEastAsia" w:hint="eastAsia"/>
                <w:szCs w:val="21"/>
              </w:rPr>
              <w:t>]正</w:t>
            </w:r>
            <w:r>
              <w:rPr>
                <w:rFonts w:asciiTheme="minorEastAsia" w:hAnsiTheme="minorEastAsia"/>
                <w:szCs w:val="21"/>
              </w:rPr>
              <w:t>式发布</w:t>
            </w:r>
          </w:p>
          <w:p w14:paraId="3FB35FB8" w14:textId="1420B4C9" w:rsidR="00574C23" w:rsidRDefault="00947F56">
            <w:pPr>
              <w:spacing w:line="360" w:lineRule="auto"/>
              <w:rPr>
                <w:rFonts w:asciiTheme="minorEastAsia" w:hAnsiTheme="minorEastAsia"/>
                <w:szCs w:val="21"/>
              </w:rPr>
            </w:pPr>
            <w:r>
              <w:rPr>
                <w:rFonts w:asciiTheme="minorEastAsia" w:hAnsiTheme="minorEastAsia" w:hint="eastAsia"/>
                <w:szCs w:val="21"/>
              </w:rPr>
              <w:t>[</w:t>
            </w:r>
            <w:r w:rsidR="00AF669C">
              <w:rPr>
                <w:rFonts w:asciiTheme="minorEastAsia" w:hAnsiTheme="minorEastAsia"/>
                <w:szCs w:val="21"/>
              </w:rPr>
              <w:t xml:space="preserve">  </w:t>
            </w:r>
            <w:r>
              <w:rPr>
                <w:rFonts w:asciiTheme="minorEastAsia" w:hAnsiTheme="minorEastAsia" w:hint="eastAsia"/>
                <w:szCs w:val="21"/>
              </w:rPr>
              <w:t>]修改中</w:t>
            </w:r>
          </w:p>
        </w:tc>
        <w:tc>
          <w:tcPr>
            <w:tcW w:w="1744" w:type="dxa"/>
            <w:shd w:val="clear" w:color="auto" w:fill="auto"/>
          </w:tcPr>
          <w:p w14:paraId="5F6BED35"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文件</w:t>
            </w:r>
            <w:r>
              <w:rPr>
                <w:rFonts w:asciiTheme="minorEastAsia" w:hAnsiTheme="minorEastAsia"/>
                <w:b/>
                <w:szCs w:val="21"/>
              </w:rPr>
              <w:t>标识：</w:t>
            </w:r>
          </w:p>
        </w:tc>
        <w:tc>
          <w:tcPr>
            <w:tcW w:w="4347" w:type="dxa"/>
          </w:tcPr>
          <w:p w14:paraId="4A780283" w14:textId="77777777" w:rsidR="00574C23" w:rsidRDefault="00947F56">
            <w:pPr>
              <w:spacing w:line="360" w:lineRule="auto"/>
              <w:rPr>
                <w:rFonts w:asciiTheme="minorEastAsia" w:hAnsiTheme="minorEastAsia"/>
                <w:szCs w:val="21"/>
              </w:rPr>
            </w:pPr>
            <w:r>
              <w:rPr>
                <w:rFonts w:asciiTheme="minorEastAsia" w:hAnsiTheme="minorEastAsia" w:hint="eastAsia"/>
                <w:szCs w:val="21"/>
              </w:rPr>
              <w:t>PRD</w:t>
            </w:r>
            <w:r>
              <w:rPr>
                <w:rFonts w:asciiTheme="minorEastAsia" w:hAnsiTheme="minorEastAsia"/>
                <w:szCs w:val="21"/>
              </w:rPr>
              <w:t>2018-G03-REPP</w:t>
            </w:r>
          </w:p>
        </w:tc>
      </w:tr>
      <w:tr w:rsidR="00574C23" w14:paraId="3AA04521" w14:textId="77777777">
        <w:trPr>
          <w:trHeight w:val="487"/>
        </w:trPr>
        <w:tc>
          <w:tcPr>
            <w:tcW w:w="2029" w:type="dxa"/>
            <w:vMerge/>
          </w:tcPr>
          <w:p w14:paraId="5AF04B53" w14:textId="77777777" w:rsidR="00574C23" w:rsidRDefault="00574C23">
            <w:pPr>
              <w:spacing w:line="360" w:lineRule="auto"/>
              <w:ind w:left="1120"/>
              <w:rPr>
                <w:rFonts w:asciiTheme="minorEastAsia" w:hAnsiTheme="minorEastAsia"/>
                <w:szCs w:val="21"/>
              </w:rPr>
            </w:pPr>
          </w:p>
        </w:tc>
        <w:tc>
          <w:tcPr>
            <w:tcW w:w="1744" w:type="dxa"/>
            <w:shd w:val="clear" w:color="auto" w:fill="auto"/>
          </w:tcPr>
          <w:p w14:paraId="4F86A277"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当前</w:t>
            </w:r>
            <w:r>
              <w:rPr>
                <w:rFonts w:asciiTheme="minorEastAsia" w:hAnsiTheme="minorEastAsia"/>
                <w:b/>
                <w:szCs w:val="21"/>
              </w:rPr>
              <w:t>版本：</w:t>
            </w:r>
          </w:p>
        </w:tc>
        <w:tc>
          <w:tcPr>
            <w:tcW w:w="4347" w:type="dxa"/>
          </w:tcPr>
          <w:p w14:paraId="7B139DF9" w14:textId="26EBD2EF" w:rsidR="00574C23" w:rsidRDefault="00947F56">
            <w:pPr>
              <w:spacing w:line="360" w:lineRule="auto"/>
              <w:rPr>
                <w:rFonts w:asciiTheme="minorEastAsia" w:hAnsiTheme="minorEastAsia"/>
                <w:szCs w:val="21"/>
              </w:rPr>
            </w:pPr>
            <w:r>
              <w:rPr>
                <w:rFonts w:asciiTheme="minorEastAsia" w:hAnsiTheme="minorEastAsia" w:hint="eastAsia"/>
                <w:szCs w:val="21"/>
              </w:rPr>
              <w:t>0.</w:t>
            </w:r>
            <w:r w:rsidR="008447ED">
              <w:rPr>
                <w:rFonts w:asciiTheme="minorEastAsia" w:hAnsiTheme="minorEastAsia" w:hint="eastAsia"/>
                <w:szCs w:val="21"/>
              </w:rPr>
              <w:t>3</w:t>
            </w:r>
            <w:r>
              <w:rPr>
                <w:rFonts w:asciiTheme="minorEastAsia" w:hAnsiTheme="minorEastAsia" w:hint="eastAsia"/>
                <w:szCs w:val="21"/>
              </w:rPr>
              <w:t>.</w:t>
            </w:r>
            <w:r w:rsidR="003F79DA">
              <w:rPr>
                <w:rFonts w:asciiTheme="minorEastAsia" w:hAnsiTheme="minorEastAsia" w:hint="eastAsia"/>
                <w:szCs w:val="21"/>
              </w:rPr>
              <w:t>9</w:t>
            </w:r>
          </w:p>
        </w:tc>
      </w:tr>
      <w:tr w:rsidR="00574C23" w14:paraId="4E164DC5" w14:textId="77777777">
        <w:trPr>
          <w:trHeight w:val="467"/>
        </w:trPr>
        <w:tc>
          <w:tcPr>
            <w:tcW w:w="2029" w:type="dxa"/>
            <w:vMerge/>
          </w:tcPr>
          <w:p w14:paraId="3188DD94" w14:textId="77777777" w:rsidR="00574C23" w:rsidRDefault="00574C23">
            <w:pPr>
              <w:spacing w:line="360" w:lineRule="auto"/>
              <w:ind w:left="1120"/>
              <w:rPr>
                <w:rFonts w:asciiTheme="minorEastAsia" w:hAnsiTheme="minorEastAsia"/>
                <w:szCs w:val="21"/>
              </w:rPr>
            </w:pPr>
          </w:p>
        </w:tc>
        <w:tc>
          <w:tcPr>
            <w:tcW w:w="1744" w:type="dxa"/>
            <w:shd w:val="clear" w:color="auto" w:fill="auto"/>
          </w:tcPr>
          <w:p w14:paraId="6AA94164"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作者：</w:t>
            </w:r>
          </w:p>
        </w:tc>
        <w:tc>
          <w:tcPr>
            <w:tcW w:w="4347" w:type="dxa"/>
          </w:tcPr>
          <w:p w14:paraId="7A3E963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r>
              <w:rPr>
                <w:rFonts w:asciiTheme="minorEastAsia" w:hAnsiTheme="minorEastAsia"/>
                <w:szCs w:val="21"/>
              </w:rPr>
              <w:t>，叶柏成，杨以恒，徐哲远，骆佳俊</w:t>
            </w:r>
          </w:p>
        </w:tc>
      </w:tr>
      <w:tr w:rsidR="00574C23" w14:paraId="79851881" w14:textId="77777777">
        <w:trPr>
          <w:trHeight w:val="440"/>
        </w:trPr>
        <w:tc>
          <w:tcPr>
            <w:tcW w:w="2029" w:type="dxa"/>
            <w:vMerge/>
          </w:tcPr>
          <w:p w14:paraId="48B24D9E" w14:textId="77777777" w:rsidR="00574C23" w:rsidRDefault="00574C23">
            <w:pPr>
              <w:spacing w:line="360" w:lineRule="auto"/>
              <w:ind w:left="1120"/>
              <w:rPr>
                <w:rFonts w:asciiTheme="minorEastAsia" w:hAnsiTheme="minorEastAsia"/>
                <w:szCs w:val="21"/>
              </w:rPr>
            </w:pPr>
          </w:p>
        </w:tc>
        <w:tc>
          <w:tcPr>
            <w:tcW w:w="1744" w:type="dxa"/>
            <w:shd w:val="clear" w:color="auto" w:fill="auto"/>
          </w:tcPr>
          <w:p w14:paraId="7B587213"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完成</w:t>
            </w:r>
            <w:r>
              <w:rPr>
                <w:rFonts w:asciiTheme="minorEastAsia" w:hAnsiTheme="minorEastAsia"/>
                <w:b/>
                <w:szCs w:val="21"/>
              </w:rPr>
              <w:t>日期：</w:t>
            </w:r>
          </w:p>
        </w:tc>
        <w:tc>
          <w:tcPr>
            <w:tcW w:w="4347" w:type="dxa"/>
          </w:tcPr>
          <w:p w14:paraId="0B1D2E47" w14:textId="252B08C4" w:rsidR="00574C23" w:rsidRDefault="00947F56">
            <w:pPr>
              <w:spacing w:line="360" w:lineRule="auto"/>
              <w:rPr>
                <w:rFonts w:asciiTheme="minorEastAsia" w:hAnsiTheme="minorEastAsia"/>
                <w:szCs w:val="21"/>
              </w:rPr>
            </w:pPr>
            <w:r>
              <w:rPr>
                <w:rFonts w:asciiTheme="minorEastAsia" w:hAnsiTheme="minorEastAsia" w:hint="eastAsia"/>
                <w:szCs w:val="21"/>
              </w:rPr>
              <w:t>2018</w:t>
            </w:r>
            <w:r>
              <w:rPr>
                <w:rFonts w:asciiTheme="minorEastAsia" w:hAnsiTheme="minorEastAsia"/>
                <w:szCs w:val="21"/>
              </w:rPr>
              <w:t>-</w:t>
            </w:r>
            <w:r w:rsidR="00AF669C">
              <w:rPr>
                <w:rFonts w:asciiTheme="minorEastAsia" w:hAnsiTheme="minorEastAsia" w:hint="eastAsia"/>
                <w:szCs w:val="21"/>
              </w:rPr>
              <w:t>12-</w:t>
            </w:r>
            <w:r w:rsidR="003F79DA">
              <w:rPr>
                <w:rFonts w:asciiTheme="minorEastAsia" w:hAnsiTheme="minorEastAsia" w:hint="eastAsia"/>
                <w:szCs w:val="21"/>
              </w:rPr>
              <w:t>6</w:t>
            </w:r>
          </w:p>
        </w:tc>
      </w:tr>
    </w:tbl>
    <w:p w14:paraId="020A0E58" w14:textId="77777777" w:rsidR="00574C23" w:rsidRDefault="00947F56">
      <w:pPr>
        <w:pStyle w:val="af"/>
        <w:spacing w:line="360" w:lineRule="auto"/>
      </w:pPr>
      <w:bookmarkStart w:id="0" w:name="_Toc531879144"/>
      <w:r>
        <w:rPr>
          <w:rFonts w:hint="eastAsia"/>
        </w:rPr>
        <w:lastRenderedPageBreak/>
        <w:t>历史版本</w:t>
      </w:r>
      <w:bookmarkEnd w:id="0"/>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1" w:author="Administrator" w:date="2018-11-04T20:02:00Z">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PrChange>
      </w:tblPr>
      <w:tblGrid>
        <w:gridCol w:w="1129"/>
        <w:gridCol w:w="1247"/>
        <w:gridCol w:w="1843"/>
        <w:gridCol w:w="2693"/>
        <w:gridCol w:w="1384"/>
        <w:tblGridChange w:id="2">
          <w:tblGrid>
            <w:gridCol w:w="1129"/>
            <w:gridCol w:w="1247"/>
            <w:gridCol w:w="454"/>
            <w:gridCol w:w="1389"/>
            <w:gridCol w:w="454"/>
            <w:gridCol w:w="1964"/>
            <w:gridCol w:w="275"/>
            <w:gridCol w:w="1384"/>
          </w:tblGrid>
        </w:tblGridChange>
      </w:tblGrid>
      <w:tr w:rsidR="00574C23" w14:paraId="00260FC9" w14:textId="77777777" w:rsidTr="00751E38">
        <w:tc>
          <w:tcPr>
            <w:tcW w:w="1129" w:type="dxa"/>
            <w:tcPrChange w:id="3" w:author="Administrator" w:date="2018-11-04T20:02:00Z">
              <w:tcPr>
                <w:tcW w:w="1129" w:type="dxa"/>
              </w:tcPr>
            </w:tcPrChange>
          </w:tcPr>
          <w:p w14:paraId="56D4F4A6"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版本</w:t>
            </w:r>
          </w:p>
        </w:tc>
        <w:tc>
          <w:tcPr>
            <w:tcW w:w="1247" w:type="dxa"/>
            <w:tcPrChange w:id="4" w:author="Administrator" w:date="2018-11-04T20:02:00Z">
              <w:tcPr>
                <w:tcW w:w="1701" w:type="dxa"/>
                <w:gridSpan w:val="2"/>
              </w:tcPr>
            </w:tcPrChange>
          </w:tcPr>
          <w:p w14:paraId="42BA645E" w14:textId="77777777" w:rsidR="00574C23" w:rsidRDefault="00947F56">
            <w:pPr>
              <w:spacing w:line="360" w:lineRule="auto"/>
              <w:rPr>
                <w:rFonts w:asciiTheme="minorEastAsia" w:hAnsiTheme="minorEastAsia"/>
                <w:szCs w:val="21"/>
              </w:rPr>
            </w:pPr>
            <w:r>
              <w:rPr>
                <w:rFonts w:asciiTheme="minorEastAsia" w:hAnsiTheme="minorEastAsia" w:hint="eastAsia"/>
                <w:szCs w:val="21"/>
              </w:rPr>
              <w:t>作者</w:t>
            </w:r>
          </w:p>
        </w:tc>
        <w:tc>
          <w:tcPr>
            <w:tcW w:w="1843" w:type="dxa"/>
            <w:tcPrChange w:id="5" w:author="Administrator" w:date="2018-11-04T20:02:00Z">
              <w:tcPr>
                <w:tcW w:w="1843" w:type="dxa"/>
                <w:gridSpan w:val="2"/>
              </w:tcPr>
            </w:tcPrChange>
          </w:tcPr>
          <w:p w14:paraId="03A92F63"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协助者</w:t>
            </w:r>
          </w:p>
        </w:tc>
        <w:tc>
          <w:tcPr>
            <w:tcW w:w="2693" w:type="dxa"/>
            <w:tcPrChange w:id="6" w:author="Administrator" w:date="2018-11-04T20:02:00Z">
              <w:tcPr>
                <w:tcW w:w="1964" w:type="dxa"/>
              </w:tcPr>
            </w:tcPrChange>
          </w:tcPr>
          <w:p w14:paraId="0C8B9626" w14:textId="77777777" w:rsidR="00574C23" w:rsidRDefault="00947F56">
            <w:pPr>
              <w:spacing w:line="360" w:lineRule="auto"/>
              <w:rPr>
                <w:rFonts w:asciiTheme="minorEastAsia" w:hAnsiTheme="minorEastAsia"/>
                <w:szCs w:val="21"/>
              </w:rPr>
            </w:pPr>
            <w:r>
              <w:rPr>
                <w:rFonts w:asciiTheme="minorEastAsia" w:hAnsiTheme="minorEastAsia" w:hint="eastAsia"/>
                <w:szCs w:val="21"/>
              </w:rPr>
              <w:t>起止日期</w:t>
            </w:r>
          </w:p>
        </w:tc>
        <w:tc>
          <w:tcPr>
            <w:tcW w:w="1384" w:type="dxa"/>
            <w:tcPrChange w:id="7" w:author="Administrator" w:date="2018-11-04T20:02:00Z">
              <w:tcPr>
                <w:tcW w:w="1659" w:type="dxa"/>
                <w:gridSpan w:val="2"/>
              </w:tcPr>
            </w:tcPrChange>
          </w:tcPr>
          <w:p w14:paraId="620BF796"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备注</w:t>
            </w:r>
          </w:p>
        </w:tc>
      </w:tr>
      <w:tr w:rsidR="00574C23" w14:paraId="2AE13F68" w14:textId="77777777" w:rsidTr="00751E38">
        <w:tc>
          <w:tcPr>
            <w:tcW w:w="1129" w:type="dxa"/>
            <w:tcPrChange w:id="8" w:author="Administrator" w:date="2018-11-04T20:02:00Z">
              <w:tcPr>
                <w:tcW w:w="1129" w:type="dxa"/>
              </w:tcPr>
            </w:tcPrChange>
          </w:tcPr>
          <w:p w14:paraId="4F3840C6" w14:textId="77777777" w:rsidR="00574C23" w:rsidRDefault="00947F56">
            <w:pPr>
              <w:spacing w:line="360" w:lineRule="auto"/>
              <w:rPr>
                <w:rFonts w:asciiTheme="minorEastAsia" w:hAnsiTheme="minorEastAsia"/>
                <w:szCs w:val="21"/>
              </w:rPr>
            </w:pPr>
            <w:r>
              <w:rPr>
                <w:rFonts w:asciiTheme="minorEastAsia" w:hAnsiTheme="minorEastAsia" w:hint="eastAsia"/>
                <w:szCs w:val="21"/>
              </w:rPr>
              <w:t>0.1.0</w:t>
            </w:r>
          </w:p>
        </w:tc>
        <w:tc>
          <w:tcPr>
            <w:tcW w:w="1247" w:type="dxa"/>
            <w:tcPrChange w:id="9" w:author="Administrator" w:date="2018-11-04T20:02:00Z">
              <w:tcPr>
                <w:tcW w:w="1701" w:type="dxa"/>
                <w:gridSpan w:val="2"/>
              </w:tcPr>
            </w:tcPrChange>
          </w:tcPr>
          <w:p w14:paraId="3C19D2F5"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p>
        </w:tc>
        <w:tc>
          <w:tcPr>
            <w:tcW w:w="1843" w:type="dxa"/>
            <w:tcPrChange w:id="10" w:author="Administrator" w:date="2018-11-04T20:02:00Z">
              <w:tcPr>
                <w:tcW w:w="1843" w:type="dxa"/>
                <w:gridSpan w:val="2"/>
              </w:tcPr>
            </w:tcPrChange>
          </w:tcPr>
          <w:p w14:paraId="45BEDFDD"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r>
              <w:rPr>
                <w:rFonts w:asciiTheme="minorEastAsia" w:hAnsiTheme="minorEastAsia"/>
                <w:szCs w:val="21"/>
              </w:rPr>
              <w:t>，徐哲远，杨以恒，骆佳俊</w:t>
            </w:r>
          </w:p>
        </w:tc>
        <w:tc>
          <w:tcPr>
            <w:tcW w:w="2693" w:type="dxa"/>
            <w:tcPrChange w:id="11" w:author="Administrator" w:date="2018-11-04T20:02:00Z">
              <w:tcPr>
                <w:tcW w:w="1964" w:type="dxa"/>
              </w:tcPr>
            </w:tcPrChange>
          </w:tcPr>
          <w:p w14:paraId="469EF97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2018/9/28-2018/9/</w:t>
            </w:r>
            <w:r>
              <w:rPr>
                <w:rFonts w:asciiTheme="minorEastAsia" w:hAnsiTheme="minorEastAsia"/>
                <w:szCs w:val="21"/>
              </w:rPr>
              <w:t>28</w:t>
            </w:r>
          </w:p>
        </w:tc>
        <w:tc>
          <w:tcPr>
            <w:tcW w:w="1384" w:type="dxa"/>
            <w:tcPrChange w:id="12" w:author="Administrator" w:date="2018-11-04T20:02:00Z">
              <w:tcPr>
                <w:tcW w:w="1659" w:type="dxa"/>
                <w:gridSpan w:val="2"/>
              </w:tcPr>
            </w:tcPrChange>
          </w:tcPr>
          <w:p w14:paraId="5BD58F24" w14:textId="77777777" w:rsidR="00574C23" w:rsidRDefault="00947F56">
            <w:pPr>
              <w:spacing w:line="360" w:lineRule="auto"/>
              <w:rPr>
                <w:rFonts w:asciiTheme="minorEastAsia" w:hAnsiTheme="minorEastAsia"/>
                <w:szCs w:val="21"/>
              </w:rPr>
            </w:pPr>
            <w:r>
              <w:rPr>
                <w:rFonts w:asciiTheme="minorEastAsia" w:hAnsiTheme="minorEastAsia" w:hint="eastAsia"/>
                <w:szCs w:val="21"/>
              </w:rPr>
              <w:t>起草</w:t>
            </w:r>
          </w:p>
        </w:tc>
      </w:tr>
      <w:tr w:rsidR="00574C23" w14:paraId="120DF400" w14:textId="77777777" w:rsidTr="00751E38">
        <w:tc>
          <w:tcPr>
            <w:tcW w:w="1129" w:type="dxa"/>
            <w:tcPrChange w:id="13" w:author="Administrator" w:date="2018-11-04T20:02:00Z">
              <w:tcPr>
                <w:tcW w:w="1129" w:type="dxa"/>
              </w:tcPr>
            </w:tcPrChange>
          </w:tcPr>
          <w:p w14:paraId="1E4A3EC4" w14:textId="77777777" w:rsidR="00574C23" w:rsidRDefault="00947F56">
            <w:pPr>
              <w:spacing w:line="360" w:lineRule="auto"/>
              <w:rPr>
                <w:rFonts w:asciiTheme="minorEastAsia" w:hAnsiTheme="minorEastAsia"/>
                <w:szCs w:val="21"/>
              </w:rPr>
            </w:pPr>
            <w:r>
              <w:rPr>
                <w:rFonts w:asciiTheme="minorEastAsia" w:hAnsiTheme="minorEastAsia" w:hint="eastAsia"/>
                <w:szCs w:val="21"/>
              </w:rPr>
              <w:t>0.1.1</w:t>
            </w:r>
          </w:p>
        </w:tc>
        <w:tc>
          <w:tcPr>
            <w:tcW w:w="1247" w:type="dxa"/>
            <w:tcPrChange w:id="14" w:author="Administrator" w:date="2018-11-04T20:02:00Z">
              <w:tcPr>
                <w:tcW w:w="1701" w:type="dxa"/>
                <w:gridSpan w:val="2"/>
              </w:tcPr>
            </w:tcPrChange>
          </w:tcPr>
          <w:p w14:paraId="2156B1B5"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Change w:id="15" w:author="Administrator" w:date="2018-11-04T20:02:00Z">
              <w:tcPr>
                <w:tcW w:w="1843" w:type="dxa"/>
                <w:gridSpan w:val="2"/>
              </w:tcPr>
            </w:tcPrChange>
          </w:tcPr>
          <w:p w14:paraId="15EC31B1"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r>
              <w:rPr>
                <w:rFonts w:asciiTheme="minorEastAsia" w:hAnsiTheme="minorEastAsia"/>
                <w:szCs w:val="21"/>
              </w:rPr>
              <w:t>，徐哲远，杨以恒，骆佳俊</w:t>
            </w:r>
          </w:p>
        </w:tc>
        <w:tc>
          <w:tcPr>
            <w:tcW w:w="2693" w:type="dxa"/>
            <w:tcPrChange w:id="16" w:author="Administrator" w:date="2018-11-04T20:02:00Z">
              <w:tcPr>
                <w:tcW w:w="1964" w:type="dxa"/>
              </w:tcPr>
            </w:tcPrChange>
          </w:tcPr>
          <w:p w14:paraId="213B0AF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2018/9/28-2018/9/</w:t>
            </w:r>
            <w:r>
              <w:rPr>
                <w:rFonts w:asciiTheme="minorEastAsia" w:hAnsiTheme="minorEastAsia"/>
                <w:szCs w:val="21"/>
              </w:rPr>
              <w:t>30</w:t>
            </w:r>
          </w:p>
        </w:tc>
        <w:tc>
          <w:tcPr>
            <w:tcW w:w="1384" w:type="dxa"/>
            <w:tcPrChange w:id="17" w:author="Administrator" w:date="2018-11-04T20:02:00Z">
              <w:tcPr>
                <w:tcW w:w="1659" w:type="dxa"/>
                <w:gridSpan w:val="2"/>
              </w:tcPr>
            </w:tcPrChange>
          </w:tcPr>
          <w:p w14:paraId="7120CAB8"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内容整合、格式排版修改</w:t>
            </w:r>
          </w:p>
        </w:tc>
      </w:tr>
      <w:tr w:rsidR="00574C23" w14:paraId="32C9772A" w14:textId="77777777" w:rsidTr="00751E38">
        <w:tc>
          <w:tcPr>
            <w:tcW w:w="1129" w:type="dxa"/>
            <w:tcPrChange w:id="18" w:author="Administrator" w:date="2018-11-04T20:02:00Z">
              <w:tcPr>
                <w:tcW w:w="1129" w:type="dxa"/>
              </w:tcPr>
            </w:tcPrChange>
          </w:tcPr>
          <w:p w14:paraId="3C5660E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0</w:t>
            </w:r>
            <w:r>
              <w:rPr>
                <w:rFonts w:asciiTheme="minorEastAsia" w:hAnsiTheme="minorEastAsia"/>
                <w:szCs w:val="21"/>
              </w:rPr>
              <w:t>.1.2</w:t>
            </w:r>
          </w:p>
        </w:tc>
        <w:tc>
          <w:tcPr>
            <w:tcW w:w="1247" w:type="dxa"/>
            <w:tcPrChange w:id="19" w:author="Administrator" w:date="2018-11-04T20:02:00Z">
              <w:tcPr>
                <w:tcW w:w="1701" w:type="dxa"/>
                <w:gridSpan w:val="2"/>
              </w:tcPr>
            </w:tcPrChange>
          </w:tcPr>
          <w:p w14:paraId="58D0E4B2"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Change w:id="20" w:author="Administrator" w:date="2018-11-04T20:02:00Z">
              <w:tcPr>
                <w:tcW w:w="1843" w:type="dxa"/>
                <w:gridSpan w:val="2"/>
              </w:tcPr>
            </w:tcPrChange>
          </w:tcPr>
          <w:p w14:paraId="60E26BE2"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r>
              <w:rPr>
                <w:rFonts w:asciiTheme="minorEastAsia" w:hAnsiTheme="minorEastAsia"/>
                <w:szCs w:val="21"/>
              </w:rPr>
              <w:t>，徐哲远，杨以恒，骆佳俊</w:t>
            </w:r>
          </w:p>
        </w:tc>
        <w:tc>
          <w:tcPr>
            <w:tcW w:w="2693" w:type="dxa"/>
            <w:tcPrChange w:id="21" w:author="Administrator" w:date="2018-11-04T20:02:00Z">
              <w:tcPr>
                <w:tcW w:w="1964" w:type="dxa"/>
              </w:tcPr>
            </w:tcPrChange>
          </w:tcPr>
          <w:p w14:paraId="6951BA88"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2018/10/17</w:t>
            </w:r>
            <w:r>
              <w:rPr>
                <w:rFonts w:asciiTheme="minorEastAsia" w:hAnsiTheme="minorEastAsia"/>
                <w:szCs w:val="21"/>
              </w:rPr>
              <w:t>-2018</w:t>
            </w:r>
            <w:r>
              <w:rPr>
                <w:rFonts w:asciiTheme="minorEastAsia" w:hAnsiTheme="minorEastAsia" w:hint="eastAsia"/>
                <w:szCs w:val="21"/>
              </w:rPr>
              <w:t>/10/21</w:t>
            </w:r>
          </w:p>
        </w:tc>
        <w:tc>
          <w:tcPr>
            <w:tcW w:w="1384" w:type="dxa"/>
            <w:tcPrChange w:id="22" w:author="Administrator" w:date="2018-11-04T20:02:00Z">
              <w:tcPr>
                <w:tcW w:w="1659" w:type="dxa"/>
                <w:gridSpan w:val="2"/>
              </w:tcPr>
            </w:tcPrChange>
          </w:tcPr>
          <w:p w14:paraId="7F6DCFC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内容</w:t>
            </w:r>
            <w:r>
              <w:rPr>
                <w:rFonts w:asciiTheme="minorEastAsia" w:hAnsiTheme="minorEastAsia"/>
                <w:szCs w:val="21"/>
              </w:rPr>
              <w:t>修改</w:t>
            </w:r>
          </w:p>
        </w:tc>
      </w:tr>
      <w:tr w:rsidR="00574C23" w14:paraId="65760C5D" w14:textId="77777777" w:rsidTr="00751E38">
        <w:tc>
          <w:tcPr>
            <w:tcW w:w="1129" w:type="dxa"/>
            <w:tcPrChange w:id="23" w:author="Administrator" w:date="2018-11-04T20:02:00Z">
              <w:tcPr>
                <w:tcW w:w="1129" w:type="dxa"/>
              </w:tcPr>
            </w:tcPrChange>
          </w:tcPr>
          <w:p w14:paraId="75ED469E" w14:textId="77777777" w:rsidR="00574C23" w:rsidRDefault="00947F56">
            <w:pPr>
              <w:spacing w:line="360" w:lineRule="auto"/>
              <w:rPr>
                <w:rFonts w:asciiTheme="minorEastAsia" w:hAnsiTheme="minorEastAsia"/>
                <w:szCs w:val="21"/>
              </w:rPr>
            </w:pPr>
            <w:r>
              <w:rPr>
                <w:rFonts w:asciiTheme="minorEastAsia" w:hAnsiTheme="minorEastAsia" w:hint="eastAsia"/>
                <w:szCs w:val="21"/>
              </w:rPr>
              <w:t>0.1.3</w:t>
            </w:r>
          </w:p>
        </w:tc>
        <w:tc>
          <w:tcPr>
            <w:tcW w:w="1247" w:type="dxa"/>
            <w:tcPrChange w:id="24" w:author="Administrator" w:date="2018-11-04T20:02:00Z">
              <w:tcPr>
                <w:tcW w:w="1701" w:type="dxa"/>
                <w:gridSpan w:val="2"/>
              </w:tcPr>
            </w:tcPrChange>
          </w:tcPr>
          <w:p w14:paraId="2ABB1CB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p>
        </w:tc>
        <w:tc>
          <w:tcPr>
            <w:tcW w:w="1843" w:type="dxa"/>
            <w:tcPrChange w:id="25" w:author="Administrator" w:date="2018-11-04T20:02:00Z">
              <w:tcPr>
                <w:tcW w:w="1843" w:type="dxa"/>
                <w:gridSpan w:val="2"/>
              </w:tcPr>
            </w:tcPrChange>
          </w:tcPr>
          <w:p w14:paraId="6749D2D3"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r>
              <w:rPr>
                <w:rFonts w:asciiTheme="minorEastAsia" w:hAnsiTheme="minorEastAsia"/>
                <w:szCs w:val="21"/>
              </w:rPr>
              <w:t>，徐哲远，杨以恒，骆佳俊</w:t>
            </w:r>
          </w:p>
        </w:tc>
        <w:tc>
          <w:tcPr>
            <w:tcW w:w="2693" w:type="dxa"/>
            <w:tcPrChange w:id="26" w:author="Administrator" w:date="2018-11-04T20:02:00Z">
              <w:tcPr>
                <w:tcW w:w="1964" w:type="dxa"/>
              </w:tcPr>
            </w:tcPrChange>
          </w:tcPr>
          <w:p w14:paraId="1629DEE4"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2018/10/</w:t>
            </w:r>
            <w:r>
              <w:rPr>
                <w:rFonts w:asciiTheme="minorEastAsia" w:hAnsiTheme="minorEastAsia"/>
                <w:szCs w:val="21"/>
              </w:rPr>
              <w:t>26-2018</w:t>
            </w:r>
            <w:r>
              <w:rPr>
                <w:rFonts w:asciiTheme="minorEastAsia" w:hAnsiTheme="minorEastAsia" w:hint="eastAsia"/>
                <w:szCs w:val="21"/>
              </w:rPr>
              <w:t>/10/</w:t>
            </w:r>
            <w:r>
              <w:rPr>
                <w:rFonts w:asciiTheme="minorEastAsia" w:hAnsiTheme="minorEastAsia"/>
                <w:szCs w:val="21"/>
              </w:rPr>
              <w:t>28</w:t>
            </w:r>
          </w:p>
        </w:tc>
        <w:tc>
          <w:tcPr>
            <w:tcW w:w="1384" w:type="dxa"/>
            <w:tcPrChange w:id="27" w:author="Administrator" w:date="2018-11-04T20:02:00Z">
              <w:tcPr>
                <w:tcW w:w="1659" w:type="dxa"/>
                <w:gridSpan w:val="2"/>
              </w:tcPr>
            </w:tcPrChange>
          </w:tcPr>
          <w:p w14:paraId="5F589C6E"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历史</w:t>
            </w:r>
            <w:r>
              <w:rPr>
                <w:rFonts w:asciiTheme="minorEastAsia" w:hAnsiTheme="minorEastAsia"/>
                <w:szCs w:val="21"/>
              </w:rPr>
              <w:t>版本修正</w:t>
            </w:r>
            <w:r>
              <w:rPr>
                <w:rFonts w:asciiTheme="minorEastAsia" w:hAnsiTheme="minorEastAsia" w:hint="eastAsia"/>
                <w:szCs w:val="21"/>
              </w:rPr>
              <w:t>，</w:t>
            </w:r>
            <w:r>
              <w:rPr>
                <w:rFonts w:asciiTheme="minorEastAsia" w:hAnsiTheme="minorEastAsia"/>
                <w:szCs w:val="21"/>
              </w:rPr>
              <w:t>部分工作调整，参考资料修正</w:t>
            </w:r>
          </w:p>
        </w:tc>
      </w:tr>
      <w:tr w:rsidR="00574C23" w14:paraId="125CFB45" w14:textId="77777777" w:rsidTr="00751E38">
        <w:tc>
          <w:tcPr>
            <w:tcW w:w="1129" w:type="dxa"/>
            <w:tcPrChange w:id="28" w:author="Administrator" w:date="2018-11-04T20:02:00Z">
              <w:tcPr>
                <w:tcW w:w="1129" w:type="dxa"/>
              </w:tcPr>
            </w:tcPrChange>
          </w:tcPr>
          <w:p w14:paraId="7CC534E8" w14:textId="77777777" w:rsidR="00574C23" w:rsidRDefault="00947F56">
            <w:pPr>
              <w:spacing w:line="360" w:lineRule="auto"/>
              <w:rPr>
                <w:rFonts w:asciiTheme="minorEastAsia" w:hAnsiTheme="minorEastAsia"/>
                <w:szCs w:val="21"/>
              </w:rPr>
            </w:pPr>
            <w:r>
              <w:rPr>
                <w:rFonts w:asciiTheme="minorEastAsia" w:hAnsiTheme="minorEastAsia" w:hint="eastAsia"/>
                <w:szCs w:val="21"/>
              </w:rPr>
              <w:t>0.2.0</w:t>
            </w:r>
          </w:p>
        </w:tc>
        <w:tc>
          <w:tcPr>
            <w:tcW w:w="1247" w:type="dxa"/>
            <w:tcPrChange w:id="29" w:author="Administrator" w:date="2018-11-04T20:02:00Z">
              <w:tcPr>
                <w:tcW w:w="1701" w:type="dxa"/>
                <w:gridSpan w:val="2"/>
              </w:tcPr>
            </w:tcPrChange>
          </w:tcPr>
          <w:p w14:paraId="348BA26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p>
        </w:tc>
        <w:tc>
          <w:tcPr>
            <w:tcW w:w="1843" w:type="dxa"/>
            <w:tcPrChange w:id="30" w:author="Administrator" w:date="2018-11-04T20:02:00Z">
              <w:tcPr>
                <w:tcW w:w="1843" w:type="dxa"/>
                <w:gridSpan w:val="2"/>
              </w:tcPr>
            </w:tcPrChange>
          </w:tcPr>
          <w:p w14:paraId="6BE29957"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r>
              <w:rPr>
                <w:rFonts w:asciiTheme="minorEastAsia" w:hAnsiTheme="minorEastAsia"/>
                <w:szCs w:val="21"/>
              </w:rPr>
              <w:t>，徐哲远，杨以恒，骆佳俊</w:t>
            </w:r>
          </w:p>
        </w:tc>
        <w:tc>
          <w:tcPr>
            <w:tcW w:w="2693" w:type="dxa"/>
            <w:tcPrChange w:id="31" w:author="Administrator" w:date="2018-11-04T20:02:00Z">
              <w:tcPr>
                <w:tcW w:w="1964" w:type="dxa"/>
              </w:tcPr>
            </w:tcPrChange>
          </w:tcPr>
          <w:p w14:paraId="6F21A0D4"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2018/10/30-2018/10/30</w:t>
            </w:r>
          </w:p>
        </w:tc>
        <w:tc>
          <w:tcPr>
            <w:tcW w:w="1384" w:type="dxa"/>
            <w:tcPrChange w:id="32" w:author="Administrator" w:date="2018-11-04T20:02:00Z">
              <w:tcPr>
                <w:tcW w:w="1659" w:type="dxa"/>
                <w:gridSpan w:val="2"/>
              </w:tcPr>
            </w:tcPrChange>
          </w:tcPr>
          <w:p w14:paraId="7823D987"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工作</w:t>
            </w:r>
            <w:r>
              <w:rPr>
                <w:rFonts w:asciiTheme="minorEastAsia" w:hAnsiTheme="minorEastAsia"/>
                <w:szCs w:val="21"/>
              </w:rPr>
              <w:t>分解修改，OBS修改，</w:t>
            </w:r>
            <w:proofErr w:type="gramStart"/>
            <w:r>
              <w:rPr>
                <w:rFonts w:asciiTheme="minorEastAsia" w:hAnsiTheme="minorEastAsia"/>
                <w:szCs w:val="21"/>
              </w:rPr>
              <w:t>甘特图</w:t>
            </w:r>
            <w:proofErr w:type="gramEnd"/>
            <w:r>
              <w:rPr>
                <w:rFonts w:asciiTheme="minorEastAsia" w:hAnsiTheme="minorEastAsia"/>
                <w:szCs w:val="21"/>
              </w:rPr>
              <w:t>更新</w:t>
            </w:r>
          </w:p>
        </w:tc>
      </w:tr>
      <w:tr w:rsidR="00574C23" w14:paraId="628BE60E" w14:textId="77777777" w:rsidTr="00751E38">
        <w:tc>
          <w:tcPr>
            <w:tcW w:w="1129" w:type="dxa"/>
            <w:tcPrChange w:id="33" w:author="Administrator" w:date="2018-11-04T20:02:00Z">
              <w:tcPr>
                <w:tcW w:w="1129" w:type="dxa"/>
              </w:tcPr>
            </w:tcPrChange>
          </w:tcPr>
          <w:p w14:paraId="142036D9" w14:textId="77777777" w:rsidR="00574C23" w:rsidRDefault="00947F56">
            <w:pPr>
              <w:spacing w:line="360" w:lineRule="auto"/>
              <w:rPr>
                <w:rFonts w:asciiTheme="minorEastAsia" w:hAnsiTheme="minorEastAsia"/>
                <w:szCs w:val="21"/>
              </w:rPr>
            </w:pPr>
            <w:ins w:id="34" w:author="Administrator" w:date="2018-11-04T20:01:00Z">
              <w:r>
                <w:rPr>
                  <w:rFonts w:asciiTheme="minorEastAsia" w:hAnsiTheme="minorEastAsia" w:hint="eastAsia"/>
                  <w:szCs w:val="21"/>
                </w:rPr>
                <w:t>0.2.1</w:t>
              </w:r>
            </w:ins>
          </w:p>
        </w:tc>
        <w:tc>
          <w:tcPr>
            <w:tcW w:w="1247" w:type="dxa"/>
            <w:tcPrChange w:id="35" w:author="Administrator" w:date="2018-11-04T20:02:00Z">
              <w:tcPr>
                <w:tcW w:w="1701" w:type="dxa"/>
                <w:gridSpan w:val="2"/>
              </w:tcPr>
            </w:tcPrChange>
          </w:tcPr>
          <w:p w14:paraId="32E4DFD3" w14:textId="77777777" w:rsidR="00574C23" w:rsidRDefault="00947F56">
            <w:pPr>
              <w:spacing w:line="360" w:lineRule="auto"/>
              <w:rPr>
                <w:rFonts w:asciiTheme="minorEastAsia" w:hAnsiTheme="minorEastAsia"/>
                <w:szCs w:val="21"/>
              </w:rPr>
            </w:pPr>
            <w:ins w:id="36" w:author="Administrator" w:date="2018-11-04T20:02:00Z">
              <w:r>
                <w:rPr>
                  <w:rFonts w:asciiTheme="minorEastAsia" w:hAnsiTheme="minorEastAsia" w:hint="eastAsia"/>
                  <w:szCs w:val="21"/>
                </w:rPr>
                <w:t>沈启航</w:t>
              </w:r>
            </w:ins>
          </w:p>
        </w:tc>
        <w:tc>
          <w:tcPr>
            <w:tcW w:w="1843" w:type="dxa"/>
            <w:tcPrChange w:id="37" w:author="Administrator" w:date="2018-11-04T20:02:00Z">
              <w:tcPr>
                <w:tcW w:w="1843" w:type="dxa"/>
                <w:gridSpan w:val="2"/>
              </w:tcPr>
            </w:tcPrChange>
          </w:tcPr>
          <w:p w14:paraId="116B75F3" w14:textId="77777777" w:rsidR="00574C23" w:rsidRDefault="00574C23">
            <w:pPr>
              <w:spacing w:line="360" w:lineRule="auto"/>
              <w:rPr>
                <w:rFonts w:asciiTheme="minorEastAsia" w:hAnsiTheme="minorEastAsia"/>
                <w:szCs w:val="21"/>
              </w:rPr>
            </w:pPr>
          </w:p>
        </w:tc>
        <w:tc>
          <w:tcPr>
            <w:tcW w:w="2693" w:type="dxa"/>
            <w:tcPrChange w:id="38" w:author="Administrator" w:date="2018-11-04T20:02:00Z">
              <w:tcPr>
                <w:tcW w:w="1964" w:type="dxa"/>
              </w:tcPr>
            </w:tcPrChange>
          </w:tcPr>
          <w:p w14:paraId="6298AC03" w14:textId="77777777" w:rsidR="00574C23" w:rsidRDefault="00947F56">
            <w:pPr>
              <w:spacing w:line="360" w:lineRule="auto"/>
              <w:rPr>
                <w:rFonts w:asciiTheme="minorEastAsia" w:hAnsiTheme="minorEastAsia"/>
                <w:szCs w:val="21"/>
              </w:rPr>
            </w:pPr>
            <w:ins w:id="39" w:author="Administrator" w:date="2018-11-04T20:02:00Z">
              <w:r>
                <w:rPr>
                  <w:rFonts w:asciiTheme="minorEastAsia" w:hAnsiTheme="minorEastAsia" w:hint="eastAsia"/>
                  <w:szCs w:val="21"/>
                </w:rPr>
                <w:t>2018/11/4</w:t>
              </w:r>
              <w:r>
                <w:rPr>
                  <w:rFonts w:asciiTheme="minorEastAsia" w:hAnsiTheme="minorEastAsia"/>
                  <w:szCs w:val="21"/>
                </w:rPr>
                <w:t>-2018</w:t>
              </w:r>
              <w:r>
                <w:rPr>
                  <w:rFonts w:asciiTheme="minorEastAsia" w:hAnsiTheme="minorEastAsia" w:hint="eastAsia"/>
                  <w:szCs w:val="21"/>
                </w:rPr>
                <w:t>/11/4</w:t>
              </w:r>
            </w:ins>
          </w:p>
        </w:tc>
        <w:tc>
          <w:tcPr>
            <w:tcW w:w="1384" w:type="dxa"/>
            <w:tcPrChange w:id="40" w:author="Administrator" w:date="2018-11-04T20:02:00Z">
              <w:tcPr>
                <w:tcW w:w="1659" w:type="dxa"/>
                <w:gridSpan w:val="2"/>
              </w:tcPr>
            </w:tcPrChange>
          </w:tcPr>
          <w:p w14:paraId="160BECE6" w14:textId="77777777" w:rsidR="00574C23" w:rsidRDefault="00947F56">
            <w:pPr>
              <w:spacing w:line="360" w:lineRule="auto"/>
              <w:rPr>
                <w:rFonts w:asciiTheme="minorEastAsia" w:hAnsiTheme="minorEastAsia"/>
                <w:szCs w:val="21"/>
              </w:rPr>
            </w:pPr>
            <w:ins w:id="41" w:author="Administrator" w:date="2018-11-04T20:02:00Z">
              <w:r>
                <w:rPr>
                  <w:rFonts w:asciiTheme="minorEastAsia" w:hAnsiTheme="minorEastAsia" w:hint="eastAsia"/>
                  <w:szCs w:val="21"/>
                </w:rPr>
                <w:t>修改</w:t>
              </w:r>
              <w:r>
                <w:rPr>
                  <w:rFonts w:asciiTheme="minorEastAsia" w:hAnsiTheme="minorEastAsia"/>
                  <w:szCs w:val="21"/>
                </w:rPr>
                <w:t>风险</w:t>
              </w:r>
            </w:ins>
            <w:ins w:id="42" w:author="Administrator" w:date="2018-11-04T20:03:00Z">
              <w:r>
                <w:rPr>
                  <w:rFonts w:asciiTheme="minorEastAsia" w:hAnsiTheme="minorEastAsia"/>
                  <w:szCs w:val="21"/>
                </w:rPr>
                <w:t>管理</w:t>
              </w:r>
            </w:ins>
          </w:p>
        </w:tc>
      </w:tr>
      <w:tr w:rsidR="00574C23" w14:paraId="0C93BFEA" w14:textId="77777777" w:rsidTr="00751E38">
        <w:tc>
          <w:tcPr>
            <w:tcW w:w="1129" w:type="dxa"/>
            <w:tcPrChange w:id="43" w:author="Administrator" w:date="2018-11-04T20:02:00Z">
              <w:tcPr>
                <w:tcW w:w="1129" w:type="dxa"/>
              </w:tcPr>
            </w:tcPrChange>
          </w:tcPr>
          <w:p w14:paraId="2C059143" w14:textId="7C049798" w:rsidR="00574C23" w:rsidRDefault="00DD4B6B">
            <w:pPr>
              <w:spacing w:line="360" w:lineRule="auto"/>
              <w:rPr>
                <w:rFonts w:asciiTheme="minorEastAsia" w:hAnsiTheme="minorEastAsia"/>
                <w:szCs w:val="21"/>
              </w:rPr>
            </w:pPr>
            <w:r>
              <w:rPr>
                <w:rFonts w:asciiTheme="minorEastAsia" w:hAnsiTheme="minorEastAsia" w:hint="eastAsia"/>
                <w:szCs w:val="21"/>
              </w:rPr>
              <w:t>0.</w:t>
            </w:r>
            <w:r w:rsidR="008447ED">
              <w:rPr>
                <w:rFonts w:asciiTheme="minorEastAsia" w:hAnsiTheme="minorEastAsia" w:hint="eastAsia"/>
                <w:szCs w:val="21"/>
              </w:rPr>
              <w:t>3</w:t>
            </w:r>
            <w:r>
              <w:rPr>
                <w:rFonts w:asciiTheme="minorEastAsia" w:hAnsiTheme="minorEastAsia" w:hint="eastAsia"/>
                <w:szCs w:val="21"/>
              </w:rPr>
              <w:t>.</w:t>
            </w:r>
            <w:r w:rsidR="008447ED">
              <w:rPr>
                <w:rFonts w:asciiTheme="minorEastAsia" w:hAnsiTheme="minorEastAsia" w:hint="eastAsia"/>
                <w:szCs w:val="21"/>
              </w:rPr>
              <w:t>0</w:t>
            </w:r>
          </w:p>
        </w:tc>
        <w:tc>
          <w:tcPr>
            <w:tcW w:w="1247" w:type="dxa"/>
            <w:tcPrChange w:id="44" w:author="Administrator" w:date="2018-11-04T20:02:00Z">
              <w:tcPr>
                <w:tcW w:w="1701" w:type="dxa"/>
                <w:gridSpan w:val="2"/>
              </w:tcPr>
            </w:tcPrChange>
          </w:tcPr>
          <w:p w14:paraId="6CA27993" w14:textId="77777777" w:rsidR="00574C23" w:rsidRDefault="00DD4B6B">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Change w:id="45" w:author="Administrator" w:date="2018-11-04T20:02:00Z">
              <w:tcPr>
                <w:tcW w:w="1843" w:type="dxa"/>
                <w:gridSpan w:val="2"/>
              </w:tcPr>
            </w:tcPrChange>
          </w:tcPr>
          <w:p w14:paraId="301EEC1F" w14:textId="77777777" w:rsidR="00574C23" w:rsidRDefault="00574C23">
            <w:pPr>
              <w:spacing w:line="360" w:lineRule="auto"/>
              <w:rPr>
                <w:rFonts w:asciiTheme="minorEastAsia" w:hAnsiTheme="minorEastAsia"/>
                <w:szCs w:val="21"/>
              </w:rPr>
            </w:pPr>
          </w:p>
        </w:tc>
        <w:tc>
          <w:tcPr>
            <w:tcW w:w="2693" w:type="dxa"/>
            <w:tcPrChange w:id="46" w:author="Administrator" w:date="2018-11-04T20:02:00Z">
              <w:tcPr>
                <w:tcW w:w="1964" w:type="dxa"/>
              </w:tcPr>
            </w:tcPrChange>
          </w:tcPr>
          <w:p w14:paraId="2D553482" w14:textId="77777777" w:rsidR="00574C23" w:rsidRDefault="00DD4B6B">
            <w:pPr>
              <w:spacing w:line="360" w:lineRule="auto"/>
              <w:rPr>
                <w:rFonts w:asciiTheme="minorEastAsia" w:hAnsiTheme="minorEastAsia"/>
                <w:szCs w:val="21"/>
              </w:rPr>
            </w:pPr>
            <w:r w:rsidRPr="00DD4B6B">
              <w:rPr>
                <w:rFonts w:asciiTheme="minorEastAsia" w:hAnsiTheme="minorEastAsia"/>
                <w:szCs w:val="21"/>
              </w:rPr>
              <w:t>2018/11/</w:t>
            </w:r>
            <w:r>
              <w:rPr>
                <w:rFonts w:asciiTheme="minorEastAsia" w:hAnsiTheme="minorEastAsia" w:hint="eastAsia"/>
                <w:szCs w:val="21"/>
              </w:rPr>
              <w:t>11</w:t>
            </w:r>
            <w:r w:rsidRPr="00DD4B6B">
              <w:rPr>
                <w:rFonts w:asciiTheme="minorEastAsia" w:hAnsiTheme="minorEastAsia"/>
                <w:szCs w:val="21"/>
              </w:rPr>
              <w:t>-2018/11/</w:t>
            </w:r>
            <w:r>
              <w:rPr>
                <w:rFonts w:asciiTheme="minorEastAsia" w:hAnsiTheme="minorEastAsia" w:hint="eastAsia"/>
                <w:szCs w:val="21"/>
              </w:rPr>
              <w:t>11</w:t>
            </w:r>
          </w:p>
        </w:tc>
        <w:tc>
          <w:tcPr>
            <w:tcW w:w="1384" w:type="dxa"/>
            <w:tcPrChange w:id="47" w:author="Administrator" w:date="2018-11-04T20:02:00Z">
              <w:tcPr>
                <w:tcW w:w="1659" w:type="dxa"/>
                <w:gridSpan w:val="2"/>
              </w:tcPr>
            </w:tcPrChange>
          </w:tcPr>
          <w:p w14:paraId="38CC3180" w14:textId="77777777" w:rsidR="00574C23" w:rsidRDefault="00DD4B6B">
            <w:pPr>
              <w:spacing w:line="360" w:lineRule="auto"/>
              <w:rPr>
                <w:rFonts w:asciiTheme="minorEastAsia" w:hAnsiTheme="minorEastAsia"/>
                <w:szCs w:val="21"/>
              </w:rPr>
            </w:pPr>
            <w:r>
              <w:rPr>
                <w:rFonts w:asciiTheme="minorEastAsia" w:hAnsiTheme="minorEastAsia" w:hint="eastAsia"/>
                <w:szCs w:val="21"/>
              </w:rPr>
              <w:t>修改风险管理计划、人力资源管理计划、配置管理计划、沟通管理计划、采购管理计划</w:t>
            </w:r>
          </w:p>
        </w:tc>
      </w:tr>
      <w:tr w:rsidR="009B45FD" w14:paraId="58CCF8B0" w14:textId="77777777" w:rsidTr="00751E38">
        <w:tc>
          <w:tcPr>
            <w:tcW w:w="1129" w:type="dxa"/>
          </w:tcPr>
          <w:p w14:paraId="32AB7F56" w14:textId="3511B8C0" w:rsidR="009B45FD" w:rsidRPr="009B45FD" w:rsidRDefault="009B45FD">
            <w:pPr>
              <w:spacing w:line="360" w:lineRule="auto"/>
              <w:rPr>
                <w:rFonts w:asciiTheme="minorEastAsia" w:hAnsiTheme="minorEastAsia"/>
                <w:szCs w:val="21"/>
              </w:rPr>
            </w:pPr>
            <w:r>
              <w:rPr>
                <w:rFonts w:asciiTheme="minorEastAsia" w:hAnsiTheme="minorEastAsia" w:hint="eastAsia"/>
                <w:szCs w:val="21"/>
              </w:rPr>
              <w:t>0.3.</w:t>
            </w:r>
            <w:r w:rsidR="00BE10F3">
              <w:rPr>
                <w:rFonts w:asciiTheme="minorEastAsia" w:hAnsiTheme="minorEastAsia" w:hint="eastAsia"/>
                <w:szCs w:val="21"/>
              </w:rPr>
              <w:t>1</w:t>
            </w:r>
          </w:p>
        </w:tc>
        <w:tc>
          <w:tcPr>
            <w:tcW w:w="1247" w:type="dxa"/>
          </w:tcPr>
          <w:p w14:paraId="7840E180" w14:textId="6493AE47" w:rsidR="009B45FD" w:rsidRDefault="009B45FD">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
          <w:p w14:paraId="6C17F4D7" w14:textId="4535EE2C" w:rsidR="009B45FD" w:rsidRDefault="009B45FD">
            <w:pPr>
              <w:spacing w:line="360" w:lineRule="auto"/>
              <w:rPr>
                <w:rFonts w:asciiTheme="minorEastAsia" w:hAnsiTheme="minorEastAsia"/>
                <w:szCs w:val="21"/>
              </w:rPr>
            </w:pPr>
            <w:r>
              <w:rPr>
                <w:rFonts w:asciiTheme="minorEastAsia" w:hAnsiTheme="minorEastAsia" w:hint="eastAsia"/>
                <w:szCs w:val="21"/>
              </w:rPr>
              <w:t xml:space="preserve">沈启航，骆佳俊 </w:t>
            </w:r>
          </w:p>
        </w:tc>
        <w:tc>
          <w:tcPr>
            <w:tcW w:w="2693" w:type="dxa"/>
          </w:tcPr>
          <w:p w14:paraId="6E18DA5B" w14:textId="73FDB4BA" w:rsidR="009B45FD" w:rsidRPr="00DD4B6B" w:rsidRDefault="009B45FD">
            <w:pPr>
              <w:spacing w:line="360" w:lineRule="auto"/>
              <w:rPr>
                <w:rFonts w:asciiTheme="minorEastAsia" w:hAnsiTheme="minorEastAsia"/>
                <w:szCs w:val="21"/>
              </w:rPr>
            </w:pPr>
            <w:r>
              <w:rPr>
                <w:rFonts w:asciiTheme="minorEastAsia" w:hAnsiTheme="minorEastAsia" w:hint="eastAsia"/>
                <w:szCs w:val="21"/>
              </w:rPr>
              <w:t>2018/11/12-2018/11/12</w:t>
            </w:r>
          </w:p>
        </w:tc>
        <w:tc>
          <w:tcPr>
            <w:tcW w:w="1384" w:type="dxa"/>
          </w:tcPr>
          <w:p w14:paraId="4A7DD7CF" w14:textId="3E18906E" w:rsidR="006C1C7B" w:rsidRDefault="009B45FD">
            <w:pPr>
              <w:spacing w:line="360" w:lineRule="auto"/>
              <w:rPr>
                <w:rFonts w:asciiTheme="minorEastAsia" w:hAnsiTheme="minorEastAsia"/>
                <w:szCs w:val="21"/>
              </w:rPr>
            </w:pPr>
            <w:r>
              <w:rPr>
                <w:rFonts w:asciiTheme="minorEastAsia" w:hAnsiTheme="minorEastAsia" w:hint="eastAsia"/>
                <w:szCs w:val="21"/>
              </w:rPr>
              <w:t>修改成本管理计划、质量管理计划</w:t>
            </w:r>
          </w:p>
        </w:tc>
      </w:tr>
      <w:tr w:rsidR="00CA61BB" w14:paraId="63537174" w14:textId="77777777" w:rsidTr="00751E38">
        <w:tc>
          <w:tcPr>
            <w:tcW w:w="1129" w:type="dxa"/>
          </w:tcPr>
          <w:p w14:paraId="4A4764AE" w14:textId="2E80EED2" w:rsidR="00CA61BB" w:rsidRDefault="00CA61BB">
            <w:pPr>
              <w:spacing w:line="360" w:lineRule="auto"/>
              <w:rPr>
                <w:rFonts w:asciiTheme="minorEastAsia" w:hAnsiTheme="minorEastAsia"/>
                <w:szCs w:val="21"/>
              </w:rPr>
            </w:pPr>
            <w:r>
              <w:rPr>
                <w:rFonts w:asciiTheme="minorEastAsia" w:hAnsiTheme="minorEastAsia" w:hint="eastAsia"/>
                <w:szCs w:val="21"/>
              </w:rPr>
              <w:t>0.3.</w:t>
            </w:r>
            <w:r w:rsidR="00BE10F3">
              <w:rPr>
                <w:rFonts w:asciiTheme="minorEastAsia" w:hAnsiTheme="minorEastAsia" w:hint="eastAsia"/>
                <w:szCs w:val="21"/>
              </w:rPr>
              <w:t>2</w:t>
            </w:r>
          </w:p>
        </w:tc>
        <w:tc>
          <w:tcPr>
            <w:tcW w:w="1247" w:type="dxa"/>
          </w:tcPr>
          <w:p w14:paraId="2FEE538F" w14:textId="4BBD9180" w:rsidR="00CA61BB" w:rsidRDefault="00CA61BB">
            <w:pPr>
              <w:spacing w:line="360" w:lineRule="auto"/>
              <w:rPr>
                <w:rFonts w:asciiTheme="minorEastAsia" w:hAnsiTheme="minorEastAsia"/>
                <w:szCs w:val="21"/>
              </w:rPr>
            </w:pPr>
            <w:r w:rsidRPr="00CA61BB">
              <w:rPr>
                <w:rFonts w:asciiTheme="minorEastAsia" w:hAnsiTheme="minorEastAsia" w:hint="eastAsia"/>
                <w:szCs w:val="21"/>
              </w:rPr>
              <w:t>叶柏成</w:t>
            </w:r>
          </w:p>
        </w:tc>
        <w:tc>
          <w:tcPr>
            <w:tcW w:w="1843" w:type="dxa"/>
          </w:tcPr>
          <w:p w14:paraId="65086173" w14:textId="77777777" w:rsidR="00CA61BB" w:rsidRDefault="00CA61BB">
            <w:pPr>
              <w:spacing w:line="360" w:lineRule="auto"/>
              <w:rPr>
                <w:rFonts w:asciiTheme="minorEastAsia" w:hAnsiTheme="minorEastAsia"/>
                <w:szCs w:val="21"/>
              </w:rPr>
            </w:pPr>
          </w:p>
        </w:tc>
        <w:tc>
          <w:tcPr>
            <w:tcW w:w="2693" w:type="dxa"/>
          </w:tcPr>
          <w:p w14:paraId="0D8F6414" w14:textId="45A9B971" w:rsidR="00CA61BB" w:rsidRDefault="00CA61BB">
            <w:pPr>
              <w:spacing w:line="360" w:lineRule="auto"/>
              <w:rPr>
                <w:rFonts w:asciiTheme="minorEastAsia" w:hAnsiTheme="minorEastAsia"/>
                <w:szCs w:val="21"/>
              </w:rPr>
            </w:pPr>
            <w:r w:rsidRPr="00CA61BB">
              <w:rPr>
                <w:rFonts w:asciiTheme="minorEastAsia" w:hAnsiTheme="minorEastAsia"/>
                <w:szCs w:val="21"/>
              </w:rPr>
              <w:t>2018/11/1</w:t>
            </w:r>
            <w:r>
              <w:rPr>
                <w:rFonts w:asciiTheme="minorEastAsia" w:hAnsiTheme="minorEastAsia" w:hint="eastAsia"/>
                <w:szCs w:val="21"/>
              </w:rPr>
              <w:t>3</w:t>
            </w:r>
            <w:r w:rsidRPr="00CA61BB">
              <w:rPr>
                <w:rFonts w:asciiTheme="minorEastAsia" w:hAnsiTheme="minorEastAsia"/>
                <w:szCs w:val="21"/>
              </w:rPr>
              <w:t>-2018/11/1</w:t>
            </w:r>
            <w:r>
              <w:rPr>
                <w:rFonts w:asciiTheme="minorEastAsia" w:hAnsiTheme="minorEastAsia" w:hint="eastAsia"/>
                <w:szCs w:val="21"/>
              </w:rPr>
              <w:t>3</w:t>
            </w:r>
          </w:p>
        </w:tc>
        <w:tc>
          <w:tcPr>
            <w:tcW w:w="1384" w:type="dxa"/>
          </w:tcPr>
          <w:p w14:paraId="50FF0AF0" w14:textId="65ADC673" w:rsidR="00CA61BB" w:rsidRDefault="00CA61BB">
            <w:pPr>
              <w:spacing w:line="360" w:lineRule="auto"/>
              <w:rPr>
                <w:rFonts w:asciiTheme="minorEastAsia" w:hAnsiTheme="minorEastAsia"/>
                <w:szCs w:val="21"/>
              </w:rPr>
            </w:pPr>
            <w:r>
              <w:rPr>
                <w:rFonts w:asciiTheme="minorEastAsia" w:hAnsiTheme="minorEastAsia" w:hint="eastAsia"/>
                <w:szCs w:val="21"/>
              </w:rPr>
              <w:t>修改范围管</w:t>
            </w:r>
            <w:r>
              <w:rPr>
                <w:rFonts w:asciiTheme="minorEastAsia" w:hAnsiTheme="minorEastAsia" w:hint="eastAsia"/>
                <w:szCs w:val="21"/>
              </w:rPr>
              <w:lastRenderedPageBreak/>
              <w:t>理计划、过程管理计划</w:t>
            </w:r>
          </w:p>
        </w:tc>
      </w:tr>
      <w:tr w:rsidR="00751E38" w14:paraId="24BFA6D4" w14:textId="77777777" w:rsidTr="00751E38">
        <w:tc>
          <w:tcPr>
            <w:tcW w:w="1129" w:type="dxa"/>
          </w:tcPr>
          <w:p w14:paraId="7F3B741C" w14:textId="53A46785" w:rsidR="00751E38" w:rsidRDefault="00751E38">
            <w:pPr>
              <w:spacing w:line="360" w:lineRule="auto"/>
              <w:rPr>
                <w:rFonts w:asciiTheme="minorEastAsia" w:hAnsiTheme="minorEastAsia"/>
                <w:szCs w:val="21"/>
              </w:rPr>
            </w:pPr>
            <w:r>
              <w:rPr>
                <w:rFonts w:asciiTheme="minorEastAsia" w:hAnsiTheme="minorEastAsia" w:hint="eastAsia"/>
                <w:szCs w:val="21"/>
              </w:rPr>
              <w:lastRenderedPageBreak/>
              <w:t>0.3.</w:t>
            </w:r>
            <w:r w:rsidR="00BE10F3">
              <w:rPr>
                <w:rFonts w:asciiTheme="minorEastAsia" w:hAnsiTheme="minorEastAsia" w:hint="eastAsia"/>
                <w:szCs w:val="21"/>
              </w:rPr>
              <w:t>3</w:t>
            </w:r>
          </w:p>
        </w:tc>
        <w:tc>
          <w:tcPr>
            <w:tcW w:w="1247" w:type="dxa"/>
          </w:tcPr>
          <w:p w14:paraId="26E26417" w14:textId="7AB51F12" w:rsidR="00751E38" w:rsidRPr="00CA61BB" w:rsidRDefault="00751E38">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
          <w:p w14:paraId="5626866B" w14:textId="67E9FD27" w:rsidR="00751E38" w:rsidRDefault="00751E38">
            <w:pPr>
              <w:spacing w:line="360" w:lineRule="auto"/>
              <w:rPr>
                <w:rFonts w:asciiTheme="minorEastAsia" w:hAnsiTheme="minorEastAsia"/>
                <w:szCs w:val="21"/>
              </w:rPr>
            </w:pPr>
            <w:r>
              <w:rPr>
                <w:rFonts w:asciiTheme="minorEastAsia" w:hAnsiTheme="minorEastAsia" w:hint="eastAsia"/>
                <w:szCs w:val="21"/>
              </w:rPr>
              <w:t>杨以恒</w:t>
            </w:r>
          </w:p>
        </w:tc>
        <w:tc>
          <w:tcPr>
            <w:tcW w:w="2693" w:type="dxa"/>
          </w:tcPr>
          <w:p w14:paraId="1EFF9C54" w14:textId="54E65248" w:rsidR="00751E38" w:rsidRPr="00CA61BB" w:rsidRDefault="00751E38">
            <w:pPr>
              <w:spacing w:line="360" w:lineRule="auto"/>
              <w:rPr>
                <w:rFonts w:asciiTheme="minorEastAsia" w:hAnsiTheme="minorEastAsia"/>
                <w:szCs w:val="21"/>
              </w:rPr>
            </w:pPr>
            <w:r>
              <w:rPr>
                <w:rFonts w:asciiTheme="minorEastAsia" w:hAnsiTheme="minorEastAsia" w:hint="eastAsia"/>
                <w:szCs w:val="21"/>
              </w:rPr>
              <w:t>2018/11/17-2018/11/18</w:t>
            </w:r>
          </w:p>
        </w:tc>
        <w:tc>
          <w:tcPr>
            <w:tcW w:w="1384" w:type="dxa"/>
          </w:tcPr>
          <w:p w14:paraId="4F1CF3BE" w14:textId="06F4F685" w:rsidR="00751E38" w:rsidRDefault="00751E38">
            <w:pPr>
              <w:spacing w:line="360" w:lineRule="auto"/>
              <w:rPr>
                <w:rFonts w:asciiTheme="minorEastAsia" w:hAnsiTheme="minorEastAsia"/>
                <w:szCs w:val="21"/>
              </w:rPr>
            </w:pPr>
            <w:r>
              <w:rPr>
                <w:rFonts w:asciiTheme="minorEastAsia" w:hAnsiTheme="minorEastAsia" w:hint="eastAsia"/>
                <w:szCs w:val="21"/>
              </w:rPr>
              <w:t>增加人力资源部分角色，增加配置管理部分的具体实施流程</w:t>
            </w:r>
          </w:p>
        </w:tc>
      </w:tr>
      <w:tr w:rsidR="00BA26B5" w14:paraId="07F3FE42" w14:textId="77777777" w:rsidTr="00751E38">
        <w:tc>
          <w:tcPr>
            <w:tcW w:w="1129" w:type="dxa"/>
          </w:tcPr>
          <w:p w14:paraId="6D1212E3" w14:textId="3BF5F2BC" w:rsidR="00BA26B5" w:rsidRDefault="00BA26B5">
            <w:pPr>
              <w:spacing w:line="360" w:lineRule="auto"/>
              <w:rPr>
                <w:rFonts w:asciiTheme="minorEastAsia" w:hAnsiTheme="minorEastAsia"/>
                <w:szCs w:val="21"/>
              </w:rPr>
            </w:pPr>
            <w:r>
              <w:rPr>
                <w:rFonts w:asciiTheme="minorEastAsia" w:hAnsiTheme="minorEastAsia" w:hint="eastAsia"/>
                <w:szCs w:val="21"/>
              </w:rPr>
              <w:t>0.3.</w:t>
            </w:r>
            <w:r w:rsidR="00BE10F3">
              <w:rPr>
                <w:rFonts w:asciiTheme="minorEastAsia" w:hAnsiTheme="minorEastAsia" w:hint="eastAsia"/>
                <w:szCs w:val="21"/>
              </w:rPr>
              <w:t>4</w:t>
            </w:r>
          </w:p>
        </w:tc>
        <w:tc>
          <w:tcPr>
            <w:tcW w:w="1247" w:type="dxa"/>
          </w:tcPr>
          <w:p w14:paraId="696B8141" w14:textId="51263911" w:rsidR="00BA26B5" w:rsidRDefault="00BA26B5">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
          <w:p w14:paraId="5C4A7EF1" w14:textId="023C09F8" w:rsidR="00BA26B5" w:rsidRDefault="00BA26B5">
            <w:pPr>
              <w:spacing w:line="360" w:lineRule="auto"/>
              <w:rPr>
                <w:rFonts w:asciiTheme="minorEastAsia" w:hAnsiTheme="minorEastAsia"/>
                <w:szCs w:val="21"/>
              </w:rPr>
            </w:pPr>
            <w:r>
              <w:rPr>
                <w:rFonts w:asciiTheme="minorEastAsia" w:hAnsiTheme="minorEastAsia" w:hint="eastAsia"/>
                <w:szCs w:val="21"/>
              </w:rPr>
              <w:t>沈启航、骆佳俊</w:t>
            </w:r>
          </w:p>
        </w:tc>
        <w:tc>
          <w:tcPr>
            <w:tcW w:w="2693" w:type="dxa"/>
          </w:tcPr>
          <w:p w14:paraId="30F4C5B5" w14:textId="1F161587" w:rsidR="00BA26B5" w:rsidRDefault="00BA26B5">
            <w:pPr>
              <w:spacing w:line="360" w:lineRule="auto"/>
              <w:rPr>
                <w:rFonts w:asciiTheme="minorEastAsia" w:hAnsiTheme="minorEastAsia"/>
                <w:szCs w:val="21"/>
              </w:rPr>
            </w:pPr>
            <w:r w:rsidRPr="00BA26B5">
              <w:rPr>
                <w:rFonts w:asciiTheme="minorEastAsia" w:hAnsiTheme="minorEastAsia"/>
                <w:szCs w:val="21"/>
              </w:rPr>
              <w:t>2018/11/1</w:t>
            </w:r>
            <w:r>
              <w:rPr>
                <w:rFonts w:asciiTheme="minorEastAsia" w:hAnsiTheme="minorEastAsia" w:hint="eastAsia"/>
                <w:szCs w:val="21"/>
              </w:rPr>
              <w:t>8</w:t>
            </w:r>
            <w:r w:rsidRPr="00BA26B5">
              <w:rPr>
                <w:rFonts w:asciiTheme="minorEastAsia" w:hAnsiTheme="minorEastAsia"/>
                <w:szCs w:val="21"/>
              </w:rPr>
              <w:t>-2018/11/18</w:t>
            </w:r>
          </w:p>
        </w:tc>
        <w:tc>
          <w:tcPr>
            <w:tcW w:w="1384" w:type="dxa"/>
          </w:tcPr>
          <w:p w14:paraId="395188A5" w14:textId="52170EC9" w:rsidR="00BA26B5" w:rsidRDefault="00BA26B5">
            <w:pPr>
              <w:spacing w:line="360" w:lineRule="auto"/>
              <w:rPr>
                <w:rFonts w:asciiTheme="minorEastAsia" w:hAnsiTheme="minorEastAsia"/>
                <w:szCs w:val="21"/>
              </w:rPr>
            </w:pPr>
            <w:r>
              <w:rPr>
                <w:rFonts w:asciiTheme="minorEastAsia" w:hAnsiTheme="minorEastAsia" w:hint="eastAsia"/>
                <w:szCs w:val="21"/>
              </w:rPr>
              <w:t>修改进度管理</w:t>
            </w:r>
            <w:proofErr w:type="gramStart"/>
            <w:r>
              <w:rPr>
                <w:rFonts w:asciiTheme="minorEastAsia" w:hAnsiTheme="minorEastAsia" w:hint="eastAsia"/>
                <w:szCs w:val="21"/>
              </w:rPr>
              <w:t>子计划</w:t>
            </w:r>
            <w:proofErr w:type="gramEnd"/>
          </w:p>
        </w:tc>
      </w:tr>
      <w:tr w:rsidR="00BE10F3" w14:paraId="2815B240" w14:textId="77777777" w:rsidTr="00751E38">
        <w:tc>
          <w:tcPr>
            <w:tcW w:w="1129" w:type="dxa"/>
          </w:tcPr>
          <w:p w14:paraId="08080D18" w14:textId="21E3E23A" w:rsidR="00BE10F3" w:rsidRDefault="00BE10F3">
            <w:pPr>
              <w:spacing w:line="360" w:lineRule="auto"/>
              <w:rPr>
                <w:rFonts w:asciiTheme="minorEastAsia" w:hAnsiTheme="minorEastAsia"/>
                <w:szCs w:val="21"/>
              </w:rPr>
            </w:pPr>
            <w:r>
              <w:rPr>
                <w:rFonts w:asciiTheme="minorEastAsia" w:hAnsiTheme="minorEastAsia" w:hint="eastAsia"/>
                <w:szCs w:val="21"/>
              </w:rPr>
              <w:t>0.3.5</w:t>
            </w:r>
          </w:p>
        </w:tc>
        <w:tc>
          <w:tcPr>
            <w:tcW w:w="1247" w:type="dxa"/>
          </w:tcPr>
          <w:p w14:paraId="37EAFDA1" w14:textId="31901FD1" w:rsidR="00BE10F3" w:rsidRDefault="00BE10F3">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
          <w:p w14:paraId="4D10CDE6" w14:textId="1B7812FB" w:rsidR="00BE10F3" w:rsidRDefault="00BE10F3">
            <w:pPr>
              <w:spacing w:line="360" w:lineRule="auto"/>
              <w:rPr>
                <w:rFonts w:asciiTheme="minorEastAsia" w:hAnsiTheme="minorEastAsia"/>
                <w:szCs w:val="21"/>
              </w:rPr>
            </w:pPr>
            <w:r>
              <w:rPr>
                <w:rFonts w:asciiTheme="minorEastAsia" w:hAnsiTheme="minorEastAsia" w:hint="eastAsia"/>
                <w:szCs w:val="21"/>
              </w:rPr>
              <w:t>沈启航</w:t>
            </w:r>
          </w:p>
        </w:tc>
        <w:tc>
          <w:tcPr>
            <w:tcW w:w="2693" w:type="dxa"/>
          </w:tcPr>
          <w:p w14:paraId="18B7C42D" w14:textId="19920AE5" w:rsidR="00BE10F3" w:rsidRPr="00BA26B5" w:rsidRDefault="00BE10F3">
            <w:pPr>
              <w:spacing w:line="360" w:lineRule="auto"/>
              <w:rPr>
                <w:rFonts w:asciiTheme="minorEastAsia" w:hAnsiTheme="minorEastAsia"/>
                <w:szCs w:val="21"/>
              </w:rPr>
            </w:pPr>
            <w:r>
              <w:rPr>
                <w:rFonts w:asciiTheme="minorEastAsia" w:hAnsiTheme="minorEastAsia" w:hint="eastAsia"/>
                <w:szCs w:val="21"/>
              </w:rPr>
              <w:t>2018/11/25-2018/11/25</w:t>
            </w:r>
          </w:p>
        </w:tc>
        <w:tc>
          <w:tcPr>
            <w:tcW w:w="1384" w:type="dxa"/>
          </w:tcPr>
          <w:p w14:paraId="5CEDC119" w14:textId="7D7BD627" w:rsidR="00BE10F3" w:rsidRDefault="00BE10F3">
            <w:pPr>
              <w:spacing w:line="360" w:lineRule="auto"/>
              <w:rPr>
                <w:rFonts w:asciiTheme="minorEastAsia" w:hAnsiTheme="minorEastAsia"/>
                <w:szCs w:val="21"/>
              </w:rPr>
            </w:pPr>
            <w:r>
              <w:rPr>
                <w:rFonts w:asciiTheme="minorEastAsia" w:hAnsiTheme="minorEastAsia" w:hint="eastAsia"/>
                <w:szCs w:val="21"/>
              </w:rPr>
              <w:t>风险管理</w:t>
            </w:r>
            <w:proofErr w:type="gramStart"/>
            <w:r>
              <w:rPr>
                <w:rFonts w:asciiTheme="minorEastAsia" w:hAnsiTheme="minorEastAsia" w:hint="eastAsia"/>
                <w:szCs w:val="21"/>
              </w:rPr>
              <w:t>子计划</w:t>
            </w:r>
            <w:proofErr w:type="gramEnd"/>
            <w:r>
              <w:rPr>
                <w:rFonts w:asciiTheme="minorEastAsia" w:hAnsiTheme="minorEastAsia" w:hint="eastAsia"/>
                <w:szCs w:val="21"/>
              </w:rPr>
              <w:t>增加风险</w:t>
            </w:r>
          </w:p>
        </w:tc>
      </w:tr>
      <w:tr w:rsidR="00492306" w14:paraId="393ECFCE" w14:textId="77777777" w:rsidTr="00751E38">
        <w:tc>
          <w:tcPr>
            <w:tcW w:w="1129" w:type="dxa"/>
          </w:tcPr>
          <w:p w14:paraId="34746BF6" w14:textId="5DE1E6F5" w:rsidR="00492306" w:rsidRDefault="00492306">
            <w:pPr>
              <w:spacing w:line="360" w:lineRule="auto"/>
              <w:rPr>
                <w:rFonts w:asciiTheme="minorEastAsia" w:hAnsiTheme="minorEastAsia"/>
                <w:szCs w:val="21"/>
              </w:rPr>
            </w:pPr>
            <w:r>
              <w:rPr>
                <w:rFonts w:asciiTheme="minorEastAsia" w:hAnsiTheme="minorEastAsia" w:hint="eastAsia"/>
                <w:szCs w:val="21"/>
              </w:rPr>
              <w:t>0</w:t>
            </w:r>
            <w:r>
              <w:rPr>
                <w:rFonts w:asciiTheme="minorEastAsia" w:hAnsiTheme="minorEastAsia"/>
                <w:szCs w:val="21"/>
              </w:rPr>
              <w:t xml:space="preserve">.3.6 </w:t>
            </w:r>
          </w:p>
        </w:tc>
        <w:tc>
          <w:tcPr>
            <w:tcW w:w="1247" w:type="dxa"/>
          </w:tcPr>
          <w:p w14:paraId="715E8CD7" w14:textId="318A85B3" w:rsidR="00492306" w:rsidRDefault="00492306">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
          <w:p w14:paraId="534DFC98" w14:textId="2B4C9A60" w:rsidR="00492306" w:rsidRDefault="00492306">
            <w:pPr>
              <w:spacing w:line="360" w:lineRule="auto"/>
              <w:rPr>
                <w:rFonts w:asciiTheme="minorEastAsia" w:hAnsiTheme="minorEastAsia"/>
                <w:szCs w:val="21"/>
              </w:rPr>
            </w:pPr>
            <w:r>
              <w:rPr>
                <w:rFonts w:asciiTheme="minorEastAsia" w:hAnsiTheme="minorEastAsia" w:hint="eastAsia"/>
                <w:szCs w:val="21"/>
              </w:rPr>
              <w:t>沈启航、骆佳俊</w:t>
            </w:r>
          </w:p>
        </w:tc>
        <w:tc>
          <w:tcPr>
            <w:tcW w:w="2693" w:type="dxa"/>
          </w:tcPr>
          <w:p w14:paraId="71E0256A" w14:textId="0F6E1F53" w:rsidR="00492306" w:rsidRDefault="00492306">
            <w:pPr>
              <w:spacing w:line="360" w:lineRule="auto"/>
              <w:rPr>
                <w:rFonts w:asciiTheme="minorEastAsia" w:hAnsiTheme="minorEastAsia"/>
                <w:szCs w:val="21"/>
              </w:rPr>
            </w:pPr>
            <w:r w:rsidRPr="00492306">
              <w:rPr>
                <w:rFonts w:asciiTheme="minorEastAsia" w:hAnsiTheme="minorEastAsia"/>
                <w:szCs w:val="21"/>
              </w:rPr>
              <w:t>2018/11/25-2018/11/25</w:t>
            </w:r>
          </w:p>
        </w:tc>
        <w:tc>
          <w:tcPr>
            <w:tcW w:w="1384" w:type="dxa"/>
          </w:tcPr>
          <w:p w14:paraId="3F083750" w14:textId="6A7084FD" w:rsidR="00492306" w:rsidRDefault="00492306">
            <w:pPr>
              <w:spacing w:line="360" w:lineRule="auto"/>
              <w:rPr>
                <w:rFonts w:asciiTheme="minorEastAsia" w:hAnsiTheme="minorEastAsia"/>
                <w:szCs w:val="21"/>
              </w:rPr>
            </w:pPr>
            <w:r>
              <w:rPr>
                <w:rFonts w:asciiTheme="minorEastAsia" w:hAnsiTheme="minorEastAsia" w:hint="eastAsia"/>
                <w:szCs w:val="21"/>
              </w:rPr>
              <w:t>增加配置人员账号、修改了</w:t>
            </w:r>
            <w:proofErr w:type="gramStart"/>
            <w:r>
              <w:rPr>
                <w:rFonts w:asciiTheme="minorEastAsia" w:hAnsiTheme="minorEastAsia" w:hint="eastAsia"/>
                <w:szCs w:val="21"/>
              </w:rPr>
              <w:t>甘特图</w:t>
            </w:r>
            <w:proofErr w:type="gramEnd"/>
          </w:p>
        </w:tc>
      </w:tr>
      <w:tr w:rsidR="00EB51AB" w14:paraId="4270132D" w14:textId="77777777" w:rsidTr="00751E38">
        <w:tc>
          <w:tcPr>
            <w:tcW w:w="1129" w:type="dxa"/>
          </w:tcPr>
          <w:p w14:paraId="62DEE38D" w14:textId="493B6BAC" w:rsidR="00EB51AB" w:rsidRDefault="00EB51AB">
            <w:pPr>
              <w:spacing w:line="360" w:lineRule="auto"/>
              <w:rPr>
                <w:rFonts w:asciiTheme="minorEastAsia" w:hAnsiTheme="minorEastAsia"/>
                <w:szCs w:val="21"/>
              </w:rPr>
            </w:pPr>
            <w:r>
              <w:rPr>
                <w:rFonts w:asciiTheme="minorEastAsia" w:hAnsiTheme="minorEastAsia" w:hint="eastAsia"/>
                <w:szCs w:val="21"/>
              </w:rPr>
              <w:t>0.3.7</w:t>
            </w:r>
          </w:p>
        </w:tc>
        <w:tc>
          <w:tcPr>
            <w:tcW w:w="1247" w:type="dxa"/>
          </w:tcPr>
          <w:p w14:paraId="1BCC7BE1" w14:textId="1B3B8D7F" w:rsidR="00EB51AB" w:rsidRDefault="00EB51AB">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
          <w:p w14:paraId="0EB9308C" w14:textId="77777777" w:rsidR="00EB51AB" w:rsidRDefault="00EB51AB">
            <w:pPr>
              <w:spacing w:line="360" w:lineRule="auto"/>
              <w:rPr>
                <w:rFonts w:asciiTheme="minorEastAsia" w:hAnsiTheme="minorEastAsia"/>
                <w:szCs w:val="21"/>
              </w:rPr>
            </w:pPr>
          </w:p>
        </w:tc>
        <w:tc>
          <w:tcPr>
            <w:tcW w:w="2693" w:type="dxa"/>
          </w:tcPr>
          <w:p w14:paraId="71881B1C" w14:textId="6A10E455" w:rsidR="00EB51AB" w:rsidRPr="00492306" w:rsidRDefault="00EB51AB">
            <w:pPr>
              <w:spacing w:line="360" w:lineRule="auto"/>
              <w:rPr>
                <w:rFonts w:asciiTheme="minorEastAsia" w:hAnsiTheme="minorEastAsia"/>
                <w:szCs w:val="21"/>
              </w:rPr>
            </w:pPr>
            <w:r w:rsidRPr="00EB51AB">
              <w:rPr>
                <w:rFonts w:asciiTheme="minorEastAsia" w:hAnsiTheme="minorEastAsia"/>
                <w:szCs w:val="21"/>
              </w:rPr>
              <w:t>2018/11/2</w:t>
            </w:r>
            <w:r>
              <w:rPr>
                <w:rFonts w:asciiTheme="minorEastAsia" w:hAnsiTheme="minorEastAsia" w:hint="eastAsia"/>
                <w:szCs w:val="21"/>
              </w:rPr>
              <w:t>8</w:t>
            </w:r>
            <w:r w:rsidRPr="00EB51AB">
              <w:rPr>
                <w:rFonts w:asciiTheme="minorEastAsia" w:hAnsiTheme="minorEastAsia"/>
                <w:szCs w:val="21"/>
              </w:rPr>
              <w:t>-2018/11/2</w:t>
            </w:r>
            <w:r>
              <w:rPr>
                <w:rFonts w:asciiTheme="minorEastAsia" w:hAnsiTheme="minorEastAsia" w:hint="eastAsia"/>
                <w:szCs w:val="21"/>
              </w:rPr>
              <w:t>8</w:t>
            </w:r>
          </w:p>
        </w:tc>
        <w:tc>
          <w:tcPr>
            <w:tcW w:w="1384" w:type="dxa"/>
          </w:tcPr>
          <w:p w14:paraId="0D85007A" w14:textId="6F27ADB6" w:rsidR="00EB51AB" w:rsidRDefault="00EB51AB">
            <w:pPr>
              <w:spacing w:line="360" w:lineRule="auto"/>
              <w:rPr>
                <w:rFonts w:asciiTheme="minorEastAsia" w:hAnsiTheme="minorEastAsia"/>
                <w:szCs w:val="21"/>
              </w:rPr>
            </w:pPr>
            <w:r>
              <w:rPr>
                <w:rFonts w:asciiTheme="minorEastAsia" w:hAnsiTheme="minorEastAsia" w:hint="eastAsia"/>
                <w:szCs w:val="21"/>
              </w:rPr>
              <w:t>增加了</w:t>
            </w:r>
            <w:r>
              <w:rPr>
                <w:rFonts w:asciiTheme="minorEastAsia" w:hAnsiTheme="minorEastAsia"/>
                <w:szCs w:val="21"/>
              </w:rPr>
              <w:t>Git</w:t>
            </w:r>
            <w:r>
              <w:rPr>
                <w:rFonts w:asciiTheme="minorEastAsia" w:hAnsiTheme="minorEastAsia" w:hint="eastAsia"/>
                <w:szCs w:val="21"/>
              </w:rPr>
              <w:t>使用场景</w:t>
            </w:r>
          </w:p>
        </w:tc>
      </w:tr>
      <w:tr w:rsidR="00AF669C" w14:paraId="5A2D1A47" w14:textId="77777777" w:rsidTr="00751E38">
        <w:tc>
          <w:tcPr>
            <w:tcW w:w="1129" w:type="dxa"/>
          </w:tcPr>
          <w:p w14:paraId="27F00F6E" w14:textId="3FB28B6F" w:rsidR="00AF669C" w:rsidRPr="00AF669C" w:rsidRDefault="00AF669C">
            <w:pPr>
              <w:spacing w:line="360" w:lineRule="auto"/>
              <w:rPr>
                <w:rFonts w:asciiTheme="minorEastAsia" w:hAnsiTheme="minorEastAsia"/>
                <w:szCs w:val="21"/>
              </w:rPr>
            </w:pPr>
            <w:r>
              <w:rPr>
                <w:rFonts w:asciiTheme="minorEastAsia" w:hAnsiTheme="minorEastAsia" w:hint="eastAsia"/>
                <w:szCs w:val="21"/>
              </w:rPr>
              <w:t>0.3.8</w:t>
            </w:r>
          </w:p>
        </w:tc>
        <w:tc>
          <w:tcPr>
            <w:tcW w:w="1247" w:type="dxa"/>
          </w:tcPr>
          <w:p w14:paraId="3F8CC2F5" w14:textId="755E8425" w:rsidR="00AF669C" w:rsidRDefault="00AF669C">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
          <w:p w14:paraId="161FFC3C" w14:textId="77777777" w:rsidR="00AF669C" w:rsidRDefault="00AF669C">
            <w:pPr>
              <w:spacing w:line="360" w:lineRule="auto"/>
              <w:rPr>
                <w:rFonts w:asciiTheme="minorEastAsia" w:hAnsiTheme="minorEastAsia"/>
                <w:szCs w:val="21"/>
              </w:rPr>
            </w:pPr>
          </w:p>
        </w:tc>
        <w:tc>
          <w:tcPr>
            <w:tcW w:w="2693" w:type="dxa"/>
          </w:tcPr>
          <w:p w14:paraId="641C4B5B" w14:textId="752D3AD6" w:rsidR="00AF669C" w:rsidRPr="00EB51AB" w:rsidRDefault="00AF669C">
            <w:pPr>
              <w:spacing w:line="360" w:lineRule="auto"/>
              <w:rPr>
                <w:rFonts w:asciiTheme="minorEastAsia" w:hAnsiTheme="minorEastAsia"/>
                <w:szCs w:val="21"/>
              </w:rPr>
            </w:pPr>
            <w:r>
              <w:rPr>
                <w:rFonts w:asciiTheme="minorEastAsia" w:hAnsiTheme="minorEastAsia" w:hint="eastAsia"/>
                <w:szCs w:val="21"/>
              </w:rPr>
              <w:t>2018/12/2-2018/12/2</w:t>
            </w:r>
          </w:p>
        </w:tc>
        <w:tc>
          <w:tcPr>
            <w:tcW w:w="1384" w:type="dxa"/>
          </w:tcPr>
          <w:p w14:paraId="2C83DFCA" w14:textId="398A522A" w:rsidR="00AF669C" w:rsidRDefault="00E81318">
            <w:pPr>
              <w:spacing w:line="360" w:lineRule="auto"/>
              <w:rPr>
                <w:rFonts w:asciiTheme="minorEastAsia" w:hAnsiTheme="minorEastAsia"/>
                <w:szCs w:val="21"/>
              </w:rPr>
            </w:pPr>
            <w:r>
              <w:rPr>
                <w:rFonts w:asciiTheme="minorEastAsia" w:hAnsiTheme="minorEastAsia" w:hint="eastAsia"/>
                <w:szCs w:val="21"/>
              </w:rPr>
              <w:t>修改了配置管理，人力资源部分删除文档编写员，修改了W</w:t>
            </w:r>
            <w:r>
              <w:rPr>
                <w:rFonts w:asciiTheme="minorEastAsia" w:hAnsiTheme="minorEastAsia"/>
                <w:szCs w:val="21"/>
              </w:rPr>
              <w:t>BS</w:t>
            </w:r>
            <w:r>
              <w:rPr>
                <w:rFonts w:asciiTheme="minorEastAsia" w:hAnsiTheme="minorEastAsia" w:hint="eastAsia"/>
                <w:szCs w:val="21"/>
              </w:rPr>
              <w:t>图</w:t>
            </w:r>
          </w:p>
        </w:tc>
      </w:tr>
      <w:tr w:rsidR="003F79DA" w14:paraId="5E383FF6" w14:textId="77777777" w:rsidTr="00751E38">
        <w:tc>
          <w:tcPr>
            <w:tcW w:w="1129" w:type="dxa"/>
          </w:tcPr>
          <w:p w14:paraId="3EFD384D" w14:textId="7EB3422A" w:rsidR="003F79DA" w:rsidRDefault="003F79DA">
            <w:pPr>
              <w:spacing w:line="360" w:lineRule="auto"/>
              <w:rPr>
                <w:rFonts w:asciiTheme="minorEastAsia" w:hAnsiTheme="minorEastAsia"/>
                <w:szCs w:val="21"/>
              </w:rPr>
            </w:pPr>
            <w:r>
              <w:rPr>
                <w:rFonts w:asciiTheme="minorEastAsia" w:hAnsiTheme="minorEastAsia" w:hint="eastAsia"/>
                <w:szCs w:val="21"/>
              </w:rPr>
              <w:t>0.3.9</w:t>
            </w:r>
          </w:p>
        </w:tc>
        <w:tc>
          <w:tcPr>
            <w:tcW w:w="1247" w:type="dxa"/>
          </w:tcPr>
          <w:p w14:paraId="1365C7A7" w14:textId="74541E95" w:rsidR="003F79DA" w:rsidRDefault="003F79DA">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
          <w:p w14:paraId="42A917CD" w14:textId="02152EA2" w:rsidR="003F79DA" w:rsidRDefault="000679F6">
            <w:pPr>
              <w:spacing w:line="360" w:lineRule="auto"/>
              <w:rPr>
                <w:rFonts w:asciiTheme="minorEastAsia" w:hAnsiTheme="minorEastAsia"/>
                <w:szCs w:val="21"/>
              </w:rPr>
            </w:pPr>
            <w:r>
              <w:rPr>
                <w:rFonts w:asciiTheme="minorEastAsia" w:hAnsiTheme="minorEastAsia" w:hint="eastAsia"/>
                <w:szCs w:val="21"/>
              </w:rPr>
              <w:t>沈启航</w:t>
            </w:r>
          </w:p>
        </w:tc>
        <w:tc>
          <w:tcPr>
            <w:tcW w:w="2693" w:type="dxa"/>
          </w:tcPr>
          <w:p w14:paraId="6C02EDE9" w14:textId="29DC685F" w:rsidR="003F79DA" w:rsidRDefault="003F79DA">
            <w:pPr>
              <w:spacing w:line="360" w:lineRule="auto"/>
              <w:rPr>
                <w:rFonts w:asciiTheme="minorEastAsia" w:hAnsiTheme="minorEastAsia"/>
                <w:szCs w:val="21"/>
              </w:rPr>
            </w:pPr>
            <w:r w:rsidRPr="003F79DA">
              <w:rPr>
                <w:rFonts w:asciiTheme="minorEastAsia" w:hAnsiTheme="minorEastAsia"/>
                <w:szCs w:val="21"/>
              </w:rPr>
              <w:t>2018/12/</w:t>
            </w:r>
            <w:r>
              <w:rPr>
                <w:rFonts w:asciiTheme="minorEastAsia" w:hAnsiTheme="minorEastAsia" w:hint="eastAsia"/>
                <w:szCs w:val="21"/>
              </w:rPr>
              <w:t>6</w:t>
            </w:r>
            <w:r w:rsidRPr="003F79DA">
              <w:rPr>
                <w:rFonts w:asciiTheme="minorEastAsia" w:hAnsiTheme="minorEastAsia"/>
                <w:szCs w:val="21"/>
              </w:rPr>
              <w:t>-2018/12/</w:t>
            </w:r>
            <w:r>
              <w:rPr>
                <w:rFonts w:asciiTheme="minorEastAsia" w:hAnsiTheme="minorEastAsia" w:hint="eastAsia"/>
                <w:szCs w:val="21"/>
              </w:rPr>
              <w:t>6</w:t>
            </w:r>
          </w:p>
        </w:tc>
        <w:tc>
          <w:tcPr>
            <w:tcW w:w="1384" w:type="dxa"/>
          </w:tcPr>
          <w:p w14:paraId="476DE6B3" w14:textId="17120D33" w:rsidR="003F79DA" w:rsidRDefault="00B52906">
            <w:pPr>
              <w:spacing w:line="360" w:lineRule="auto"/>
              <w:rPr>
                <w:rFonts w:asciiTheme="minorEastAsia" w:hAnsiTheme="minorEastAsia"/>
                <w:szCs w:val="21"/>
              </w:rPr>
            </w:pPr>
            <w:r>
              <w:rPr>
                <w:rFonts w:asciiTheme="minorEastAsia" w:hAnsiTheme="minorEastAsia" w:hint="eastAsia"/>
                <w:szCs w:val="21"/>
              </w:rPr>
              <w:t>修改了沟通计划、修改里程碑</w:t>
            </w:r>
            <w:r w:rsidR="00D544AB">
              <w:rPr>
                <w:rFonts w:asciiTheme="minorEastAsia" w:hAnsiTheme="minorEastAsia" w:hint="eastAsia"/>
                <w:szCs w:val="21"/>
              </w:rPr>
              <w:t>、修改W</w:t>
            </w:r>
            <w:r w:rsidR="00D544AB">
              <w:rPr>
                <w:rFonts w:asciiTheme="minorEastAsia" w:hAnsiTheme="minorEastAsia"/>
                <w:szCs w:val="21"/>
              </w:rPr>
              <w:t>BS</w:t>
            </w:r>
            <w:r w:rsidR="00D544AB">
              <w:rPr>
                <w:rFonts w:asciiTheme="minorEastAsia" w:hAnsiTheme="minorEastAsia" w:hint="eastAsia"/>
                <w:szCs w:val="21"/>
              </w:rPr>
              <w:t>图</w:t>
            </w:r>
            <w:r w:rsidR="000679F6">
              <w:rPr>
                <w:rFonts w:asciiTheme="minorEastAsia" w:hAnsiTheme="minorEastAsia" w:hint="eastAsia"/>
                <w:szCs w:val="21"/>
              </w:rPr>
              <w:t>、修改质量管理计划</w:t>
            </w:r>
          </w:p>
        </w:tc>
      </w:tr>
    </w:tbl>
    <w:p w14:paraId="7E015931" w14:textId="4E28798B" w:rsidR="00751E38" w:rsidRDefault="00947F56" w:rsidP="00D544AB">
      <w:pPr>
        <w:spacing w:line="360" w:lineRule="auto"/>
      </w:pPr>
      <w:r>
        <w:rPr>
          <w:rFonts w:hint="eastAsia"/>
        </w:rPr>
        <w:lastRenderedPageBreak/>
        <w:t>注</w:t>
      </w:r>
      <w:r>
        <w:t>：本文档由于</w:t>
      </w:r>
      <w:r>
        <w:rPr>
          <w:rFonts w:hint="eastAsia"/>
        </w:rPr>
        <w:t>项目经理</w:t>
      </w:r>
      <w:r>
        <w:t>的疏忽，导致</w:t>
      </w:r>
      <w:r>
        <w:rPr>
          <w:rFonts w:hint="eastAsia"/>
        </w:rPr>
        <w:t>0.1.2</w:t>
      </w:r>
      <w:r>
        <w:rPr>
          <w:rFonts w:hint="eastAsia"/>
        </w:rPr>
        <w:t>及</w:t>
      </w:r>
      <w:r>
        <w:t>以前版本的更新记录和</w:t>
      </w:r>
      <w:r>
        <w:t>Git</w:t>
      </w:r>
      <w:r>
        <w:t>上的版本提交记录</w:t>
      </w:r>
      <w:r>
        <w:rPr>
          <w:rFonts w:hint="eastAsia"/>
        </w:rPr>
        <w:t>不符</w:t>
      </w:r>
      <w:r>
        <w:t>，在</w:t>
      </w:r>
      <w:r>
        <w:rPr>
          <w:rFonts w:hint="eastAsia"/>
        </w:rPr>
        <w:t>0.1.3</w:t>
      </w:r>
      <w:r>
        <w:rPr>
          <w:rFonts w:hint="eastAsia"/>
        </w:rPr>
        <w:t>及</w:t>
      </w:r>
      <w:r>
        <w:t>以后版本会修正。</w:t>
      </w:r>
    </w:p>
    <w:p w14:paraId="6C26E485" w14:textId="77777777" w:rsidR="00751E38" w:rsidRDefault="00751E38">
      <w:pPr>
        <w:widowControl/>
        <w:jc w:val="left"/>
      </w:pPr>
      <w:r>
        <w:br w:type="page"/>
      </w:r>
    </w:p>
    <w:sdt>
      <w:sdtPr>
        <w:rPr>
          <w:lang w:val="zh-CN"/>
        </w:rPr>
        <w:id w:val="1113631653"/>
        <w:docPartObj>
          <w:docPartGallery w:val="Table of Contents"/>
          <w:docPartUnique/>
        </w:docPartObj>
      </w:sdtPr>
      <w:sdtEndPr>
        <w:rPr>
          <w:b/>
          <w:bCs/>
        </w:rPr>
      </w:sdtEndPr>
      <w:sdtContent>
        <w:p w14:paraId="4F2FC44F" w14:textId="1E0D4449" w:rsidR="00574C23" w:rsidRDefault="00947F56" w:rsidP="00CA61BB">
          <w:pPr>
            <w:widowControl/>
            <w:spacing w:line="360" w:lineRule="auto"/>
            <w:jc w:val="left"/>
          </w:pPr>
          <w:r>
            <w:rPr>
              <w:rFonts w:ascii="宋体" w:eastAsia="宋体" w:hAnsi="宋体"/>
            </w:rPr>
            <w:t>目录</w:t>
          </w:r>
        </w:p>
        <w:p w14:paraId="5EE5BE04" w14:textId="0ABE86CD" w:rsidR="000679F6" w:rsidRDefault="00574C23">
          <w:pPr>
            <w:pStyle w:val="TOC2"/>
            <w:tabs>
              <w:tab w:val="right" w:leader="dot" w:pos="8296"/>
            </w:tabs>
            <w:rPr>
              <w:rFonts w:cstheme="minorBidi"/>
              <w:noProof/>
              <w:kern w:val="2"/>
              <w:sz w:val="21"/>
            </w:rPr>
          </w:pPr>
          <w:r>
            <w:fldChar w:fldCharType="begin"/>
          </w:r>
          <w:r w:rsidR="00947F56">
            <w:instrText xml:space="preserve"> TOC \o "1-3" \h \z \u </w:instrText>
          </w:r>
          <w:r>
            <w:fldChar w:fldCharType="separate"/>
          </w:r>
          <w:hyperlink w:anchor="_Toc531879144" w:history="1">
            <w:r w:rsidR="000679F6" w:rsidRPr="006D40F6">
              <w:rPr>
                <w:rStyle w:val="af1"/>
                <w:noProof/>
              </w:rPr>
              <w:t>历史版本</w:t>
            </w:r>
            <w:r w:rsidR="000679F6">
              <w:rPr>
                <w:noProof/>
                <w:webHidden/>
              </w:rPr>
              <w:tab/>
            </w:r>
            <w:r w:rsidR="000679F6">
              <w:rPr>
                <w:noProof/>
                <w:webHidden/>
              </w:rPr>
              <w:fldChar w:fldCharType="begin"/>
            </w:r>
            <w:r w:rsidR="000679F6">
              <w:rPr>
                <w:noProof/>
                <w:webHidden/>
              </w:rPr>
              <w:instrText xml:space="preserve"> PAGEREF _Toc531879144 \h </w:instrText>
            </w:r>
            <w:r w:rsidR="000679F6">
              <w:rPr>
                <w:noProof/>
                <w:webHidden/>
              </w:rPr>
            </w:r>
            <w:r w:rsidR="000679F6">
              <w:rPr>
                <w:noProof/>
                <w:webHidden/>
              </w:rPr>
              <w:fldChar w:fldCharType="separate"/>
            </w:r>
            <w:r w:rsidR="000679F6">
              <w:rPr>
                <w:noProof/>
                <w:webHidden/>
              </w:rPr>
              <w:t>2</w:t>
            </w:r>
            <w:r w:rsidR="000679F6">
              <w:rPr>
                <w:noProof/>
                <w:webHidden/>
              </w:rPr>
              <w:fldChar w:fldCharType="end"/>
            </w:r>
          </w:hyperlink>
        </w:p>
        <w:p w14:paraId="2EB77FF7" w14:textId="24A9CDF4" w:rsidR="000679F6" w:rsidRDefault="004839FE">
          <w:pPr>
            <w:pStyle w:val="TOC1"/>
            <w:tabs>
              <w:tab w:val="right" w:leader="dot" w:pos="8296"/>
            </w:tabs>
            <w:rPr>
              <w:noProof/>
            </w:rPr>
          </w:pPr>
          <w:hyperlink w:anchor="_Toc531879145" w:history="1">
            <w:r w:rsidR="000679F6" w:rsidRPr="006D40F6">
              <w:rPr>
                <w:rStyle w:val="af1"/>
                <w:rFonts w:asciiTheme="majorEastAsia" w:hAnsiTheme="majorEastAsia" w:cstheme="majorHAnsi"/>
                <w:noProof/>
              </w:rPr>
              <w:t>1</w:t>
            </w:r>
            <w:r w:rsidR="000679F6" w:rsidRPr="006D40F6">
              <w:rPr>
                <w:rStyle w:val="af1"/>
                <w:rFonts w:asciiTheme="majorEastAsia" w:hAnsiTheme="majorEastAsia"/>
                <w:noProof/>
              </w:rPr>
              <w:t xml:space="preserve"> 引言</w:t>
            </w:r>
            <w:r w:rsidR="000679F6">
              <w:rPr>
                <w:noProof/>
                <w:webHidden/>
              </w:rPr>
              <w:tab/>
            </w:r>
            <w:r w:rsidR="000679F6">
              <w:rPr>
                <w:noProof/>
                <w:webHidden/>
              </w:rPr>
              <w:fldChar w:fldCharType="begin"/>
            </w:r>
            <w:r w:rsidR="000679F6">
              <w:rPr>
                <w:noProof/>
                <w:webHidden/>
              </w:rPr>
              <w:instrText xml:space="preserve"> PAGEREF _Toc531879145 \h </w:instrText>
            </w:r>
            <w:r w:rsidR="000679F6">
              <w:rPr>
                <w:noProof/>
                <w:webHidden/>
              </w:rPr>
            </w:r>
            <w:r w:rsidR="000679F6">
              <w:rPr>
                <w:noProof/>
                <w:webHidden/>
              </w:rPr>
              <w:fldChar w:fldCharType="separate"/>
            </w:r>
            <w:r w:rsidR="000679F6">
              <w:rPr>
                <w:noProof/>
                <w:webHidden/>
              </w:rPr>
              <w:t>9</w:t>
            </w:r>
            <w:r w:rsidR="000679F6">
              <w:rPr>
                <w:noProof/>
                <w:webHidden/>
              </w:rPr>
              <w:fldChar w:fldCharType="end"/>
            </w:r>
          </w:hyperlink>
        </w:p>
        <w:p w14:paraId="50B4E3DF" w14:textId="7FA6206A" w:rsidR="000679F6" w:rsidRDefault="004839FE">
          <w:pPr>
            <w:pStyle w:val="TOC2"/>
            <w:tabs>
              <w:tab w:val="right" w:leader="dot" w:pos="8296"/>
            </w:tabs>
            <w:rPr>
              <w:rFonts w:cstheme="minorBidi"/>
              <w:noProof/>
              <w:kern w:val="2"/>
              <w:sz w:val="21"/>
            </w:rPr>
          </w:pPr>
          <w:hyperlink w:anchor="_Toc531879146" w:history="1">
            <w:r w:rsidR="000679F6" w:rsidRPr="006D40F6">
              <w:rPr>
                <w:rStyle w:val="af1"/>
                <w:noProof/>
              </w:rPr>
              <w:t xml:space="preserve">1.1 </w:t>
            </w:r>
            <w:r w:rsidR="000679F6" w:rsidRPr="006D40F6">
              <w:rPr>
                <w:rStyle w:val="af1"/>
                <w:noProof/>
              </w:rPr>
              <w:t>编写目的</w:t>
            </w:r>
            <w:r w:rsidR="000679F6">
              <w:rPr>
                <w:noProof/>
                <w:webHidden/>
              </w:rPr>
              <w:tab/>
            </w:r>
            <w:r w:rsidR="000679F6">
              <w:rPr>
                <w:noProof/>
                <w:webHidden/>
              </w:rPr>
              <w:fldChar w:fldCharType="begin"/>
            </w:r>
            <w:r w:rsidR="000679F6">
              <w:rPr>
                <w:noProof/>
                <w:webHidden/>
              </w:rPr>
              <w:instrText xml:space="preserve"> PAGEREF _Toc531879146 \h </w:instrText>
            </w:r>
            <w:r w:rsidR="000679F6">
              <w:rPr>
                <w:noProof/>
                <w:webHidden/>
              </w:rPr>
            </w:r>
            <w:r w:rsidR="000679F6">
              <w:rPr>
                <w:noProof/>
                <w:webHidden/>
              </w:rPr>
              <w:fldChar w:fldCharType="separate"/>
            </w:r>
            <w:r w:rsidR="000679F6">
              <w:rPr>
                <w:noProof/>
                <w:webHidden/>
              </w:rPr>
              <w:t>9</w:t>
            </w:r>
            <w:r w:rsidR="000679F6">
              <w:rPr>
                <w:noProof/>
                <w:webHidden/>
              </w:rPr>
              <w:fldChar w:fldCharType="end"/>
            </w:r>
          </w:hyperlink>
        </w:p>
        <w:p w14:paraId="4696C43E" w14:textId="0F483143" w:rsidR="000679F6" w:rsidRDefault="004839FE">
          <w:pPr>
            <w:pStyle w:val="TOC2"/>
            <w:tabs>
              <w:tab w:val="right" w:leader="dot" w:pos="8296"/>
            </w:tabs>
            <w:rPr>
              <w:rFonts w:cstheme="minorBidi"/>
              <w:noProof/>
              <w:kern w:val="2"/>
              <w:sz w:val="21"/>
            </w:rPr>
          </w:pPr>
          <w:hyperlink w:anchor="_Toc531879147" w:history="1">
            <w:r w:rsidR="000679F6" w:rsidRPr="006D40F6">
              <w:rPr>
                <w:rStyle w:val="af1"/>
                <w:noProof/>
              </w:rPr>
              <w:t xml:space="preserve">1.2 </w:t>
            </w:r>
            <w:r w:rsidR="000679F6" w:rsidRPr="006D40F6">
              <w:rPr>
                <w:rStyle w:val="af1"/>
                <w:noProof/>
              </w:rPr>
              <w:t>项目背景</w:t>
            </w:r>
            <w:r w:rsidR="000679F6">
              <w:rPr>
                <w:noProof/>
                <w:webHidden/>
              </w:rPr>
              <w:tab/>
            </w:r>
            <w:r w:rsidR="000679F6">
              <w:rPr>
                <w:noProof/>
                <w:webHidden/>
              </w:rPr>
              <w:fldChar w:fldCharType="begin"/>
            </w:r>
            <w:r w:rsidR="000679F6">
              <w:rPr>
                <w:noProof/>
                <w:webHidden/>
              </w:rPr>
              <w:instrText xml:space="preserve"> PAGEREF _Toc531879147 \h </w:instrText>
            </w:r>
            <w:r w:rsidR="000679F6">
              <w:rPr>
                <w:noProof/>
                <w:webHidden/>
              </w:rPr>
            </w:r>
            <w:r w:rsidR="000679F6">
              <w:rPr>
                <w:noProof/>
                <w:webHidden/>
              </w:rPr>
              <w:fldChar w:fldCharType="separate"/>
            </w:r>
            <w:r w:rsidR="000679F6">
              <w:rPr>
                <w:noProof/>
                <w:webHidden/>
              </w:rPr>
              <w:t>9</w:t>
            </w:r>
            <w:r w:rsidR="000679F6">
              <w:rPr>
                <w:noProof/>
                <w:webHidden/>
              </w:rPr>
              <w:fldChar w:fldCharType="end"/>
            </w:r>
          </w:hyperlink>
        </w:p>
        <w:p w14:paraId="20F35D63" w14:textId="2D190FD3" w:rsidR="000679F6" w:rsidRDefault="004839FE">
          <w:pPr>
            <w:pStyle w:val="TOC3"/>
            <w:tabs>
              <w:tab w:val="right" w:leader="dot" w:pos="8296"/>
            </w:tabs>
            <w:rPr>
              <w:rFonts w:cstheme="minorBidi"/>
              <w:noProof/>
              <w:kern w:val="2"/>
              <w:sz w:val="21"/>
            </w:rPr>
          </w:pPr>
          <w:hyperlink w:anchor="_Toc531879148" w:history="1">
            <w:r w:rsidR="000679F6" w:rsidRPr="006D40F6">
              <w:rPr>
                <w:rStyle w:val="af1"/>
                <w:noProof/>
              </w:rPr>
              <w:t xml:space="preserve">1.2.1 </w:t>
            </w:r>
            <w:r w:rsidR="000679F6" w:rsidRPr="006D40F6">
              <w:rPr>
                <w:rStyle w:val="af1"/>
                <w:noProof/>
              </w:rPr>
              <w:t>软件系统名称</w:t>
            </w:r>
            <w:r w:rsidR="000679F6">
              <w:rPr>
                <w:noProof/>
                <w:webHidden/>
              </w:rPr>
              <w:tab/>
            </w:r>
            <w:r w:rsidR="000679F6">
              <w:rPr>
                <w:noProof/>
                <w:webHidden/>
              </w:rPr>
              <w:fldChar w:fldCharType="begin"/>
            </w:r>
            <w:r w:rsidR="000679F6">
              <w:rPr>
                <w:noProof/>
                <w:webHidden/>
              </w:rPr>
              <w:instrText xml:space="preserve"> PAGEREF _Toc531879148 \h </w:instrText>
            </w:r>
            <w:r w:rsidR="000679F6">
              <w:rPr>
                <w:noProof/>
                <w:webHidden/>
              </w:rPr>
            </w:r>
            <w:r w:rsidR="000679F6">
              <w:rPr>
                <w:noProof/>
                <w:webHidden/>
              </w:rPr>
              <w:fldChar w:fldCharType="separate"/>
            </w:r>
            <w:r w:rsidR="000679F6">
              <w:rPr>
                <w:noProof/>
                <w:webHidden/>
              </w:rPr>
              <w:t>9</w:t>
            </w:r>
            <w:r w:rsidR="000679F6">
              <w:rPr>
                <w:noProof/>
                <w:webHidden/>
              </w:rPr>
              <w:fldChar w:fldCharType="end"/>
            </w:r>
          </w:hyperlink>
        </w:p>
        <w:p w14:paraId="335250CB" w14:textId="3BD6C0B2" w:rsidR="000679F6" w:rsidRDefault="004839FE">
          <w:pPr>
            <w:pStyle w:val="TOC3"/>
            <w:tabs>
              <w:tab w:val="right" w:leader="dot" w:pos="8296"/>
            </w:tabs>
            <w:rPr>
              <w:rFonts w:cstheme="minorBidi"/>
              <w:noProof/>
              <w:kern w:val="2"/>
              <w:sz w:val="21"/>
            </w:rPr>
          </w:pPr>
          <w:hyperlink w:anchor="_Toc531879149" w:history="1">
            <w:r w:rsidR="000679F6" w:rsidRPr="006D40F6">
              <w:rPr>
                <w:rStyle w:val="af1"/>
                <w:noProof/>
              </w:rPr>
              <w:t xml:space="preserve">1.2.2 </w:t>
            </w:r>
            <w:r w:rsidR="000679F6" w:rsidRPr="006D40F6">
              <w:rPr>
                <w:rStyle w:val="af1"/>
                <w:noProof/>
              </w:rPr>
              <w:t>项目客户</w:t>
            </w:r>
            <w:r w:rsidR="000679F6">
              <w:rPr>
                <w:noProof/>
                <w:webHidden/>
              </w:rPr>
              <w:tab/>
            </w:r>
            <w:r w:rsidR="000679F6">
              <w:rPr>
                <w:noProof/>
                <w:webHidden/>
              </w:rPr>
              <w:fldChar w:fldCharType="begin"/>
            </w:r>
            <w:r w:rsidR="000679F6">
              <w:rPr>
                <w:noProof/>
                <w:webHidden/>
              </w:rPr>
              <w:instrText xml:space="preserve"> PAGEREF _Toc531879149 \h </w:instrText>
            </w:r>
            <w:r w:rsidR="000679F6">
              <w:rPr>
                <w:noProof/>
                <w:webHidden/>
              </w:rPr>
            </w:r>
            <w:r w:rsidR="000679F6">
              <w:rPr>
                <w:noProof/>
                <w:webHidden/>
              </w:rPr>
              <w:fldChar w:fldCharType="separate"/>
            </w:r>
            <w:r w:rsidR="000679F6">
              <w:rPr>
                <w:noProof/>
                <w:webHidden/>
              </w:rPr>
              <w:t>9</w:t>
            </w:r>
            <w:r w:rsidR="000679F6">
              <w:rPr>
                <w:noProof/>
                <w:webHidden/>
              </w:rPr>
              <w:fldChar w:fldCharType="end"/>
            </w:r>
          </w:hyperlink>
        </w:p>
        <w:p w14:paraId="77F24D91" w14:textId="6301E0B0" w:rsidR="000679F6" w:rsidRDefault="004839FE">
          <w:pPr>
            <w:pStyle w:val="TOC3"/>
            <w:tabs>
              <w:tab w:val="right" w:leader="dot" w:pos="8296"/>
            </w:tabs>
            <w:rPr>
              <w:rFonts w:cstheme="minorBidi"/>
              <w:noProof/>
              <w:kern w:val="2"/>
              <w:sz w:val="21"/>
            </w:rPr>
          </w:pPr>
          <w:hyperlink w:anchor="_Toc531879150" w:history="1">
            <w:r w:rsidR="000679F6" w:rsidRPr="006D40F6">
              <w:rPr>
                <w:rStyle w:val="af1"/>
                <w:noProof/>
              </w:rPr>
              <w:t xml:space="preserve">1.2.3 </w:t>
            </w:r>
            <w:r w:rsidR="000679F6" w:rsidRPr="006D40F6">
              <w:rPr>
                <w:rStyle w:val="af1"/>
                <w:noProof/>
              </w:rPr>
              <w:t>开发团队</w:t>
            </w:r>
            <w:r w:rsidR="000679F6">
              <w:rPr>
                <w:noProof/>
                <w:webHidden/>
              </w:rPr>
              <w:tab/>
            </w:r>
            <w:r w:rsidR="000679F6">
              <w:rPr>
                <w:noProof/>
                <w:webHidden/>
              </w:rPr>
              <w:fldChar w:fldCharType="begin"/>
            </w:r>
            <w:r w:rsidR="000679F6">
              <w:rPr>
                <w:noProof/>
                <w:webHidden/>
              </w:rPr>
              <w:instrText xml:space="preserve"> PAGEREF _Toc531879150 \h </w:instrText>
            </w:r>
            <w:r w:rsidR="000679F6">
              <w:rPr>
                <w:noProof/>
                <w:webHidden/>
              </w:rPr>
            </w:r>
            <w:r w:rsidR="000679F6">
              <w:rPr>
                <w:noProof/>
                <w:webHidden/>
              </w:rPr>
              <w:fldChar w:fldCharType="separate"/>
            </w:r>
            <w:r w:rsidR="000679F6">
              <w:rPr>
                <w:noProof/>
                <w:webHidden/>
              </w:rPr>
              <w:t>9</w:t>
            </w:r>
            <w:r w:rsidR="000679F6">
              <w:rPr>
                <w:noProof/>
                <w:webHidden/>
              </w:rPr>
              <w:fldChar w:fldCharType="end"/>
            </w:r>
          </w:hyperlink>
        </w:p>
        <w:p w14:paraId="25969B01" w14:textId="389ECC7C" w:rsidR="000679F6" w:rsidRDefault="004839FE">
          <w:pPr>
            <w:pStyle w:val="TOC3"/>
            <w:tabs>
              <w:tab w:val="right" w:leader="dot" w:pos="8296"/>
            </w:tabs>
            <w:rPr>
              <w:rFonts w:cstheme="minorBidi"/>
              <w:noProof/>
              <w:kern w:val="2"/>
              <w:sz w:val="21"/>
            </w:rPr>
          </w:pPr>
          <w:hyperlink w:anchor="_Toc531879151" w:history="1">
            <w:r w:rsidR="000679F6" w:rsidRPr="006D40F6">
              <w:rPr>
                <w:rStyle w:val="af1"/>
                <w:noProof/>
              </w:rPr>
              <w:t xml:space="preserve">1.2.4 </w:t>
            </w:r>
            <w:r w:rsidR="000679F6" w:rsidRPr="006D40F6">
              <w:rPr>
                <w:rStyle w:val="af1"/>
                <w:noProof/>
              </w:rPr>
              <w:t>项目用户群</w:t>
            </w:r>
            <w:r w:rsidR="000679F6">
              <w:rPr>
                <w:noProof/>
                <w:webHidden/>
              </w:rPr>
              <w:tab/>
            </w:r>
            <w:r w:rsidR="000679F6">
              <w:rPr>
                <w:noProof/>
                <w:webHidden/>
              </w:rPr>
              <w:fldChar w:fldCharType="begin"/>
            </w:r>
            <w:r w:rsidR="000679F6">
              <w:rPr>
                <w:noProof/>
                <w:webHidden/>
              </w:rPr>
              <w:instrText xml:space="preserve"> PAGEREF _Toc531879151 \h </w:instrText>
            </w:r>
            <w:r w:rsidR="000679F6">
              <w:rPr>
                <w:noProof/>
                <w:webHidden/>
              </w:rPr>
            </w:r>
            <w:r w:rsidR="000679F6">
              <w:rPr>
                <w:noProof/>
                <w:webHidden/>
              </w:rPr>
              <w:fldChar w:fldCharType="separate"/>
            </w:r>
            <w:r w:rsidR="000679F6">
              <w:rPr>
                <w:noProof/>
                <w:webHidden/>
              </w:rPr>
              <w:t>10</w:t>
            </w:r>
            <w:r w:rsidR="000679F6">
              <w:rPr>
                <w:noProof/>
                <w:webHidden/>
              </w:rPr>
              <w:fldChar w:fldCharType="end"/>
            </w:r>
          </w:hyperlink>
        </w:p>
        <w:p w14:paraId="1DC53B6C" w14:textId="27BB94DD" w:rsidR="000679F6" w:rsidRDefault="004839FE">
          <w:pPr>
            <w:pStyle w:val="TOC3"/>
            <w:tabs>
              <w:tab w:val="right" w:leader="dot" w:pos="8296"/>
            </w:tabs>
            <w:rPr>
              <w:rFonts w:cstheme="minorBidi"/>
              <w:noProof/>
              <w:kern w:val="2"/>
              <w:sz w:val="21"/>
            </w:rPr>
          </w:pPr>
          <w:hyperlink w:anchor="_Toc531879152" w:history="1">
            <w:r w:rsidR="000679F6" w:rsidRPr="006D40F6">
              <w:rPr>
                <w:rStyle w:val="af1"/>
                <w:noProof/>
              </w:rPr>
              <w:t>1.2.5</w:t>
            </w:r>
            <w:r w:rsidR="000679F6" w:rsidRPr="006D40F6">
              <w:rPr>
                <w:rStyle w:val="af1"/>
                <w:noProof/>
              </w:rPr>
              <w:t>计算中心</w:t>
            </w:r>
            <w:r w:rsidR="000679F6">
              <w:rPr>
                <w:noProof/>
                <w:webHidden/>
              </w:rPr>
              <w:tab/>
            </w:r>
            <w:r w:rsidR="000679F6">
              <w:rPr>
                <w:noProof/>
                <w:webHidden/>
              </w:rPr>
              <w:fldChar w:fldCharType="begin"/>
            </w:r>
            <w:r w:rsidR="000679F6">
              <w:rPr>
                <w:noProof/>
                <w:webHidden/>
              </w:rPr>
              <w:instrText xml:space="preserve"> PAGEREF _Toc531879152 \h </w:instrText>
            </w:r>
            <w:r w:rsidR="000679F6">
              <w:rPr>
                <w:noProof/>
                <w:webHidden/>
              </w:rPr>
            </w:r>
            <w:r w:rsidR="000679F6">
              <w:rPr>
                <w:noProof/>
                <w:webHidden/>
              </w:rPr>
              <w:fldChar w:fldCharType="separate"/>
            </w:r>
            <w:r w:rsidR="000679F6">
              <w:rPr>
                <w:noProof/>
                <w:webHidden/>
              </w:rPr>
              <w:t>10</w:t>
            </w:r>
            <w:r w:rsidR="000679F6">
              <w:rPr>
                <w:noProof/>
                <w:webHidden/>
              </w:rPr>
              <w:fldChar w:fldCharType="end"/>
            </w:r>
          </w:hyperlink>
        </w:p>
        <w:p w14:paraId="328571B5" w14:textId="69F0A6EC" w:rsidR="000679F6" w:rsidRDefault="004839FE">
          <w:pPr>
            <w:pStyle w:val="TOC2"/>
            <w:tabs>
              <w:tab w:val="right" w:leader="dot" w:pos="8296"/>
            </w:tabs>
            <w:rPr>
              <w:rFonts w:cstheme="minorBidi"/>
              <w:noProof/>
              <w:kern w:val="2"/>
              <w:sz w:val="21"/>
            </w:rPr>
          </w:pPr>
          <w:hyperlink w:anchor="_Toc531879153" w:history="1">
            <w:r w:rsidR="000679F6" w:rsidRPr="006D40F6">
              <w:rPr>
                <w:rStyle w:val="af1"/>
                <w:noProof/>
              </w:rPr>
              <w:t xml:space="preserve">1.3 </w:t>
            </w:r>
            <w:r w:rsidR="000679F6" w:rsidRPr="006D40F6">
              <w:rPr>
                <w:rStyle w:val="af1"/>
                <w:noProof/>
              </w:rPr>
              <w:t>定义</w:t>
            </w:r>
            <w:r w:rsidR="000679F6">
              <w:rPr>
                <w:noProof/>
                <w:webHidden/>
              </w:rPr>
              <w:tab/>
            </w:r>
            <w:r w:rsidR="000679F6">
              <w:rPr>
                <w:noProof/>
                <w:webHidden/>
              </w:rPr>
              <w:fldChar w:fldCharType="begin"/>
            </w:r>
            <w:r w:rsidR="000679F6">
              <w:rPr>
                <w:noProof/>
                <w:webHidden/>
              </w:rPr>
              <w:instrText xml:space="preserve"> PAGEREF _Toc531879153 \h </w:instrText>
            </w:r>
            <w:r w:rsidR="000679F6">
              <w:rPr>
                <w:noProof/>
                <w:webHidden/>
              </w:rPr>
            </w:r>
            <w:r w:rsidR="000679F6">
              <w:rPr>
                <w:noProof/>
                <w:webHidden/>
              </w:rPr>
              <w:fldChar w:fldCharType="separate"/>
            </w:r>
            <w:r w:rsidR="000679F6">
              <w:rPr>
                <w:noProof/>
                <w:webHidden/>
              </w:rPr>
              <w:t>10</w:t>
            </w:r>
            <w:r w:rsidR="000679F6">
              <w:rPr>
                <w:noProof/>
                <w:webHidden/>
              </w:rPr>
              <w:fldChar w:fldCharType="end"/>
            </w:r>
          </w:hyperlink>
        </w:p>
        <w:p w14:paraId="4467ED91" w14:textId="6225DBEC" w:rsidR="000679F6" w:rsidRDefault="004839FE">
          <w:pPr>
            <w:pStyle w:val="TOC2"/>
            <w:tabs>
              <w:tab w:val="right" w:leader="dot" w:pos="8296"/>
            </w:tabs>
            <w:rPr>
              <w:rFonts w:cstheme="minorBidi"/>
              <w:noProof/>
              <w:kern w:val="2"/>
              <w:sz w:val="21"/>
            </w:rPr>
          </w:pPr>
          <w:hyperlink w:anchor="_Toc531879154" w:history="1">
            <w:r w:rsidR="000679F6" w:rsidRPr="006D40F6">
              <w:rPr>
                <w:rStyle w:val="af1"/>
                <w:noProof/>
              </w:rPr>
              <w:t xml:space="preserve">1.4 </w:t>
            </w:r>
            <w:r w:rsidR="000679F6" w:rsidRPr="006D40F6">
              <w:rPr>
                <w:rStyle w:val="af1"/>
                <w:noProof/>
              </w:rPr>
              <w:t>参考资料</w:t>
            </w:r>
            <w:r w:rsidR="000679F6">
              <w:rPr>
                <w:noProof/>
                <w:webHidden/>
              </w:rPr>
              <w:tab/>
            </w:r>
            <w:r w:rsidR="000679F6">
              <w:rPr>
                <w:noProof/>
                <w:webHidden/>
              </w:rPr>
              <w:fldChar w:fldCharType="begin"/>
            </w:r>
            <w:r w:rsidR="000679F6">
              <w:rPr>
                <w:noProof/>
                <w:webHidden/>
              </w:rPr>
              <w:instrText xml:space="preserve"> PAGEREF _Toc531879154 \h </w:instrText>
            </w:r>
            <w:r w:rsidR="000679F6">
              <w:rPr>
                <w:noProof/>
                <w:webHidden/>
              </w:rPr>
            </w:r>
            <w:r w:rsidR="000679F6">
              <w:rPr>
                <w:noProof/>
                <w:webHidden/>
              </w:rPr>
              <w:fldChar w:fldCharType="separate"/>
            </w:r>
            <w:r w:rsidR="000679F6">
              <w:rPr>
                <w:noProof/>
                <w:webHidden/>
              </w:rPr>
              <w:t>10</w:t>
            </w:r>
            <w:r w:rsidR="000679F6">
              <w:rPr>
                <w:noProof/>
                <w:webHidden/>
              </w:rPr>
              <w:fldChar w:fldCharType="end"/>
            </w:r>
          </w:hyperlink>
        </w:p>
        <w:p w14:paraId="6211B215" w14:textId="51E2720B" w:rsidR="000679F6" w:rsidRDefault="004839FE">
          <w:pPr>
            <w:pStyle w:val="TOC1"/>
            <w:tabs>
              <w:tab w:val="right" w:leader="dot" w:pos="8296"/>
            </w:tabs>
            <w:rPr>
              <w:noProof/>
            </w:rPr>
          </w:pPr>
          <w:hyperlink w:anchor="_Toc531879155" w:history="1">
            <w:r w:rsidR="000679F6" w:rsidRPr="006D40F6">
              <w:rPr>
                <w:rStyle w:val="af1"/>
                <w:rFonts w:asciiTheme="majorEastAsia" w:hAnsiTheme="majorEastAsia" w:cstheme="majorHAnsi"/>
                <w:noProof/>
              </w:rPr>
              <w:t>2 项目概述</w:t>
            </w:r>
            <w:r w:rsidR="000679F6">
              <w:rPr>
                <w:noProof/>
                <w:webHidden/>
              </w:rPr>
              <w:tab/>
            </w:r>
            <w:r w:rsidR="000679F6">
              <w:rPr>
                <w:noProof/>
                <w:webHidden/>
              </w:rPr>
              <w:fldChar w:fldCharType="begin"/>
            </w:r>
            <w:r w:rsidR="000679F6">
              <w:rPr>
                <w:noProof/>
                <w:webHidden/>
              </w:rPr>
              <w:instrText xml:space="preserve"> PAGEREF _Toc531879155 \h </w:instrText>
            </w:r>
            <w:r w:rsidR="000679F6">
              <w:rPr>
                <w:noProof/>
                <w:webHidden/>
              </w:rPr>
            </w:r>
            <w:r w:rsidR="000679F6">
              <w:rPr>
                <w:noProof/>
                <w:webHidden/>
              </w:rPr>
              <w:fldChar w:fldCharType="separate"/>
            </w:r>
            <w:r w:rsidR="000679F6">
              <w:rPr>
                <w:noProof/>
                <w:webHidden/>
              </w:rPr>
              <w:t>10</w:t>
            </w:r>
            <w:r w:rsidR="000679F6">
              <w:rPr>
                <w:noProof/>
                <w:webHidden/>
              </w:rPr>
              <w:fldChar w:fldCharType="end"/>
            </w:r>
          </w:hyperlink>
        </w:p>
        <w:p w14:paraId="5BE9CABC" w14:textId="383A4CAB" w:rsidR="000679F6" w:rsidRDefault="004839FE">
          <w:pPr>
            <w:pStyle w:val="TOC2"/>
            <w:tabs>
              <w:tab w:val="right" w:leader="dot" w:pos="8296"/>
            </w:tabs>
            <w:rPr>
              <w:rFonts w:cstheme="minorBidi"/>
              <w:noProof/>
              <w:kern w:val="2"/>
              <w:sz w:val="21"/>
            </w:rPr>
          </w:pPr>
          <w:hyperlink w:anchor="_Toc531879156" w:history="1">
            <w:r w:rsidR="000679F6" w:rsidRPr="006D40F6">
              <w:rPr>
                <w:rStyle w:val="af1"/>
                <w:noProof/>
              </w:rPr>
              <w:t xml:space="preserve">2.1 </w:t>
            </w:r>
            <w:r w:rsidR="000679F6" w:rsidRPr="006D40F6">
              <w:rPr>
                <w:rStyle w:val="af1"/>
                <w:noProof/>
              </w:rPr>
              <w:t>工作内容</w:t>
            </w:r>
            <w:r w:rsidR="000679F6">
              <w:rPr>
                <w:noProof/>
                <w:webHidden/>
              </w:rPr>
              <w:tab/>
            </w:r>
            <w:r w:rsidR="000679F6">
              <w:rPr>
                <w:noProof/>
                <w:webHidden/>
              </w:rPr>
              <w:fldChar w:fldCharType="begin"/>
            </w:r>
            <w:r w:rsidR="000679F6">
              <w:rPr>
                <w:noProof/>
                <w:webHidden/>
              </w:rPr>
              <w:instrText xml:space="preserve"> PAGEREF _Toc531879156 \h </w:instrText>
            </w:r>
            <w:r w:rsidR="000679F6">
              <w:rPr>
                <w:noProof/>
                <w:webHidden/>
              </w:rPr>
            </w:r>
            <w:r w:rsidR="000679F6">
              <w:rPr>
                <w:noProof/>
                <w:webHidden/>
              </w:rPr>
              <w:fldChar w:fldCharType="separate"/>
            </w:r>
            <w:r w:rsidR="000679F6">
              <w:rPr>
                <w:noProof/>
                <w:webHidden/>
              </w:rPr>
              <w:t>10</w:t>
            </w:r>
            <w:r w:rsidR="000679F6">
              <w:rPr>
                <w:noProof/>
                <w:webHidden/>
              </w:rPr>
              <w:fldChar w:fldCharType="end"/>
            </w:r>
          </w:hyperlink>
        </w:p>
        <w:p w14:paraId="331378D9" w14:textId="394A113A" w:rsidR="000679F6" w:rsidRDefault="004839FE">
          <w:pPr>
            <w:pStyle w:val="TOC2"/>
            <w:tabs>
              <w:tab w:val="right" w:leader="dot" w:pos="8296"/>
            </w:tabs>
            <w:rPr>
              <w:rFonts w:cstheme="minorBidi"/>
              <w:noProof/>
              <w:kern w:val="2"/>
              <w:sz w:val="21"/>
            </w:rPr>
          </w:pPr>
          <w:hyperlink w:anchor="_Toc531879157" w:history="1">
            <w:r w:rsidR="000679F6" w:rsidRPr="006D40F6">
              <w:rPr>
                <w:rStyle w:val="af1"/>
                <w:noProof/>
              </w:rPr>
              <w:t xml:space="preserve">2.2 </w:t>
            </w:r>
            <w:r w:rsidR="000679F6" w:rsidRPr="006D40F6">
              <w:rPr>
                <w:rStyle w:val="af1"/>
                <w:noProof/>
              </w:rPr>
              <w:t>主要参与人员</w:t>
            </w:r>
            <w:r w:rsidR="000679F6">
              <w:rPr>
                <w:noProof/>
                <w:webHidden/>
              </w:rPr>
              <w:tab/>
            </w:r>
            <w:r w:rsidR="000679F6">
              <w:rPr>
                <w:noProof/>
                <w:webHidden/>
              </w:rPr>
              <w:fldChar w:fldCharType="begin"/>
            </w:r>
            <w:r w:rsidR="000679F6">
              <w:rPr>
                <w:noProof/>
                <w:webHidden/>
              </w:rPr>
              <w:instrText xml:space="preserve"> PAGEREF _Toc531879157 \h </w:instrText>
            </w:r>
            <w:r w:rsidR="000679F6">
              <w:rPr>
                <w:noProof/>
                <w:webHidden/>
              </w:rPr>
            </w:r>
            <w:r w:rsidR="000679F6">
              <w:rPr>
                <w:noProof/>
                <w:webHidden/>
              </w:rPr>
              <w:fldChar w:fldCharType="separate"/>
            </w:r>
            <w:r w:rsidR="000679F6">
              <w:rPr>
                <w:noProof/>
                <w:webHidden/>
              </w:rPr>
              <w:t>11</w:t>
            </w:r>
            <w:r w:rsidR="000679F6">
              <w:rPr>
                <w:noProof/>
                <w:webHidden/>
              </w:rPr>
              <w:fldChar w:fldCharType="end"/>
            </w:r>
          </w:hyperlink>
        </w:p>
        <w:p w14:paraId="0D0FDB8D" w14:textId="1422CA09" w:rsidR="000679F6" w:rsidRDefault="004839FE">
          <w:pPr>
            <w:pStyle w:val="TOC2"/>
            <w:tabs>
              <w:tab w:val="right" w:leader="dot" w:pos="8296"/>
            </w:tabs>
            <w:rPr>
              <w:rFonts w:cstheme="minorBidi"/>
              <w:noProof/>
              <w:kern w:val="2"/>
              <w:sz w:val="21"/>
            </w:rPr>
          </w:pPr>
          <w:hyperlink w:anchor="_Toc531879158" w:history="1">
            <w:r w:rsidR="000679F6" w:rsidRPr="006D40F6">
              <w:rPr>
                <w:rStyle w:val="af1"/>
                <w:noProof/>
              </w:rPr>
              <w:t xml:space="preserve">2.3 </w:t>
            </w:r>
            <w:r w:rsidR="000679F6" w:rsidRPr="006D40F6">
              <w:rPr>
                <w:rStyle w:val="af1"/>
                <w:noProof/>
              </w:rPr>
              <w:t>产品</w:t>
            </w:r>
            <w:r w:rsidR="000679F6">
              <w:rPr>
                <w:noProof/>
                <w:webHidden/>
              </w:rPr>
              <w:tab/>
            </w:r>
            <w:r w:rsidR="000679F6">
              <w:rPr>
                <w:noProof/>
                <w:webHidden/>
              </w:rPr>
              <w:fldChar w:fldCharType="begin"/>
            </w:r>
            <w:r w:rsidR="000679F6">
              <w:rPr>
                <w:noProof/>
                <w:webHidden/>
              </w:rPr>
              <w:instrText xml:space="preserve"> PAGEREF _Toc531879158 \h </w:instrText>
            </w:r>
            <w:r w:rsidR="000679F6">
              <w:rPr>
                <w:noProof/>
                <w:webHidden/>
              </w:rPr>
            </w:r>
            <w:r w:rsidR="000679F6">
              <w:rPr>
                <w:noProof/>
                <w:webHidden/>
              </w:rPr>
              <w:fldChar w:fldCharType="separate"/>
            </w:r>
            <w:r w:rsidR="000679F6">
              <w:rPr>
                <w:noProof/>
                <w:webHidden/>
              </w:rPr>
              <w:t>12</w:t>
            </w:r>
            <w:r w:rsidR="000679F6">
              <w:rPr>
                <w:noProof/>
                <w:webHidden/>
              </w:rPr>
              <w:fldChar w:fldCharType="end"/>
            </w:r>
          </w:hyperlink>
        </w:p>
        <w:p w14:paraId="346664F9" w14:textId="3969C63B" w:rsidR="000679F6" w:rsidRDefault="004839FE">
          <w:pPr>
            <w:pStyle w:val="TOC3"/>
            <w:tabs>
              <w:tab w:val="right" w:leader="dot" w:pos="8296"/>
            </w:tabs>
            <w:rPr>
              <w:rFonts w:cstheme="minorBidi"/>
              <w:noProof/>
              <w:kern w:val="2"/>
              <w:sz w:val="21"/>
            </w:rPr>
          </w:pPr>
          <w:hyperlink w:anchor="_Toc531879159" w:history="1">
            <w:r w:rsidR="000679F6" w:rsidRPr="006D40F6">
              <w:rPr>
                <w:rStyle w:val="af1"/>
                <w:noProof/>
              </w:rPr>
              <w:t>2.3.1</w:t>
            </w:r>
            <w:r w:rsidR="000679F6" w:rsidRPr="006D40F6">
              <w:rPr>
                <w:rStyle w:val="af1"/>
                <w:noProof/>
              </w:rPr>
              <w:t>程序</w:t>
            </w:r>
            <w:r w:rsidR="000679F6">
              <w:rPr>
                <w:noProof/>
                <w:webHidden/>
              </w:rPr>
              <w:tab/>
            </w:r>
            <w:r w:rsidR="000679F6">
              <w:rPr>
                <w:noProof/>
                <w:webHidden/>
              </w:rPr>
              <w:fldChar w:fldCharType="begin"/>
            </w:r>
            <w:r w:rsidR="000679F6">
              <w:rPr>
                <w:noProof/>
                <w:webHidden/>
              </w:rPr>
              <w:instrText xml:space="preserve"> PAGEREF _Toc531879159 \h </w:instrText>
            </w:r>
            <w:r w:rsidR="000679F6">
              <w:rPr>
                <w:noProof/>
                <w:webHidden/>
              </w:rPr>
            </w:r>
            <w:r w:rsidR="000679F6">
              <w:rPr>
                <w:noProof/>
                <w:webHidden/>
              </w:rPr>
              <w:fldChar w:fldCharType="separate"/>
            </w:r>
            <w:r w:rsidR="000679F6">
              <w:rPr>
                <w:noProof/>
                <w:webHidden/>
              </w:rPr>
              <w:t>12</w:t>
            </w:r>
            <w:r w:rsidR="000679F6">
              <w:rPr>
                <w:noProof/>
                <w:webHidden/>
              </w:rPr>
              <w:fldChar w:fldCharType="end"/>
            </w:r>
          </w:hyperlink>
        </w:p>
        <w:p w14:paraId="573C7980" w14:textId="76377C5C" w:rsidR="000679F6" w:rsidRDefault="004839FE">
          <w:pPr>
            <w:pStyle w:val="TOC3"/>
            <w:tabs>
              <w:tab w:val="right" w:leader="dot" w:pos="8296"/>
            </w:tabs>
            <w:rPr>
              <w:rFonts w:cstheme="minorBidi"/>
              <w:noProof/>
              <w:kern w:val="2"/>
              <w:sz w:val="21"/>
            </w:rPr>
          </w:pPr>
          <w:hyperlink w:anchor="_Toc531879160" w:history="1">
            <w:r w:rsidR="000679F6" w:rsidRPr="006D40F6">
              <w:rPr>
                <w:rStyle w:val="af1"/>
                <w:noProof/>
              </w:rPr>
              <w:t xml:space="preserve">2.3.2 </w:t>
            </w:r>
            <w:r w:rsidR="000679F6" w:rsidRPr="006D40F6">
              <w:rPr>
                <w:rStyle w:val="af1"/>
                <w:noProof/>
              </w:rPr>
              <w:t>文件</w:t>
            </w:r>
            <w:r w:rsidR="000679F6">
              <w:rPr>
                <w:noProof/>
                <w:webHidden/>
              </w:rPr>
              <w:tab/>
            </w:r>
            <w:r w:rsidR="000679F6">
              <w:rPr>
                <w:noProof/>
                <w:webHidden/>
              </w:rPr>
              <w:fldChar w:fldCharType="begin"/>
            </w:r>
            <w:r w:rsidR="000679F6">
              <w:rPr>
                <w:noProof/>
                <w:webHidden/>
              </w:rPr>
              <w:instrText xml:space="preserve"> PAGEREF _Toc531879160 \h </w:instrText>
            </w:r>
            <w:r w:rsidR="000679F6">
              <w:rPr>
                <w:noProof/>
                <w:webHidden/>
              </w:rPr>
            </w:r>
            <w:r w:rsidR="000679F6">
              <w:rPr>
                <w:noProof/>
                <w:webHidden/>
              </w:rPr>
              <w:fldChar w:fldCharType="separate"/>
            </w:r>
            <w:r w:rsidR="000679F6">
              <w:rPr>
                <w:noProof/>
                <w:webHidden/>
              </w:rPr>
              <w:t>12</w:t>
            </w:r>
            <w:r w:rsidR="000679F6">
              <w:rPr>
                <w:noProof/>
                <w:webHidden/>
              </w:rPr>
              <w:fldChar w:fldCharType="end"/>
            </w:r>
          </w:hyperlink>
        </w:p>
        <w:p w14:paraId="460E038F" w14:textId="6C73614F" w:rsidR="000679F6" w:rsidRDefault="004839FE">
          <w:pPr>
            <w:pStyle w:val="TOC3"/>
            <w:tabs>
              <w:tab w:val="right" w:leader="dot" w:pos="8296"/>
            </w:tabs>
            <w:rPr>
              <w:rFonts w:cstheme="minorBidi"/>
              <w:noProof/>
              <w:kern w:val="2"/>
              <w:sz w:val="21"/>
            </w:rPr>
          </w:pPr>
          <w:hyperlink w:anchor="_Toc531879161" w:history="1">
            <w:r w:rsidR="000679F6" w:rsidRPr="006D40F6">
              <w:rPr>
                <w:rStyle w:val="af1"/>
                <w:noProof/>
              </w:rPr>
              <w:t xml:space="preserve">2.3.3 </w:t>
            </w:r>
            <w:r w:rsidR="000679F6" w:rsidRPr="006D40F6">
              <w:rPr>
                <w:rStyle w:val="af1"/>
                <w:noProof/>
              </w:rPr>
              <w:t>服务</w:t>
            </w:r>
            <w:r w:rsidR="000679F6">
              <w:rPr>
                <w:noProof/>
                <w:webHidden/>
              </w:rPr>
              <w:tab/>
            </w:r>
            <w:r w:rsidR="000679F6">
              <w:rPr>
                <w:noProof/>
                <w:webHidden/>
              </w:rPr>
              <w:fldChar w:fldCharType="begin"/>
            </w:r>
            <w:r w:rsidR="000679F6">
              <w:rPr>
                <w:noProof/>
                <w:webHidden/>
              </w:rPr>
              <w:instrText xml:space="preserve"> PAGEREF _Toc531879161 \h </w:instrText>
            </w:r>
            <w:r w:rsidR="000679F6">
              <w:rPr>
                <w:noProof/>
                <w:webHidden/>
              </w:rPr>
            </w:r>
            <w:r w:rsidR="000679F6">
              <w:rPr>
                <w:noProof/>
                <w:webHidden/>
              </w:rPr>
              <w:fldChar w:fldCharType="separate"/>
            </w:r>
            <w:r w:rsidR="000679F6">
              <w:rPr>
                <w:noProof/>
                <w:webHidden/>
              </w:rPr>
              <w:t>13</w:t>
            </w:r>
            <w:r w:rsidR="000679F6">
              <w:rPr>
                <w:noProof/>
                <w:webHidden/>
              </w:rPr>
              <w:fldChar w:fldCharType="end"/>
            </w:r>
          </w:hyperlink>
        </w:p>
        <w:p w14:paraId="22AB598C" w14:textId="79BAD5AA" w:rsidR="000679F6" w:rsidRDefault="004839FE">
          <w:pPr>
            <w:pStyle w:val="TOC3"/>
            <w:tabs>
              <w:tab w:val="right" w:leader="dot" w:pos="8296"/>
            </w:tabs>
            <w:rPr>
              <w:rFonts w:cstheme="minorBidi"/>
              <w:noProof/>
              <w:kern w:val="2"/>
              <w:sz w:val="21"/>
            </w:rPr>
          </w:pPr>
          <w:hyperlink w:anchor="_Toc531879162" w:history="1">
            <w:r w:rsidR="000679F6" w:rsidRPr="006D40F6">
              <w:rPr>
                <w:rStyle w:val="af1"/>
                <w:noProof/>
              </w:rPr>
              <w:t>2.3.4</w:t>
            </w:r>
            <w:r w:rsidR="000679F6" w:rsidRPr="006D40F6">
              <w:rPr>
                <w:rStyle w:val="af1"/>
                <w:noProof/>
              </w:rPr>
              <w:t>非移交的产品</w:t>
            </w:r>
            <w:r w:rsidR="000679F6">
              <w:rPr>
                <w:noProof/>
                <w:webHidden/>
              </w:rPr>
              <w:tab/>
            </w:r>
            <w:r w:rsidR="000679F6">
              <w:rPr>
                <w:noProof/>
                <w:webHidden/>
              </w:rPr>
              <w:fldChar w:fldCharType="begin"/>
            </w:r>
            <w:r w:rsidR="000679F6">
              <w:rPr>
                <w:noProof/>
                <w:webHidden/>
              </w:rPr>
              <w:instrText xml:space="preserve"> PAGEREF _Toc531879162 \h </w:instrText>
            </w:r>
            <w:r w:rsidR="000679F6">
              <w:rPr>
                <w:noProof/>
                <w:webHidden/>
              </w:rPr>
            </w:r>
            <w:r w:rsidR="000679F6">
              <w:rPr>
                <w:noProof/>
                <w:webHidden/>
              </w:rPr>
              <w:fldChar w:fldCharType="separate"/>
            </w:r>
            <w:r w:rsidR="000679F6">
              <w:rPr>
                <w:noProof/>
                <w:webHidden/>
              </w:rPr>
              <w:t>13</w:t>
            </w:r>
            <w:r w:rsidR="000679F6">
              <w:rPr>
                <w:noProof/>
                <w:webHidden/>
              </w:rPr>
              <w:fldChar w:fldCharType="end"/>
            </w:r>
          </w:hyperlink>
        </w:p>
        <w:p w14:paraId="2297061C" w14:textId="49429960" w:rsidR="000679F6" w:rsidRDefault="004839FE">
          <w:pPr>
            <w:pStyle w:val="TOC2"/>
            <w:tabs>
              <w:tab w:val="right" w:leader="dot" w:pos="8296"/>
            </w:tabs>
            <w:rPr>
              <w:rFonts w:cstheme="minorBidi"/>
              <w:noProof/>
              <w:kern w:val="2"/>
              <w:sz w:val="21"/>
            </w:rPr>
          </w:pPr>
          <w:hyperlink w:anchor="_Toc531879163" w:history="1">
            <w:r w:rsidR="000679F6" w:rsidRPr="006D40F6">
              <w:rPr>
                <w:rStyle w:val="af1"/>
                <w:noProof/>
              </w:rPr>
              <w:t xml:space="preserve">2.4 </w:t>
            </w:r>
            <w:r w:rsidR="000679F6" w:rsidRPr="006D40F6">
              <w:rPr>
                <w:rStyle w:val="af1"/>
                <w:noProof/>
              </w:rPr>
              <w:t>验收标准</w:t>
            </w:r>
            <w:r w:rsidR="000679F6">
              <w:rPr>
                <w:noProof/>
                <w:webHidden/>
              </w:rPr>
              <w:tab/>
            </w:r>
            <w:r w:rsidR="000679F6">
              <w:rPr>
                <w:noProof/>
                <w:webHidden/>
              </w:rPr>
              <w:fldChar w:fldCharType="begin"/>
            </w:r>
            <w:r w:rsidR="000679F6">
              <w:rPr>
                <w:noProof/>
                <w:webHidden/>
              </w:rPr>
              <w:instrText xml:space="preserve"> PAGEREF _Toc531879163 \h </w:instrText>
            </w:r>
            <w:r w:rsidR="000679F6">
              <w:rPr>
                <w:noProof/>
                <w:webHidden/>
              </w:rPr>
            </w:r>
            <w:r w:rsidR="000679F6">
              <w:rPr>
                <w:noProof/>
                <w:webHidden/>
              </w:rPr>
              <w:fldChar w:fldCharType="separate"/>
            </w:r>
            <w:r w:rsidR="000679F6">
              <w:rPr>
                <w:noProof/>
                <w:webHidden/>
              </w:rPr>
              <w:t>13</w:t>
            </w:r>
            <w:r w:rsidR="000679F6">
              <w:rPr>
                <w:noProof/>
                <w:webHidden/>
              </w:rPr>
              <w:fldChar w:fldCharType="end"/>
            </w:r>
          </w:hyperlink>
        </w:p>
        <w:p w14:paraId="16D22722" w14:textId="3CE811A9" w:rsidR="000679F6" w:rsidRDefault="004839FE">
          <w:pPr>
            <w:pStyle w:val="TOC2"/>
            <w:tabs>
              <w:tab w:val="right" w:leader="dot" w:pos="8296"/>
            </w:tabs>
            <w:rPr>
              <w:rFonts w:cstheme="minorBidi"/>
              <w:noProof/>
              <w:kern w:val="2"/>
              <w:sz w:val="21"/>
            </w:rPr>
          </w:pPr>
          <w:hyperlink w:anchor="_Toc531879164" w:history="1">
            <w:r w:rsidR="000679F6" w:rsidRPr="006D40F6">
              <w:rPr>
                <w:rStyle w:val="af1"/>
                <w:noProof/>
              </w:rPr>
              <w:t>2.5</w:t>
            </w:r>
            <w:r w:rsidR="000679F6" w:rsidRPr="006D40F6">
              <w:rPr>
                <w:rStyle w:val="af1"/>
                <w:noProof/>
              </w:rPr>
              <w:t>完成项目的最迟期限</w:t>
            </w:r>
            <w:r w:rsidR="000679F6">
              <w:rPr>
                <w:noProof/>
                <w:webHidden/>
              </w:rPr>
              <w:tab/>
            </w:r>
            <w:r w:rsidR="000679F6">
              <w:rPr>
                <w:noProof/>
                <w:webHidden/>
              </w:rPr>
              <w:fldChar w:fldCharType="begin"/>
            </w:r>
            <w:r w:rsidR="000679F6">
              <w:rPr>
                <w:noProof/>
                <w:webHidden/>
              </w:rPr>
              <w:instrText xml:space="preserve"> PAGEREF _Toc531879164 \h </w:instrText>
            </w:r>
            <w:r w:rsidR="000679F6">
              <w:rPr>
                <w:noProof/>
                <w:webHidden/>
              </w:rPr>
            </w:r>
            <w:r w:rsidR="000679F6">
              <w:rPr>
                <w:noProof/>
                <w:webHidden/>
              </w:rPr>
              <w:fldChar w:fldCharType="separate"/>
            </w:r>
            <w:r w:rsidR="000679F6">
              <w:rPr>
                <w:noProof/>
                <w:webHidden/>
              </w:rPr>
              <w:t>14</w:t>
            </w:r>
            <w:r w:rsidR="000679F6">
              <w:rPr>
                <w:noProof/>
                <w:webHidden/>
              </w:rPr>
              <w:fldChar w:fldCharType="end"/>
            </w:r>
          </w:hyperlink>
        </w:p>
        <w:p w14:paraId="1733F75B" w14:textId="3E85802A" w:rsidR="000679F6" w:rsidRDefault="004839FE">
          <w:pPr>
            <w:pStyle w:val="TOC2"/>
            <w:tabs>
              <w:tab w:val="right" w:leader="dot" w:pos="8296"/>
            </w:tabs>
            <w:rPr>
              <w:rFonts w:cstheme="minorBidi"/>
              <w:noProof/>
              <w:kern w:val="2"/>
              <w:sz w:val="21"/>
            </w:rPr>
          </w:pPr>
          <w:hyperlink w:anchor="_Toc531879165" w:history="1">
            <w:r w:rsidR="000679F6" w:rsidRPr="006D40F6">
              <w:rPr>
                <w:rStyle w:val="af1"/>
                <w:noProof/>
              </w:rPr>
              <w:t>2.6</w:t>
            </w:r>
            <w:r w:rsidR="000679F6" w:rsidRPr="006D40F6">
              <w:rPr>
                <w:rStyle w:val="af1"/>
                <w:noProof/>
              </w:rPr>
              <w:t>本计划的批准者和批准日期</w:t>
            </w:r>
            <w:r w:rsidR="000679F6">
              <w:rPr>
                <w:noProof/>
                <w:webHidden/>
              </w:rPr>
              <w:tab/>
            </w:r>
            <w:r w:rsidR="000679F6">
              <w:rPr>
                <w:noProof/>
                <w:webHidden/>
              </w:rPr>
              <w:fldChar w:fldCharType="begin"/>
            </w:r>
            <w:r w:rsidR="000679F6">
              <w:rPr>
                <w:noProof/>
                <w:webHidden/>
              </w:rPr>
              <w:instrText xml:space="preserve"> PAGEREF _Toc531879165 \h </w:instrText>
            </w:r>
            <w:r w:rsidR="000679F6">
              <w:rPr>
                <w:noProof/>
                <w:webHidden/>
              </w:rPr>
            </w:r>
            <w:r w:rsidR="000679F6">
              <w:rPr>
                <w:noProof/>
                <w:webHidden/>
              </w:rPr>
              <w:fldChar w:fldCharType="separate"/>
            </w:r>
            <w:r w:rsidR="000679F6">
              <w:rPr>
                <w:noProof/>
                <w:webHidden/>
              </w:rPr>
              <w:t>14</w:t>
            </w:r>
            <w:r w:rsidR="000679F6">
              <w:rPr>
                <w:noProof/>
                <w:webHidden/>
              </w:rPr>
              <w:fldChar w:fldCharType="end"/>
            </w:r>
          </w:hyperlink>
        </w:p>
        <w:p w14:paraId="3FA513C8" w14:textId="66ADDA5B" w:rsidR="000679F6" w:rsidRDefault="004839FE">
          <w:pPr>
            <w:pStyle w:val="TOC1"/>
            <w:tabs>
              <w:tab w:val="right" w:leader="dot" w:pos="8296"/>
            </w:tabs>
            <w:rPr>
              <w:noProof/>
            </w:rPr>
          </w:pPr>
          <w:hyperlink w:anchor="_Toc531879166" w:history="1">
            <w:r w:rsidR="000679F6" w:rsidRPr="006D40F6">
              <w:rPr>
                <w:rStyle w:val="af1"/>
                <w:rFonts w:asciiTheme="majorEastAsia" w:hAnsiTheme="majorEastAsia" w:cstheme="majorHAnsi"/>
                <w:noProof/>
              </w:rPr>
              <w:t>3</w:t>
            </w:r>
            <w:r w:rsidR="000679F6" w:rsidRPr="006D40F6">
              <w:rPr>
                <w:rStyle w:val="af1"/>
                <w:rFonts w:asciiTheme="majorEastAsia" w:hAnsiTheme="majorEastAsia"/>
                <w:noProof/>
              </w:rPr>
              <w:t xml:space="preserve"> 实施计划</w:t>
            </w:r>
            <w:r w:rsidR="000679F6">
              <w:rPr>
                <w:noProof/>
                <w:webHidden/>
              </w:rPr>
              <w:tab/>
            </w:r>
            <w:r w:rsidR="000679F6">
              <w:rPr>
                <w:noProof/>
                <w:webHidden/>
              </w:rPr>
              <w:fldChar w:fldCharType="begin"/>
            </w:r>
            <w:r w:rsidR="000679F6">
              <w:rPr>
                <w:noProof/>
                <w:webHidden/>
              </w:rPr>
              <w:instrText xml:space="preserve"> PAGEREF _Toc531879166 \h </w:instrText>
            </w:r>
            <w:r w:rsidR="000679F6">
              <w:rPr>
                <w:noProof/>
                <w:webHidden/>
              </w:rPr>
            </w:r>
            <w:r w:rsidR="000679F6">
              <w:rPr>
                <w:noProof/>
                <w:webHidden/>
              </w:rPr>
              <w:fldChar w:fldCharType="separate"/>
            </w:r>
            <w:r w:rsidR="000679F6">
              <w:rPr>
                <w:noProof/>
                <w:webHidden/>
              </w:rPr>
              <w:t>14</w:t>
            </w:r>
            <w:r w:rsidR="000679F6">
              <w:rPr>
                <w:noProof/>
                <w:webHidden/>
              </w:rPr>
              <w:fldChar w:fldCharType="end"/>
            </w:r>
          </w:hyperlink>
        </w:p>
        <w:p w14:paraId="3AF4C290" w14:textId="65D3838B" w:rsidR="000679F6" w:rsidRDefault="004839FE">
          <w:pPr>
            <w:pStyle w:val="TOC2"/>
            <w:tabs>
              <w:tab w:val="right" w:leader="dot" w:pos="8296"/>
            </w:tabs>
            <w:rPr>
              <w:rFonts w:cstheme="minorBidi"/>
              <w:noProof/>
              <w:kern w:val="2"/>
              <w:sz w:val="21"/>
            </w:rPr>
          </w:pPr>
          <w:hyperlink w:anchor="_Toc531879167" w:history="1">
            <w:r w:rsidR="000679F6" w:rsidRPr="006D40F6">
              <w:rPr>
                <w:rStyle w:val="af1"/>
                <w:noProof/>
              </w:rPr>
              <w:t xml:space="preserve">3.1 </w:t>
            </w:r>
            <w:r w:rsidR="000679F6" w:rsidRPr="006D40F6">
              <w:rPr>
                <w:rStyle w:val="af1"/>
                <w:noProof/>
              </w:rPr>
              <w:t>工作任务分解与人员分工</w:t>
            </w:r>
            <w:r w:rsidR="000679F6">
              <w:rPr>
                <w:noProof/>
                <w:webHidden/>
              </w:rPr>
              <w:tab/>
            </w:r>
            <w:r w:rsidR="000679F6">
              <w:rPr>
                <w:noProof/>
                <w:webHidden/>
              </w:rPr>
              <w:fldChar w:fldCharType="begin"/>
            </w:r>
            <w:r w:rsidR="000679F6">
              <w:rPr>
                <w:noProof/>
                <w:webHidden/>
              </w:rPr>
              <w:instrText xml:space="preserve"> PAGEREF _Toc531879167 \h </w:instrText>
            </w:r>
            <w:r w:rsidR="000679F6">
              <w:rPr>
                <w:noProof/>
                <w:webHidden/>
              </w:rPr>
            </w:r>
            <w:r w:rsidR="000679F6">
              <w:rPr>
                <w:noProof/>
                <w:webHidden/>
              </w:rPr>
              <w:fldChar w:fldCharType="separate"/>
            </w:r>
            <w:r w:rsidR="000679F6">
              <w:rPr>
                <w:noProof/>
                <w:webHidden/>
              </w:rPr>
              <w:t>14</w:t>
            </w:r>
            <w:r w:rsidR="000679F6">
              <w:rPr>
                <w:noProof/>
                <w:webHidden/>
              </w:rPr>
              <w:fldChar w:fldCharType="end"/>
            </w:r>
          </w:hyperlink>
        </w:p>
        <w:p w14:paraId="5AD8DF29" w14:textId="7CF964EF" w:rsidR="000679F6" w:rsidRDefault="004839FE">
          <w:pPr>
            <w:pStyle w:val="TOC2"/>
            <w:tabs>
              <w:tab w:val="right" w:leader="dot" w:pos="8296"/>
            </w:tabs>
            <w:rPr>
              <w:rFonts w:cstheme="minorBidi"/>
              <w:noProof/>
              <w:kern w:val="2"/>
              <w:sz w:val="21"/>
            </w:rPr>
          </w:pPr>
          <w:hyperlink w:anchor="_Toc531879168" w:history="1">
            <w:r w:rsidR="000679F6" w:rsidRPr="006D40F6">
              <w:rPr>
                <w:rStyle w:val="af1"/>
                <w:noProof/>
              </w:rPr>
              <w:t xml:space="preserve">3.2 </w:t>
            </w:r>
            <w:r w:rsidR="000679F6" w:rsidRPr="006D40F6">
              <w:rPr>
                <w:rStyle w:val="af1"/>
                <w:noProof/>
              </w:rPr>
              <w:t>接口人员</w:t>
            </w:r>
            <w:r w:rsidR="000679F6">
              <w:rPr>
                <w:noProof/>
                <w:webHidden/>
              </w:rPr>
              <w:tab/>
            </w:r>
            <w:r w:rsidR="000679F6">
              <w:rPr>
                <w:noProof/>
                <w:webHidden/>
              </w:rPr>
              <w:fldChar w:fldCharType="begin"/>
            </w:r>
            <w:r w:rsidR="000679F6">
              <w:rPr>
                <w:noProof/>
                <w:webHidden/>
              </w:rPr>
              <w:instrText xml:space="preserve"> PAGEREF _Toc531879168 \h </w:instrText>
            </w:r>
            <w:r w:rsidR="000679F6">
              <w:rPr>
                <w:noProof/>
                <w:webHidden/>
              </w:rPr>
            </w:r>
            <w:r w:rsidR="000679F6">
              <w:rPr>
                <w:noProof/>
                <w:webHidden/>
              </w:rPr>
              <w:fldChar w:fldCharType="separate"/>
            </w:r>
            <w:r w:rsidR="000679F6">
              <w:rPr>
                <w:noProof/>
                <w:webHidden/>
              </w:rPr>
              <w:t>16</w:t>
            </w:r>
            <w:r w:rsidR="000679F6">
              <w:rPr>
                <w:noProof/>
                <w:webHidden/>
              </w:rPr>
              <w:fldChar w:fldCharType="end"/>
            </w:r>
          </w:hyperlink>
        </w:p>
        <w:p w14:paraId="4CF6015C" w14:textId="5138EE5B" w:rsidR="000679F6" w:rsidRDefault="004839FE">
          <w:pPr>
            <w:pStyle w:val="TOC2"/>
            <w:tabs>
              <w:tab w:val="right" w:leader="dot" w:pos="8296"/>
            </w:tabs>
            <w:rPr>
              <w:rFonts w:cstheme="minorBidi"/>
              <w:noProof/>
              <w:kern w:val="2"/>
              <w:sz w:val="21"/>
            </w:rPr>
          </w:pPr>
          <w:hyperlink w:anchor="_Toc531879169" w:history="1">
            <w:r w:rsidR="000679F6" w:rsidRPr="006D40F6">
              <w:rPr>
                <w:rStyle w:val="af1"/>
                <w:noProof/>
              </w:rPr>
              <w:t xml:space="preserve">3.3 </w:t>
            </w:r>
            <w:r w:rsidR="000679F6" w:rsidRPr="006D40F6">
              <w:rPr>
                <w:rStyle w:val="af1"/>
                <w:noProof/>
              </w:rPr>
              <w:t>进度</w:t>
            </w:r>
            <w:r w:rsidR="000679F6">
              <w:rPr>
                <w:noProof/>
                <w:webHidden/>
              </w:rPr>
              <w:tab/>
            </w:r>
            <w:r w:rsidR="000679F6">
              <w:rPr>
                <w:noProof/>
                <w:webHidden/>
              </w:rPr>
              <w:fldChar w:fldCharType="begin"/>
            </w:r>
            <w:r w:rsidR="000679F6">
              <w:rPr>
                <w:noProof/>
                <w:webHidden/>
              </w:rPr>
              <w:instrText xml:space="preserve"> PAGEREF _Toc531879169 \h </w:instrText>
            </w:r>
            <w:r w:rsidR="000679F6">
              <w:rPr>
                <w:noProof/>
                <w:webHidden/>
              </w:rPr>
            </w:r>
            <w:r w:rsidR="000679F6">
              <w:rPr>
                <w:noProof/>
                <w:webHidden/>
              </w:rPr>
              <w:fldChar w:fldCharType="separate"/>
            </w:r>
            <w:r w:rsidR="000679F6">
              <w:rPr>
                <w:noProof/>
                <w:webHidden/>
              </w:rPr>
              <w:t>16</w:t>
            </w:r>
            <w:r w:rsidR="000679F6">
              <w:rPr>
                <w:noProof/>
                <w:webHidden/>
              </w:rPr>
              <w:fldChar w:fldCharType="end"/>
            </w:r>
          </w:hyperlink>
        </w:p>
        <w:p w14:paraId="149EFB9E" w14:textId="234F3FE3" w:rsidR="000679F6" w:rsidRDefault="004839FE">
          <w:pPr>
            <w:pStyle w:val="TOC2"/>
            <w:tabs>
              <w:tab w:val="right" w:leader="dot" w:pos="8296"/>
            </w:tabs>
            <w:rPr>
              <w:rFonts w:cstheme="minorBidi"/>
              <w:noProof/>
              <w:kern w:val="2"/>
              <w:sz w:val="21"/>
            </w:rPr>
          </w:pPr>
          <w:hyperlink w:anchor="_Toc531879170" w:history="1">
            <w:r w:rsidR="000679F6" w:rsidRPr="006D40F6">
              <w:rPr>
                <w:rStyle w:val="af1"/>
                <w:noProof/>
              </w:rPr>
              <w:t xml:space="preserve">3.4 </w:t>
            </w:r>
            <w:r w:rsidR="000679F6" w:rsidRPr="006D40F6">
              <w:rPr>
                <w:rStyle w:val="af1"/>
                <w:noProof/>
              </w:rPr>
              <w:t>预算</w:t>
            </w:r>
            <w:r w:rsidR="000679F6">
              <w:rPr>
                <w:noProof/>
                <w:webHidden/>
              </w:rPr>
              <w:tab/>
            </w:r>
            <w:r w:rsidR="000679F6">
              <w:rPr>
                <w:noProof/>
                <w:webHidden/>
              </w:rPr>
              <w:fldChar w:fldCharType="begin"/>
            </w:r>
            <w:r w:rsidR="000679F6">
              <w:rPr>
                <w:noProof/>
                <w:webHidden/>
              </w:rPr>
              <w:instrText xml:space="preserve"> PAGEREF _Toc531879170 \h </w:instrText>
            </w:r>
            <w:r w:rsidR="000679F6">
              <w:rPr>
                <w:noProof/>
                <w:webHidden/>
              </w:rPr>
            </w:r>
            <w:r w:rsidR="000679F6">
              <w:rPr>
                <w:noProof/>
                <w:webHidden/>
              </w:rPr>
              <w:fldChar w:fldCharType="separate"/>
            </w:r>
            <w:r w:rsidR="000679F6">
              <w:rPr>
                <w:noProof/>
                <w:webHidden/>
              </w:rPr>
              <w:t>16</w:t>
            </w:r>
            <w:r w:rsidR="000679F6">
              <w:rPr>
                <w:noProof/>
                <w:webHidden/>
              </w:rPr>
              <w:fldChar w:fldCharType="end"/>
            </w:r>
          </w:hyperlink>
        </w:p>
        <w:p w14:paraId="3227A408" w14:textId="09865C7E" w:rsidR="000679F6" w:rsidRDefault="004839FE">
          <w:pPr>
            <w:pStyle w:val="TOC2"/>
            <w:tabs>
              <w:tab w:val="right" w:leader="dot" w:pos="8296"/>
            </w:tabs>
            <w:rPr>
              <w:rFonts w:cstheme="minorBidi"/>
              <w:noProof/>
              <w:kern w:val="2"/>
              <w:sz w:val="21"/>
            </w:rPr>
          </w:pPr>
          <w:hyperlink w:anchor="_Toc531879171" w:history="1">
            <w:r w:rsidR="000679F6" w:rsidRPr="006D40F6">
              <w:rPr>
                <w:rStyle w:val="af1"/>
                <w:noProof/>
              </w:rPr>
              <w:t xml:space="preserve">3.5 </w:t>
            </w:r>
            <w:r w:rsidR="000679F6" w:rsidRPr="006D40F6">
              <w:rPr>
                <w:rStyle w:val="af1"/>
                <w:noProof/>
              </w:rPr>
              <w:t>关键问题</w:t>
            </w:r>
            <w:r w:rsidR="000679F6">
              <w:rPr>
                <w:noProof/>
                <w:webHidden/>
              </w:rPr>
              <w:tab/>
            </w:r>
            <w:r w:rsidR="000679F6">
              <w:rPr>
                <w:noProof/>
                <w:webHidden/>
              </w:rPr>
              <w:fldChar w:fldCharType="begin"/>
            </w:r>
            <w:r w:rsidR="000679F6">
              <w:rPr>
                <w:noProof/>
                <w:webHidden/>
              </w:rPr>
              <w:instrText xml:space="preserve"> PAGEREF _Toc531879171 \h </w:instrText>
            </w:r>
            <w:r w:rsidR="000679F6">
              <w:rPr>
                <w:noProof/>
                <w:webHidden/>
              </w:rPr>
            </w:r>
            <w:r w:rsidR="000679F6">
              <w:rPr>
                <w:noProof/>
                <w:webHidden/>
              </w:rPr>
              <w:fldChar w:fldCharType="separate"/>
            </w:r>
            <w:r w:rsidR="000679F6">
              <w:rPr>
                <w:noProof/>
                <w:webHidden/>
              </w:rPr>
              <w:t>17</w:t>
            </w:r>
            <w:r w:rsidR="000679F6">
              <w:rPr>
                <w:noProof/>
                <w:webHidden/>
              </w:rPr>
              <w:fldChar w:fldCharType="end"/>
            </w:r>
          </w:hyperlink>
        </w:p>
        <w:p w14:paraId="35CC9342" w14:textId="350DCD8D" w:rsidR="000679F6" w:rsidRDefault="004839FE">
          <w:pPr>
            <w:pStyle w:val="TOC1"/>
            <w:tabs>
              <w:tab w:val="right" w:leader="dot" w:pos="8296"/>
            </w:tabs>
            <w:rPr>
              <w:noProof/>
            </w:rPr>
          </w:pPr>
          <w:hyperlink w:anchor="_Toc531879172" w:history="1">
            <w:r w:rsidR="000679F6" w:rsidRPr="006D40F6">
              <w:rPr>
                <w:rStyle w:val="af1"/>
                <w:rFonts w:asciiTheme="majorEastAsia" w:hAnsiTheme="majorEastAsia"/>
                <w:noProof/>
              </w:rPr>
              <w:t>4 支持条件</w:t>
            </w:r>
            <w:r w:rsidR="000679F6">
              <w:rPr>
                <w:noProof/>
                <w:webHidden/>
              </w:rPr>
              <w:tab/>
            </w:r>
            <w:r w:rsidR="000679F6">
              <w:rPr>
                <w:noProof/>
                <w:webHidden/>
              </w:rPr>
              <w:fldChar w:fldCharType="begin"/>
            </w:r>
            <w:r w:rsidR="000679F6">
              <w:rPr>
                <w:noProof/>
                <w:webHidden/>
              </w:rPr>
              <w:instrText xml:space="preserve"> PAGEREF _Toc531879172 \h </w:instrText>
            </w:r>
            <w:r w:rsidR="000679F6">
              <w:rPr>
                <w:noProof/>
                <w:webHidden/>
              </w:rPr>
            </w:r>
            <w:r w:rsidR="000679F6">
              <w:rPr>
                <w:noProof/>
                <w:webHidden/>
              </w:rPr>
              <w:fldChar w:fldCharType="separate"/>
            </w:r>
            <w:r w:rsidR="000679F6">
              <w:rPr>
                <w:noProof/>
                <w:webHidden/>
              </w:rPr>
              <w:t>18</w:t>
            </w:r>
            <w:r w:rsidR="000679F6">
              <w:rPr>
                <w:noProof/>
                <w:webHidden/>
              </w:rPr>
              <w:fldChar w:fldCharType="end"/>
            </w:r>
          </w:hyperlink>
        </w:p>
        <w:p w14:paraId="043A2857" w14:textId="2C504F4F" w:rsidR="000679F6" w:rsidRDefault="004839FE">
          <w:pPr>
            <w:pStyle w:val="TOC2"/>
            <w:tabs>
              <w:tab w:val="right" w:leader="dot" w:pos="8296"/>
            </w:tabs>
            <w:rPr>
              <w:rFonts w:cstheme="minorBidi"/>
              <w:noProof/>
              <w:kern w:val="2"/>
              <w:sz w:val="21"/>
            </w:rPr>
          </w:pPr>
          <w:hyperlink w:anchor="_Toc531879173" w:history="1">
            <w:r w:rsidR="000679F6" w:rsidRPr="006D40F6">
              <w:rPr>
                <w:rStyle w:val="af1"/>
                <w:noProof/>
              </w:rPr>
              <w:t xml:space="preserve">4.1 </w:t>
            </w:r>
            <w:r w:rsidR="000679F6" w:rsidRPr="006D40F6">
              <w:rPr>
                <w:rStyle w:val="af1"/>
                <w:noProof/>
              </w:rPr>
              <w:t>计算机系统支持</w:t>
            </w:r>
            <w:r w:rsidR="000679F6">
              <w:rPr>
                <w:noProof/>
                <w:webHidden/>
              </w:rPr>
              <w:tab/>
            </w:r>
            <w:r w:rsidR="000679F6">
              <w:rPr>
                <w:noProof/>
                <w:webHidden/>
              </w:rPr>
              <w:fldChar w:fldCharType="begin"/>
            </w:r>
            <w:r w:rsidR="000679F6">
              <w:rPr>
                <w:noProof/>
                <w:webHidden/>
              </w:rPr>
              <w:instrText xml:space="preserve"> PAGEREF _Toc531879173 \h </w:instrText>
            </w:r>
            <w:r w:rsidR="000679F6">
              <w:rPr>
                <w:noProof/>
                <w:webHidden/>
              </w:rPr>
            </w:r>
            <w:r w:rsidR="000679F6">
              <w:rPr>
                <w:noProof/>
                <w:webHidden/>
              </w:rPr>
              <w:fldChar w:fldCharType="separate"/>
            </w:r>
            <w:r w:rsidR="000679F6">
              <w:rPr>
                <w:noProof/>
                <w:webHidden/>
              </w:rPr>
              <w:t>18</w:t>
            </w:r>
            <w:r w:rsidR="000679F6">
              <w:rPr>
                <w:noProof/>
                <w:webHidden/>
              </w:rPr>
              <w:fldChar w:fldCharType="end"/>
            </w:r>
          </w:hyperlink>
        </w:p>
        <w:p w14:paraId="462A5185" w14:textId="410FB56B" w:rsidR="000679F6" w:rsidRDefault="004839FE">
          <w:pPr>
            <w:pStyle w:val="TOC2"/>
            <w:tabs>
              <w:tab w:val="right" w:leader="dot" w:pos="8296"/>
            </w:tabs>
            <w:rPr>
              <w:rFonts w:cstheme="minorBidi"/>
              <w:noProof/>
              <w:kern w:val="2"/>
              <w:sz w:val="21"/>
            </w:rPr>
          </w:pPr>
          <w:hyperlink w:anchor="_Toc531879174" w:history="1">
            <w:r w:rsidR="000679F6" w:rsidRPr="006D40F6">
              <w:rPr>
                <w:rStyle w:val="af1"/>
                <w:noProof/>
              </w:rPr>
              <w:t xml:space="preserve">4.2 </w:t>
            </w:r>
            <w:r w:rsidR="000679F6" w:rsidRPr="006D40F6">
              <w:rPr>
                <w:rStyle w:val="af1"/>
                <w:noProof/>
              </w:rPr>
              <w:t>需由用户承担的工作</w:t>
            </w:r>
            <w:r w:rsidR="000679F6">
              <w:rPr>
                <w:noProof/>
                <w:webHidden/>
              </w:rPr>
              <w:tab/>
            </w:r>
            <w:r w:rsidR="000679F6">
              <w:rPr>
                <w:noProof/>
                <w:webHidden/>
              </w:rPr>
              <w:fldChar w:fldCharType="begin"/>
            </w:r>
            <w:r w:rsidR="000679F6">
              <w:rPr>
                <w:noProof/>
                <w:webHidden/>
              </w:rPr>
              <w:instrText xml:space="preserve"> PAGEREF _Toc531879174 \h </w:instrText>
            </w:r>
            <w:r w:rsidR="000679F6">
              <w:rPr>
                <w:noProof/>
                <w:webHidden/>
              </w:rPr>
            </w:r>
            <w:r w:rsidR="000679F6">
              <w:rPr>
                <w:noProof/>
                <w:webHidden/>
              </w:rPr>
              <w:fldChar w:fldCharType="separate"/>
            </w:r>
            <w:r w:rsidR="000679F6">
              <w:rPr>
                <w:noProof/>
                <w:webHidden/>
              </w:rPr>
              <w:t>18</w:t>
            </w:r>
            <w:r w:rsidR="000679F6">
              <w:rPr>
                <w:noProof/>
                <w:webHidden/>
              </w:rPr>
              <w:fldChar w:fldCharType="end"/>
            </w:r>
          </w:hyperlink>
        </w:p>
        <w:p w14:paraId="608632D5" w14:textId="40B1CE5B" w:rsidR="000679F6" w:rsidRDefault="004839FE">
          <w:pPr>
            <w:pStyle w:val="TOC2"/>
            <w:tabs>
              <w:tab w:val="right" w:leader="dot" w:pos="8296"/>
            </w:tabs>
            <w:rPr>
              <w:rFonts w:cstheme="minorBidi"/>
              <w:noProof/>
              <w:kern w:val="2"/>
              <w:sz w:val="21"/>
            </w:rPr>
          </w:pPr>
          <w:hyperlink w:anchor="_Toc531879175" w:history="1">
            <w:r w:rsidR="000679F6" w:rsidRPr="006D40F6">
              <w:rPr>
                <w:rStyle w:val="af1"/>
                <w:noProof/>
              </w:rPr>
              <w:t xml:space="preserve">4.3 </w:t>
            </w:r>
            <w:r w:rsidR="000679F6" w:rsidRPr="006D40F6">
              <w:rPr>
                <w:rStyle w:val="af1"/>
                <w:noProof/>
              </w:rPr>
              <w:t>外界提供条件</w:t>
            </w:r>
            <w:r w:rsidR="000679F6">
              <w:rPr>
                <w:noProof/>
                <w:webHidden/>
              </w:rPr>
              <w:tab/>
            </w:r>
            <w:r w:rsidR="000679F6">
              <w:rPr>
                <w:noProof/>
                <w:webHidden/>
              </w:rPr>
              <w:fldChar w:fldCharType="begin"/>
            </w:r>
            <w:r w:rsidR="000679F6">
              <w:rPr>
                <w:noProof/>
                <w:webHidden/>
              </w:rPr>
              <w:instrText xml:space="preserve"> PAGEREF _Toc531879175 \h </w:instrText>
            </w:r>
            <w:r w:rsidR="000679F6">
              <w:rPr>
                <w:noProof/>
                <w:webHidden/>
              </w:rPr>
            </w:r>
            <w:r w:rsidR="000679F6">
              <w:rPr>
                <w:noProof/>
                <w:webHidden/>
              </w:rPr>
              <w:fldChar w:fldCharType="separate"/>
            </w:r>
            <w:r w:rsidR="000679F6">
              <w:rPr>
                <w:noProof/>
                <w:webHidden/>
              </w:rPr>
              <w:t>18</w:t>
            </w:r>
            <w:r w:rsidR="000679F6">
              <w:rPr>
                <w:noProof/>
                <w:webHidden/>
              </w:rPr>
              <w:fldChar w:fldCharType="end"/>
            </w:r>
          </w:hyperlink>
        </w:p>
        <w:p w14:paraId="1758F537" w14:textId="67EC3CC8" w:rsidR="000679F6" w:rsidRDefault="004839FE">
          <w:pPr>
            <w:pStyle w:val="TOC1"/>
            <w:tabs>
              <w:tab w:val="right" w:leader="dot" w:pos="8296"/>
            </w:tabs>
            <w:rPr>
              <w:noProof/>
            </w:rPr>
          </w:pPr>
          <w:hyperlink w:anchor="_Toc531879176" w:history="1">
            <w:r w:rsidR="000679F6" w:rsidRPr="006D40F6">
              <w:rPr>
                <w:rStyle w:val="af1"/>
                <w:noProof/>
              </w:rPr>
              <w:t xml:space="preserve">5 </w:t>
            </w:r>
            <w:r w:rsidR="000679F6" w:rsidRPr="006D40F6">
              <w:rPr>
                <w:rStyle w:val="af1"/>
                <w:noProof/>
              </w:rPr>
              <w:t>质量管理计划</w:t>
            </w:r>
            <w:r w:rsidR="000679F6">
              <w:rPr>
                <w:noProof/>
                <w:webHidden/>
              </w:rPr>
              <w:tab/>
            </w:r>
            <w:r w:rsidR="000679F6">
              <w:rPr>
                <w:noProof/>
                <w:webHidden/>
              </w:rPr>
              <w:fldChar w:fldCharType="begin"/>
            </w:r>
            <w:r w:rsidR="000679F6">
              <w:rPr>
                <w:noProof/>
                <w:webHidden/>
              </w:rPr>
              <w:instrText xml:space="preserve"> PAGEREF _Toc531879176 \h </w:instrText>
            </w:r>
            <w:r w:rsidR="000679F6">
              <w:rPr>
                <w:noProof/>
                <w:webHidden/>
              </w:rPr>
            </w:r>
            <w:r w:rsidR="000679F6">
              <w:rPr>
                <w:noProof/>
                <w:webHidden/>
              </w:rPr>
              <w:fldChar w:fldCharType="separate"/>
            </w:r>
            <w:r w:rsidR="000679F6">
              <w:rPr>
                <w:noProof/>
                <w:webHidden/>
              </w:rPr>
              <w:t>18</w:t>
            </w:r>
            <w:r w:rsidR="000679F6">
              <w:rPr>
                <w:noProof/>
                <w:webHidden/>
              </w:rPr>
              <w:fldChar w:fldCharType="end"/>
            </w:r>
          </w:hyperlink>
        </w:p>
        <w:p w14:paraId="4AC3FEAB" w14:textId="654ABB1D" w:rsidR="000679F6" w:rsidRDefault="004839FE">
          <w:pPr>
            <w:pStyle w:val="TOC2"/>
            <w:tabs>
              <w:tab w:val="right" w:leader="dot" w:pos="8296"/>
            </w:tabs>
            <w:rPr>
              <w:rFonts w:cstheme="minorBidi"/>
              <w:noProof/>
              <w:kern w:val="2"/>
              <w:sz w:val="21"/>
            </w:rPr>
          </w:pPr>
          <w:hyperlink w:anchor="_Toc531879177" w:history="1">
            <w:r w:rsidR="000679F6" w:rsidRPr="006D40F6">
              <w:rPr>
                <w:rStyle w:val="af1"/>
                <w:noProof/>
              </w:rPr>
              <w:t xml:space="preserve">5.1 </w:t>
            </w:r>
            <w:r w:rsidR="000679F6" w:rsidRPr="006D40F6">
              <w:rPr>
                <w:rStyle w:val="af1"/>
                <w:noProof/>
              </w:rPr>
              <w:t>项目采用的质量标准</w:t>
            </w:r>
            <w:r w:rsidR="000679F6">
              <w:rPr>
                <w:noProof/>
                <w:webHidden/>
              </w:rPr>
              <w:tab/>
            </w:r>
            <w:r w:rsidR="000679F6">
              <w:rPr>
                <w:noProof/>
                <w:webHidden/>
              </w:rPr>
              <w:fldChar w:fldCharType="begin"/>
            </w:r>
            <w:r w:rsidR="000679F6">
              <w:rPr>
                <w:noProof/>
                <w:webHidden/>
              </w:rPr>
              <w:instrText xml:space="preserve"> PAGEREF _Toc531879177 \h </w:instrText>
            </w:r>
            <w:r w:rsidR="000679F6">
              <w:rPr>
                <w:noProof/>
                <w:webHidden/>
              </w:rPr>
            </w:r>
            <w:r w:rsidR="000679F6">
              <w:rPr>
                <w:noProof/>
                <w:webHidden/>
              </w:rPr>
              <w:fldChar w:fldCharType="separate"/>
            </w:r>
            <w:r w:rsidR="000679F6">
              <w:rPr>
                <w:noProof/>
                <w:webHidden/>
              </w:rPr>
              <w:t>18</w:t>
            </w:r>
            <w:r w:rsidR="000679F6">
              <w:rPr>
                <w:noProof/>
                <w:webHidden/>
              </w:rPr>
              <w:fldChar w:fldCharType="end"/>
            </w:r>
          </w:hyperlink>
        </w:p>
        <w:p w14:paraId="5C0DCF18" w14:textId="216D079E" w:rsidR="000679F6" w:rsidRDefault="004839FE">
          <w:pPr>
            <w:pStyle w:val="TOC3"/>
            <w:tabs>
              <w:tab w:val="right" w:leader="dot" w:pos="8296"/>
            </w:tabs>
            <w:rPr>
              <w:rFonts w:cstheme="minorBidi"/>
              <w:noProof/>
              <w:kern w:val="2"/>
              <w:sz w:val="21"/>
            </w:rPr>
          </w:pPr>
          <w:hyperlink w:anchor="_Toc531879178" w:history="1">
            <w:r w:rsidR="000679F6" w:rsidRPr="006D40F6">
              <w:rPr>
                <w:rStyle w:val="af1"/>
                <w:noProof/>
              </w:rPr>
              <w:t xml:space="preserve">5.1.1 </w:t>
            </w:r>
            <w:r w:rsidR="000679F6" w:rsidRPr="006D40F6">
              <w:rPr>
                <w:rStyle w:val="af1"/>
                <w:noProof/>
              </w:rPr>
              <w:t>文档模板</w:t>
            </w:r>
            <w:r w:rsidR="000679F6">
              <w:rPr>
                <w:noProof/>
                <w:webHidden/>
              </w:rPr>
              <w:tab/>
            </w:r>
            <w:r w:rsidR="000679F6">
              <w:rPr>
                <w:noProof/>
                <w:webHidden/>
              </w:rPr>
              <w:fldChar w:fldCharType="begin"/>
            </w:r>
            <w:r w:rsidR="000679F6">
              <w:rPr>
                <w:noProof/>
                <w:webHidden/>
              </w:rPr>
              <w:instrText xml:space="preserve"> PAGEREF _Toc531879178 \h </w:instrText>
            </w:r>
            <w:r w:rsidR="000679F6">
              <w:rPr>
                <w:noProof/>
                <w:webHidden/>
              </w:rPr>
            </w:r>
            <w:r w:rsidR="000679F6">
              <w:rPr>
                <w:noProof/>
                <w:webHidden/>
              </w:rPr>
              <w:fldChar w:fldCharType="separate"/>
            </w:r>
            <w:r w:rsidR="000679F6">
              <w:rPr>
                <w:noProof/>
                <w:webHidden/>
              </w:rPr>
              <w:t>18</w:t>
            </w:r>
            <w:r w:rsidR="000679F6">
              <w:rPr>
                <w:noProof/>
                <w:webHidden/>
              </w:rPr>
              <w:fldChar w:fldCharType="end"/>
            </w:r>
          </w:hyperlink>
        </w:p>
        <w:p w14:paraId="18CEB7EB" w14:textId="000B16B2" w:rsidR="000679F6" w:rsidRDefault="004839FE">
          <w:pPr>
            <w:pStyle w:val="TOC3"/>
            <w:tabs>
              <w:tab w:val="right" w:leader="dot" w:pos="8296"/>
            </w:tabs>
            <w:rPr>
              <w:rFonts w:cstheme="minorBidi"/>
              <w:noProof/>
              <w:kern w:val="2"/>
              <w:sz w:val="21"/>
            </w:rPr>
          </w:pPr>
          <w:hyperlink w:anchor="_Toc531879179" w:history="1">
            <w:r w:rsidR="000679F6" w:rsidRPr="006D40F6">
              <w:rPr>
                <w:rStyle w:val="af1"/>
                <w:noProof/>
              </w:rPr>
              <w:t xml:space="preserve">5.1.2 </w:t>
            </w:r>
            <w:r w:rsidR="000679F6" w:rsidRPr="006D40F6">
              <w:rPr>
                <w:rStyle w:val="af1"/>
                <w:noProof/>
              </w:rPr>
              <w:t>组内协定标准</w:t>
            </w:r>
            <w:r w:rsidR="000679F6">
              <w:rPr>
                <w:noProof/>
                <w:webHidden/>
              </w:rPr>
              <w:tab/>
            </w:r>
            <w:r w:rsidR="000679F6">
              <w:rPr>
                <w:noProof/>
                <w:webHidden/>
              </w:rPr>
              <w:fldChar w:fldCharType="begin"/>
            </w:r>
            <w:r w:rsidR="000679F6">
              <w:rPr>
                <w:noProof/>
                <w:webHidden/>
              </w:rPr>
              <w:instrText xml:space="preserve"> PAGEREF _Toc531879179 \h </w:instrText>
            </w:r>
            <w:r w:rsidR="000679F6">
              <w:rPr>
                <w:noProof/>
                <w:webHidden/>
              </w:rPr>
            </w:r>
            <w:r w:rsidR="000679F6">
              <w:rPr>
                <w:noProof/>
                <w:webHidden/>
              </w:rPr>
              <w:fldChar w:fldCharType="separate"/>
            </w:r>
            <w:r w:rsidR="000679F6">
              <w:rPr>
                <w:noProof/>
                <w:webHidden/>
              </w:rPr>
              <w:t>19</w:t>
            </w:r>
            <w:r w:rsidR="000679F6">
              <w:rPr>
                <w:noProof/>
                <w:webHidden/>
              </w:rPr>
              <w:fldChar w:fldCharType="end"/>
            </w:r>
          </w:hyperlink>
        </w:p>
        <w:p w14:paraId="4D7270F0" w14:textId="2A1BE782" w:rsidR="000679F6" w:rsidRDefault="004839FE">
          <w:pPr>
            <w:pStyle w:val="TOC3"/>
            <w:tabs>
              <w:tab w:val="right" w:leader="dot" w:pos="8296"/>
            </w:tabs>
            <w:rPr>
              <w:rFonts w:cstheme="minorBidi"/>
              <w:noProof/>
              <w:kern w:val="2"/>
              <w:sz w:val="21"/>
            </w:rPr>
          </w:pPr>
          <w:hyperlink w:anchor="_Toc531879180" w:history="1">
            <w:r w:rsidR="000679F6" w:rsidRPr="006D40F6">
              <w:rPr>
                <w:rStyle w:val="af1"/>
                <w:noProof/>
              </w:rPr>
              <w:t xml:space="preserve">5.1.3 </w:t>
            </w:r>
            <w:r w:rsidR="000679F6" w:rsidRPr="006D40F6">
              <w:rPr>
                <w:rStyle w:val="af1"/>
                <w:noProof/>
              </w:rPr>
              <w:t>质量目标</w:t>
            </w:r>
            <w:r w:rsidR="000679F6">
              <w:rPr>
                <w:noProof/>
                <w:webHidden/>
              </w:rPr>
              <w:tab/>
            </w:r>
            <w:r w:rsidR="000679F6">
              <w:rPr>
                <w:noProof/>
                <w:webHidden/>
              </w:rPr>
              <w:fldChar w:fldCharType="begin"/>
            </w:r>
            <w:r w:rsidR="000679F6">
              <w:rPr>
                <w:noProof/>
                <w:webHidden/>
              </w:rPr>
              <w:instrText xml:space="preserve"> PAGEREF _Toc531879180 \h </w:instrText>
            </w:r>
            <w:r w:rsidR="000679F6">
              <w:rPr>
                <w:noProof/>
                <w:webHidden/>
              </w:rPr>
            </w:r>
            <w:r w:rsidR="000679F6">
              <w:rPr>
                <w:noProof/>
                <w:webHidden/>
              </w:rPr>
              <w:fldChar w:fldCharType="separate"/>
            </w:r>
            <w:r w:rsidR="000679F6">
              <w:rPr>
                <w:noProof/>
                <w:webHidden/>
              </w:rPr>
              <w:t>19</w:t>
            </w:r>
            <w:r w:rsidR="000679F6">
              <w:rPr>
                <w:noProof/>
                <w:webHidden/>
              </w:rPr>
              <w:fldChar w:fldCharType="end"/>
            </w:r>
          </w:hyperlink>
        </w:p>
        <w:p w14:paraId="3A63745D" w14:textId="02F6E3EB" w:rsidR="000679F6" w:rsidRDefault="004839FE">
          <w:pPr>
            <w:pStyle w:val="TOC2"/>
            <w:tabs>
              <w:tab w:val="right" w:leader="dot" w:pos="8296"/>
            </w:tabs>
            <w:rPr>
              <w:rFonts w:cstheme="minorBidi"/>
              <w:noProof/>
              <w:kern w:val="2"/>
              <w:sz w:val="21"/>
            </w:rPr>
          </w:pPr>
          <w:hyperlink w:anchor="_Toc531879181" w:history="1">
            <w:r w:rsidR="000679F6" w:rsidRPr="006D40F6">
              <w:rPr>
                <w:rStyle w:val="af1"/>
                <w:noProof/>
              </w:rPr>
              <w:t xml:space="preserve">5.2 </w:t>
            </w:r>
            <w:r w:rsidR="000679F6" w:rsidRPr="006D40F6">
              <w:rPr>
                <w:rStyle w:val="af1"/>
                <w:noProof/>
              </w:rPr>
              <w:t>管理质量</w:t>
            </w:r>
            <w:r w:rsidR="000679F6">
              <w:rPr>
                <w:noProof/>
                <w:webHidden/>
              </w:rPr>
              <w:tab/>
            </w:r>
            <w:r w:rsidR="000679F6">
              <w:rPr>
                <w:noProof/>
                <w:webHidden/>
              </w:rPr>
              <w:fldChar w:fldCharType="begin"/>
            </w:r>
            <w:r w:rsidR="000679F6">
              <w:rPr>
                <w:noProof/>
                <w:webHidden/>
              </w:rPr>
              <w:instrText xml:space="preserve"> PAGEREF _Toc531879181 \h </w:instrText>
            </w:r>
            <w:r w:rsidR="000679F6">
              <w:rPr>
                <w:noProof/>
                <w:webHidden/>
              </w:rPr>
            </w:r>
            <w:r w:rsidR="000679F6">
              <w:rPr>
                <w:noProof/>
                <w:webHidden/>
              </w:rPr>
              <w:fldChar w:fldCharType="separate"/>
            </w:r>
            <w:r w:rsidR="000679F6">
              <w:rPr>
                <w:noProof/>
                <w:webHidden/>
              </w:rPr>
              <w:t>19</w:t>
            </w:r>
            <w:r w:rsidR="000679F6">
              <w:rPr>
                <w:noProof/>
                <w:webHidden/>
              </w:rPr>
              <w:fldChar w:fldCharType="end"/>
            </w:r>
          </w:hyperlink>
        </w:p>
        <w:p w14:paraId="1473F113" w14:textId="3742EE35" w:rsidR="000679F6" w:rsidRDefault="004839FE">
          <w:pPr>
            <w:pStyle w:val="TOC3"/>
            <w:tabs>
              <w:tab w:val="right" w:leader="dot" w:pos="8296"/>
            </w:tabs>
            <w:rPr>
              <w:rFonts w:cstheme="minorBidi"/>
              <w:noProof/>
              <w:kern w:val="2"/>
              <w:sz w:val="21"/>
            </w:rPr>
          </w:pPr>
          <w:hyperlink w:anchor="_Toc531879182" w:history="1">
            <w:r w:rsidR="000679F6" w:rsidRPr="006D40F6">
              <w:rPr>
                <w:rStyle w:val="af1"/>
                <w:noProof/>
              </w:rPr>
              <w:t xml:space="preserve">5.2.1 </w:t>
            </w:r>
            <w:r w:rsidR="000679F6" w:rsidRPr="006D40F6">
              <w:rPr>
                <w:rStyle w:val="af1"/>
                <w:noProof/>
              </w:rPr>
              <w:t>质量保证小组</w:t>
            </w:r>
            <w:r w:rsidR="000679F6">
              <w:rPr>
                <w:noProof/>
                <w:webHidden/>
              </w:rPr>
              <w:tab/>
            </w:r>
            <w:r w:rsidR="000679F6">
              <w:rPr>
                <w:noProof/>
                <w:webHidden/>
              </w:rPr>
              <w:fldChar w:fldCharType="begin"/>
            </w:r>
            <w:r w:rsidR="000679F6">
              <w:rPr>
                <w:noProof/>
                <w:webHidden/>
              </w:rPr>
              <w:instrText xml:space="preserve"> PAGEREF _Toc531879182 \h </w:instrText>
            </w:r>
            <w:r w:rsidR="000679F6">
              <w:rPr>
                <w:noProof/>
                <w:webHidden/>
              </w:rPr>
            </w:r>
            <w:r w:rsidR="000679F6">
              <w:rPr>
                <w:noProof/>
                <w:webHidden/>
              </w:rPr>
              <w:fldChar w:fldCharType="separate"/>
            </w:r>
            <w:r w:rsidR="000679F6">
              <w:rPr>
                <w:noProof/>
                <w:webHidden/>
              </w:rPr>
              <w:t>19</w:t>
            </w:r>
            <w:r w:rsidR="000679F6">
              <w:rPr>
                <w:noProof/>
                <w:webHidden/>
              </w:rPr>
              <w:fldChar w:fldCharType="end"/>
            </w:r>
          </w:hyperlink>
        </w:p>
        <w:p w14:paraId="3EF41ED9" w14:textId="369D47AA" w:rsidR="000679F6" w:rsidRDefault="004839FE">
          <w:pPr>
            <w:pStyle w:val="TOC3"/>
            <w:tabs>
              <w:tab w:val="right" w:leader="dot" w:pos="8296"/>
            </w:tabs>
            <w:rPr>
              <w:rFonts w:cstheme="minorBidi"/>
              <w:noProof/>
              <w:kern w:val="2"/>
              <w:sz w:val="21"/>
            </w:rPr>
          </w:pPr>
          <w:hyperlink w:anchor="_Toc531879183" w:history="1">
            <w:r w:rsidR="000679F6" w:rsidRPr="006D40F6">
              <w:rPr>
                <w:rStyle w:val="af1"/>
                <w:noProof/>
              </w:rPr>
              <w:t xml:space="preserve">5.2.2 </w:t>
            </w:r>
            <w:r w:rsidR="000679F6" w:rsidRPr="006D40F6">
              <w:rPr>
                <w:rStyle w:val="af1"/>
                <w:noProof/>
              </w:rPr>
              <w:t>质量管理工具</w:t>
            </w:r>
            <w:r w:rsidR="000679F6">
              <w:rPr>
                <w:noProof/>
                <w:webHidden/>
              </w:rPr>
              <w:tab/>
            </w:r>
            <w:r w:rsidR="000679F6">
              <w:rPr>
                <w:noProof/>
                <w:webHidden/>
              </w:rPr>
              <w:fldChar w:fldCharType="begin"/>
            </w:r>
            <w:r w:rsidR="000679F6">
              <w:rPr>
                <w:noProof/>
                <w:webHidden/>
              </w:rPr>
              <w:instrText xml:space="preserve"> PAGEREF _Toc531879183 \h </w:instrText>
            </w:r>
            <w:r w:rsidR="000679F6">
              <w:rPr>
                <w:noProof/>
                <w:webHidden/>
              </w:rPr>
            </w:r>
            <w:r w:rsidR="000679F6">
              <w:rPr>
                <w:noProof/>
                <w:webHidden/>
              </w:rPr>
              <w:fldChar w:fldCharType="separate"/>
            </w:r>
            <w:r w:rsidR="000679F6">
              <w:rPr>
                <w:noProof/>
                <w:webHidden/>
              </w:rPr>
              <w:t>19</w:t>
            </w:r>
            <w:r w:rsidR="000679F6">
              <w:rPr>
                <w:noProof/>
                <w:webHidden/>
              </w:rPr>
              <w:fldChar w:fldCharType="end"/>
            </w:r>
          </w:hyperlink>
        </w:p>
        <w:p w14:paraId="36504678" w14:textId="05FE11F1" w:rsidR="000679F6" w:rsidRDefault="004839FE">
          <w:pPr>
            <w:pStyle w:val="TOC3"/>
            <w:tabs>
              <w:tab w:val="right" w:leader="dot" w:pos="8296"/>
            </w:tabs>
            <w:rPr>
              <w:rFonts w:cstheme="minorBidi"/>
              <w:noProof/>
              <w:kern w:val="2"/>
              <w:sz w:val="21"/>
            </w:rPr>
          </w:pPr>
          <w:hyperlink w:anchor="_Toc531879184" w:history="1">
            <w:r w:rsidR="000679F6" w:rsidRPr="006D40F6">
              <w:rPr>
                <w:rStyle w:val="af1"/>
                <w:noProof/>
              </w:rPr>
              <w:t xml:space="preserve">5.2.3 </w:t>
            </w:r>
            <w:r w:rsidR="000679F6" w:rsidRPr="006D40F6">
              <w:rPr>
                <w:rStyle w:val="af1"/>
                <w:noProof/>
              </w:rPr>
              <w:t>质量测试</w:t>
            </w:r>
            <w:r w:rsidR="000679F6">
              <w:rPr>
                <w:noProof/>
                <w:webHidden/>
              </w:rPr>
              <w:tab/>
            </w:r>
            <w:r w:rsidR="000679F6">
              <w:rPr>
                <w:noProof/>
                <w:webHidden/>
              </w:rPr>
              <w:fldChar w:fldCharType="begin"/>
            </w:r>
            <w:r w:rsidR="000679F6">
              <w:rPr>
                <w:noProof/>
                <w:webHidden/>
              </w:rPr>
              <w:instrText xml:space="preserve"> PAGEREF _Toc531879184 \h </w:instrText>
            </w:r>
            <w:r w:rsidR="000679F6">
              <w:rPr>
                <w:noProof/>
                <w:webHidden/>
              </w:rPr>
            </w:r>
            <w:r w:rsidR="000679F6">
              <w:rPr>
                <w:noProof/>
                <w:webHidden/>
              </w:rPr>
              <w:fldChar w:fldCharType="separate"/>
            </w:r>
            <w:r w:rsidR="000679F6">
              <w:rPr>
                <w:noProof/>
                <w:webHidden/>
              </w:rPr>
              <w:t>19</w:t>
            </w:r>
            <w:r w:rsidR="000679F6">
              <w:rPr>
                <w:noProof/>
                <w:webHidden/>
              </w:rPr>
              <w:fldChar w:fldCharType="end"/>
            </w:r>
          </w:hyperlink>
        </w:p>
        <w:p w14:paraId="40AC490D" w14:textId="08BDD8EA" w:rsidR="000679F6" w:rsidRDefault="004839FE">
          <w:pPr>
            <w:pStyle w:val="TOC2"/>
            <w:tabs>
              <w:tab w:val="right" w:leader="dot" w:pos="8296"/>
            </w:tabs>
            <w:rPr>
              <w:rFonts w:cstheme="minorBidi"/>
              <w:noProof/>
              <w:kern w:val="2"/>
              <w:sz w:val="21"/>
            </w:rPr>
          </w:pPr>
          <w:hyperlink w:anchor="_Toc531879185" w:history="1">
            <w:r w:rsidR="000679F6" w:rsidRPr="006D40F6">
              <w:rPr>
                <w:rStyle w:val="af1"/>
                <w:noProof/>
              </w:rPr>
              <w:t xml:space="preserve">5.3 </w:t>
            </w:r>
            <w:r w:rsidR="000679F6" w:rsidRPr="006D40F6">
              <w:rPr>
                <w:rStyle w:val="af1"/>
                <w:noProof/>
              </w:rPr>
              <w:t>控制质量</w:t>
            </w:r>
            <w:r w:rsidR="000679F6">
              <w:rPr>
                <w:noProof/>
                <w:webHidden/>
              </w:rPr>
              <w:tab/>
            </w:r>
            <w:r w:rsidR="000679F6">
              <w:rPr>
                <w:noProof/>
                <w:webHidden/>
              </w:rPr>
              <w:fldChar w:fldCharType="begin"/>
            </w:r>
            <w:r w:rsidR="000679F6">
              <w:rPr>
                <w:noProof/>
                <w:webHidden/>
              </w:rPr>
              <w:instrText xml:space="preserve"> PAGEREF _Toc531879185 \h </w:instrText>
            </w:r>
            <w:r w:rsidR="000679F6">
              <w:rPr>
                <w:noProof/>
                <w:webHidden/>
              </w:rPr>
            </w:r>
            <w:r w:rsidR="000679F6">
              <w:rPr>
                <w:noProof/>
                <w:webHidden/>
              </w:rPr>
              <w:fldChar w:fldCharType="separate"/>
            </w:r>
            <w:r w:rsidR="000679F6">
              <w:rPr>
                <w:noProof/>
                <w:webHidden/>
              </w:rPr>
              <w:t>20</w:t>
            </w:r>
            <w:r w:rsidR="000679F6">
              <w:rPr>
                <w:noProof/>
                <w:webHidden/>
              </w:rPr>
              <w:fldChar w:fldCharType="end"/>
            </w:r>
          </w:hyperlink>
        </w:p>
        <w:p w14:paraId="2C7B614C" w14:textId="484B7BF4" w:rsidR="000679F6" w:rsidRDefault="004839FE">
          <w:pPr>
            <w:pStyle w:val="TOC3"/>
            <w:tabs>
              <w:tab w:val="right" w:leader="dot" w:pos="8296"/>
            </w:tabs>
            <w:rPr>
              <w:rFonts w:cstheme="minorBidi"/>
              <w:noProof/>
              <w:kern w:val="2"/>
              <w:sz w:val="21"/>
            </w:rPr>
          </w:pPr>
          <w:hyperlink w:anchor="_Toc531879186" w:history="1">
            <w:r w:rsidR="000679F6" w:rsidRPr="006D40F6">
              <w:rPr>
                <w:rStyle w:val="af1"/>
                <w:noProof/>
              </w:rPr>
              <w:t xml:space="preserve">5.3.1 </w:t>
            </w:r>
            <w:r w:rsidR="000679F6" w:rsidRPr="006D40F6">
              <w:rPr>
                <w:rStyle w:val="af1"/>
                <w:noProof/>
              </w:rPr>
              <w:t>需要质量审查的项目可交付成果和过程</w:t>
            </w:r>
            <w:r w:rsidR="000679F6">
              <w:rPr>
                <w:noProof/>
                <w:webHidden/>
              </w:rPr>
              <w:tab/>
            </w:r>
            <w:r w:rsidR="000679F6">
              <w:rPr>
                <w:noProof/>
                <w:webHidden/>
              </w:rPr>
              <w:fldChar w:fldCharType="begin"/>
            </w:r>
            <w:r w:rsidR="000679F6">
              <w:rPr>
                <w:noProof/>
                <w:webHidden/>
              </w:rPr>
              <w:instrText xml:space="preserve"> PAGEREF _Toc531879186 \h </w:instrText>
            </w:r>
            <w:r w:rsidR="000679F6">
              <w:rPr>
                <w:noProof/>
                <w:webHidden/>
              </w:rPr>
            </w:r>
            <w:r w:rsidR="000679F6">
              <w:rPr>
                <w:noProof/>
                <w:webHidden/>
              </w:rPr>
              <w:fldChar w:fldCharType="separate"/>
            </w:r>
            <w:r w:rsidR="000679F6">
              <w:rPr>
                <w:noProof/>
                <w:webHidden/>
              </w:rPr>
              <w:t>20</w:t>
            </w:r>
            <w:r w:rsidR="000679F6">
              <w:rPr>
                <w:noProof/>
                <w:webHidden/>
              </w:rPr>
              <w:fldChar w:fldCharType="end"/>
            </w:r>
          </w:hyperlink>
        </w:p>
        <w:p w14:paraId="145077D4" w14:textId="5538C128" w:rsidR="000679F6" w:rsidRDefault="004839FE">
          <w:pPr>
            <w:pStyle w:val="TOC3"/>
            <w:tabs>
              <w:tab w:val="right" w:leader="dot" w:pos="8296"/>
            </w:tabs>
            <w:rPr>
              <w:rFonts w:cstheme="minorBidi"/>
              <w:noProof/>
              <w:kern w:val="2"/>
              <w:sz w:val="21"/>
            </w:rPr>
          </w:pPr>
          <w:hyperlink w:anchor="_Toc531879187" w:history="1">
            <w:r w:rsidR="000679F6" w:rsidRPr="006D40F6">
              <w:rPr>
                <w:rStyle w:val="af1"/>
                <w:noProof/>
              </w:rPr>
              <w:t xml:space="preserve">5.3.2 </w:t>
            </w:r>
            <w:r w:rsidR="000679F6" w:rsidRPr="006D40F6">
              <w:rPr>
                <w:rStyle w:val="af1"/>
                <w:noProof/>
              </w:rPr>
              <w:t>问题报告和纠正措施</w:t>
            </w:r>
            <w:r w:rsidR="000679F6">
              <w:rPr>
                <w:noProof/>
                <w:webHidden/>
              </w:rPr>
              <w:tab/>
            </w:r>
            <w:r w:rsidR="000679F6">
              <w:rPr>
                <w:noProof/>
                <w:webHidden/>
              </w:rPr>
              <w:fldChar w:fldCharType="begin"/>
            </w:r>
            <w:r w:rsidR="000679F6">
              <w:rPr>
                <w:noProof/>
                <w:webHidden/>
              </w:rPr>
              <w:instrText xml:space="preserve"> PAGEREF _Toc531879187 \h </w:instrText>
            </w:r>
            <w:r w:rsidR="000679F6">
              <w:rPr>
                <w:noProof/>
                <w:webHidden/>
              </w:rPr>
            </w:r>
            <w:r w:rsidR="000679F6">
              <w:rPr>
                <w:noProof/>
                <w:webHidden/>
              </w:rPr>
              <w:fldChar w:fldCharType="separate"/>
            </w:r>
            <w:r w:rsidR="000679F6">
              <w:rPr>
                <w:noProof/>
                <w:webHidden/>
              </w:rPr>
              <w:t>20</w:t>
            </w:r>
            <w:r w:rsidR="000679F6">
              <w:rPr>
                <w:noProof/>
                <w:webHidden/>
              </w:rPr>
              <w:fldChar w:fldCharType="end"/>
            </w:r>
          </w:hyperlink>
        </w:p>
        <w:p w14:paraId="6E11C3F9" w14:textId="55A8FB1C" w:rsidR="000679F6" w:rsidRDefault="004839FE">
          <w:pPr>
            <w:pStyle w:val="TOC1"/>
            <w:tabs>
              <w:tab w:val="right" w:leader="dot" w:pos="8296"/>
            </w:tabs>
            <w:rPr>
              <w:noProof/>
            </w:rPr>
          </w:pPr>
          <w:hyperlink w:anchor="_Toc531879188" w:history="1">
            <w:r w:rsidR="000679F6" w:rsidRPr="006D40F6">
              <w:rPr>
                <w:rStyle w:val="af1"/>
                <w:noProof/>
              </w:rPr>
              <w:t xml:space="preserve">6 </w:t>
            </w:r>
            <w:r w:rsidR="000679F6" w:rsidRPr="006D40F6">
              <w:rPr>
                <w:rStyle w:val="af1"/>
                <w:noProof/>
              </w:rPr>
              <w:t>人力资源管理计划</w:t>
            </w:r>
            <w:r w:rsidR="000679F6">
              <w:rPr>
                <w:noProof/>
                <w:webHidden/>
              </w:rPr>
              <w:tab/>
            </w:r>
            <w:r w:rsidR="000679F6">
              <w:rPr>
                <w:noProof/>
                <w:webHidden/>
              </w:rPr>
              <w:fldChar w:fldCharType="begin"/>
            </w:r>
            <w:r w:rsidR="000679F6">
              <w:rPr>
                <w:noProof/>
                <w:webHidden/>
              </w:rPr>
              <w:instrText xml:space="preserve"> PAGEREF _Toc531879188 \h </w:instrText>
            </w:r>
            <w:r w:rsidR="000679F6">
              <w:rPr>
                <w:noProof/>
                <w:webHidden/>
              </w:rPr>
            </w:r>
            <w:r w:rsidR="000679F6">
              <w:rPr>
                <w:noProof/>
                <w:webHidden/>
              </w:rPr>
              <w:fldChar w:fldCharType="separate"/>
            </w:r>
            <w:r w:rsidR="000679F6">
              <w:rPr>
                <w:noProof/>
                <w:webHidden/>
              </w:rPr>
              <w:t>21</w:t>
            </w:r>
            <w:r w:rsidR="000679F6">
              <w:rPr>
                <w:noProof/>
                <w:webHidden/>
              </w:rPr>
              <w:fldChar w:fldCharType="end"/>
            </w:r>
          </w:hyperlink>
        </w:p>
        <w:p w14:paraId="3A981DFF" w14:textId="45F88147" w:rsidR="000679F6" w:rsidRDefault="004839FE">
          <w:pPr>
            <w:pStyle w:val="TOC2"/>
            <w:tabs>
              <w:tab w:val="right" w:leader="dot" w:pos="8296"/>
            </w:tabs>
            <w:rPr>
              <w:rFonts w:cstheme="minorBidi"/>
              <w:noProof/>
              <w:kern w:val="2"/>
              <w:sz w:val="21"/>
            </w:rPr>
          </w:pPr>
          <w:hyperlink w:anchor="_Toc531879189" w:history="1">
            <w:r w:rsidR="000679F6" w:rsidRPr="006D40F6">
              <w:rPr>
                <w:rStyle w:val="af1"/>
                <w:noProof/>
              </w:rPr>
              <w:t xml:space="preserve">6.1 </w:t>
            </w:r>
            <w:r w:rsidR="000679F6" w:rsidRPr="006D40F6">
              <w:rPr>
                <w:rStyle w:val="af1"/>
                <w:noProof/>
              </w:rPr>
              <w:t>角色和职责</w:t>
            </w:r>
            <w:r w:rsidR="000679F6">
              <w:rPr>
                <w:noProof/>
                <w:webHidden/>
              </w:rPr>
              <w:tab/>
            </w:r>
            <w:r w:rsidR="000679F6">
              <w:rPr>
                <w:noProof/>
                <w:webHidden/>
              </w:rPr>
              <w:fldChar w:fldCharType="begin"/>
            </w:r>
            <w:r w:rsidR="000679F6">
              <w:rPr>
                <w:noProof/>
                <w:webHidden/>
              </w:rPr>
              <w:instrText xml:space="preserve"> PAGEREF _Toc531879189 \h </w:instrText>
            </w:r>
            <w:r w:rsidR="000679F6">
              <w:rPr>
                <w:noProof/>
                <w:webHidden/>
              </w:rPr>
            </w:r>
            <w:r w:rsidR="000679F6">
              <w:rPr>
                <w:noProof/>
                <w:webHidden/>
              </w:rPr>
              <w:fldChar w:fldCharType="separate"/>
            </w:r>
            <w:r w:rsidR="000679F6">
              <w:rPr>
                <w:noProof/>
                <w:webHidden/>
              </w:rPr>
              <w:t>21</w:t>
            </w:r>
            <w:r w:rsidR="000679F6">
              <w:rPr>
                <w:noProof/>
                <w:webHidden/>
              </w:rPr>
              <w:fldChar w:fldCharType="end"/>
            </w:r>
          </w:hyperlink>
        </w:p>
        <w:p w14:paraId="78C380E5" w14:textId="3CE6E0E7" w:rsidR="000679F6" w:rsidRDefault="004839FE">
          <w:pPr>
            <w:pStyle w:val="TOC3"/>
            <w:tabs>
              <w:tab w:val="right" w:leader="dot" w:pos="8296"/>
            </w:tabs>
            <w:rPr>
              <w:rFonts w:cstheme="minorBidi"/>
              <w:noProof/>
              <w:kern w:val="2"/>
              <w:sz w:val="21"/>
            </w:rPr>
          </w:pPr>
          <w:hyperlink w:anchor="_Toc531879190" w:history="1">
            <w:r w:rsidR="000679F6" w:rsidRPr="006D40F6">
              <w:rPr>
                <w:rStyle w:val="af1"/>
                <w:noProof/>
              </w:rPr>
              <w:t xml:space="preserve">6.1.1 </w:t>
            </w:r>
            <w:r w:rsidR="000679F6" w:rsidRPr="006D40F6">
              <w:rPr>
                <w:rStyle w:val="af1"/>
                <w:noProof/>
              </w:rPr>
              <w:t>项目经理</w:t>
            </w:r>
            <w:r w:rsidR="000679F6">
              <w:rPr>
                <w:noProof/>
                <w:webHidden/>
              </w:rPr>
              <w:tab/>
            </w:r>
            <w:r w:rsidR="000679F6">
              <w:rPr>
                <w:noProof/>
                <w:webHidden/>
              </w:rPr>
              <w:fldChar w:fldCharType="begin"/>
            </w:r>
            <w:r w:rsidR="000679F6">
              <w:rPr>
                <w:noProof/>
                <w:webHidden/>
              </w:rPr>
              <w:instrText xml:space="preserve"> PAGEREF _Toc531879190 \h </w:instrText>
            </w:r>
            <w:r w:rsidR="000679F6">
              <w:rPr>
                <w:noProof/>
                <w:webHidden/>
              </w:rPr>
            </w:r>
            <w:r w:rsidR="000679F6">
              <w:rPr>
                <w:noProof/>
                <w:webHidden/>
              </w:rPr>
              <w:fldChar w:fldCharType="separate"/>
            </w:r>
            <w:r w:rsidR="000679F6">
              <w:rPr>
                <w:noProof/>
                <w:webHidden/>
              </w:rPr>
              <w:t>21</w:t>
            </w:r>
            <w:r w:rsidR="000679F6">
              <w:rPr>
                <w:noProof/>
                <w:webHidden/>
              </w:rPr>
              <w:fldChar w:fldCharType="end"/>
            </w:r>
          </w:hyperlink>
        </w:p>
        <w:p w14:paraId="7F34D968" w14:textId="1F2A28B0" w:rsidR="000679F6" w:rsidRDefault="004839FE">
          <w:pPr>
            <w:pStyle w:val="TOC3"/>
            <w:tabs>
              <w:tab w:val="right" w:leader="dot" w:pos="8296"/>
            </w:tabs>
            <w:rPr>
              <w:rFonts w:cstheme="minorBidi"/>
              <w:noProof/>
              <w:kern w:val="2"/>
              <w:sz w:val="21"/>
            </w:rPr>
          </w:pPr>
          <w:hyperlink w:anchor="_Toc531879191" w:history="1">
            <w:r w:rsidR="000679F6" w:rsidRPr="006D40F6">
              <w:rPr>
                <w:rStyle w:val="af1"/>
                <w:noProof/>
              </w:rPr>
              <w:t xml:space="preserve">6.1.2 </w:t>
            </w:r>
            <w:r w:rsidR="000679F6" w:rsidRPr="006D40F6">
              <w:rPr>
                <w:rStyle w:val="af1"/>
                <w:noProof/>
              </w:rPr>
              <w:t>任务审核员</w:t>
            </w:r>
            <w:r w:rsidR="000679F6">
              <w:rPr>
                <w:noProof/>
                <w:webHidden/>
              </w:rPr>
              <w:tab/>
            </w:r>
            <w:r w:rsidR="000679F6">
              <w:rPr>
                <w:noProof/>
                <w:webHidden/>
              </w:rPr>
              <w:fldChar w:fldCharType="begin"/>
            </w:r>
            <w:r w:rsidR="000679F6">
              <w:rPr>
                <w:noProof/>
                <w:webHidden/>
              </w:rPr>
              <w:instrText xml:space="preserve"> PAGEREF _Toc531879191 \h </w:instrText>
            </w:r>
            <w:r w:rsidR="000679F6">
              <w:rPr>
                <w:noProof/>
                <w:webHidden/>
              </w:rPr>
            </w:r>
            <w:r w:rsidR="000679F6">
              <w:rPr>
                <w:noProof/>
                <w:webHidden/>
              </w:rPr>
              <w:fldChar w:fldCharType="separate"/>
            </w:r>
            <w:r w:rsidR="000679F6">
              <w:rPr>
                <w:noProof/>
                <w:webHidden/>
              </w:rPr>
              <w:t>21</w:t>
            </w:r>
            <w:r w:rsidR="000679F6">
              <w:rPr>
                <w:noProof/>
                <w:webHidden/>
              </w:rPr>
              <w:fldChar w:fldCharType="end"/>
            </w:r>
          </w:hyperlink>
        </w:p>
        <w:p w14:paraId="298573AD" w14:textId="58DBD6BB" w:rsidR="000679F6" w:rsidRDefault="004839FE">
          <w:pPr>
            <w:pStyle w:val="TOC3"/>
            <w:tabs>
              <w:tab w:val="right" w:leader="dot" w:pos="8296"/>
            </w:tabs>
            <w:rPr>
              <w:rFonts w:cstheme="minorBidi"/>
              <w:noProof/>
              <w:kern w:val="2"/>
              <w:sz w:val="21"/>
            </w:rPr>
          </w:pPr>
          <w:hyperlink w:anchor="_Toc531879192" w:history="1">
            <w:r w:rsidR="000679F6" w:rsidRPr="006D40F6">
              <w:rPr>
                <w:rStyle w:val="af1"/>
                <w:noProof/>
              </w:rPr>
              <w:t xml:space="preserve">6.1.3 </w:t>
            </w:r>
            <w:r w:rsidR="000679F6" w:rsidRPr="006D40F6">
              <w:rPr>
                <w:rStyle w:val="af1"/>
                <w:noProof/>
              </w:rPr>
              <w:t>文档整合员</w:t>
            </w:r>
            <w:r w:rsidR="000679F6">
              <w:rPr>
                <w:noProof/>
                <w:webHidden/>
              </w:rPr>
              <w:tab/>
            </w:r>
            <w:r w:rsidR="000679F6">
              <w:rPr>
                <w:noProof/>
                <w:webHidden/>
              </w:rPr>
              <w:fldChar w:fldCharType="begin"/>
            </w:r>
            <w:r w:rsidR="000679F6">
              <w:rPr>
                <w:noProof/>
                <w:webHidden/>
              </w:rPr>
              <w:instrText xml:space="preserve"> PAGEREF _Toc531879192 \h </w:instrText>
            </w:r>
            <w:r w:rsidR="000679F6">
              <w:rPr>
                <w:noProof/>
                <w:webHidden/>
              </w:rPr>
            </w:r>
            <w:r w:rsidR="000679F6">
              <w:rPr>
                <w:noProof/>
                <w:webHidden/>
              </w:rPr>
              <w:fldChar w:fldCharType="separate"/>
            </w:r>
            <w:r w:rsidR="000679F6">
              <w:rPr>
                <w:noProof/>
                <w:webHidden/>
              </w:rPr>
              <w:t>22</w:t>
            </w:r>
            <w:r w:rsidR="000679F6">
              <w:rPr>
                <w:noProof/>
                <w:webHidden/>
              </w:rPr>
              <w:fldChar w:fldCharType="end"/>
            </w:r>
          </w:hyperlink>
        </w:p>
        <w:p w14:paraId="7FB3884A" w14:textId="5538CB56" w:rsidR="000679F6" w:rsidRDefault="004839FE">
          <w:pPr>
            <w:pStyle w:val="TOC3"/>
            <w:tabs>
              <w:tab w:val="right" w:leader="dot" w:pos="8296"/>
            </w:tabs>
            <w:rPr>
              <w:rFonts w:cstheme="minorBidi"/>
              <w:noProof/>
              <w:kern w:val="2"/>
              <w:sz w:val="21"/>
            </w:rPr>
          </w:pPr>
          <w:hyperlink w:anchor="_Toc531879193" w:history="1">
            <w:r w:rsidR="000679F6" w:rsidRPr="006D40F6">
              <w:rPr>
                <w:rStyle w:val="af1"/>
                <w:noProof/>
              </w:rPr>
              <w:t>6.1.4 PPT</w:t>
            </w:r>
            <w:r w:rsidR="000679F6" w:rsidRPr="006D40F6">
              <w:rPr>
                <w:rStyle w:val="af1"/>
                <w:noProof/>
              </w:rPr>
              <w:t>编写员</w:t>
            </w:r>
            <w:r w:rsidR="000679F6">
              <w:rPr>
                <w:noProof/>
                <w:webHidden/>
              </w:rPr>
              <w:tab/>
            </w:r>
            <w:r w:rsidR="000679F6">
              <w:rPr>
                <w:noProof/>
                <w:webHidden/>
              </w:rPr>
              <w:fldChar w:fldCharType="begin"/>
            </w:r>
            <w:r w:rsidR="000679F6">
              <w:rPr>
                <w:noProof/>
                <w:webHidden/>
              </w:rPr>
              <w:instrText xml:space="preserve"> PAGEREF _Toc531879193 \h </w:instrText>
            </w:r>
            <w:r w:rsidR="000679F6">
              <w:rPr>
                <w:noProof/>
                <w:webHidden/>
              </w:rPr>
            </w:r>
            <w:r w:rsidR="000679F6">
              <w:rPr>
                <w:noProof/>
                <w:webHidden/>
              </w:rPr>
              <w:fldChar w:fldCharType="separate"/>
            </w:r>
            <w:r w:rsidR="000679F6">
              <w:rPr>
                <w:noProof/>
                <w:webHidden/>
              </w:rPr>
              <w:t>22</w:t>
            </w:r>
            <w:r w:rsidR="000679F6">
              <w:rPr>
                <w:noProof/>
                <w:webHidden/>
              </w:rPr>
              <w:fldChar w:fldCharType="end"/>
            </w:r>
          </w:hyperlink>
        </w:p>
        <w:p w14:paraId="258073EC" w14:textId="1F7C9542" w:rsidR="000679F6" w:rsidRDefault="004839FE">
          <w:pPr>
            <w:pStyle w:val="TOC3"/>
            <w:tabs>
              <w:tab w:val="right" w:leader="dot" w:pos="8296"/>
            </w:tabs>
            <w:rPr>
              <w:rFonts w:cstheme="minorBidi"/>
              <w:noProof/>
              <w:kern w:val="2"/>
              <w:sz w:val="21"/>
            </w:rPr>
          </w:pPr>
          <w:hyperlink w:anchor="_Toc531879194" w:history="1">
            <w:r w:rsidR="000679F6" w:rsidRPr="006D40F6">
              <w:rPr>
                <w:rStyle w:val="af1"/>
                <w:noProof/>
              </w:rPr>
              <w:t xml:space="preserve">6.1.5 </w:t>
            </w:r>
            <w:r w:rsidR="000679F6" w:rsidRPr="006D40F6">
              <w:rPr>
                <w:rStyle w:val="af1"/>
                <w:noProof/>
              </w:rPr>
              <w:t>会议记录员</w:t>
            </w:r>
            <w:r w:rsidR="000679F6">
              <w:rPr>
                <w:noProof/>
                <w:webHidden/>
              </w:rPr>
              <w:tab/>
            </w:r>
            <w:r w:rsidR="000679F6">
              <w:rPr>
                <w:noProof/>
                <w:webHidden/>
              </w:rPr>
              <w:fldChar w:fldCharType="begin"/>
            </w:r>
            <w:r w:rsidR="000679F6">
              <w:rPr>
                <w:noProof/>
                <w:webHidden/>
              </w:rPr>
              <w:instrText xml:space="preserve"> PAGEREF _Toc531879194 \h </w:instrText>
            </w:r>
            <w:r w:rsidR="000679F6">
              <w:rPr>
                <w:noProof/>
                <w:webHidden/>
              </w:rPr>
            </w:r>
            <w:r w:rsidR="000679F6">
              <w:rPr>
                <w:noProof/>
                <w:webHidden/>
              </w:rPr>
              <w:fldChar w:fldCharType="separate"/>
            </w:r>
            <w:r w:rsidR="000679F6">
              <w:rPr>
                <w:noProof/>
                <w:webHidden/>
              </w:rPr>
              <w:t>23</w:t>
            </w:r>
            <w:r w:rsidR="000679F6">
              <w:rPr>
                <w:noProof/>
                <w:webHidden/>
              </w:rPr>
              <w:fldChar w:fldCharType="end"/>
            </w:r>
          </w:hyperlink>
        </w:p>
        <w:p w14:paraId="4BEBF415" w14:textId="25D35C8F" w:rsidR="000679F6" w:rsidRDefault="004839FE">
          <w:pPr>
            <w:pStyle w:val="TOC3"/>
            <w:tabs>
              <w:tab w:val="right" w:leader="dot" w:pos="8296"/>
            </w:tabs>
            <w:rPr>
              <w:rFonts w:cstheme="minorBidi"/>
              <w:noProof/>
              <w:kern w:val="2"/>
              <w:sz w:val="21"/>
            </w:rPr>
          </w:pPr>
          <w:hyperlink w:anchor="_Toc531879195" w:history="1">
            <w:r w:rsidR="000679F6" w:rsidRPr="006D40F6">
              <w:rPr>
                <w:rStyle w:val="af1"/>
                <w:noProof/>
              </w:rPr>
              <w:t xml:space="preserve">6.1.6 </w:t>
            </w:r>
            <w:r w:rsidR="000679F6" w:rsidRPr="006D40F6">
              <w:rPr>
                <w:rStyle w:val="af1"/>
                <w:noProof/>
              </w:rPr>
              <w:t>设备及配置管理员</w:t>
            </w:r>
            <w:r w:rsidR="000679F6">
              <w:rPr>
                <w:noProof/>
                <w:webHidden/>
              </w:rPr>
              <w:tab/>
            </w:r>
            <w:r w:rsidR="000679F6">
              <w:rPr>
                <w:noProof/>
                <w:webHidden/>
              </w:rPr>
              <w:fldChar w:fldCharType="begin"/>
            </w:r>
            <w:r w:rsidR="000679F6">
              <w:rPr>
                <w:noProof/>
                <w:webHidden/>
              </w:rPr>
              <w:instrText xml:space="preserve"> PAGEREF _Toc531879195 \h </w:instrText>
            </w:r>
            <w:r w:rsidR="000679F6">
              <w:rPr>
                <w:noProof/>
                <w:webHidden/>
              </w:rPr>
            </w:r>
            <w:r w:rsidR="000679F6">
              <w:rPr>
                <w:noProof/>
                <w:webHidden/>
              </w:rPr>
              <w:fldChar w:fldCharType="separate"/>
            </w:r>
            <w:r w:rsidR="000679F6">
              <w:rPr>
                <w:noProof/>
                <w:webHidden/>
              </w:rPr>
              <w:t>23</w:t>
            </w:r>
            <w:r w:rsidR="000679F6">
              <w:rPr>
                <w:noProof/>
                <w:webHidden/>
              </w:rPr>
              <w:fldChar w:fldCharType="end"/>
            </w:r>
          </w:hyperlink>
        </w:p>
        <w:p w14:paraId="35FFB12E" w14:textId="2F4F26D0" w:rsidR="000679F6" w:rsidRDefault="004839FE">
          <w:pPr>
            <w:pStyle w:val="TOC3"/>
            <w:tabs>
              <w:tab w:val="right" w:leader="dot" w:pos="8296"/>
            </w:tabs>
            <w:rPr>
              <w:rFonts w:cstheme="minorBidi"/>
              <w:noProof/>
              <w:kern w:val="2"/>
              <w:sz w:val="21"/>
            </w:rPr>
          </w:pPr>
          <w:hyperlink w:anchor="_Toc531879196" w:history="1">
            <w:r w:rsidR="000679F6" w:rsidRPr="006D40F6">
              <w:rPr>
                <w:rStyle w:val="af1"/>
                <w:noProof/>
              </w:rPr>
              <w:t xml:space="preserve">6.1.7 </w:t>
            </w:r>
            <w:r w:rsidR="000679F6" w:rsidRPr="006D40F6">
              <w:rPr>
                <w:rStyle w:val="af1"/>
                <w:noProof/>
              </w:rPr>
              <w:t>原型设计员</w:t>
            </w:r>
            <w:r w:rsidR="000679F6">
              <w:rPr>
                <w:noProof/>
                <w:webHidden/>
              </w:rPr>
              <w:tab/>
            </w:r>
            <w:r w:rsidR="000679F6">
              <w:rPr>
                <w:noProof/>
                <w:webHidden/>
              </w:rPr>
              <w:fldChar w:fldCharType="begin"/>
            </w:r>
            <w:r w:rsidR="000679F6">
              <w:rPr>
                <w:noProof/>
                <w:webHidden/>
              </w:rPr>
              <w:instrText xml:space="preserve"> PAGEREF _Toc531879196 \h </w:instrText>
            </w:r>
            <w:r w:rsidR="000679F6">
              <w:rPr>
                <w:noProof/>
                <w:webHidden/>
              </w:rPr>
            </w:r>
            <w:r w:rsidR="000679F6">
              <w:rPr>
                <w:noProof/>
                <w:webHidden/>
              </w:rPr>
              <w:fldChar w:fldCharType="separate"/>
            </w:r>
            <w:r w:rsidR="000679F6">
              <w:rPr>
                <w:noProof/>
                <w:webHidden/>
              </w:rPr>
              <w:t>24</w:t>
            </w:r>
            <w:r w:rsidR="000679F6">
              <w:rPr>
                <w:noProof/>
                <w:webHidden/>
              </w:rPr>
              <w:fldChar w:fldCharType="end"/>
            </w:r>
          </w:hyperlink>
        </w:p>
        <w:p w14:paraId="2D3D0C9A" w14:textId="77B351D7" w:rsidR="000679F6" w:rsidRDefault="004839FE">
          <w:pPr>
            <w:pStyle w:val="TOC3"/>
            <w:tabs>
              <w:tab w:val="right" w:leader="dot" w:pos="8296"/>
            </w:tabs>
            <w:rPr>
              <w:rFonts w:cstheme="minorBidi"/>
              <w:noProof/>
              <w:kern w:val="2"/>
              <w:sz w:val="21"/>
            </w:rPr>
          </w:pPr>
          <w:hyperlink w:anchor="_Toc531879197" w:history="1">
            <w:r w:rsidR="000679F6" w:rsidRPr="006D40F6">
              <w:rPr>
                <w:rStyle w:val="af1"/>
                <w:noProof/>
              </w:rPr>
              <w:t xml:space="preserve">6.1.8 </w:t>
            </w:r>
            <w:r w:rsidR="000679F6" w:rsidRPr="006D40F6">
              <w:rPr>
                <w:rStyle w:val="af1"/>
                <w:noProof/>
              </w:rPr>
              <w:t>用户访谈员</w:t>
            </w:r>
            <w:r w:rsidR="000679F6">
              <w:rPr>
                <w:noProof/>
                <w:webHidden/>
              </w:rPr>
              <w:tab/>
            </w:r>
            <w:r w:rsidR="000679F6">
              <w:rPr>
                <w:noProof/>
                <w:webHidden/>
              </w:rPr>
              <w:fldChar w:fldCharType="begin"/>
            </w:r>
            <w:r w:rsidR="000679F6">
              <w:rPr>
                <w:noProof/>
                <w:webHidden/>
              </w:rPr>
              <w:instrText xml:space="preserve"> PAGEREF _Toc531879197 \h </w:instrText>
            </w:r>
            <w:r w:rsidR="000679F6">
              <w:rPr>
                <w:noProof/>
                <w:webHidden/>
              </w:rPr>
            </w:r>
            <w:r w:rsidR="000679F6">
              <w:rPr>
                <w:noProof/>
                <w:webHidden/>
              </w:rPr>
              <w:fldChar w:fldCharType="separate"/>
            </w:r>
            <w:r w:rsidR="000679F6">
              <w:rPr>
                <w:noProof/>
                <w:webHidden/>
              </w:rPr>
              <w:t>24</w:t>
            </w:r>
            <w:r w:rsidR="000679F6">
              <w:rPr>
                <w:noProof/>
                <w:webHidden/>
              </w:rPr>
              <w:fldChar w:fldCharType="end"/>
            </w:r>
          </w:hyperlink>
        </w:p>
        <w:p w14:paraId="1A193016" w14:textId="49F1953E" w:rsidR="000679F6" w:rsidRDefault="004839FE">
          <w:pPr>
            <w:pStyle w:val="TOC3"/>
            <w:tabs>
              <w:tab w:val="right" w:leader="dot" w:pos="8296"/>
            </w:tabs>
            <w:rPr>
              <w:rFonts w:cstheme="minorBidi"/>
              <w:noProof/>
              <w:kern w:val="2"/>
              <w:sz w:val="21"/>
            </w:rPr>
          </w:pPr>
          <w:hyperlink w:anchor="_Toc531879198" w:history="1">
            <w:r w:rsidR="000679F6" w:rsidRPr="006D40F6">
              <w:rPr>
                <w:rStyle w:val="af1"/>
                <w:noProof/>
              </w:rPr>
              <w:t xml:space="preserve">6.1.9 </w:t>
            </w:r>
            <w:r w:rsidR="000679F6" w:rsidRPr="006D40F6">
              <w:rPr>
                <w:rStyle w:val="af1"/>
                <w:noProof/>
              </w:rPr>
              <w:t>工作计划管理员</w:t>
            </w:r>
            <w:r w:rsidR="000679F6">
              <w:rPr>
                <w:noProof/>
                <w:webHidden/>
              </w:rPr>
              <w:tab/>
            </w:r>
            <w:r w:rsidR="000679F6">
              <w:rPr>
                <w:noProof/>
                <w:webHidden/>
              </w:rPr>
              <w:fldChar w:fldCharType="begin"/>
            </w:r>
            <w:r w:rsidR="000679F6">
              <w:rPr>
                <w:noProof/>
                <w:webHidden/>
              </w:rPr>
              <w:instrText xml:space="preserve"> PAGEREF _Toc531879198 \h </w:instrText>
            </w:r>
            <w:r w:rsidR="000679F6">
              <w:rPr>
                <w:noProof/>
                <w:webHidden/>
              </w:rPr>
            </w:r>
            <w:r w:rsidR="000679F6">
              <w:rPr>
                <w:noProof/>
                <w:webHidden/>
              </w:rPr>
              <w:fldChar w:fldCharType="separate"/>
            </w:r>
            <w:r w:rsidR="000679F6">
              <w:rPr>
                <w:noProof/>
                <w:webHidden/>
              </w:rPr>
              <w:t>25</w:t>
            </w:r>
            <w:r w:rsidR="000679F6">
              <w:rPr>
                <w:noProof/>
                <w:webHidden/>
              </w:rPr>
              <w:fldChar w:fldCharType="end"/>
            </w:r>
          </w:hyperlink>
        </w:p>
        <w:p w14:paraId="5356820D" w14:textId="46B06397" w:rsidR="000679F6" w:rsidRDefault="004839FE">
          <w:pPr>
            <w:pStyle w:val="TOC3"/>
            <w:tabs>
              <w:tab w:val="right" w:leader="dot" w:pos="8296"/>
            </w:tabs>
            <w:rPr>
              <w:rFonts w:cstheme="minorBidi"/>
              <w:noProof/>
              <w:kern w:val="2"/>
              <w:sz w:val="21"/>
            </w:rPr>
          </w:pPr>
          <w:hyperlink w:anchor="_Toc531879199" w:history="1">
            <w:r w:rsidR="000679F6" w:rsidRPr="006D40F6">
              <w:rPr>
                <w:rStyle w:val="af1"/>
                <w:noProof/>
              </w:rPr>
              <w:t xml:space="preserve">6.1.10 </w:t>
            </w:r>
            <w:r w:rsidR="000679F6" w:rsidRPr="006D40F6">
              <w:rPr>
                <w:rStyle w:val="af1"/>
                <w:noProof/>
              </w:rPr>
              <w:t>后勤辅助员</w:t>
            </w:r>
            <w:r w:rsidR="000679F6">
              <w:rPr>
                <w:noProof/>
                <w:webHidden/>
              </w:rPr>
              <w:tab/>
            </w:r>
            <w:r w:rsidR="000679F6">
              <w:rPr>
                <w:noProof/>
                <w:webHidden/>
              </w:rPr>
              <w:fldChar w:fldCharType="begin"/>
            </w:r>
            <w:r w:rsidR="000679F6">
              <w:rPr>
                <w:noProof/>
                <w:webHidden/>
              </w:rPr>
              <w:instrText xml:space="preserve"> PAGEREF _Toc531879199 \h </w:instrText>
            </w:r>
            <w:r w:rsidR="000679F6">
              <w:rPr>
                <w:noProof/>
                <w:webHidden/>
              </w:rPr>
            </w:r>
            <w:r w:rsidR="000679F6">
              <w:rPr>
                <w:noProof/>
                <w:webHidden/>
              </w:rPr>
              <w:fldChar w:fldCharType="separate"/>
            </w:r>
            <w:r w:rsidR="000679F6">
              <w:rPr>
                <w:noProof/>
                <w:webHidden/>
              </w:rPr>
              <w:t>25</w:t>
            </w:r>
            <w:r w:rsidR="000679F6">
              <w:rPr>
                <w:noProof/>
                <w:webHidden/>
              </w:rPr>
              <w:fldChar w:fldCharType="end"/>
            </w:r>
          </w:hyperlink>
        </w:p>
        <w:p w14:paraId="38C80032" w14:textId="35273032" w:rsidR="000679F6" w:rsidRDefault="004839FE">
          <w:pPr>
            <w:pStyle w:val="TOC3"/>
            <w:tabs>
              <w:tab w:val="right" w:leader="dot" w:pos="8296"/>
            </w:tabs>
            <w:rPr>
              <w:rFonts w:cstheme="minorBidi"/>
              <w:noProof/>
              <w:kern w:val="2"/>
              <w:sz w:val="21"/>
            </w:rPr>
          </w:pPr>
          <w:hyperlink w:anchor="_Toc531879200" w:history="1">
            <w:r w:rsidR="000679F6" w:rsidRPr="006D40F6">
              <w:rPr>
                <w:rStyle w:val="af1"/>
                <w:noProof/>
              </w:rPr>
              <w:t xml:space="preserve">6.1.11 </w:t>
            </w:r>
            <w:r w:rsidR="000679F6" w:rsidRPr="006D40F6">
              <w:rPr>
                <w:rStyle w:val="af1"/>
                <w:noProof/>
              </w:rPr>
              <w:t>财务管理员</w:t>
            </w:r>
            <w:r w:rsidR="000679F6">
              <w:rPr>
                <w:noProof/>
                <w:webHidden/>
              </w:rPr>
              <w:tab/>
            </w:r>
            <w:r w:rsidR="000679F6">
              <w:rPr>
                <w:noProof/>
                <w:webHidden/>
              </w:rPr>
              <w:fldChar w:fldCharType="begin"/>
            </w:r>
            <w:r w:rsidR="000679F6">
              <w:rPr>
                <w:noProof/>
                <w:webHidden/>
              </w:rPr>
              <w:instrText xml:space="preserve"> PAGEREF _Toc531879200 \h </w:instrText>
            </w:r>
            <w:r w:rsidR="000679F6">
              <w:rPr>
                <w:noProof/>
                <w:webHidden/>
              </w:rPr>
            </w:r>
            <w:r w:rsidR="000679F6">
              <w:rPr>
                <w:noProof/>
                <w:webHidden/>
              </w:rPr>
              <w:fldChar w:fldCharType="separate"/>
            </w:r>
            <w:r w:rsidR="000679F6">
              <w:rPr>
                <w:noProof/>
                <w:webHidden/>
              </w:rPr>
              <w:t>26</w:t>
            </w:r>
            <w:r w:rsidR="000679F6">
              <w:rPr>
                <w:noProof/>
                <w:webHidden/>
              </w:rPr>
              <w:fldChar w:fldCharType="end"/>
            </w:r>
          </w:hyperlink>
        </w:p>
        <w:p w14:paraId="6BBC3EFA" w14:textId="0E8F4732" w:rsidR="000679F6" w:rsidRDefault="004839FE">
          <w:pPr>
            <w:pStyle w:val="TOC3"/>
            <w:tabs>
              <w:tab w:val="right" w:leader="dot" w:pos="8296"/>
            </w:tabs>
            <w:rPr>
              <w:rFonts w:cstheme="minorBidi"/>
              <w:noProof/>
              <w:kern w:val="2"/>
              <w:sz w:val="21"/>
            </w:rPr>
          </w:pPr>
          <w:hyperlink w:anchor="_Toc531879201" w:history="1">
            <w:r w:rsidR="000679F6" w:rsidRPr="006D40F6">
              <w:rPr>
                <w:rStyle w:val="af1"/>
                <w:noProof/>
              </w:rPr>
              <w:t>6.1.12</w:t>
            </w:r>
            <w:r w:rsidR="000679F6" w:rsidRPr="006D40F6">
              <w:rPr>
                <w:rStyle w:val="af1"/>
                <w:noProof/>
              </w:rPr>
              <w:t>采购管理员</w:t>
            </w:r>
            <w:r w:rsidR="000679F6">
              <w:rPr>
                <w:noProof/>
                <w:webHidden/>
              </w:rPr>
              <w:tab/>
            </w:r>
            <w:r w:rsidR="000679F6">
              <w:rPr>
                <w:noProof/>
                <w:webHidden/>
              </w:rPr>
              <w:fldChar w:fldCharType="begin"/>
            </w:r>
            <w:r w:rsidR="000679F6">
              <w:rPr>
                <w:noProof/>
                <w:webHidden/>
              </w:rPr>
              <w:instrText xml:space="preserve"> PAGEREF _Toc531879201 \h </w:instrText>
            </w:r>
            <w:r w:rsidR="000679F6">
              <w:rPr>
                <w:noProof/>
                <w:webHidden/>
              </w:rPr>
            </w:r>
            <w:r w:rsidR="000679F6">
              <w:rPr>
                <w:noProof/>
                <w:webHidden/>
              </w:rPr>
              <w:fldChar w:fldCharType="separate"/>
            </w:r>
            <w:r w:rsidR="000679F6">
              <w:rPr>
                <w:noProof/>
                <w:webHidden/>
              </w:rPr>
              <w:t>26</w:t>
            </w:r>
            <w:r w:rsidR="000679F6">
              <w:rPr>
                <w:noProof/>
                <w:webHidden/>
              </w:rPr>
              <w:fldChar w:fldCharType="end"/>
            </w:r>
          </w:hyperlink>
        </w:p>
        <w:p w14:paraId="2FC8DB3B" w14:textId="5E19F704" w:rsidR="000679F6" w:rsidRDefault="004839FE">
          <w:pPr>
            <w:pStyle w:val="TOC3"/>
            <w:tabs>
              <w:tab w:val="right" w:leader="dot" w:pos="8296"/>
            </w:tabs>
            <w:rPr>
              <w:rFonts w:cstheme="minorBidi"/>
              <w:noProof/>
              <w:kern w:val="2"/>
              <w:sz w:val="21"/>
            </w:rPr>
          </w:pPr>
          <w:hyperlink w:anchor="_Toc531879202" w:history="1">
            <w:r w:rsidR="000679F6" w:rsidRPr="006D40F6">
              <w:rPr>
                <w:rStyle w:val="af1"/>
                <w:noProof/>
              </w:rPr>
              <w:t xml:space="preserve">6.1.13 </w:t>
            </w:r>
            <w:r w:rsidR="000679F6" w:rsidRPr="006D40F6">
              <w:rPr>
                <w:rStyle w:val="af1"/>
                <w:noProof/>
              </w:rPr>
              <w:t>质量保障员</w:t>
            </w:r>
            <w:r w:rsidR="000679F6">
              <w:rPr>
                <w:noProof/>
                <w:webHidden/>
              </w:rPr>
              <w:tab/>
            </w:r>
            <w:r w:rsidR="000679F6">
              <w:rPr>
                <w:noProof/>
                <w:webHidden/>
              </w:rPr>
              <w:fldChar w:fldCharType="begin"/>
            </w:r>
            <w:r w:rsidR="000679F6">
              <w:rPr>
                <w:noProof/>
                <w:webHidden/>
              </w:rPr>
              <w:instrText xml:space="preserve"> PAGEREF _Toc531879202 \h </w:instrText>
            </w:r>
            <w:r w:rsidR="000679F6">
              <w:rPr>
                <w:noProof/>
                <w:webHidden/>
              </w:rPr>
            </w:r>
            <w:r w:rsidR="000679F6">
              <w:rPr>
                <w:noProof/>
                <w:webHidden/>
              </w:rPr>
              <w:fldChar w:fldCharType="separate"/>
            </w:r>
            <w:r w:rsidR="000679F6">
              <w:rPr>
                <w:noProof/>
                <w:webHidden/>
              </w:rPr>
              <w:t>26</w:t>
            </w:r>
            <w:r w:rsidR="000679F6">
              <w:rPr>
                <w:noProof/>
                <w:webHidden/>
              </w:rPr>
              <w:fldChar w:fldCharType="end"/>
            </w:r>
          </w:hyperlink>
        </w:p>
        <w:p w14:paraId="478F3B2D" w14:textId="46850383" w:rsidR="000679F6" w:rsidRDefault="004839FE">
          <w:pPr>
            <w:pStyle w:val="TOC2"/>
            <w:tabs>
              <w:tab w:val="right" w:leader="dot" w:pos="8296"/>
            </w:tabs>
            <w:rPr>
              <w:rFonts w:cstheme="minorBidi"/>
              <w:noProof/>
              <w:kern w:val="2"/>
              <w:sz w:val="21"/>
            </w:rPr>
          </w:pPr>
          <w:hyperlink w:anchor="_Toc531879203" w:history="1">
            <w:r w:rsidR="000679F6" w:rsidRPr="006D40F6">
              <w:rPr>
                <w:rStyle w:val="af1"/>
                <w:noProof/>
              </w:rPr>
              <w:t>6.2</w:t>
            </w:r>
            <w:r w:rsidR="000679F6" w:rsidRPr="006D40F6">
              <w:rPr>
                <w:rStyle w:val="af1"/>
                <w:noProof/>
              </w:rPr>
              <w:t>项目组织结构（</w:t>
            </w:r>
            <w:r w:rsidR="000679F6" w:rsidRPr="006D40F6">
              <w:rPr>
                <w:rStyle w:val="af1"/>
                <w:noProof/>
              </w:rPr>
              <w:t>OBS</w:t>
            </w:r>
            <w:r w:rsidR="000679F6" w:rsidRPr="006D40F6">
              <w:rPr>
                <w:rStyle w:val="af1"/>
                <w:noProof/>
              </w:rPr>
              <w:t>）</w:t>
            </w:r>
            <w:r w:rsidR="000679F6">
              <w:rPr>
                <w:noProof/>
                <w:webHidden/>
              </w:rPr>
              <w:tab/>
            </w:r>
            <w:r w:rsidR="000679F6">
              <w:rPr>
                <w:noProof/>
                <w:webHidden/>
              </w:rPr>
              <w:fldChar w:fldCharType="begin"/>
            </w:r>
            <w:r w:rsidR="000679F6">
              <w:rPr>
                <w:noProof/>
                <w:webHidden/>
              </w:rPr>
              <w:instrText xml:space="preserve"> PAGEREF _Toc531879203 \h </w:instrText>
            </w:r>
            <w:r w:rsidR="000679F6">
              <w:rPr>
                <w:noProof/>
                <w:webHidden/>
              </w:rPr>
            </w:r>
            <w:r w:rsidR="000679F6">
              <w:rPr>
                <w:noProof/>
                <w:webHidden/>
              </w:rPr>
              <w:fldChar w:fldCharType="separate"/>
            </w:r>
            <w:r w:rsidR="000679F6">
              <w:rPr>
                <w:noProof/>
                <w:webHidden/>
              </w:rPr>
              <w:t>27</w:t>
            </w:r>
            <w:r w:rsidR="000679F6">
              <w:rPr>
                <w:noProof/>
                <w:webHidden/>
              </w:rPr>
              <w:fldChar w:fldCharType="end"/>
            </w:r>
          </w:hyperlink>
        </w:p>
        <w:p w14:paraId="5CDE17E5" w14:textId="7635B682" w:rsidR="000679F6" w:rsidRDefault="004839FE">
          <w:pPr>
            <w:pStyle w:val="TOC2"/>
            <w:tabs>
              <w:tab w:val="right" w:leader="dot" w:pos="8296"/>
            </w:tabs>
            <w:rPr>
              <w:rFonts w:cstheme="minorBidi"/>
              <w:noProof/>
              <w:kern w:val="2"/>
              <w:sz w:val="21"/>
            </w:rPr>
          </w:pPr>
          <w:hyperlink w:anchor="_Toc531879204" w:history="1">
            <w:r w:rsidR="000679F6" w:rsidRPr="006D40F6">
              <w:rPr>
                <w:rStyle w:val="af1"/>
                <w:noProof/>
              </w:rPr>
              <w:t xml:space="preserve">6.3 </w:t>
            </w:r>
            <w:r w:rsidR="000679F6" w:rsidRPr="006D40F6">
              <w:rPr>
                <w:rStyle w:val="af1"/>
                <w:noProof/>
              </w:rPr>
              <w:t>人员配备管理计划</w:t>
            </w:r>
            <w:r w:rsidR="000679F6">
              <w:rPr>
                <w:noProof/>
                <w:webHidden/>
              </w:rPr>
              <w:tab/>
            </w:r>
            <w:r w:rsidR="000679F6">
              <w:rPr>
                <w:noProof/>
                <w:webHidden/>
              </w:rPr>
              <w:fldChar w:fldCharType="begin"/>
            </w:r>
            <w:r w:rsidR="000679F6">
              <w:rPr>
                <w:noProof/>
                <w:webHidden/>
              </w:rPr>
              <w:instrText xml:space="preserve"> PAGEREF _Toc531879204 \h </w:instrText>
            </w:r>
            <w:r w:rsidR="000679F6">
              <w:rPr>
                <w:noProof/>
                <w:webHidden/>
              </w:rPr>
            </w:r>
            <w:r w:rsidR="000679F6">
              <w:rPr>
                <w:noProof/>
                <w:webHidden/>
              </w:rPr>
              <w:fldChar w:fldCharType="separate"/>
            </w:r>
            <w:r w:rsidR="000679F6">
              <w:rPr>
                <w:noProof/>
                <w:webHidden/>
              </w:rPr>
              <w:t>28</w:t>
            </w:r>
            <w:r w:rsidR="000679F6">
              <w:rPr>
                <w:noProof/>
                <w:webHidden/>
              </w:rPr>
              <w:fldChar w:fldCharType="end"/>
            </w:r>
          </w:hyperlink>
        </w:p>
        <w:p w14:paraId="4F479145" w14:textId="43372E70" w:rsidR="000679F6" w:rsidRDefault="004839FE">
          <w:pPr>
            <w:pStyle w:val="TOC3"/>
            <w:tabs>
              <w:tab w:val="right" w:leader="dot" w:pos="8296"/>
            </w:tabs>
            <w:rPr>
              <w:rFonts w:cstheme="minorBidi"/>
              <w:noProof/>
              <w:kern w:val="2"/>
              <w:sz w:val="21"/>
            </w:rPr>
          </w:pPr>
          <w:hyperlink w:anchor="_Toc531879205" w:history="1">
            <w:r w:rsidR="000679F6" w:rsidRPr="006D40F6">
              <w:rPr>
                <w:rStyle w:val="af1"/>
                <w:noProof/>
              </w:rPr>
              <w:t xml:space="preserve">6.3.1 </w:t>
            </w:r>
            <w:r w:rsidR="000679F6" w:rsidRPr="006D40F6">
              <w:rPr>
                <w:rStyle w:val="af1"/>
                <w:noProof/>
              </w:rPr>
              <w:t>人员招募</w:t>
            </w:r>
            <w:r w:rsidR="000679F6">
              <w:rPr>
                <w:noProof/>
                <w:webHidden/>
              </w:rPr>
              <w:tab/>
            </w:r>
            <w:r w:rsidR="000679F6">
              <w:rPr>
                <w:noProof/>
                <w:webHidden/>
              </w:rPr>
              <w:fldChar w:fldCharType="begin"/>
            </w:r>
            <w:r w:rsidR="000679F6">
              <w:rPr>
                <w:noProof/>
                <w:webHidden/>
              </w:rPr>
              <w:instrText xml:space="preserve"> PAGEREF _Toc531879205 \h </w:instrText>
            </w:r>
            <w:r w:rsidR="000679F6">
              <w:rPr>
                <w:noProof/>
                <w:webHidden/>
              </w:rPr>
            </w:r>
            <w:r w:rsidR="000679F6">
              <w:rPr>
                <w:noProof/>
                <w:webHidden/>
              </w:rPr>
              <w:fldChar w:fldCharType="separate"/>
            </w:r>
            <w:r w:rsidR="000679F6">
              <w:rPr>
                <w:noProof/>
                <w:webHidden/>
              </w:rPr>
              <w:t>28</w:t>
            </w:r>
            <w:r w:rsidR="000679F6">
              <w:rPr>
                <w:noProof/>
                <w:webHidden/>
              </w:rPr>
              <w:fldChar w:fldCharType="end"/>
            </w:r>
          </w:hyperlink>
        </w:p>
        <w:p w14:paraId="079CDF2F" w14:textId="193F5456" w:rsidR="000679F6" w:rsidRDefault="004839FE">
          <w:pPr>
            <w:pStyle w:val="TOC3"/>
            <w:tabs>
              <w:tab w:val="right" w:leader="dot" w:pos="8296"/>
            </w:tabs>
            <w:rPr>
              <w:rFonts w:cstheme="minorBidi"/>
              <w:noProof/>
              <w:kern w:val="2"/>
              <w:sz w:val="21"/>
            </w:rPr>
          </w:pPr>
          <w:hyperlink w:anchor="_Toc531879206" w:history="1">
            <w:r w:rsidR="000679F6" w:rsidRPr="006D40F6">
              <w:rPr>
                <w:rStyle w:val="af1"/>
                <w:noProof/>
              </w:rPr>
              <w:t xml:space="preserve">6.3.2 </w:t>
            </w:r>
            <w:r w:rsidR="000679F6" w:rsidRPr="006D40F6">
              <w:rPr>
                <w:rStyle w:val="af1"/>
                <w:noProof/>
              </w:rPr>
              <w:t>人员技能</w:t>
            </w:r>
            <w:r w:rsidR="000679F6">
              <w:rPr>
                <w:noProof/>
                <w:webHidden/>
              </w:rPr>
              <w:tab/>
            </w:r>
            <w:r w:rsidR="000679F6">
              <w:rPr>
                <w:noProof/>
                <w:webHidden/>
              </w:rPr>
              <w:fldChar w:fldCharType="begin"/>
            </w:r>
            <w:r w:rsidR="000679F6">
              <w:rPr>
                <w:noProof/>
                <w:webHidden/>
              </w:rPr>
              <w:instrText xml:space="preserve"> PAGEREF _Toc531879206 \h </w:instrText>
            </w:r>
            <w:r w:rsidR="000679F6">
              <w:rPr>
                <w:noProof/>
                <w:webHidden/>
              </w:rPr>
            </w:r>
            <w:r w:rsidR="000679F6">
              <w:rPr>
                <w:noProof/>
                <w:webHidden/>
              </w:rPr>
              <w:fldChar w:fldCharType="separate"/>
            </w:r>
            <w:r w:rsidR="000679F6">
              <w:rPr>
                <w:noProof/>
                <w:webHidden/>
              </w:rPr>
              <w:t>28</w:t>
            </w:r>
            <w:r w:rsidR="000679F6">
              <w:rPr>
                <w:noProof/>
                <w:webHidden/>
              </w:rPr>
              <w:fldChar w:fldCharType="end"/>
            </w:r>
          </w:hyperlink>
        </w:p>
        <w:p w14:paraId="282ABCC2" w14:textId="739F3368" w:rsidR="000679F6" w:rsidRDefault="004839FE">
          <w:pPr>
            <w:pStyle w:val="TOC3"/>
            <w:tabs>
              <w:tab w:val="right" w:leader="dot" w:pos="8296"/>
            </w:tabs>
            <w:rPr>
              <w:rFonts w:cstheme="minorBidi"/>
              <w:noProof/>
              <w:kern w:val="2"/>
              <w:sz w:val="21"/>
            </w:rPr>
          </w:pPr>
          <w:hyperlink w:anchor="_Toc531879207" w:history="1">
            <w:r w:rsidR="000679F6" w:rsidRPr="006D40F6">
              <w:rPr>
                <w:rStyle w:val="af1"/>
                <w:noProof/>
              </w:rPr>
              <w:t xml:space="preserve">6.3.3 </w:t>
            </w:r>
            <w:r w:rsidR="000679F6" w:rsidRPr="006D40F6">
              <w:rPr>
                <w:rStyle w:val="af1"/>
                <w:noProof/>
              </w:rPr>
              <w:t>培训需要</w:t>
            </w:r>
            <w:r w:rsidR="000679F6">
              <w:rPr>
                <w:noProof/>
                <w:webHidden/>
              </w:rPr>
              <w:tab/>
            </w:r>
            <w:r w:rsidR="000679F6">
              <w:rPr>
                <w:noProof/>
                <w:webHidden/>
              </w:rPr>
              <w:fldChar w:fldCharType="begin"/>
            </w:r>
            <w:r w:rsidR="000679F6">
              <w:rPr>
                <w:noProof/>
                <w:webHidden/>
              </w:rPr>
              <w:instrText xml:space="preserve"> PAGEREF _Toc531879207 \h </w:instrText>
            </w:r>
            <w:r w:rsidR="000679F6">
              <w:rPr>
                <w:noProof/>
                <w:webHidden/>
              </w:rPr>
            </w:r>
            <w:r w:rsidR="000679F6">
              <w:rPr>
                <w:noProof/>
                <w:webHidden/>
              </w:rPr>
              <w:fldChar w:fldCharType="separate"/>
            </w:r>
            <w:r w:rsidR="000679F6">
              <w:rPr>
                <w:noProof/>
                <w:webHidden/>
              </w:rPr>
              <w:t>28</w:t>
            </w:r>
            <w:r w:rsidR="000679F6">
              <w:rPr>
                <w:noProof/>
                <w:webHidden/>
              </w:rPr>
              <w:fldChar w:fldCharType="end"/>
            </w:r>
          </w:hyperlink>
        </w:p>
        <w:p w14:paraId="0A98182D" w14:textId="1FECB772" w:rsidR="000679F6" w:rsidRDefault="004839FE">
          <w:pPr>
            <w:pStyle w:val="TOC3"/>
            <w:tabs>
              <w:tab w:val="right" w:leader="dot" w:pos="8296"/>
            </w:tabs>
            <w:rPr>
              <w:rFonts w:cstheme="minorBidi"/>
              <w:noProof/>
              <w:kern w:val="2"/>
              <w:sz w:val="21"/>
            </w:rPr>
          </w:pPr>
          <w:hyperlink w:anchor="_Toc531879208" w:history="1">
            <w:r w:rsidR="000679F6" w:rsidRPr="006D40F6">
              <w:rPr>
                <w:rStyle w:val="af1"/>
                <w:noProof/>
              </w:rPr>
              <w:t xml:space="preserve">6.3.4 </w:t>
            </w:r>
            <w:r w:rsidR="000679F6" w:rsidRPr="006D40F6">
              <w:rPr>
                <w:rStyle w:val="af1"/>
                <w:noProof/>
              </w:rPr>
              <w:t>绩效测量标准</w:t>
            </w:r>
            <w:r w:rsidR="000679F6">
              <w:rPr>
                <w:noProof/>
                <w:webHidden/>
              </w:rPr>
              <w:tab/>
            </w:r>
            <w:r w:rsidR="000679F6">
              <w:rPr>
                <w:noProof/>
                <w:webHidden/>
              </w:rPr>
              <w:fldChar w:fldCharType="begin"/>
            </w:r>
            <w:r w:rsidR="000679F6">
              <w:rPr>
                <w:noProof/>
                <w:webHidden/>
              </w:rPr>
              <w:instrText xml:space="preserve"> PAGEREF _Toc531879208 \h </w:instrText>
            </w:r>
            <w:r w:rsidR="000679F6">
              <w:rPr>
                <w:noProof/>
                <w:webHidden/>
              </w:rPr>
            </w:r>
            <w:r w:rsidR="000679F6">
              <w:rPr>
                <w:noProof/>
                <w:webHidden/>
              </w:rPr>
              <w:fldChar w:fldCharType="separate"/>
            </w:r>
            <w:r w:rsidR="000679F6">
              <w:rPr>
                <w:noProof/>
                <w:webHidden/>
              </w:rPr>
              <w:t>29</w:t>
            </w:r>
            <w:r w:rsidR="000679F6">
              <w:rPr>
                <w:noProof/>
                <w:webHidden/>
              </w:rPr>
              <w:fldChar w:fldCharType="end"/>
            </w:r>
          </w:hyperlink>
        </w:p>
        <w:p w14:paraId="07E42495" w14:textId="060823A7" w:rsidR="000679F6" w:rsidRDefault="004839FE">
          <w:pPr>
            <w:pStyle w:val="TOC3"/>
            <w:tabs>
              <w:tab w:val="right" w:leader="dot" w:pos="8296"/>
            </w:tabs>
            <w:rPr>
              <w:rFonts w:cstheme="minorBidi"/>
              <w:noProof/>
              <w:kern w:val="2"/>
              <w:sz w:val="21"/>
            </w:rPr>
          </w:pPr>
          <w:hyperlink w:anchor="_Toc531879209" w:history="1">
            <w:r w:rsidR="000679F6" w:rsidRPr="006D40F6">
              <w:rPr>
                <w:rStyle w:val="af1"/>
                <w:noProof/>
              </w:rPr>
              <w:t xml:space="preserve">6.3.5 </w:t>
            </w:r>
            <w:r w:rsidR="000679F6" w:rsidRPr="006D40F6">
              <w:rPr>
                <w:rStyle w:val="af1"/>
                <w:noProof/>
              </w:rPr>
              <w:t>合规性</w:t>
            </w:r>
            <w:r w:rsidR="000679F6">
              <w:rPr>
                <w:noProof/>
                <w:webHidden/>
              </w:rPr>
              <w:tab/>
            </w:r>
            <w:r w:rsidR="000679F6">
              <w:rPr>
                <w:noProof/>
                <w:webHidden/>
              </w:rPr>
              <w:fldChar w:fldCharType="begin"/>
            </w:r>
            <w:r w:rsidR="000679F6">
              <w:rPr>
                <w:noProof/>
                <w:webHidden/>
              </w:rPr>
              <w:instrText xml:space="preserve"> PAGEREF _Toc531879209 \h </w:instrText>
            </w:r>
            <w:r w:rsidR="000679F6">
              <w:rPr>
                <w:noProof/>
                <w:webHidden/>
              </w:rPr>
            </w:r>
            <w:r w:rsidR="000679F6">
              <w:rPr>
                <w:noProof/>
                <w:webHidden/>
              </w:rPr>
              <w:fldChar w:fldCharType="separate"/>
            </w:r>
            <w:r w:rsidR="000679F6">
              <w:rPr>
                <w:noProof/>
                <w:webHidden/>
              </w:rPr>
              <w:t>29</w:t>
            </w:r>
            <w:r w:rsidR="000679F6">
              <w:rPr>
                <w:noProof/>
                <w:webHidden/>
              </w:rPr>
              <w:fldChar w:fldCharType="end"/>
            </w:r>
          </w:hyperlink>
        </w:p>
        <w:p w14:paraId="565C1E60" w14:textId="250ED7C9" w:rsidR="000679F6" w:rsidRDefault="004839FE">
          <w:pPr>
            <w:pStyle w:val="TOC3"/>
            <w:tabs>
              <w:tab w:val="right" w:leader="dot" w:pos="8296"/>
            </w:tabs>
            <w:rPr>
              <w:rFonts w:cstheme="minorBidi"/>
              <w:noProof/>
              <w:kern w:val="2"/>
              <w:sz w:val="21"/>
            </w:rPr>
          </w:pPr>
          <w:hyperlink w:anchor="_Toc531879210" w:history="1">
            <w:r w:rsidR="000679F6" w:rsidRPr="006D40F6">
              <w:rPr>
                <w:rStyle w:val="af1"/>
                <w:noProof/>
              </w:rPr>
              <w:t xml:space="preserve">6.3.6 </w:t>
            </w:r>
            <w:r w:rsidR="000679F6" w:rsidRPr="006D40F6">
              <w:rPr>
                <w:rStyle w:val="af1"/>
                <w:noProof/>
              </w:rPr>
              <w:t>安全</w:t>
            </w:r>
            <w:r w:rsidR="000679F6">
              <w:rPr>
                <w:noProof/>
                <w:webHidden/>
              </w:rPr>
              <w:tab/>
            </w:r>
            <w:r w:rsidR="000679F6">
              <w:rPr>
                <w:noProof/>
                <w:webHidden/>
              </w:rPr>
              <w:fldChar w:fldCharType="begin"/>
            </w:r>
            <w:r w:rsidR="000679F6">
              <w:rPr>
                <w:noProof/>
                <w:webHidden/>
              </w:rPr>
              <w:instrText xml:space="preserve"> PAGEREF _Toc531879210 \h </w:instrText>
            </w:r>
            <w:r w:rsidR="000679F6">
              <w:rPr>
                <w:noProof/>
                <w:webHidden/>
              </w:rPr>
            </w:r>
            <w:r w:rsidR="000679F6">
              <w:rPr>
                <w:noProof/>
                <w:webHidden/>
              </w:rPr>
              <w:fldChar w:fldCharType="separate"/>
            </w:r>
            <w:r w:rsidR="000679F6">
              <w:rPr>
                <w:noProof/>
                <w:webHidden/>
              </w:rPr>
              <w:t>29</w:t>
            </w:r>
            <w:r w:rsidR="000679F6">
              <w:rPr>
                <w:noProof/>
                <w:webHidden/>
              </w:rPr>
              <w:fldChar w:fldCharType="end"/>
            </w:r>
          </w:hyperlink>
        </w:p>
        <w:p w14:paraId="27063632" w14:textId="49BA9DCB" w:rsidR="000679F6" w:rsidRDefault="004839FE">
          <w:pPr>
            <w:pStyle w:val="TOC1"/>
            <w:tabs>
              <w:tab w:val="right" w:leader="dot" w:pos="8296"/>
            </w:tabs>
            <w:rPr>
              <w:noProof/>
            </w:rPr>
          </w:pPr>
          <w:hyperlink w:anchor="_Toc531879211" w:history="1">
            <w:r w:rsidR="000679F6" w:rsidRPr="006D40F6">
              <w:rPr>
                <w:rStyle w:val="af1"/>
                <w:noProof/>
              </w:rPr>
              <w:t xml:space="preserve">7 </w:t>
            </w:r>
            <w:r w:rsidR="000679F6" w:rsidRPr="006D40F6">
              <w:rPr>
                <w:rStyle w:val="af1"/>
                <w:noProof/>
              </w:rPr>
              <w:t>沟通管理计划</w:t>
            </w:r>
            <w:r w:rsidR="000679F6">
              <w:rPr>
                <w:noProof/>
                <w:webHidden/>
              </w:rPr>
              <w:tab/>
            </w:r>
            <w:r w:rsidR="000679F6">
              <w:rPr>
                <w:noProof/>
                <w:webHidden/>
              </w:rPr>
              <w:fldChar w:fldCharType="begin"/>
            </w:r>
            <w:r w:rsidR="000679F6">
              <w:rPr>
                <w:noProof/>
                <w:webHidden/>
              </w:rPr>
              <w:instrText xml:space="preserve"> PAGEREF _Toc531879211 \h </w:instrText>
            </w:r>
            <w:r w:rsidR="000679F6">
              <w:rPr>
                <w:noProof/>
                <w:webHidden/>
              </w:rPr>
            </w:r>
            <w:r w:rsidR="000679F6">
              <w:rPr>
                <w:noProof/>
                <w:webHidden/>
              </w:rPr>
              <w:fldChar w:fldCharType="separate"/>
            </w:r>
            <w:r w:rsidR="000679F6">
              <w:rPr>
                <w:noProof/>
                <w:webHidden/>
              </w:rPr>
              <w:t>30</w:t>
            </w:r>
            <w:r w:rsidR="000679F6">
              <w:rPr>
                <w:noProof/>
                <w:webHidden/>
              </w:rPr>
              <w:fldChar w:fldCharType="end"/>
            </w:r>
          </w:hyperlink>
        </w:p>
        <w:p w14:paraId="3459F687" w14:textId="4AF7A08D" w:rsidR="000679F6" w:rsidRDefault="004839FE">
          <w:pPr>
            <w:pStyle w:val="TOC2"/>
            <w:tabs>
              <w:tab w:val="right" w:leader="dot" w:pos="8296"/>
            </w:tabs>
            <w:rPr>
              <w:rFonts w:cstheme="minorBidi"/>
              <w:noProof/>
              <w:kern w:val="2"/>
              <w:sz w:val="21"/>
            </w:rPr>
          </w:pPr>
          <w:hyperlink w:anchor="_Toc531879212" w:history="1">
            <w:r w:rsidR="000679F6" w:rsidRPr="006D40F6">
              <w:rPr>
                <w:rStyle w:val="af1"/>
                <w:noProof/>
              </w:rPr>
              <w:t xml:space="preserve">7.1 </w:t>
            </w:r>
            <w:r w:rsidR="000679F6" w:rsidRPr="006D40F6">
              <w:rPr>
                <w:rStyle w:val="af1"/>
                <w:noProof/>
              </w:rPr>
              <w:t>干系人手册</w:t>
            </w:r>
            <w:r w:rsidR="000679F6">
              <w:rPr>
                <w:noProof/>
                <w:webHidden/>
              </w:rPr>
              <w:tab/>
            </w:r>
            <w:r w:rsidR="000679F6">
              <w:rPr>
                <w:noProof/>
                <w:webHidden/>
              </w:rPr>
              <w:fldChar w:fldCharType="begin"/>
            </w:r>
            <w:r w:rsidR="000679F6">
              <w:rPr>
                <w:noProof/>
                <w:webHidden/>
              </w:rPr>
              <w:instrText xml:space="preserve"> PAGEREF _Toc531879212 \h </w:instrText>
            </w:r>
            <w:r w:rsidR="000679F6">
              <w:rPr>
                <w:noProof/>
                <w:webHidden/>
              </w:rPr>
            </w:r>
            <w:r w:rsidR="000679F6">
              <w:rPr>
                <w:noProof/>
                <w:webHidden/>
              </w:rPr>
              <w:fldChar w:fldCharType="separate"/>
            </w:r>
            <w:r w:rsidR="000679F6">
              <w:rPr>
                <w:noProof/>
                <w:webHidden/>
              </w:rPr>
              <w:t>30</w:t>
            </w:r>
            <w:r w:rsidR="000679F6">
              <w:rPr>
                <w:noProof/>
                <w:webHidden/>
              </w:rPr>
              <w:fldChar w:fldCharType="end"/>
            </w:r>
          </w:hyperlink>
        </w:p>
        <w:p w14:paraId="7A537520" w14:textId="53D19932" w:rsidR="000679F6" w:rsidRDefault="004839FE">
          <w:pPr>
            <w:pStyle w:val="TOC2"/>
            <w:tabs>
              <w:tab w:val="right" w:leader="dot" w:pos="8296"/>
            </w:tabs>
            <w:rPr>
              <w:rFonts w:cstheme="minorBidi"/>
              <w:noProof/>
              <w:kern w:val="2"/>
              <w:sz w:val="21"/>
            </w:rPr>
          </w:pPr>
          <w:hyperlink w:anchor="_Toc531879213" w:history="1">
            <w:r w:rsidR="000679F6" w:rsidRPr="006D40F6">
              <w:rPr>
                <w:rStyle w:val="af1"/>
                <w:noProof/>
              </w:rPr>
              <w:t xml:space="preserve">7.2 </w:t>
            </w:r>
            <w:r w:rsidR="000679F6" w:rsidRPr="006D40F6">
              <w:rPr>
                <w:rStyle w:val="af1"/>
                <w:noProof/>
              </w:rPr>
              <w:t>沟通形式</w:t>
            </w:r>
            <w:r w:rsidR="000679F6">
              <w:rPr>
                <w:noProof/>
                <w:webHidden/>
              </w:rPr>
              <w:tab/>
            </w:r>
            <w:r w:rsidR="000679F6">
              <w:rPr>
                <w:noProof/>
                <w:webHidden/>
              </w:rPr>
              <w:fldChar w:fldCharType="begin"/>
            </w:r>
            <w:r w:rsidR="000679F6">
              <w:rPr>
                <w:noProof/>
                <w:webHidden/>
              </w:rPr>
              <w:instrText xml:space="preserve"> PAGEREF _Toc531879213 \h </w:instrText>
            </w:r>
            <w:r w:rsidR="000679F6">
              <w:rPr>
                <w:noProof/>
                <w:webHidden/>
              </w:rPr>
            </w:r>
            <w:r w:rsidR="000679F6">
              <w:rPr>
                <w:noProof/>
                <w:webHidden/>
              </w:rPr>
              <w:fldChar w:fldCharType="separate"/>
            </w:r>
            <w:r w:rsidR="000679F6">
              <w:rPr>
                <w:noProof/>
                <w:webHidden/>
              </w:rPr>
              <w:t>31</w:t>
            </w:r>
            <w:r w:rsidR="000679F6">
              <w:rPr>
                <w:noProof/>
                <w:webHidden/>
              </w:rPr>
              <w:fldChar w:fldCharType="end"/>
            </w:r>
          </w:hyperlink>
        </w:p>
        <w:p w14:paraId="6EC155E4" w14:textId="399848B2" w:rsidR="000679F6" w:rsidRDefault="004839FE">
          <w:pPr>
            <w:pStyle w:val="TOC3"/>
            <w:tabs>
              <w:tab w:val="right" w:leader="dot" w:pos="8296"/>
            </w:tabs>
            <w:rPr>
              <w:rFonts w:cstheme="minorBidi"/>
              <w:noProof/>
              <w:kern w:val="2"/>
              <w:sz w:val="21"/>
            </w:rPr>
          </w:pPr>
          <w:hyperlink w:anchor="_Toc531879214" w:history="1">
            <w:r w:rsidR="000679F6" w:rsidRPr="006D40F6">
              <w:rPr>
                <w:rStyle w:val="af1"/>
                <w:noProof/>
              </w:rPr>
              <w:t xml:space="preserve">7.2.1 </w:t>
            </w:r>
            <w:r w:rsidR="000679F6" w:rsidRPr="006D40F6">
              <w:rPr>
                <w:rStyle w:val="af1"/>
                <w:noProof/>
              </w:rPr>
              <w:t>正式沟通</w:t>
            </w:r>
            <w:r w:rsidR="000679F6">
              <w:rPr>
                <w:noProof/>
                <w:webHidden/>
              </w:rPr>
              <w:tab/>
            </w:r>
            <w:r w:rsidR="000679F6">
              <w:rPr>
                <w:noProof/>
                <w:webHidden/>
              </w:rPr>
              <w:fldChar w:fldCharType="begin"/>
            </w:r>
            <w:r w:rsidR="000679F6">
              <w:rPr>
                <w:noProof/>
                <w:webHidden/>
              </w:rPr>
              <w:instrText xml:space="preserve"> PAGEREF _Toc531879214 \h </w:instrText>
            </w:r>
            <w:r w:rsidR="000679F6">
              <w:rPr>
                <w:noProof/>
                <w:webHidden/>
              </w:rPr>
            </w:r>
            <w:r w:rsidR="000679F6">
              <w:rPr>
                <w:noProof/>
                <w:webHidden/>
              </w:rPr>
              <w:fldChar w:fldCharType="separate"/>
            </w:r>
            <w:r w:rsidR="000679F6">
              <w:rPr>
                <w:noProof/>
                <w:webHidden/>
              </w:rPr>
              <w:t>31</w:t>
            </w:r>
            <w:r w:rsidR="000679F6">
              <w:rPr>
                <w:noProof/>
                <w:webHidden/>
              </w:rPr>
              <w:fldChar w:fldCharType="end"/>
            </w:r>
          </w:hyperlink>
        </w:p>
        <w:p w14:paraId="0A09030B" w14:textId="7B2F5EC0" w:rsidR="000679F6" w:rsidRDefault="004839FE">
          <w:pPr>
            <w:pStyle w:val="TOC3"/>
            <w:tabs>
              <w:tab w:val="right" w:leader="dot" w:pos="8296"/>
            </w:tabs>
            <w:rPr>
              <w:rFonts w:cstheme="minorBidi"/>
              <w:noProof/>
              <w:kern w:val="2"/>
              <w:sz w:val="21"/>
            </w:rPr>
          </w:pPr>
          <w:hyperlink w:anchor="_Toc531879215" w:history="1">
            <w:r w:rsidR="000679F6" w:rsidRPr="006D40F6">
              <w:rPr>
                <w:rStyle w:val="af1"/>
                <w:noProof/>
              </w:rPr>
              <w:t xml:space="preserve">7.2.2 </w:t>
            </w:r>
            <w:r w:rsidR="000679F6" w:rsidRPr="006D40F6">
              <w:rPr>
                <w:rStyle w:val="af1"/>
                <w:noProof/>
              </w:rPr>
              <w:t>非正式沟通</w:t>
            </w:r>
            <w:r w:rsidR="000679F6">
              <w:rPr>
                <w:noProof/>
                <w:webHidden/>
              </w:rPr>
              <w:tab/>
            </w:r>
            <w:r w:rsidR="000679F6">
              <w:rPr>
                <w:noProof/>
                <w:webHidden/>
              </w:rPr>
              <w:fldChar w:fldCharType="begin"/>
            </w:r>
            <w:r w:rsidR="000679F6">
              <w:rPr>
                <w:noProof/>
                <w:webHidden/>
              </w:rPr>
              <w:instrText xml:space="preserve"> PAGEREF _Toc531879215 \h </w:instrText>
            </w:r>
            <w:r w:rsidR="000679F6">
              <w:rPr>
                <w:noProof/>
                <w:webHidden/>
              </w:rPr>
            </w:r>
            <w:r w:rsidR="000679F6">
              <w:rPr>
                <w:noProof/>
                <w:webHidden/>
              </w:rPr>
              <w:fldChar w:fldCharType="separate"/>
            </w:r>
            <w:r w:rsidR="000679F6">
              <w:rPr>
                <w:noProof/>
                <w:webHidden/>
              </w:rPr>
              <w:t>31</w:t>
            </w:r>
            <w:r w:rsidR="000679F6">
              <w:rPr>
                <w:noProof/>
                <w:webHidden/>
              </w:rPr>
              <w:fldChar w:fldCharType="end"/>
            </w:r>
          </w:hyperlink>
        </w:p>
        <w:p w14:paraId="16C6702D" w14:textId="17FE048A" w:rsidR="000679F6" w:rsidRDefault="004839FE">
          <w:pPr>
            <w:pStyle w:val="TOC2"/>
            <w:tabs>
              <w:tab w:val="right" w:leader="dot" w:pos="8296"/>
            </w:tabs>
            <w:rPr>
              <w:rFonts w:cstheme="minorBidi"/>
              <w:noProof/>
              <w:kern w:val="2"/>
              <w:sz w:val="21"/>
            </w:rPr>
          </w:pPr>
          <w:hyperlink w:anchor="_Toc531879216" w:history="1">
            <w:r w:rsidR="000679F6" w:rsidRPr="006D40F6">
              <w:rPr>
                <w:rStyle w:val="af1"/>
                <w:noProof/>
              </w:rPr>
              <w:t xml:space="preserve">7.3 </w:t>
            </w:r>
            <w:r w:rsidR="000679F6" w:rsidRPr="006D40F6">
              <w:rPr>
                <w:rStyle w:val="af1"/>
                <w:noProof/>
              </w:rPr>
              <w:t>限制沟通因素</w:t>
            </w:r>
            <w:r w:rsidR="000679F6">
              <w:rPr>
                <w:noProof/>
                <w:webHidden/>
              </w:rPr>
              <w:tab/>
            </w:r>
            <w:r w:rsidR="000679F6">
              <w:rPr>
                <w:noProof/>
                <w:webHidden/>
              </w:rPr>
              <w:fldChar w:fldCharType="begin"/>
            </w:r>
            <w:r w:rsidR="000679F6">
              <w:rPr>
                <w:noProof/>
                <w:webHidden/>
              </w:rPr>
              <w:instrText xml:space="preserve"> PAGEREF _Toc531879216 \h </w:instrText>
            </w:r>
            <w:r w:rsidR="000679F6">
              <w:rPr>
                <w:noProof/>
                <w:webHidden/>
              </w:rPr>
            </w:r>
            <w:r w:rsidR="000679F6">
              <w:rPr>
                <w:noProof/>
                <w:webHidden/>
              </w:rPr>
              <w:fldChar w:fldCharType="separate"/>
            </w:r>
            <w:r w:rsidR="000679F6">
              <w:rPr>
                <w:noProof/>
                <w:webHidden/>
              </w:rPr>
              <w:t>32</w:t>
            </w:r>
            <w:r w:rsidR="000679F6">
              <w:rPr>
                <w:noProof/>
                <w:webHidden/>
              </w:rPr>
              <w:fldChar w:fldCharType="end"/>
            </w:r>
          </w:hyperlink>
        </w:p>
        <w:p w14:paraId="55CA2425" w14:textId="26103255" w:rsidR="000679F6" w:rsidRDefault="004839FE">
          <w:pPr>
            <w:pStyle w:val="TOC2"/>
            <w:tabs>
              <w:tab w:val="right" w:leader="dot" w:pos="8296"/>
            </w:tabs>
            <w:rPr>
              <w:rFonts w:cstheme="minorBidi"/>
              <w:noProof/>
              <w:kern w:val="2"/>
              <w:sz w:val="21"/>
            </w:rPr>
          </w:pPr>
          <w:hyperlink w:anchor="_Toc531879217" w:history="1">
            <w:r w:rsidR="000679F6" w:rsidRPr="006D40F6">
              <w:rPr>
                <w:rStyle w:val="af1"/>
                <w:noProof/>
              </w:rPr>
              <w:t xml:space="preserve">7.4 </w:t>
            </w:r>
            <w:r w:rsidR="000679F6" w:rsidRPr="006D40F6">
              <w:rPr>
                <w:rStyle w:val="af1"/>
                <w:noProof/>
              </w:rPr>
              <w:t>组内沟通时间</w:t>
            </w:r>
            <w:r w:rsidR="000679F6">
              <w:rPr>
                <w:noProof/>
                <w:webHidden/>
              </w:rPr>
              <w:tab/>
            </w:r>
            <w:r w:rsidR="000679F6">
              <w:rPr>
                <w:noProof/>
                <w:webHidden/>
              </w:rPr>
              <w:fldChar w:fldCharType="begin"/>
            </w:r>
            <w:r w:rsidR="000679F6">
              <w:rPr>
                <w:noProof/>
                <w:webHidden/>
              </w:rPr>
              <w:instrText xml:space="preserve"> PAGEREF _Toc531879217 \h </w:instrText>
            </w:r>
            <w:r w:rsidR="000679F6">
              <w:rPr>
                <w:noProof/>
                <w:webHidden/>
              </w:rPr>
            </w:r>
            <w:r w:rsidR="000679F6">
              <w:rPr>
                <w:noProof/>
                <w:webHidden/>
              </w:rPr>
              <w:fldChar w:fldCharType="separate"/>
            </w:r>
            <w:r w:rsidR="000679F6">
              <w:rPr>
                <w:noProof/>
                <w:webHidden/>
              </w:rPr>
              <w:t>32</w:t>
            </w:r>
            <w:r w:rsidR="000679F6">
              <w:rPr>
                <w:noProof/>
                <w:webHidden/>
              </w:rPr>
              <w:fldChar w:fldCharType="end"/>
            </w:r>
          </w:hyperlink>
        </w:p>
        <w:p w14:paraId="46D98951" w14:textId="716B3A81" w:rsidR="000679F6" w:rsidRDefault="004839FE">
          <w:pPr>
            <w:pStyle w:val="TOC1"/>
            <w:tabs>
              <w:tab w:val="right" w:leader="dot" w:pos="8296"/>
            </w:tabs>
            <w:rPr>
              <w:noProof/>
            </w:rPr>
          </w:pPr>
          <w:hyperlink w:anchor="_Toc531879218" w:history="1">
            <w:r w:rsidR="000679F6" w:rsidRPr="006D40F6">
              <w:rPr>
                <w:rStyle w:val="af1"/>
                <w:noProof/>
              </w:rPr>
              <w:t xml:space="preserve">8 </w:t>
            </w:r>
            <w:r w:rsidR="000679F6" w:rsidRPr="006D40F6">
              <w:rPr>
                <w:rStyle w:val="af1"/>
                <w:noProof/>
              </w:rPr>
              <w:t>风险管理计划</w:t>
            </w:r>
            <w:r w:rsidR="000679F6">
              <w:rPr>
                <w:noProof/>
                <w:webHidden/>
              </w:rPr>
              <w:tab/>
            </w:r>
            <w:r w:rsidR="000679F6">
              <w:rPr>
                <w:noProof/>
                <w:webHidden/>
              </w:rPr>
              <w:fldChar w:fldCharType="begin"/>
            </w:r>
            <w:r w:rsidR="000679F6">
              <w:rPr>
                <w:noProof/>
                <w:webHidden/>
              </w:rPr>
              <w:instrText xml:space="preserve"> PAGEREF _Toc531879218 \h </w:instrText>
            </w:r>
            <w:r w:rsidR="000679F6">
              <w:rPr>
                <w:noProof/>
                <w:webHidden/>
              </w:rPr>
            </w:r>
            <w:r w:rsidR="000679F6">
              <w:rPr>
                <w:noProof/>
                <w:webHidden/>
              </w:rPr>
              <w:fldChar w:fldCharType="separate"/>
            </w:r>
            <w:r w:rsidR="000679F6">
              <w:rPr>
                <w:noProof/>
                <w:webHidden/>
              </w:rPr>
              <w:t>33</w:t>
            </w:r>
            <w:r w:rsidR="000679F6">
              <w:rPr>
                <w:noProof/>
                <w:webHidden/>
              </w:rPr>
              <w:fldChar w:fldCharType="end"/>
            </w:r>
          </w:hyperlink>
        </w:p>
        <w:p w14:paraId="2275B528" w14:textId="466F14FE" w:rsidR="000679F6" w:rsidRDefault="004839FE">
          <w:pPr>
            <w:pStyle w:val="TOC2"/>
            <w:tabs>
              <w:tab w:val="right" w:leader="dot" w:pos="8296"/>
            </w:tabs>
            <w:rPr>
              <w:rFonts w:cstheme="minorBidi"/>
              <w:noProof/>
              <w:kern w:val="2"/>
              <w:sz w:val="21"/>
            </w:rPr>
          </w:pPr>
          <w:hyperlink w:anchor="_Toc531879219" w:history="1">
            <w:r w:rsidR="000679F6" w:rsidRPr="006D40F6">
              <w:rPr>
                <w:rStyle w:val="af1"/>
                <w:noProof/>
              </w:rPr>
              <w:t xml:space="preserve">8.1 </w:t>
            </w:r>
            <w:r w:rsidR="000679F6" w:rsidRPr="006D40F6">
              <w:rPr>
                <w:rStyle w:val="af1"/>
                <w:noProof/>
              </w:rPr>
              <w:t>风险类别定义</w:t>
            </w:r>
            <w:r w:rsidR="000679F6">
              <w:rPr>
                <w:noProof/>
                <w:webHidden/>
              </w:rPr>
              <w:tab/>
            </w:r>
            <w:r w:rsidR="000679F6">
              <w:rPr>
                <w:noProof/>
                <w:webHidden/>
              </w:rPr>
              <w:fldChar w:fldCharType="begin"/>
            </w:r>
            <w:r w:rsidR="000679F6">
              <w:rPr>
                <w:noProof/>
                <w:webHidden/>
              </w:rPr>
              <w:instrText xml:space="preserve"> PAGEREF _Toc531879219 \h </w:instrText>
            </w:r>
            <w:r w:rsidR="000679F6">
              <w:rPr>
                <w:noProof/>
                <w:webHidden/>
              </w:rPr>
            </w:r>
            <w:r w:rsidR="000679F6">
              <w:rPr>
                <w:noProof/>
                <w:webHidden/>
              </w:rPr>
              <w:fldChar w:fldCharType="separate"/>
            </w:r>
            <w:r w:rsidR="000679F6">
              <w:rPr>
                <w:noProof/>
                <w:webHidden/>
              </w:rPr>
              <w:t>33</w:t>
            </w:r>
            <w:r w:rsidR="000679F6">
              <w:rPr>
                <w:noProof/>
                <w:webHidden/>
              </w:rPr>
              <w:fldChar w:fldCharType="end"/>
            </w:r>
          </w:hyperlink>
        </w:p>
        <w:p w14:paraId="18B37302" w14:textId="6234D534" w:rsidR="000679F6" w:rsidRDefault="004839FE">
          <w:pPr>
            <w:pStyle w:val="TOC2"/>
            <w:tabs>
              <w:tab w:val="right" w:leader="dot" w:pos="8296"/>
            </w:tabs>
            <w:rPr>
              <w:rFonts w:cstheme="minorBidi"/>
              <w:noProof/>
              <w:kern w:val="2"/>
              <w:sz w:val="21"/>
            </w:rPr>
          </w:pPr>
          <w:hyperlink w:anchor="_Toc531879220" w:history="1">
            <w:r w:rsidR="000679F6" w:rsidRPr="006D40F6">
              <w:rPr>
                <w:rStyle w:val="af1"/>
                <w:noProof/>
              </w:rPr>
              <w:t xml:space="preserve">8.2 </w:t>
            </w:r>
            <w:r w:rsidR="000679F6" w:rsidRPr="006D40F6">
              <w:rPr>
                <w:rStyle w:val="af1"/>
                <w:noProof/>
              </w:rPr>
              <w:t>风险概率和影响定义</w:t>
            </w:r>
            <w:r w:rsidR="000679F6">
              <w:rPr>
                <w:noProof/>
                <w:webHidden/>
              </w:rPr>
              <w:tab/>
            </w:r>
            <w:r w:rsidR="000679F6">
              <w:rPr>
                <w:noProof/>
                <w:webHidden/>
              </w:rPr>
              <w:fldChar w:fldCharType="begin"/>
            </w:r>
            <w:r w:rsidR="000679F6">
              <w:rPr>
                <w:noProof/>
                <w:webHidden/>
              </w:rPr>
              <w:instrText xml:space="preserve"> PAGEREF _Toc531879220 \h </w:instrText>
            </w:r>
            <w:r w:rsidR="000679F6">
              <w:rPr>
                <w:noProof/>
                <w:webHidden/>
              </w:rPr>
            </w:r>
            <w:r w:rsidR="000679F6">
              <w:rPr>
                <w:noProof/>
                <w:webHidden/>
              </w:rPr>
              <w:fldChar w:fldCharType="separate"/>
            </w:r>
            <w:r w:rsidR="000679F6">
              <w:rPr>
                <w:noProof/>
                <w:webHidden/>
              </w:rPr>
              <w:t>33</w:t>
            </w:r>
            <w:r w:rsidR="000679F6">
              <w:rPr>
                <w:noProof/>
                <w:webHidden/>
              </w:rPr>
              <w:fldChar w:fldCharType="end"/>
            </w:r>
          </w:hyperlink>
        </w:p>
        <w:p w14:paraId="374FE566" w14:textId="7E2E5703" w:rsidR="000679F6" w:rsidRDefault="004839FE">
          <w:pPr>
            <w:pStyle w:val="TOC2"/>
            <w:tabs>
              <w:tab w:val="right" w:leader="dot" w:pos="8296"/>
            </w:tabs>
            <w:rPr>
              <w:rFonts w:cstheme="minorBidi"/>
              <w:noProof/>
              <w:kern w:val="2"/>
              <w:sz w:val="21"/>
            </w:rPr>
          </w:pPr>
          <w:hyperlink w:anchor="_Toc531879221" w:history="1">
            <w:r w:rsidR="000679F6" w:rsidRPr="006D40F6">
              <w:rPr>
                <w:rStyle w:val="af1"/>
                <w:noProof/>
              </w:rPr>
              <w:t xml:space="preserve">8.3 </w:t>
            </w:r>
            <w:r w:rsidR="000679F6" w:rsidRPr="006D40F6">
              <w:rPr>
                <w:rStyle w:val="af1"/>
                <w:noProof/>
              </w:rPr>
              <w:t>风险状态定义</w:t>
            </w:r>
            <w:r w:rsidR="000679F6">
              <w:rPr>
                <w:noProof/>
                <w:webHidden/>
              </w:rPr>
              <w:tab/>
            </w:r>
            <w:r w:rsidR="000679F6">
              <w:rPr>
                <w:noProof/>
                <w:webHidden/>
              </w:rPr>
              <w:fldChar w:fldCharType="begin"/>
            </w:r>
            <w:r w:rsidR="000679F6">
              <w:rPr>
                <w:noProof/>
                <w:webHidden/>
              </w:rPr>
              <w:instrText xml:space="preserve"> PAGEREF _Toc531879221 \h </w:instrText>
            </w:r>
            <w:r w:rsidR="000679F6">
              <w:rPr>
                <w:noProof/>
                <w:webHidden/>
              </w:rPr>
            </w:r>
            <w:r w:rsidR="000679F6">
              <w:rPr>
                <w:noProof/>
                <w:webHidden/>
              </w:rPr>
              <w:fldChar w:fldCharType="separate"/>
            </w:r>
            <w:r w:rsidR="000679F6">
              <w:rPr>
                <w:noProof/>
                <w:webHidden/>
              </w:rPr>
              <w:t>34</w:t>
            </w:r>
            <w:r w:rsidR="000679F6">
              <w:rPr>
                <w:noProof/>
                <w:webHidden/>
              </w:rPr>
              <w:fldChar w:fldCharType="end"/>
            </w:r>
          </w:hyperlink>
        </w:p>
        <w:p w14:paraId="0F205373" w14:textId="7D2FCBE3" w:rsidR="000679F6" w:rsidRDefault="004839FE">
          <w:pPr>
            <w:pStyle w:val="TOC2"/>
            <w:tabs>
              <w:tab w:val="right" w:leader="dot" w:pos="8296"/>
            </w:tabs>
            <w:rPr>
              <w:rFonts w:cstheme="minorBidi"/>
              <w:noProof/>
              <w:kern w:val="2"/>
              <w:sz w:val="21"/>
            </w:rPr>
          </w:pPr>
          <w:hyperlink w:anchor="_Toc531879222" w:history="1">
            <w:r w:rsidR="000679F6" w:rsidRPr="006D40F6">
              <w:rPr>
                <w:rStyle w:val="af1"/>
                <w:noProof/>
              </w:rPr>
              <w:t xml:space="preserve">8.4 </w:t>
            </w:r>
            <w:r w:rsidR="000679F6" w:rsidRPr="006D40F6">
              <w:rPr>
                <w:rStyle w:val="af1"/>
                <w:noProof/>
              </w:rPr>
              <w:t>风险评估</w:t>
            </w:r>
            <w:r w:rsidR="000679F6">
              <w:rPr>
                <w:noProof/>
                <w:webHidden/>
              </w:rPr>
              <w:tab/>
            </w:r>
            <w:r w:rsidR="000679F6">
              <w:rPr>
                <w:noProof/>
                <w:webHidden/>
              </w:rPr>
              <w:fldChar w:fldCharType="begin"/>
            </w:r>
            <w:r w:rsidR="000679F6">
              <w:rPr>
                <w:noProof/>
                <w:webHidden/>
              </w:rPr>
              <w:instrText xml:space="preserve"> PAGEREF _Toc531879222 \h </w:instrText>
            </w:r>
            <w:r w:rsidR="000679F6">
              <w:rPr>
                <w:noProof/>
                <w:webHidden/>
              </w:rPr>
            </w:r>
            <w:r w:rsidR="000679F6">
              <w:rPr>
                <w:noProof/>
                <w:webHidden/>
              </w:rPr>
              <w:fldChar w:fldCharType="separate"/>
            </w:r>
            <w:r w:rsidR="000679F6">
              <w:rPr>
                <w:noProof/>
                <w:webHidden/>
              </w:rPr>
              <w:t>35</w:t>
            </w:r>
            <w:r w:rsidR="000679F6">
              <w:rPr>
                <w:noProof/>
                <w:webHidden/>
              </w:rPr>
              <w:fldChar w:fldCharType="end"/>
            </w:r>
          </w:hyperlink>
        </w:p>
        <w:p w14:paraId="662E0AA3" w14:textId="5B381C7C" w:rsidR="000679F6" w:rsidRDefault="004839FE">
          <w:pPr>
            <w:pStyle w:val="TOC2"/>
            <w:tabs>
              <w:tab w:val="right" w:leader="dot" w:pos="8296"/>
            </w:tabs>
            <w:rPr>
              <w:rFonts w:cstheme="minorBidi"/>
              <w:noProof/>
              <w:kern w:val="2"/>
              <w:sz w:val="21"/>
            </w:rPr>
          </w:pPr>
          <w:hyperlink w:anchor="_Toc531879223" w:history="1">
            <w:r w:rsidR="000679F6" w:rsidRPr="006D40F6">
              <w:rPr>
                <w:rStyle w:val="af1"/>
                <w:noProof/>
              </w:rPr>
              <w:t xml:space="preserve">8.5 </w:t>
            </w:r>
            <w:r w:rsidR="000679F6" w:rsidRPr="006D40F6">
              <w:rPr>
                <w:rStyle w:val="af1"/>
                <w:noProof/>
              </w:rPr>
              <w:t>风险控制</w:t>
            </w:r>
            <w:r w:rsidR="000679F6">
              <w:rPr>
                <w:noProof/>
                <w:webHidden/>
              </w:rPr>
              <w:tab/>
            </w:r>
            <w:r w:rsidR="000679F6">
              <w:rPr>
                <w:noProof/>
                <w:webHidden/>
              </w:rPr>
              <w:fldChar w:fldCharType="begin"/>
            </w:r>
            <w:r w:rsidR="000679F6">
              <w:rPr>
                <w:noProof/>
                <w:webHidden/>
              </w:rPr>
              <w:instrText xml:space="preserve"> PAGEREF _Toc531879223 \h </w:instrText>
            </w:r>
            <w:r w:rsidR="000679F6">
              <w:rPr>
                <w:noProof/>
                <w:webHidden/>
              </w:rPr>
            </w:r>
            <w:r w:rsidR="000679F6">
              <w:rPr>
                <w:noProof/>
                <w:webHidden/>
              </w:rPr>
              <w:fldChar w:fldCharType="separate"/>
            </w:r>
            <w:r w:rsidR="000679F6">
              <w:rPr>
                <w:noProof/>
                <w:webHidden/>
              </w:rPr>
              <w:t>36</w:t>
            </w:r>
            <w:r w:rsidR="000679F6">
              <w:rPr>
                <w:noProof/>
                <w:webHidden/>
              </w:rPr>
              <w:fldChar w:fldCharType="end"/>
            </w:r>
          </w:hyperlink>
        </w:p>
        <w:p w14:paraId="0F5B0155" w14:textId="0A480EE0" w:rsidR="000679F6" w:rsidRDefault="004839FE">
          <w:pPr>
            <w:pStyle w:val="TOC1"/>
            <w:tabs>
              <w:tab w:val="right" w:leader="dot" w:pos="8296"/>
            </w:tabs>
            <w:rPr>
              <w:noProof/>
            </w:rPr>
          </w:pPr>
          <w:hyperlink w:anchor="_Toc531879224" w:history="1">
            <w:r w:rsidR="000679F6" w:rsidRPr="006D40F6">
              <w:rPr>
                <w:rStyle w:val="af1"/>
                <w:noProof/>
              </w:rPr>
              <w:t xml:space="preserve">9 </w:t>
            </w:r>
            <w:r w:rsidR="000679F6" w:rsidRPr="006D40F6">
              <w:rPr>
                <w:rStyle w:val="af1"/>
                <w:noProof/>
              </w:rPr>
              <w:t>范围管理计划</w:t>
            </w:r>
            <w:r w:rsidR="000679F6">
              <w:rPr>
                <w:noProof/>
                <w:webHidden/>
              </w:rPr>
              <w:tab/>
            </w:r>
            <w:r w:rsidR="000679F6">
              <w:rPr>
                <w:noProof/>
                <w:webHidden/>
              </w:rPr>
              <w:fldChar w:fldCharType="begin"/>
            </w:r>
            <w:r w:rsidR="000679F6">
              <w:rPr>
                <w:noProof/>
                <w:webHidden/>
              </w:rPr>
              <w:instrText xml:space="preserve"> PAGEREF _Toc531879224 \h </w:instrText>
            </w:r>
            <w:r w:rsidR="000679F6">
              <w:rPr>
                <w:noProof/>
                <w:webHidden/>
              </w:rPr>
            </w:r>
            <w:r w:rsidR="000679F6">
              <w:rPr>
                <w:noProof/>
                <w:webHidden/>
              </w:rPr>
              <w:fldChar w:fldCharType="separate"/>
            </w:r>
            <w:r w:rsidR="000679F6">
              <w:rPr>
                <w:noProof/>
                <w:webHidden/>
              </w:rPr>
              <w:t>38</w:t>
            </w:r>
            <w:r w:rsidR="000679F6">
              <w:rPr>
                <w:noProof/>
                <w:webHidden/>
              </w:rPr>
              <w:fldChar w:fldCharType="end"/>
            </w:r>
          </w:hyperlink>
        </w:p>
        <w:p w14:paraId="314EE5DB" w14:textId="23D6088A" w:rsidR="000679F6" w:rsidRDefault="004839FE">
          <w:pPr>
            <w:pStyle w:val="TOC2"/>
            <w:tabs>
              <w:tab w:val="right" w:leader="dot" w:pos="8296"/>
            </w:tabs>
            <w:rPr>
              <w:rFonts w:cstheme="minorBidi"/>
              <w:noProof/>
              <w:kern w:val="2"/>
              <w:sz w:val="21"/>
            </w:rPr>
          </w:pPr>
          <w:hyperlink w:anchor="_Toc531879225" w:history="1">
            <w:r w:rsidR="000679F6" w:rsidRPr="006D40F6">
              <w:rPr>
                <w:rStyle w:val="af1"/>
                <w:noProof/>
              </w:rPr>
              <w:t xml:space="preserve">9.1 </w:t>
            </w:r>
            <w:r w:rsidR="000679F6" w:rsidRPr="006D40F6">
              <w:rPr>
                <w:rStyle w:val="af1"/>
                <w:noProof/>
              </w:rPr>
              <w:t>收集需求</w:t>
            </w:r>
            <w:r w:rsidR="000679F6">
              <w:rPr>
                <w:noProof/>
                <w:webHidden/>
              </w:rPr>
              <w:tab/>
            </w:r>
            <w:r w:rsidR="000679F6">
              <w:rPr>
                <w:noProof/>
                <w:webHidden/>
              </w:rPr>
              <w:fldChar w:fldCharType="begin"/>
            </w:r>
            <w:r w:rsidR="000679F6">
              <w:rPr>
                <w:noProof/>
                <w:webHidden/>
              </w:rPr>
              <w:instrText xml:space="preserve"> PAGEREF _Toc531879225 \h </w:instrText>
            </w:r>
            <w:r w:rsidR="000679F6">
              <w:rPr>
                <w:noProof/>
                <w:webHidden/>
              </w:rPr>
            </w:r>
            <w:r w:rsidR="000679F6">
              <w:rPr>
                <w:noProof/>
                <w:webHidden/>
              </w:rPr>
              <w:fldChar w:fldCharType="separate"/>
            </w:r>
            <w:r w:rsidR="000679F6">
              <w:rPr>
                <w:noProof/>
                <w:webHidden/>
              </w:rPr>
              <w:t>38</w:t>
            </w:r>
            <w:r w:rsidR="000679F6">
              <w:rPr>
                <w:noProof/>
                <w:webHidden/>
              </w:rPr>
              <w:fldChar w:fldCharType="end"/>
            </w:r>
          </w:hyperlink>
        </w:p>
        <w:p w14:paraId="3AD4E371" w14:textId="46579180" w:rsidR="000679F6" w:rsidRDefault="004839FE">
          <w:pPr>
            <w:pStyle w:val="TOC2"/>
            <w:tabs>
              <w:tab w:val="right" w:leader="dot" w:pos="8296"/>
            </w:tabs>
            <w:rPr>
              <w:rFonts w:cstheme="minorBidi"/>
              <w:noProof/>
              <w:kern w:val="2"/>
              <w:sz w:val="21"/>
            </w:rPr>
          </w:pPr>
          <w:hyperlink w:anchor="_Toc531879226" w:history="1">
            <w:r w:rsidR="000679F6" w:rsidRPr="006D40F6">
              <w:rPr>
                <w:rStyle w:val="af1"/>
                <w:noProof/>
              </w:rPr>
              <w:t xml:space="preserve">9.2 </w:t>
            </w:r>
            <w:r w:rsidR="000679F6" w:rsidRPr="006D40F6">
              <w:rPr>
                <w:rStyle w:val="af1"/>
                <w:noProof/>
              </w:rPr>
              <w:t>定义范围</w:t>
            </w:r>
            <w:r w:rsidR="000679F6">
              <w:rPr>
                <w:noProof/>
                <w:webHidden/>
              </w:rPr>
              <w:tab/>
            </w:r>
            <w:r w:rsidR="000679F6">
              <w:rPr>
                <w:noProof/>
                <w:webHidden/>
              </w:rPr>
              <w:fldChar w:fldCharType="begin"/>
            </w:r>
            <w:r w:rsidR="000679F6">
              <w:rPr>
                <w:noProof/>
                <w:webHidden/>
              </w:rPr>
              <w:instrText xml:space="preserve"> PAGEREF _Toc531879226 \h </w:instrText>
            </w:r>
            <w:r w:rsidR="000679F6">
              <w:rPr>
                <w:noProof/>
                <w:webHidden/>
              </w:rPr>
            </w:r>
            <w:r w:rsidR="000679F6">
              <w:rPr>
                <w:noProof/>
                <w:webHidden/>
              </w:rPr>
              <w:fldChar w:fldCharType="separate"/>
            </w:r>
            <w:r w:rsidR="000679F6">
              <w:rPr>
                <w:noProof/>
                <w:webHidden/>
              </w:rPr>
              <w:t>38</w:t>
            </w:r>
            <w:r w:rsidR="000679F6">
              <w:rPr>
                <w:noProof/>
                <w:webHidden/>
              </w:rPr>
              <w:fldChar w:fldCharType="end"/>
            </w:r>
          </w:hyperlink>
        </w:p>
        <w:p w14:paraId="14263A93" w14:textId="07A10591" w:rsidR="000679F6" w:rsidRDefault="004839FE">
          <w:pPr>
            <w:pStyle w:val="TOC2"/>
            <w:tabs>
              <w:tab w:val="right" w:leader="dot" w:pos="8296"/>
            </w:tabs>
            <w:rPr>
              <w:rFonts w:cstheme="minorBidi"/>
              <w:noProof/>
              <w:kern w:val="2"/>
              <w:sz w:val="21"/>
            </w:rPr>
          </w:pPr>
          <w:hyperlink w:anchor="_Toc531879227" w:history="1">
            <w:r w:rsidR="000679F6" w:rsidRPr="006D40F6">
              <w:rPr>
                <w:rStyle w:val="af1"/>
                <w:noProof/>
              </w:rPr>
              <w:t xml:space="preserve">9.3 </w:t>
            </w:r>
            <w:r w:rsidR="000679F6" w:rsidRPr="006D40F6">
              <w:rPr>
                <w:rStyle w:val="af1"/>
                <w:noProof/>
              </w:rPr>
              <w:t>变更控制</w:t>
            </w:r>
            <w:r w:rsidR="000679F6">
              <w:rPr>
                <w:noProof/>
                <w:webHidden/>
              </w:rPr>
              <w:tab/>
            </w:r>
            <w:r w:rsidR="000679F6">
              <w:rPr>
                <w:noProof/>
                <w:webHidden/>
              </w:rPr>
              <w:fldChar w:fldCharType="begin"/>
            </w:r>
            <w:r w:rsidR="000679F6">
              <w:rPr>
                <w:noProof/>
                <w:webHidden/>
              </w:rPr>
              <w:instrText xml:space="preserve"> PAGEREF _Toc531879227 \h </w:instrText>
            </w:r>
            <w:r w:rsidR="000679F6">
              <w:rPr>
                <w:noProof/>
                <w:webHidden/>
              </w:rPr>
            </w:r>
            <w:r w:rsidR="000679F6">
              <w:rPr>
                <w:noProof/>
                <w:webHidden/>
              </w:rPr>
              <w:fldChar w:fldCharType="separate"/>
            </w:r>
            <w:r w:rsidR="000679F6">
              <w:rPr>
                <w:noProof/>
                <w:webHidden/>
              </w:rPr>
              <w:t>38</w:t>
            </w:r>
            <w:r w:rsidR="000679F6">
              <w:rPr>
                <w:noProof/>
                <w:webHidden/>
              </w:rPr>
              <w:fldChar w:fldCharType="end"/>
            </w:r>
          </w:hyperlink>
        </w:p>
        <w:p w14:paraId="19A1C8AF" w14:textId="6B51493E" w:rsidR="000679F6" w:rsidRDefault="004839FE">
          <w:pPr>
            <w:pStyle w:val="TOC3"/>
            <w:tabs>
              <w:tab w:val="right" w:leader="dot" w:pos="8296"/>
            </w:tabs>
            <w:rPr>
              <w:rFonts w:cstheme="minorBidi"/>
              <w:noProof/>
              <w:kern w:val="2"/>
              <w:sz w:val="21"/>
            </w:rPr>
          </w:pPr>
          <w:hyperlink w:anchor="_Toc531879228" w:history="1">
            <w:r w:rsidR="000679F6" w:rsidRPr="006D40F6">
              <w:rPr>
                <w:rStyle w:val="af1"/>
                <w:noProof/>
              </w:rPr>
              <w:t xml:space="preserve">9.3.1 </w:t>
            </w:r>
            <w:r w:rsidR="000679F6" w:rsidRPr="006D40F6">
              <w:rPr>
                <w:rStyle w:val="af1"/>
                <w:noProof/>
              </w:rPr>
              <w:t>控制方法</w:t>
            </w:r>
            <w:r w:rsidR="000679F6">
              <w:rPr>
                <w:noProof/>
                <w:webHidden/>
              </w:rPr>
              <w:tab/>
            </w:r>
            <w:r w:rsidR="000679F6">
              <w:rPr>
                <w:noProof/>
                <w:webHidden/>
              </w:rPr>
              <w:fldChar w:fldCharType="begin"/>
            </w:r>
            <w:r w:rsidR="000679F6">
              <w:rPr>
                <w:noProof/>
                <w:webHidden/>
              </w:rPr>
              <w:instrText xml:space="preserve"> PAGEREF _Toc531879228 \h </w:instrText>
            </w:r>
            <w:r w:rsidR="000679F6">
              <w:rPr>
                <w:noProof/>
                <w:webHidden/>
              </w:rPr>
            </w:r>
            <w:r w:rsidR="000679F6">
              <w:rPr>
                <w:noProof/>
                <w:webHidden/>
              </w:rPr>
              <w:fldChar w:fldCharType="separate"/>
            </w:r>
            <w:r w:rsidR="000679F6">
              <w:rPr>
                <w:noProof/>
                <w:webHidden/>
              </w:rPr>
              <w:t>38</w:t>
            </w:r>
            <w:r w:rsidR="000679F6">
              <w:rPr>
                <w:noProof/>
                <w:webHidden/>
              </w:rPr>
              <w:fldChar w:fldCharType="end"/>
            </w:r>
          </w:hyperlink>
        </w:p>
        <w:p w14:paraId="6E9CACA6" w14:textId="27257484" w:rsidR="000679F6" w:rsidRDefault="004839FE">
          <w:pPr>
            <w:pStyle w:val="TOC3"/>
            <w:tabs>
              <w:tab w:val="right" w:leader="dot" w:pos="8296"/>
            </w:tabs>
            <w:rPr>
              <w:rFonts w:cstheme="minorBidi"/>
              <w:noProof/>
              <w:kern w:val="2"/>
              <w:sz w:val="21"/>
            </w:rPr>
          </w:pPr>
          <w:hyperlink w:anchor="_Toc531879229" w:history="1">
            <w:r w:rsidR="000679F6" w:rsidRPr="006D40F6">
              <w:rPr>
                <w:rStyle w:val="af1"/>
                <w:noProof/>
              </w:rPr>
              <w:t>9.3.2 CCB</w:t>
            </w:r>
            <w:r w:rsidR="000679F6" w:rsidRPr="006D40F6">
              <w:rPr>
                <w:rStyle w:val="af1"/>
                <w:noProof/>
              </w:rPr>
              <w:t>控制流程</w:t>
            </w:r>
            <w:r w:rsidR="000679F6">
              <w:rPr>
                <w:noProof/>
                <w:webHidden/>
              </w:rPr>
              <w:tab/>
            </w:r>
            <w:r w:rsidR="000679F6">
              <w:rPr>
                <w:noProof/>
                <w:webHidden/>
              </w:rPr>
              <w:fldChar w:fldCharType="begin"/>
            </w:r>
            <w:r w:rsidR="000679F6">
              <w:rPr>
                <w:noProof/>
                <w:webHidden/>
              </w:rPr>
              <w:instrText xml:space="preserve"> PAGEREF _Toc531879229 \h </w:instrText>
            </w:r>
            <w:r w:rsidR="000679F6">
              <w:rPr>
                <w:noProof/>
                <w:webHidden/>
              </w:rPr>
            </w:r>
            <w:r w:rsidR="000679F6">
              <w:rPr>
                <w:noProof/>
                <w:webHidden/>
              </w:rPr>
              <w:fldChar w:fldCharType="separate"/>
            </w:r>
            <w:r w:rsidR="000679F6">
              <w:rPr>
                <w:noProof/>
                <w:webHidden/>
              </w:rPr>
              <w:t>39</w:t>
            </w:r>
            <w:r w:rsidR="000679F6">
              <w:rPr>
                <w:noProof/>
                <w:webHidden/>
              </w:rPr>
              <w:fldChar w:fldCharType="end"/>
            </w:r>
          </w:hyperlink>
        </w:p>
        <w:p w14:paraId="0B985CA9" w14:textId="0E6A2115" w:rsidR="000679F6" w:rsidRDefault="004839FE">
          <w:pPr>
            <w:pStyle w:val="TOC1"/>
            <w:tabs>
              <w:tab w:val="right" w:leader="dot" w:pos="8296"/>
            </w:tabs>
            <w:rPr>
              <w:noProof/>
            </w:rPr>
          </w:pPr>
          <w:hyperlink w:anchor="_Toc531879230" w:history="1">
            <w:r w:rsidR="000679F6" w:rsidRPr="006D40F6">
              <w:rPr>
                <w:rStyle w:val="af1"/>
                <w:noProof/>
              </w:rPr>
              <w:t xml:space="preserve">10 </w:t>
            </w:r>
            <w:r w:rsidR="000679F6" w:rsidRPr="006D40F6">
              <w:rPr>
                <w:rStyle w:val="af1"/>
                <w:noProof/>
              </w:rPr>
              <w:t>进度管理计划</w:t>
            </w:r>
            <w:r w:rsidR="000679F6">
              <w:rPr>
                <w:noProof/>
                <w:webHidden/>
              </w:rPr>
              <w:tab/>
            </w:r>
            <w:r w:rsidR="000679F6">
              <w:rPr>
                <w:noProof/>
                <w:webHidden/>
              </w:rPr>
              <w:fldChar w:fldCharType="begin"/>
            </w:r>
            <w:r w:rsidR="000679F6">
              <w:rPr>
                <w:noProof/>
                <w:webHidden/>
              </w:rPr>
              <w:instrText xml:space="preserve"> PAGEREF _Toc531879230 \h </w:instrText>
            </w:r>
            <w:r w:rsidR="000679F6">
              <w:rPr>
                <w:noProof/>
                <w:webHidden/>
              </w:rPr>
            </w:r>
            <w:r w:rsidR="000679F6">
              <w:rPr>
                <w:noProof/>
                <w:webHidden/>
              </w:rPr>
              <w:fldChar w:fldCharType="separate"/>
            </w:r>
            <w:r w:rsidR="000679F6">
              <w:rPr>
                <w:noProof/>
                <w:webHidden/>
              </w:rPr>
              <w:t>39</w:t>
            </w:r>
            <w:r w:rsidR="000679F6">
              <w:rPr>
                <w:noProof/>
                <w:webHidden/>
              </w:rPr>
              <w:fldChar w:fldCharType="end"/>
            </w:r>
          </w:hyperlink>
        </w:p>
        <w:p w14:paraId="6F2778B6" w14:textId="764C6AA4" w:rsidR="000679F6" w:rsidRDefault="004839FE">
          <w:pPr>
            <w:pStyle w:val="TOC2"/>
            <w:tabs>
              <w:tab w:val="right" w:leader="dot" w:pos="8296"/>
            </w:tabs>
            <w:rPr>
              <w:rFonts w:cstheme="minorBidi"/>
              <w:noProof/>
              <w:kern w:val="2"/>
              <w:sz w:val="21"/>
            </w:rPr>
          </w:pPr>
          <w:hyperlink w:anchor="_Toc531879231" w:history="1">
            <w:r w:rsidR="000679F6" w:rsidRPr="006D40F6">
              <w:rPr>
                <w:rStyle w:val="af1"/>
                <w:noProof/>
              </w:rPr>
              <w:t xml:space="preserve">10.1 </w:t>
            </w:r>
            <w:r w:rsidR="000679F6" w:rsidRPr="006D40F6">
              <w:rPr>
                <w:rStyle w:val="af1"/>
                <w:noProof/>
              </w:rPr>
              <w:t>进度管理规范</w:t>
            </w:r>
            <w:r w:rsidR="000679F6">
              <w:rPr>
                <w:noProof/>
                <w:webHidden/>
              </w:rPr>
              <w:tab/>
            </w:r>
            <w:r w:rsidR="000679F6">
              <w:rPr>
                <w:noProof/>
                <w:webHidden/>
              </w:rPr>
              <w:fldChar w:fldCharType="begin"/>
            </w:r>
            <w:r w:rsidR="000679F6">
              <w:rPr>
                <w:noProof/>
                <w:webHidden/>
              </w:rPr>
              <w:instrText xml:space="preserve"> PAGEREF _Toc531879231 \h </w:instrText>
            </w:r>
            <w:r w:rsidR="000679F6">
              <w:rPr>
                <w:noProof/>
                <w:webHidden/>
              </w:rPr>
            </w:r>
            <w:r w:rsidR="000679F6">
              <w:rPr>
                <w:noProof/>
                <w:webHidden/>
              </w:rPr>
              <w:fldChar w:fldCharType="separate"/>
            </w:r>
            <w:r w:rsidR="000679F6">
              <w:rPr>
                <w:noProof/>
                <w:webHidden/>
              </w:rPr>
              <w:t>39</w:t>
            </w:r>
            <w:r w:rsidR="000679F6">
              <w:rPr>
                <w:noProof/>
                <w:webHidden/>
              </w:rPr>
              <w:fldChar w:fldCharType="end"/>
            </w:r>
          </w:hyperlink>
        </w:p>
        <w:p w14:paraId="584EDC98" w14:textId="5D06BE44" w:rsidR="000679F6" w:rsidRDefault="004839FE">
          <w:pPr>
            <w:pStyle w:val="TOC2"/>
            <w:tabs>
              <w:tab w:val="right" w:leader="dot" w:pos="8296"/>
            </w:tabs>
            <w:rPr>
              <w:rFonts w:cstheme="minorBidi"/>
              <w:noProof/>
              <w:kern w:val="2"/>
              <w:sz w:val="21"/>
            </w:rPr>
          </w:pPr>
          <w:hyperlink w:anchor="_Toc531879232" w:history="1">
            <w:r w:rsidR="000679F6" w:rsidRPr="006D40F6">
              <w:rPr>
                <w:rStyle w:val="af1"/>
                <w:noProof/>
              </w:rPr>
              <w:t xml:space="preserve">10.2 </w:t>
            </w:r>
            <w:r w:rsidR="000679F6" w:rsidRPr="006D40F6">
              <w:rPr>
                <w:rStyle w:val="af1"/>
                <w:noProof/>
              </w:rPr>
              <w:t>进度管理工具</w:t>
            </w:r>
            <w:r w:rsidR="000679F6">
              <w:rPr>
                <w:noProof/>
                <w:webHidden/>
              </w:rPr>
              <w:tab/>
            </w:r>
            <w:r w:rsidR="000679F6">
              <w:rPr>
                <w:noProof/>
                <w:webHidden/>
              </w:rPr>
              <w:fldChar w:fldCharType="begin"/>
            </w:r>
            <w:r w:rsidR="000679F6">
              <w:rPr>
                <w:noProof/>
                <w:webHidden/>
              </w:rPr>
              <w:instrText xml:space="preserve"> PAGEREF _Toc531879232 \h </w:instrText>
            </w:r>
            <w:r w:rsidR="000679F6">
              <w:rPr>
                <w:noProof/>
                <w:webHidden/>
              </w:rPr>
            </w:r>
            <w:r w:rsidR="000679F6">
              <w:rPr>
                <w:noProof/>
                <w:webHidden/>
              </w:rPr>
              <w:fldChar w:fldCharType="separate"/>
            </w:r>
            <w:r w:rsidR="000679F6">
              <w:rPr>
                <w:noProof/>
                <w:webHidden/>
              </w:rPr>
              <w:t>39</w:t>
            </w:r>
            <w:r w:rsidR="000679F6">
              <w:rPr>
                <w:noProof/>
                <w:webHidden/>
              </w:rPr>
              <w:fldChar w:fldCharType="end"/>
            </w:r>
          </w:hyperlink>
        </w:p>
        <w:p w14:paraId="6471A46F" w14:textId="2051C5A7" w:rsidR="000679F6" w:rsidRDefault="004839FE">
          <w:pPr>
            <w:pStyle w:val="TOC2"/>
            <w:tabs>
              <w:tab w:val="right" w:leader="dot" w:pos="8296"/>
            </w:tabs>
            <w:rPr>
              <w:rFonts w:cstheme="minorBidi"/>
              <w:noProof/>
              <w:kern w:val="2"/>
              <w:sz w:val="21"/>
            </w:rPr>
          </w:pPr>
          <w:hyperlink w:anchor="_Toc531879233" w:history="1">
            <w:r w:rsidR="000679F6" w:rsidRPr="006D40F6">
              <w:rPr>
                <w:rStyle w:val="af1"/>
                <w:noProof/>
              </w:rPr>
              <w:t xml:space="preserve">10.3 </w:t>
            </w:r>
            <w:r w:rsidR="000679F6" w:rsidRPr="006D40F6">
              <w:rPr>
                <w:rStyle w:val="af1"/>
                <w:noProof/>
              </w:rPr>
              <w:t>进度管理方式</w:t>
            </w:r>
            <w:r w:rsidR="000679F6">
              <w:rPr>
                <w:noProof/>
                <w:webHidden/>
              </w:rPr>
              <w:tab/>
            </w:r>
            <w:r w:rsidR="000679F6">
              <w:rPr>
                <w:noProof/>
                <w:webHidden/>
              </w:rPr>
              <w:fldChar w:fldCharType="begin"/>
            </w:r>
            <w:r w:rsidR="000679F6">
              <w:rPr>
                <w:noProof/>
                <w:webHidden/>
              </w:rPr>
              <w:instrText xml:space="preserve"> PAGEREF _Toc531879233 \h </w:instrText>
            </w:r>
            <w:r w:rsidR="000679F6">
              <w:rPr>
                <w:noProof/>
                <w:webHidden/>
              </w:rPr>
            </w:r>
            <w:r w:rsidR="000679F6">
              <w:rPr>
                <w:noProof/>
                <w:webHidden/>
              </w:rPr>
              <w:fldChar w:fldCharType="separate"/>
            </w:r>
            <w:r w:rsidR="000679F6">
              <w:rPr>
                <w:noProof/>
                <w:webHidden/>
              </w:rPr>
              <w:t>39</w:t>
            </w:r>
            <w:r w:rsidR="000679F6">
              <w:rPr>
                <w:noProof/>
                <w:webHidden/>
              </w:rPr>
              <w:fldChar w:fldCharType="end"/>
            </w:r>
          </w:hyperlink>
        </w:p>
        <w:p w14:paraId="76BE21C5" w14:textId="05CCA447" w:rsidR="000679F6" w:rsidRDefault="004839FE">
          <w:pPr>
            <w:pStyle w:val="TOC2"/>
            <w:tabs>
              <w:tab w:val="right" w:leader="dot" w:pos="8296"/>
            </w:tabs>
            <w:rPr>
              <w:rFonts w:cstheme="minorBidi"/>
              <w:noProof/>
              <w:kern w:val="2"/>
              <w:sz w:val="21"/>
            </w:rPr>
          </w:pPr>
          <w:hyperlink w:anchor="_Toc531879234" w:history="1">
            <w:r w:rsidR="000679F6" w:rsidRPr="006D40F6">
              <w:rPr>
                <w:rStyle w:val="af1"/>
                <w:noProof/>
              </w:rPr>
              <w:t xml:space="preserve">10.4 </w:t>
            </w:r>
            <w:r w:rsidR="000679F6" w:rsidRPr="006D40F6">
              <w:rPr>
                <w:rStyle w:val="af1"/>
                <w:noProof/>
              </w:rPr>
              <w:t>定义活动（</w:t>
            </w:r>
            <w:r w:rsidR="000679F6" w:rsidRPr="006D40F6">
              <w:rPr>
                <w:rStyle w:val="af1"/>
                <w:noProof/>
              </w:rPr>
              <w:t>WBS</w:t>
            </w:r>
            <w:r w:rsidR="000679F6" w:rsidRPr="006D40F6">
              <w:rPr>
                <w:rStyle w:val="af1"/>
                <w:noProof/>
              </w:rPr>
              <w:t>）</w:t>
            </w:r>
            <w:r w:rsidR="000679F6">
              <w:rPr>
                <w:noProof/>
                <w:webHidden/>
              </w:rPr>
              <w:tab/>
            </w:r>
            <w:r w:rsidR="000679F6">
              <w:rPr>
                <w:noProof/>
                <w:webHidden/>
              </w:rPr>
              <w:fldChar w:fldCharType="begin"/>
            </w:r>
            <w:r w:rsidR="000679F6">
              <w:rPr>
                <w:noProof/>
                <w:webHidden/>
              </w:rPr>
              <w:instrText xml:space="preserve"> PAGEREF _Toc531879234 \h </w:instrText>
            </w:r>
            <w:r w:rsidR="000679F6">
              <w:rPr>
                <w:noProof/>
                <w:webHidden/>
              </w:rPr>
            </w:r>
            <w:r w:rsidR="000679F6">
              <w:rPr>
                <w:noProof/>
                <w:webHidden/>
              </w:rPr>
              <w:fldChar w:fldCharType="separate"/>
            </w:r>
            <w:r w:rsidR="000679F6">
              <w:rPr>
                <w:noProof/>
                <w:webHidden/>
              </w:rPr>
              <w:t>40</w:t>
            </w:r>
            <w:r w:rsidR="000679F6">
              <w:rPr>
                <w:noProof/>
                <w:webHidden/>
              </w:rPr>
              <w:fldChar w:fldCharType="end"/>
            </w:r>
          </w:hyperlink>
        </w:p>
        <w:p w14:paraId="77226E89" w14:textId="11FD3979" w:rsidR="000679F6" w:rsidRDefault="004839FE">
          <w:pPr>
            <w:pStyle w:val="TOC2"/>
            <w:tabs>
              <w:tab w:val="right" w:leader="dot" w:pos="8296"/>
            </w:tabs>
            <w:rPr>
              <w:rFonts w:cstheme="minorBidi"/>
              <w:noProof/>
              <w:kern w:val="2"/>
              <w:sz w:val="21"/>
            </w:rPr>
          </w:pPr>
          <w:hyperlink w:anchor="_Toc531879235" w:history="1">
            <w:r w:rsidR="000679F6" w:rsidRPr="006D40F6">
              <w:rPr>
                <w:rStyle w:val="af1"/>
                <w:noProof/>
              </w:rPr>
              <w:t xml:space="preserve">10.5 </w:t>
            </w:r>
            <w:r w:rsidR="000679F6" w:rsidRPr="006D40F6">
              <w:rPr>
                <w:rStyle w:val="af1"/>
                <w:noProof/>
              </w:rPr>
              <w:t>制定进度</w:t>
            </w:r>
            <w:r w:rsidR="000679F6">
              <w:rPr>
                <w:noProof/>
                <w:webHidden/>
              </w:rPr>
              <w:tab/>
            </w:r>
            <w:r w:rsidR="000679F6">
              <w:rPr>
                <w:noProof/>
                <w:webHidden/>
              </w:rPr>
              <w:fldChar w:fldCharType="begin"/>
            </w:r>
            <w:r w:rsidR="000679F6">
              <w:rPr>
                <w:noProof/>
                <w:webHidden/>
              </w:rPr>
              <w:instrText xml:space="preserve"> PAGEREF _Toc531879235 \h </w:instrText>
            </w:r>
            <w:r w:rsidR="000679F6">
              <w:rPr>
                <w:noProof/>
                <w:webHidden/>
              </w:rPr>
            </w:r>
            <w:r w:rsidR="000679F6">
              <w:rPr>
                <w:noProof/>
                <w:webHidden/>
              </w:rPr>
              <w:fldChar w:fldCharType="separate"/>
            </w:r>
            <w:r w:rsidR="000679F6">
              <w:rPr>
                <w:noProof/>
                <w:webHidden/>
              </w:rPr>
              <w:t>40</w:t>
            </w:r>
            <w:r w:rsidR="000679F6">
              <w:rPr>
                <w:noProof/>
                <w:webHidden/>
              </w:rPr>
              <w:fldChar w:fldCharType="end"/>
            </w:r>
          </w:hyperlink>
        </w:p>
        <w:p w14:paraId="7EF7743A" w14:textId="2D44F01B" w:rsidR="000679F6" w:rsidRDefault="004839FE">
          <w:pPr>
            <w:pStyle w:val="TOC1"/>
            <w:tabs>
              <w:tab w:val="right" w:leader="dot" w:pos="8296"/>
            </w:tabs>
            <w:rPr>
              <w:noProof/>
            </w:rPr>
          </w:pPr>
          <w:hyperlink w:anchor="_Toc531879236" w:history="1">
            <w:r w:rsidR="000679F6" w:rsidRPr="006D40F6">
              <w:rPr>
                <w:rStyle w:val="af1"/>
                <w:noProof/>
              </w:rPr>
              <w:t xml:space="preserve">11 </w:t>
            </w:r>
            <w:r w:rsidR="000679F6" w:rsidRPr="006D40F6">
              <w:rPr>
                <w:rStyle w:val="af1"/>
                <w:noProof/>
              </w:rPr>
              <w:t>成本管理计划</w:t>
            </w:r>
            <w:r w:rsidR="000679F6">
              <w:rPr>
                <w:noProof/>
                <w:webHidden/>
              </w:rPr>
              <w:tab/>
            </w:r>
            <w:r w:rsidR="000679F6">
              <w:rPr>
                <w:noProof/>
                <w:webHidden/>
              </w:rPr>
              <w:fldChar w:fldCharType="begin"/>
            </w:r>
            <w:r w:rsidR="000679F6">
              <w:rPr>
                <w:noProof/>
                <w:webHidden/>
              </w:rPr>
              <w:instrText xml:space="preserve"> PAGEREF _Toc531879236 \h </w:instrText>
            </w:r>
            <w:r w:rsidR="000679F6">
              <w:rPr>
                <w:noProof/>
                <w:webHidden/>
              </w:rPr>
            </w:r>
            <w:r w:rsidR="000679F6">
              <w:rPr>
                <w:noProof/>
                <w:webHidden/>
              </w:rPr>
              <w:fldChar w:fldCharType="separate"/>
            </w:r>
            <w:r w:rsidR="000679F6">
              <w:rPr>
                <w:noProof/>
                <w:webHidden/>
              </w:rPr>
              <w:t>41</w:t>
            </w:r>
            <w:r w:rsidR="000679F6">
              <w:rPr>
                <w:noProof/>
                <w:webHidden/>
              </w:rPr>
              <w:fldChar w:fldCharType="end"/>
            </w:r>
          </w:hyperlink>
        </w:p>
        <w:p w14:paraId="7632DC03" w14:textId="6FC1C9C3" w:rsidR="000679F6" w:rsidRDefault="004839FE">
          <w:pPr>
            <w:pStyle w:val="TOC2"/>
            <w:tabs>
              <w:tab w:val="right" w:leader="dot" w:pos="8296"/>
            </w:tabs>
            <w:rPr>
              <w:rFonts w:cstheme="minorBidi"/>
              <w:noProof/>
              <w:kern w:val="2"/>
              <w:sz w:val="21"/>
            </w:rPr>
          </w:pPr>
          <w:hyperlink w:anchor="_Toc531879237" w:history="1">
            <w:r w:rsidR="000679F6" w:rsidRPr="006D40F6">
              <w:rPr>
                <w:rStyle w:val="af1"/>
                <w:noProof/>
              </w:rPr>
              <w:t xml:space="preserve">11.1 </w:t>
            </w:r>
            <w:r w:rsidR="000679F6" w:rsidRPr="006D40F6">
              <w:rPr>
                <w:rStyle w:val="af1"/>
                <w:noProof/>
              </w:rPr>
              <w:t>成本估计规范</w:t>
            </w:r>
            <w:r w:rsidR="000679F6">
              <w:rPr>
                <w:noProof/>
                <w:webHidden/>
              </w:rPr>
              <w:tab/>
            </w:r>
            <w:r w:rsidR="000679F6">
              <w:rPr>
                <w:noProof/>
                <w:webHidden/>
              </w:rPr>
              <w:fldChar w:fldCharType="begin"/>
            </w:r>
            <w:r w:rsidR="000679F6">
              <w:rPr>
                <w:noProof/>
                <w:webHidden/>
              </w:rPr>
              <w:instrText xml:space="preserve"> PAGEREF _Toc531879237 \h </w:instrText>
            </w:r>
            <w:r w:rsidR="000679F6">
              <w:rPr>
                <w:noProof/>
                <w:webHidden/>
              </w:rPr>
            </w:r>
            <w:r w:rsidR="000679F6">
              <w:rPr>
                <w:noProof/>
                <w:webHidden/>
              </w:rPr>
              <w:fldChar w:fldCharType="separate"/>
            </w:r>
            <w:r w:rsidR="000679F6">
              <w:rPr>
                <w:noProof/>
                <w:webHidden/>
              </w:rPr>
              <w:t>41</w:t>
            </w:r>
            <w:r w:rsidR="000679F6">
              <w:rPr>
                <w:noProof/>
                <w:webHidden/>
              </w:rPr>
              <w:fldChar w:fldCharType="end"/>
            </w:r>
          </w:hyperlink>
        </w:p>
        <w:p w14:paraId="182F648A" w14:textId="7538125F" w:rsidR="000679F6" w:rsidRDefault="004839FE">
          <w:pPr>
            <w:pStyle w:val="TOC2"/>
            <w:tabs>
              <w:tab w:val="right" w:leader="dot" w:pos="8296"/>
            </w:tabs>
            <w:rPr>
              <w:rFonts w:cstheme="minorBidi"/>
              <w:noProof/>
              <w:kern w:val="2"/>
              <w:sz w:val="21"/>
            </w:rPr>
          </w:pPr>
          <w:hyperlink w:anchor="_Toc531879238" w:history="1">
            <w:r w:rsidR="000679F6" w:rsidRPr="006D40F6">
              <w:rPr>
                <w:rStyle w:val="af1"/>
                <w:noProof/>
              </w:rPr>
              <w:t xml:space="preserve">11.2 </w:t>
            </w:r>
            <w:r w:rsidR="000679F6" w:rsidRPr="006D40F6">
              <w:rPr>
                <w:rStyle w:val="af1"/>
                <w:noProof/>
              </w:rPr>
              <w:t>估计成本</w:t>
            </w:r>
            <w:r w:rsidR="000679F6">
              <w:rPr>
                <w:noProof/>
                <w:webHidden/>
              </w:rPr>
              <w:tab/>
            </w:r>
            <w:r w:rsidR="000679F6">
              <w:rPr>
                <w:noProof/>
                <w:webHidden/>
              </w:rPr>
              <w:fldChar w:fldCharType="begin"/>
            </w:r>
            <w:r w:rsidR="000679F6">
              <w:rPr>
                <w:noProof/>
                <w:webHidden/>
              </w:rPr>
              <w:instrText xml:space="preserve"> PAGEREF _Toc531879238 \h </w:instrText>
            </w:r>
            <w:r w:rsidR="000679F6">
              <w:rPr>
                <w:noProof/>
                <w:webHidden/>
              </w:rPr>
            </w:r>
            <w:r w:rsidR="000679F6">
              <w:rPr>
                <w:noProof/>
                <w:webHidden/>
              </w:rPr>
              <w:fldChar w:fldCharType="separate"/>
            </w:r>
            <w:r w:rsidR="000679F6">
              <w:rPr>
                <w:noProof/>
                <w:webHidden/>
              </w:rPr>
              <w:t>41</w:t>
            </w:r>
            <w:r w:rsidR="000679F6">
              <w:rPr>
                <w:noProof/>
                <w:webHidden/>
              </w:rPr>
              <w:fldChar w:fldCharType="end"/>
            </w:r>
          </w:hyperlink>
        </w:p>
        <w:p w14:paraId="6D30C8F0" w14:textId="0EC4484A" w:rsidR="000679F6" w:rsidRDefault="004839FE">
          <w:pPr>
            <w:pStyle w:val="TOC3"/>
            <w:tabs>
              <w:tab w:val="right" w:leader="dot" w:pos="8296"/>
            </w:tabs>
            <w:rPr>
              <w:rFonts w:cstheme="minorBidi"/>
              <w:noProof/>
              <w:kern w:val="2"/>
              <w:sz w:val="21"/>
            </w:rPr>
          </w:pPr>
          <w:hyperlink w:anchor="_Toc531879239" w:history="1">
            <w:r w:rsidR="000679F6" w:rsidRPr="006D40F6">
              <w:rPr>
                <w:rStyle w:val="af1"/>
                <w:noProof/>
              </w:rPr>
              <w:t xml:space="preserve">11.2.1 </w:t>
            </w:r>
            <w:r w:rsidR="000679F6" w:rsidRPr="006D40F6">
              <w:rPr>
                <w:rStyle w:val="af1"/>
                <w:noProof/>
              </w:rPr>
              <w:t>人工成本估算</w:t>
            </w:r>
            <w:r w:rsidR="000679F6">
              <w:rPr>
                <w:noProof/>
                <w:webHidden/>
              </w:rPr>
              <w:tab/>
            </w:r>
            <w:r w:rsidR="000679F6">
              <w:rPr>
                <w:noProof/>
                <w:webHidden/>
              </w:rPr>
              <w:fldChar w:fldCharType="begin"/>
            </w:r>
            <w:r w:rsidR="000679F6">
              <w:rPr>
                <w:noProof/>
                <w:webHidden/>
              </w:rPr>
              <w:instrText xml:space="preserve"> PAGEREF _Toc531879239 \h </w:instrText>
            </w:r>
            <w:r w:rsidR="000679F6">
              <w:rPr>
                <w:noProof/>
                <w:webHidden/>
              </w:rPr>
            </w:r>
            <w:r w:rsidR="000679F6">
              <w:rPr>
                <w:noProof/>
                <w:webHidden/>
              </w:rPr>
              <w:fldChar w:fldCharType="separate"/>
            </w:r>
            <w:r w:rsidR="000679F6">
              <w:rPr>
                <w:noProof/>
                <w:webHidden/>
              </w:rPr>
              <w:t>41</w:t>
            </w:r>
            <w:r w:rsidR="000679F6">
              <w:rPr>
                <w:noProof/>
                <w:webHidden/>
              </w:rPr>
              <w:fldChar w:fldCharType="end"/>
            </w:r>
          </w:hyperlink>
        </w:p>
        <w:p w14:paraId="039991FB" w14:textId="3F24B5EA" w:rsidR="000679F6" w:rsidRDefault="004839FE">
          <w:pPr>
            <w:pStyle w:val="TOC3"/>
            <w:tabs>
              <w:tab w:val="right" w:leader="dot" w:pos="8296"/>
            </w:tabs>
            <w:rPr>
              <w:rFonts w:cstheme="minorBidi"/>
              <w:noProof/>
              <w:kern w:val="2"/>
              <w:sz w:val="21"/>
            </w:rPr>
          </w:pPr>
          <w:hyperlink w:anchor="_Toc531879240" w:history="1">
            <w:r w:rsidR="000679F6" w:rsidRPr="006D40F6">
              <w:rPr>
                <w:rStyle w:val="af1"/>
                <w:noProof/>
              </w:rPr>
              <w:t xml:space="preserve">11.2.2 </w:t>
            </w:r>
            <w:r w:rsidR="000679F6" w:rsidRPr="006D40F6">
              <w:rPr>
                <w:rStyle w:val="af1"/>
                <w:noProof/>
              </w:rPr>
              <w:t>非人工成本估算</w:t>
            </w:r>
            <w:r w:rsidR="000679F6">
              <w:rPr>
                <w:noProof/>
                <w:webHidden/>
              </w:rPr>
              <w:tab/>
            </w:r>
            <w:r w:rsidR="000679F6">
              <w:rPr>
                <w:noProof/>
                <w:webHidden/>
              </w:rPr>
              <w:fldChar w:fldCharType="begin"/>
            </w:r>
            <w:r w:rsidR="000679F6">
              <w:rPr>
                <w:noProof/>
                <w:webHidden/>
              </w:rPr>
              <w:instrText xml:space="preserve"> PAGEREF _Toc531879240 \h </w:instrText>
            </w:r>
            <w:r w:rsidR="000679F6">
              <w:rPr>
                <w:noProof/>
                <w:webHidden/>
              </w:rPr>
            </w:r>
            <w:r w:rsidR="000679F6">
              <w:rPr>
                <w:noProof/>
                <w:webHidden/>
              </w:rPr>
              <w:fldChar w:fldCharType="separate"/>
            </w:r>
            <w:r w:rsidR="000679F6">
              <w:rPr>
                <w:noProof/>
                <w:webHidden/>
              </w:rPr>
              <w:t>41</w:t>
            </w:r>
            <w:r w:rsidR="000679F6">
              <w:rPr>
                <w:noProof/>
                <w:webHidden/>
              </w:rPr>
              <w:fldChar w:fldCharType="end"/>
            </w:r>
          </w:hyperlink>
        </w:p>
        <w:p w14:paraId="35820826" w14:textId="0643B107" w:rsidR="000679F6" w:rsidRDefault="004839FE">
          <w:pPr>
            <w:pStyle w:val="TOC2"/>
            <w:tabs>
              <w:tab w:val="right" w:leader="dot" w:pos="8296"/>
            </w:tabs>
            <w:rPr>
              <w:rFonts w:cstheme="minorBidi"/>
              <w:noProof/>
              <w:kern w:val="2"/>
              <w:sz w:val="21"/>
            </w:rPr>
          </w:pPr>
          <w:hyperlink w:anchor="_Toc531879241" w:history="1">
            <w:r w:rsidR="000679F6" w:rsidRPr="006D40F6">
              <w:rPr>
                <w:rStyle w:val="af1"/>
                <w:noProof/>
              </w:rPr>
              <w:t xml:space="preserve">11.3 </w:t>
            </w:r>
            <w:r w:rsidR="000679F6" w:rsidRPr="006D40F6">
              <w:rPr>
                <w:rStyle w:val="af1"/>
                <w:noProof/>
              </w:rPr>
              <w:t>总体预算</w:t>
            </w:r>
            <w:r w:rsidR="000679F6">
              <w:rPr>
                <w:noProof/>
                <w:webHidden/>
              </w:rPr>
              <w:tab/>
            </w:r>
            <w:r w:rsidR="000679F6">
              <w:rPr>
                <w:noProof/>
                <w:webHidden/>
              </w:rPr>
              <w:fldChar w:fldCharType="begin"/>
            </w:r>
            <w:r w:rsidR="000679F6">
              <w:rPr>
                <w:noProof/>
                <w:webHidden/>
              </w:rPr>
              <w:instrText xml:space="preserve"> PAGEREF _Toc531879241 \h </w:instrText>
            </w:r>
            <w:r w:rsidR="000679F6">
              <w:rPr>
                <w:noProof/>
                <w:webHidden/>
              </w:rPr>
            </w:r>
            <w:r w:rsidR="000679F6">
              <w:rPr>
                <w:noProof/>
                <w:webHidden/>
              </w:rPr>
              <w:fldChar w:fldCharType="separate"/>
            </w:r>
            <w:r w:rsidR="000679F6">
              <w:rPr>
                <w:noProof/>
                <w:webHidden/>
              </w:rPr>
              <w:t>42</w:t>
            </w:r>
            <w:r w:rsidR="000679F6">
              <w:rPr>
                <w:noProof/>
                <w:webHidden/>
              </w:rPr>
              <w:fldChar w:fldCharType="end"/>
            </w:r>
          </w:hyperlink>
        </w:p>
        <w:p w14:paraId="587F7BF6" w14:textId="0D338E0E" w:rsidR="000679F6" w:rsidRDefault="004839FE">
          <w:pPr>
            <w:pStyle w:val="TOC1"/>
            <w:tabs>
              <w:tab w:val="right" w:leader="dot" w:pos="8296"/>
            </w:tabs>
            <w:rPr>
              <w:noProof/>
            </w:rPr>
          </w:pPr>
          <w:hyperlink w:anchor="_Toc531879242" w:history="1">
            <w:r w:rsidR="000679F6" w:rsidRPr="006D40F6">
              <w:rPr>
                <w:rStyle w:val="af1"/>
                <w:noProof/>
              </w:rPr>
              <w:t xml:space="preserve">12 </w:t>
            </w:r>
            <w:r w:rsidR="000679F6" w:rsidRPr="006D40F6">
              <w:rPr>
                <w:rStyle w:val="af1"/>
                <w:noProof/>
              </w:rPr>
              <w:t>采购管理计划</w:t>
            </w:r>
            <w:r w:rsidR="000679F6">
              <w:rPr>
                <w:noProof/>
                <w:webHidden/>
              </w:rPr>
              <w:tab/>
            </w:r>
            <w:r w:rsidR="000679F6">
              <w:rPr>
                <w:noProof/>
                <w:webHidden/>
              </w:rPr>
              <w:fldChar w:fldCharType="begin"/>
            </w:r>
            <w:r w:rsidR="000679F6">
              <w:rPr>
                <w:noProof/>
                <w:webHidden/>
              </w:rPr>
              <w:instrText xml:space="preserve"> PAGEREF _Toc531879242 \h </w:instrText>
            </w:r>
            <w:r w:rsidR="000679F6">
              <w:rPr>
                <w:noProof/>
                <w:webHidden/>
              </w:rPr>
            </w:r>
            <w:r w:rsidR="000679F6">
              <w:rPr>
                <w:noProof/>
                <w:webHidden/>
              </w:rPr>
              <w:fldChar w:fldCharType="separate"/>
            </w:r>
            <w:r w:rsidR="000679F6">
              <w:rPr>
                <w:noProof/>
                <w:webHidden/>
              </w:rPr>
              <w:t>42</w:t>
            </w:r>
            <w:r w:rsidR="000679F6">
              <w:rPr>
                <w:noProof/>
                <w:webHidden/>
              </w:rPr>
              <w:fldChar w:fldCharType="end"/>
            </w:r>
          </w:hyperlink>
        </w:p>
        <w:p w14:paraId="2DC36442" w14:textId="2B1CAE11" w:rsidR="000679F6" w:rsidRDefault="004839FE">
          <w:pPr>
            <w:pStyle w:val="TOC2"/>
            <w:tabs>
              <w:tab w:val="right" w:leader="dot" w:pos="8296"/>
            </w:tabs>
            <w:rPr>
              <w:rFonts w:cstheme="minorBidi"/>
              <w:noProof/>
              <w:kern w:val="2"/>
              <w:sz w:val="21"/>
            </w:rPr>
          </w:pPr>
          <w:hyperlink w:anchor="_Toc531879243" w:history="1">
            <w:r w:rsidR="000679F6" w:rsidRPr="006D40F6">
              <w:rPr>
                <w:rStyle w:val="af1"/>
                <w:noProof/>
              </w:rPr>
              <w:t xml:space="preserve">12.1 </w:t>
            </w:r>
            <w:r w:rsidR="000679F6" w:rsidRPr="006D40F6">
              <w:rPr>
                <w:rStyle w:val="af1"/>
                <w:noProof/>
              </w:rPr>
              <w:t>采购策略</w:t>
            </w:r>
            <w:r w:rsidR="000679F6">
              <w:rPr>
                <w:noProof/>
                <w:webHidden/>
              </w:rPr>
              <w:tab/>
            </w:r>
            <w:r w:rsidR="000679F6">
              <w:rPr>
                <w:noProof/>
                <w:webHidden/>
              </w:rPr>
              <w:fldChar w:fldCharType="begin"/>
            </w:r>
            <w:r w:rsidR="000679F6">
              <w:rPr>
                <w:noProof/>
                <w:webHidden/>
              </w:rPr>
              <w:instrText xml:space="preserve"> PAGEREF _Toc531879243 \h </w:instrText>
            </w:r>
            <w:r w:rsidR="000679F6">
              <w:rPr>
                <w:noProof/>
                <w:webHidden/>
              </w:rPr>
            </w:r>
            <w:r w:rsidR="000679F6">
              <w:rPr>
                <w:noProof/>
                <w:webHidden/>
              </w:rPr>
              <w:fldChar w:fldCharType="separate"/>
            </w:r>
            <w:r w:rsidR="000679F6">
              <w:rPr>
                <w:noProof/>
                <w:webHidden/>
              </w:rPr>
              <w:t>42</w:t>
            </w:r>
            <w:r w:rsidR="000679F6">
              <w:rPr>
                <w:noProof/>
                <w:webHidden/>
              </w:rPr>
              <w:fldChar w:fldCharType="end"/>
            </w:r>
          </w:hyperlink>
        </w:p>
        <w:p w14:paraId="3BEA144A" w14:textId="2120A6F3" w:rsidR="000679F6" w:rsidRDefault="004839FE">
          <w:pPr>
            <w:pStyle w:val="TOC2"/>
            <w:tabs>
              <w:tab w:val="right" w:leader="dot" w:pos="8296"/>
            </w:tabs>
            <w:rPr>
              <w:rFonts w:cstheme="minorBidi"/>
              <w:noProof/>
              <w:kern w:val="2"/>
              <w:sz w:val="21"/>
            </w:rPr>
          </w:pPr>
          <w:hyperlink w:anchor="_Toc531879244" w:history="1">
            <w:r w:rsidR="000679F6" w:rsidRPr="006D40F6">
              <w:rPr>
                <w:rStyle w:val="af1"/>
                <w:noProof/>
              </w:rPr>
              <w:t xml:space="preserve">12.2 </w:t>
            </w:r>
            <w:r w:rsidR="000679F6" w:rsidRPr="006D40F6">
              <w:rPr>
                <w:rStyle w:val="af1"/>
                <w:noProof/>
              </w:rPr>
              <w:t>采购内容</w:t>
            </w:r>
            <w:r w:rsidR="000679F6">
              <w:rPr>
                <w:noProof/>
                <w:webHidden/>
              </w:rPr>
              <w:tab/>
            </w:r>
            <w:r w:rsidR="000679F6">
              <w:rPr>
                <w:noProof/>
                <w:webHidden/>
              </w:rPr>
              <w:fldChar w:fldCharType="begin"/>
            </w:r>
            <w:r w:rsidR="000679F6">
              <w:rPr>
                <w:noProof/>
                <w:webHidden/>
              </w:rPr>
              <w:instrText xml:space="preserve"> PAGEREF _Toc531879244 \h </w:instrText>
            </w:r>
            <w:r w:rsidR="000679F6">
              <w:rPr>
                <w:noProof/>
                <w:webHidden/>
              </w:rPr>
            </w:r>
            <w:r w:rsidR="000679F6">
              <w:rPr>
                <w:noProof/>
                <w:webHidden/>
              </w:rPr>
              <w:fldChar w:fldCharType="separate"/>
            </w:r>
            <w:r w:rsidR="000679F6">
              <w:rPr>
                <w:noProof/>
                <w:webHidden/>
              </w:rPr>
              <w:t>42</w:t>
            </w:r>
            <w:r w:rsidR="000679F6">
              <w:rPr>
                <w:noProof/>
                <w:webHidden/>
              </w:rPr>
              <w:fldChar w:fldCharType="end"/>
            </w:r>
          </w:hyperlink>
        </w:p>
        <w:p w14:paraId="1E192C55" w14:textId="61D5DA85" w:rsidR="000679F6" w:rsidRDefault="004839FE">
          <w:pPr>
            <w:pStyle w:val="TOC2"/>
            <w:tabs>
              <w:tab w:val="right" w:leader="dot" w:pos="8296"/>
            </w:tabs>
            <w:rPr>
              <w:rFonts w:cstheme="minorBidi"/>
              <w:noProof/>
              <w:kern w:val="2"/>
              <w:sz w:val="21"/>
            </w:rPr>
          </w:pPr>
          <w:hyperlink w:anchor="_Toc531879245" w:history="1">
            <w:r w:rsidR="000679F6" w:rsidRPr="006D40F6">
              <w:rPr>
                <w:rStyle w:val="af1"/>
                <w:noProof/>
              </w:rPr>
              <w:t xml:space="preserve">12.3 </w:t>
            </w:r>
            <w:r w:rsidR="000679F6" w:rsidRPr="006D40F6">
              <w:rPr>
                <w:rStyle w:val="af1"/>
                <w:noProof/>
              </w:rPr>
              <w:t>采购人员</w:t>
            </w:r>
            <w:r w:rsidR="000679F6">
              <w:rPr>
                <w:noProof/>
                <w:webHidden/>
              </w:rPr>
              <w:tab/>
            </w:r>
            <w:r w:rsidR="000679F6">
              <w:rPr>
                <w:noProof/>
                <w:webHidden/>
              </w:rPr>
              <w:fldChar w:fldCharType="begin"/>
            </w:r>
            <w:r w:rsidR="000679F6">
              <w:rPr>
                <w:noProof/>
                <w:webHidden/>
              </w:rPr>
              <w:instrText xml:space="preserve"> PAGEREF _Toc531879245 \h </w:instrText>
            </w:r>
            <w:r w:rsidR="000679F6">
              <w:rPr>
                <w:noProof/>
                <w:webHidden/>
              </w:rPr>
            </w:r>
            <w:r w:rsidR="000679F6">
              <w:rPr>
                <w:noProof/>
                <w:webHidden/>
              </w:rPr>
              <w:fldChar w:fldCharType="separate"/>
            </w:r>
            <w:r w:rsidR="000679F6">
              <w:rPr>
                <w:noProof/>
                <w:webHidden/>
              </w:rPr>
              <w:t>43</w:t>
            </w:r>
            <w:r w:rsidR="000679F6">
              <w:rPr>
                <w:noProof/>
                <w:webHidden/>
              </w:rPr>
              <w:fldChar w:fldCharType="end"/>
            </w:r>
          </w:hyperlink>
        </w:p>
        <w:p w14:paraId="46C67D5D" w14:textId="7CF0D2B3" w:rsidR="000679F6" w:rsidRDefault="004839FE">
          <w:pPr>
            <w:pStyle w:val="TOC2"/>
            <w:tabs>
              <w:tab w:val="right" w:leader="dot" w:pos="8296"/>
            </w:tabs>
            <w:rPr>
              <w:rFonts w:cstheme="minorBidi"/>
              <w:noProof/>
              <w:kern w:val="2"/>
              <w:sz w:val="21"/>
            </w:rPr>
          </w:pPr>
          <w:hyperlink w:anchor="_Toc531879246" w:history="1">
            <w:r w:rsidR="000679F6" w:rsidRPr="006D40F6">
              <w:rPr>
                <w:rStyle w:val="af1"/>
                <w:noProof/>
              </w:rPr>
              <w:t xml:space="preserve">12.4 </w:t>
            </w:r>
            <w:r w:rsidR="000679F6" w:rsidRPr="006D40F6">
              <w:rPr>
                <w:rStyle w:val="af1"/>
                <w:noProof/>
              </w:rPr>
              <w:t>采购流程</w:t>
            </w:r>
            <w:r w:rsidR="000679F6">
              <w:rPr>
                <w:noProof/>
                <w:webHidden/>
              </w:rPr>
              <w:tab/>
            </w:r>
            <w:r w:rsidR="000679F6">
              <w:rPr>
                <w:noProof/>
                <w:webHidden/>
              </w:rPr>
              <w:fldChar w:fldCharType="begin"/>
            </w:r>
            <w:r w:rsidR="000679F6">
              <w:rPr>
                <w:noProof/>
                <w:webHidden/>
              </w:rPr>
              <w:instrText xml:space="preserve"> PAGEREF _Toc531879246 \h </w:instrText>
            </w:r>
            <w:r w:rsidR="000679F6">
              <w:rPr>
                <w:noProof/>
                <w:webHidden/>
              </w:rPr>
            </w:r>
            <w:r w:rsidR="000679F6">
              <w:rPr>
                <w:noProof/>
                <w:webHidden/>
              </w:rPr>
              <w:fldChar w:fldCharType="separate"/>
            </w:r>
            <w:r w:rsidR="000679F6">
              <w:rPr>
                <w:noProof/>
                <w:webHidden/>
              </w:rPr>
              <w:t>43</w:t>
            </w:r>
            <w:r w:rsidR="000679F6">
              <w:rPr>
                <w:noProof/>
                <w:webHidden/>
              </w:rPr>
              <w:fldChar w:fldCharType="end"/>
            </w:r>
          </w:hyperlink>
        </w:p>
        <w:p w14:paraId="47C43360" w14:textId="1F0B3118" w:rsidR="000679F6" w:rsidRDefault="004839FE">
          <w:pPr>
            <w:pStyle w:val="TOC2"/>
            <w:tabs>
              <w:tab w:val="right" w:leader="dot" w:pos="8296"/>
            </w:tabs>
            <w:rPr>
              <w:rFonts w:cstheme="minorBidi"/>
              <w:noProof/>
              <w:kern w:val="2"/>
              <w:sz w:val="21"/>
            </w:rPr>
          </w:pPr>
          <w:hyperlink w:anchor="_Toc531879247" w:history="1">
            <w:r w:rsidR="000679F6" w:rsidRPr="006D40F6">
              <w:rPr>
                <w:rStyle w:val="af1"/>
                <w:noProof/>
              </w:rPr>
              <w:t xml:space="preserve">12.5 </w:t>
            </w:r>
            <w:r w:rsidR="000679F6" w:rsidRPr="006D40F6">
              <w:rPr>
                <w:rStyle w:val="af1"/>
                <w:noProof/>
              </w:rPr>
              <w:t>采购风险</w:t>
            </w:r>
            <w:r w:rsidR="000679F6">
              <w:rPr>
                <w:noProof/>
                <w:webHidden/>
              </w:rPr>
              <w:tab/>
            </w:r>
            <w:r w:rsidR="000679F6">
              <w:rPr>
                <w:noProof/>
                <w:webHidden/>
              </w:rPr>
              <w:fldChar w:fldCharType="begin"/>
            </w:r>
            <w:r w:rsidR="000679F6">
              <w:rPr>
                <w:noProof/>
                <w:webHidden/>
              </w:rPr>
              <w:instrText xml:space="preserve"> PAGEREF _Toc531879247 \h </w:instrText>
            </w:r>
            <w:r w:rsidR="000679F6">
              <w:rPr>
                <w:noProof/>
                <w:webHidden/>
              </w:rPr>
            </w:r>
            <w:r w:rsidR="000679F6">
              <w:rPr>
                <w:noProof/>
                <w:webHidden/>
              </w:rPr>
              <w:fldChar w:fldCharType="separate"/>
            </w:r>
            <w:r w:rsidR="000679F6">
              <w:rPr>
                <w:noProof/>
                <w:webHidden/>
              </w:rPr>
              <w:t>44</w:t>
            </w:r>
            <w:r w:rsidR="000679F6">
              <w:rPr>
                <w:noProof/>
                <w:webHidden/>
              </w:rPr>
              <w:fldChar w:fldCharType="end"/>
            </w:r>
          </w:hyperlink>
        </w:p>
        <w:p w14:paraId="4CF3B481" w14:textId="29DDE259" w:rsidR="000679F6" w:rsidRDefault="004839FE">
          <w:pPr>
            <w:pStyle w:val="TOC1"/>
            <w:tabs>
              <w:tab w:val="right" w:leader="dot" w:pos="8296"/>
            </w:tabs>
            <w:rPr>
              <w:noProof/>
            </w:rPr>
          </w:pPr>
          <w:hyperlink w:anchor="_Toc531879248" w:history="1">
            <w:r w:rsidR="000679F6" w:rsidRPr="006D40F6">
              <w:rPr>
                <w:rStyle w:val="af1"/>
                <w:noProof/>
              </w:rPr>
              <w:t xml:space="preserve">13 </w:t>
            </w:r>
            <w:r w:rsidR="000679F6" w:rsidRPr="006D40F6">
              <w:rPr>
                <w:rStyle w:val="af1"/>
                <w:noProof/>
              </w:rPr>
              <w:t>配置管理计划</w:t>
            </w:r>
            <w:r w:rsidR="000679F6">
              <w:rPr>
                <w:noProof/>
                <w:webHidden/>
              </w:rPr>
              <w:tab/>
            </w:r>
            <w:r w:rsidR="000679F6">
              <w:rPr>
                <w:noProof/>
                <w:webHidden/>
              </w:rPr>
              <w:fldChar w:fldCharType="begin"/>
            </w:r>
            <w:r w:rsidR="000679F6">
              <w:rPr>
                <w:noProof/>
                <w:webHidden/>
              </w:rPr>
              <w:instrText xml:space="preserve"> PAGEREF _Toc531879248 \h </w:instrText>
            </w:r>
            <w:r w:rsidR="000679F6">
              <w:rPr>
                <w:noProof/>
                <w:webHidden/>
              </w:rPr>
            </w:r>
            <w:r w:rsidR="000679F6">
              <w:rPr>
                <w:noProof/>
                <w:webHidden/>
              </w:rPr>
              <w:fldChar w:fldCharType="separate"/>
            </w:r>
            <w:r w:rsidR="000679F6">
              <w:rPr>
                <w:noProof/>
                <w:webHidden/>
              </w:rPr>
              <w:t>44</w:t>
            </w:r>
            <w:r w:rsidR="000679F6">
              <w:rPr>
                <w:noProof/>
                <w:webHidden/>
              </w:rPr>
              <w:fldChar w:fldCharType="end"/>
            </w:r>
          </w:hyperlink>
        </w:p>
        <w:p w14:paraId="3C608F68" w14:textId="612B3B5E" w:rsidR="000679F6" w:rsidRDefault="004839FE">
          <w:pPr>
            <w:pStyle w:val="TOC2"/>
            <w:tabs>
              <w:tab w:val="right" w:leader="dot" w:pos="8296"/>
            </w:tabs>
            <w:rPr>
              <w:rFonts w:cstheme="minorBidi"/>
              <w:noProof/>
              <w:kern w:val="2"/>
              <w:sz w:val="21"/>
            </w:rPr>
          </w:pPr>
          <w:hyperlink w:anchor="_Toc531879249" w:history="1">
            <w:r w:rsidR="000679F6" w:rsidRPr="006D40F6">
              <w:rPr>
                <w:rStyle w:val="af1"/>
                <w:noProof/>
              </w:rPr>
              <w:t>13.1</w:t>
            </w:r>
            <w:r w:rsidR="000679F6" w:rsidRPr="006D40F6">
              <w:rPr>
                <w:rStyle w:val="af1"/>
                <w:noProof/>
              </w:rPr>
              <w:t>配置管理</w:t>
            </w:r>
            <w:r w:rsidR="000679F6">
              <w:rPr>
                <w:noProof/>
                <w:webHidden/>
              </w:rPr>
              <w:tab/>
            </w:r>
            <w:r w:rsidR="000679F6">
              <w:rPr>
                <w:noProof/>
                <w:webHidden/>
              </w:rPr>
              <w:fldChar w:fldCharType="begin"/>
            </w:r>
            <w:r w:rsidR="000679F6">
              <w:rPr>
                <w:noProof/>
                <w:webHidden/>
              </w:rPr>
              <w:instrText xml:space="preserve"> PAGEREF _Toc531879249 \h </w:instrText>
            </w:r>
            <w:r w:rsidR="000679F6">
              <w:rPr>
                <w:noProof/>
                <w:webHidden/>
              </w:rPr>
            </w:r>
            <w:r w:rsidR="000679F6">
              <w:rPr>
                <w:noProof/>
                <w:webHidden/>
              </w:rPr>
              <w:fldChar w:fldCharType="separate"/>
            </w:r>
            <w:r w:rsidR="000679F6">
              <w:rPr>
                <w:noProof/>
                <w:webHidden/>
              </w:rPr>
              <w:t>44</w:t>
            </w:r>
            <w:r w:rsidR="000679F6">
              <w:rPr>
                <w:noProof/>
                <w:webHidden/>
              </w:rPr>
              <w:fldChar w:fldCharType="end"/>
            </w:r>
          </w:hyperlink>
        </w:p>
        <w:p w14:paraId="5F6A5AC0" w14:textId="5FF57224" w:rsidR="000679F6" w:rsidRDefault="004839FE">
          <w:pPr>
            <w:pStyle w:val="TOC3"/>
            <w:tabs>
              <w:tab w:val="right" w:leader="dot" w:pos="8296"/>
            </w:tabs>
            <w:rPr>
              <w:rFonts w:cstheme="minorBidi"/>
              <w:noProof/>
              <w:kern w:val="2"/>
              <w:sz w:val="21"/>
            </w:rPr>
          </w:pPr>
          <w:hyperlink w:anchor="_Toc531879250" w:history="1">
            <w:r w:rsidR="000679F6" w:rsidRPr="006D40F6">
              <w:rPr>
                <w:rStyle w:val="af1"/>
                <w:noProof/>
              </w:rPr>
              <w:t>13.1.1</w:t>
            </w:r>
            <w:r w:rsidR="000679F6" w:rsidRPr="006D40F6">
              <w:rPr>
                <w:rStyle w:val="af1"/>
                <w:noProof/>
              </w:rPr>
              <w:t>配置项</w:t>
            </w:r>
            <w:r w:rsidR="000679F6">
              <w:rPr>
                <w:noProof/>
                <w:webHidden/>
              </w:rPr>
              <w:tab/>
            </w:r>
            <w:r w:rsidR="000679F6">
              <w:rPr>
                <w:noProof/>
                <w:webHidden/>
              </w:rPr>
              <w:fldChar w:fldCharType="begin"/>
            </w:r>
            <w:r w:rsidR="000679F6">
              <w:rPr>
                <w:noProof/>
                <w:webHidden/>
              </w:rPr>
              <w:instrText xml:space="preserve"> PAGEREF _Toc531879250 \h </w:instrText>
            </w:r>
            <w:r w:rsidR="000679F6">
              <w:rPr>
                <w:noProof/>
                <w:webHidden/>
              </w:rPr>
            </w:r>
            <w:r w:rsidR="000679F6">
              <w:rPr>
                <w:noProof/>
                <w:webHidden/>
              </w:rPr>
              <w:fldChar w:fldCharType="separate"/>
            </w:r>
            <w:r w:rsidR="000679F6">
              <w:rPr>
                <w:noProof/>
                <w:webHidden/>
              </w:rPr>
              <w:t>44</w:t>
            </w:r>
            <w:r w:rsidR="000679F6">
              <w:rPr>
                <w:noProof/>
                <w:webHidden/>
              </w:rPr>
              <w:fldChar w:fldCharType="end"/>
            </w:r>
          </w:hyperlink>
        </w:p>
        <w:p w14:paraId="0E286D04" w14:textId="3D19E5C3" w:rsidR="000679F6" w:rsidRDefault="004839FE">
          <w:pPr>
            <w:pStyle w:val="TOC3"/>
            <w:tabs>
              <w:tab w:val="right" w:leader="dot" w:pos="8296"/>
            </w:tabs>
            <w:rPr>
              <w:rFonts w:cstheme="minorBidi"/>
              <w:noProof/>
              <w:kern w:val="2"/>
              <w:sz w:val="21"/>
            </w:rPr>
          </w:pPr>
          <w:hyperlink w:anchor="_Toc531879251" w:history="1">
            <w:r w:rsidR="000679F6" w:rsidRPr="006D40F6">
              <w:rPr>
                <w:rStyle w:val="af1"/>
                <w:noProof/>
              </w:rPr>
              <w:t>13.1.2</w:t>
            </w:r>
            <w:r w:rsidR="000679F6" w:rsidRPr="006D40F6">
              <w:rPr>
                <w:rStyle w:val="af1"/>
                <w:noProof/>
              </w:rPr>
              <w:t>配置命名</w:t>
            </w:r>
            <w:r w:rsidR="000679F6">
              <w:rPr>
                <w:noProof/>
                <w:webHidden/>
              </w:rPr>
              <w:tab/>
            </w:r>
            <w:r w:rsidR="000679F6">
              <w:rPr>
                <w:noProof/>
                <w:webHidden/>
              </w:rPr>
              <w:fldChar w:fldCharType="begin"/>
            </w:r>
            <w:r w:rsidR="000679F6">
              <w:rPr>
                <w:noProof/>
                <w:webHidden/>
              </w:rPr>
              <w:instrText xml:space="preserve"> PAGEREF _Toc531879251 \h </w:instrText>
            </w:r>
            <w:r w:rsidR="000679F6">
              <w:rPr>
                <w:noProof/>
                <w:webHidden/>
              </w:rPr>
            </w:r>
            <w:r w:rsidR="000679F6">
              <w:rPr>
                <w:noProof/>
                <w:webHidden/>
              </w:rPr>
              <w:fldChar w:fldCharType="separate"/>
            </w:r>
            <w:r w:rsidR="000679F6">
              <w:rPr>
                <w:noProof/>
                <w:webHidden/>
              </w:rPr>
              <w:t>44</w:t>
            </w:r>
            <w:r w:rsidR="000679F6">
              <w:rPr>
                <w:noProof/>
                <w:webHidden/>
              </w:rPr>
              <w:fldChar w:fldCharType="end"/>
            </w:r>
          </w:hyperlink>
        </w:p>
        <w:p w14:paraId="3FEAF032" w14:textId="6354139F" w:rsidR="000679F6" w:rsidRDefault="004839FE">
          <w:pPr>
            <w:pStyle w:val="TOC3"/>
            <w:tabs>
              <w:tab w:val="right" w:leader="dot" w:pos="8296"/>
            </w:tabs>
            <w:rPr>
              <w:rFonts w:cstheme="minorBidi"/>
              <w:noProof/>
              <w:kern w:val="2"/>
              <w:sz w:val="21"/>
            </w:rPr>
          </w:pPr>
          <w:hyperlink w:anchor="_Toc531879252" w:history="1">
            <w:r w:rsidR="000679F6" w:rsidRPr="006D40F6">
              <w:rPr>
                <w:rStyle w:val="af1"/>
                <w:noProof/>
              </w:rPr>
              <w:t>13.1.3</w:t>
            </w:r>
            <w:r w:rsidR="000679F6" w:rsidRPr="006D40F6">
              <w:rPr>
                <w:rStyle w:val="af1"/>
                <w:noProof/>
              </w:rPr>
              <w:t>标识代号</w:t>
            </w:r>
            <w:r w:rsidR="000679F6">
              <w:rPr>
                <w:noProof/>
                <w:webHidden/>
              </w:rPr>
              <w:tab/>
            </w:r>
            <w:r w:rsidR="000679F6">
              <w:rPr>
                <w:noProof/>
                <w:webHidden/>
              </w:rPr>
              <w:fldChar w:fldCharType="begin"/>
            </w:r>
            <w:r w:rsidR="000679F6">
              <w:rPr>
                <w:noProof/>
                <w:webHidden/>
              </w:rPr>
              <w:instrText xml:space="preserve"> PAGEREF _Toc531879252 \h </w:instrText>
            </w:r>
            <w:r w:rsidR="000679F6">
              <w:rPr>
                <w:noProof/>
                <w:webHidden/>
              </w:rPr>
            </w:r>
            <w:r w:rsidR="000679F6">
              <w:rPr>
                <w:noProof/>
                <w:webHidden/>
              </w:rPr>
              <w:fldChar w:fldCharType="separate"/>
            </w:r>
            <w:r w:rsidR="000679F6">
              <w:rPr>
                <w:noProof/>
                <w:webHidden/>
              </w:rPr>
              <w:t>44</w:t>
            </w:r>
            <w:r w:rsidR="000679F6">
              <w:rPr>
                <w:noProof/>
                <w:webHidden/>
              </w:rPr>
              <w:fldChar w:fldCharType="end"/>
            </w:r>
          </w:hyperlink>
        </w:p>
        <w:p w14:paraId="330D7B6B" w14:textId="5884F125" w:rsidR="000679F6" w:rsidRDefault="004839FE">
          <w:pPr>
            <w:pStyle w:val="TOC3"/>
            <w:tabs>
              <w:tab w:val="right" w:leader="dot" w:pos="8296"/>
            </w:tabs>
            <w:rPr>
              <w:rFonts w:cstheme="minorBidi"/>
              <w:noProof/>
              <w:kern w:val="2"/>
              <w:sz w:val="21"/>
            </w:rPr>
          </w:pPr>
          <w:hyperlink w:anchor="_Toc531879253" w:history="1">
            <w:r w:rsidR="000679F6" w:rsidRPr="006D40F6">
              <w:rPr>
                <w:rStyle w:val="af1"/>
                <w:noProof/>
              </w:rPr>
              <w:t xml:space="preserve">13.1.4 </w:t>
            </w:r>
            <w:r w:rsidR="000679F6" w:rsidRPr="006D40F6">
              <w:rPr>
                <w:rStyle w:val="af1"/>
                <w:noProof/>
              </w:rPr>
              <w:t>配置人员</w:t>
            </w:r>
            <w:r w:rsidR="000679F6">
              <w:rPr>
                <w:noProof/>
                <w:webHidden/>
              </w:rPr>
              <w:tab/>
            </w:r>
            <w:r w:rsidR="000679F6">
              <w:rPr>
                <w:noProof/>
                <w:webHidden/>
              </w:rPr>
              <w:fldChar w:fldCharType="begin"/>
            </w:r>
            <w:r w:rsidR="000679F6">
              <w:rPr>
                <w:noProof/>
                <w:webHidden/>
              </w:rPr>
              <w:instrText xml:space="preserve"> PAGEREF _Toc531879253 \h </w:instrText>
            </w:r>
            <w:r w:rsidR="000679F6">
              <w:rPr>
                <w:noProof/>
                <w:webHidden/>
              </w:rPr>
            </w:r>
            <w:r w:rsidR="000679F6">
              <w:rPr>
                <w:noProof/>
                <w:webHidden/>
              </w:rPr>
              <w:fldChar w:fldCharType="separate"/>
            </w:r>
            <w:r w:rsidR="000679F6">
              <w:rPr>
                <w:noProof/>
                <w:webHidden/>
              </w:rPr>
              <w:t>45</w:t>
            </w:r>
            <w:r w:rsidR="000679F6">
              <w:rPr>
                <w:noProof/>
                <w:webHidden/>
              </w:rPr>
              <w:fldChar w:fldCharType="end"/>
            </w:r>
          </w:hyperlink>
        </w:p>
        <w:p w14:paraId="274475C4" w14:textId="5B9223ED" w:rsidR="000679F6" w:rsidRDefault="004839FE">
          <w:pPr>
            <w:pStyle w:val="TOC2"/>
            <w:tabs>
              <w:tab w:val="right" w:leader="dot" w:pos="8296"/>
            </w:tabs>
            <w:rPr>
              <w:rFonts w:cstheme="minorBidi"/>
              <w:noProof/>
              <w:kern w:val="2"/>
              <w:sz w:val="21"/>
            </w:rPr>
          </w:pPr>
          <w:hyperlink w:anchor="_Toc531879254" w:history="1">
            <w:r w:rsidR="000679F6" w:rsidRPr="006D40F6">
              <w:rPr>
                <w:rStyle w:val="af1"/>
                <w:noProof/>
              </w:rPr>
              <w:t xml:space="preserve">13.2 </w:t>
            </w:r>
            <w:r w:rsidR="000679F6" w:rsidRPr="006D40F6">
              <w:rPr>
                <w:rStyle w:val="af1"/>
                <w:noProof/>
              </w:rPr>
              <w:t>版本管理</w:t>
            </w:r>
            <w:r w:rsidR="000679F6">
              <w:rPr>
                <w:noProof/>
                <w:webHidden/>
              </w:rPr>
              <w:tab/>
            </w:r>
            <w:r w:rsidR="000679F6">
              <w:rPr>
                <w:noProof/>
                <w:webHidden/>
              </w:rPr>
              <w:fldChar w:fldCharType="begin"/>
            </w:r>
            <w:r w:rsidR="000679F6">
              <w:rPr>
                <w:noProof/>
                <w:webHidden/>
              </w:rPr>
              <w:instrText xml:space="preserve"> PAGEREF _Toc531879254 \h </w:instrText>
            </w:r>
            <w:r w:rsidR="000679F6">
              <w:rPr>
                <w:noProof/>
                <w:webHidden/>
              </w:rPr>
            </w:r>
            <w:r w:rsidR="000679F6">
              <w:rPr>
                <w:noProof/>
                <w:webHidden/>
              </w:rPr>
              <w:fldChar w:fldCharType="separate"/>
            </w:r>
            <w:r w:rsidR="000679F6">
              <w:rPr>
                <w:noProof/>
                <w:webHidden/>
              </w:rPr>
              <w:t>45</w:t>
            </w:r>
            <w:r w:rsidR="000679F6">
              <w:rPr>
                <w:noProof/>
                <w:webHidden/>
              </w:rPr>
              <w:fldChar w:fldCharType="end"/>
            </w:r>
          </w:hyperlink>
        </w:p>
        <w:p w14:paraId="08669508" w14:textId="428C519A" w:rsidR="000679F6" w:rsidRDefault="004839FE">
          <w:pPr>
            <w:pStyle w:val="TOC3"/>
            <w:tabs>
              <w:tab w:val="right" w:leader="dot" w:pos="8296"/>
            </w:tabs>
            <w:rPr>
              <w:rFonts w:cstheme="minorBidi"/>
              <w:noProof/>
              <w:kern w:val="2"/>
              <w:sz w:val="21"/>
            </w:rPr>
          </w:pPr>
          <w:hyperlink w:anchor="_Toc531879255" w:history="1">
            <w:r w:rsidR="000679F6" w:rsidRPr="006D40F6">
              <w:rPr>
                <w:rStyle w:val="af1"/>
                <w:noProof/>
              </w:rPr>
              <w:t xml:space="preserve">13.2.1 </w:t>
            </w:r>
            <w:r w:rsidR="000679F6" w:rsidRPr="006D40F6">
              <w:rPr>
                <w:rStyle w:val="af1"/>
                <w:noProof/>
              </w:rPr>
              <w:t>版本格式</w:t>
            </w:r>
            <w:r w:rsidR="000679F6">
              <w:rPr>
                <w:noProof/>
                <w:webHidden/>
              </w:rPr>
              <w:tab/>
            </w:r>
            <w:r w:rsidR="000679F6">
              <w:rPr>
                <w:noProof/>
                <w:webHidden/>
              </w:rPr>
              <w:fldChar w:fldCharType="begin"/>
            </w:r>
            <w:r w:rsidR="000679F6">
              <w:rPr>
                <w:noProof/>
                <w:webHidden/>
              </w:rPr>
              <w:instrText xml:space="preserve"> PAGEREF _Toc531879255 \h </w:instrText>
            </w:r>
            <w:r w:rsidR="000679F6">
              <w:rPr>
                <w:noProof/>
                <w:webHidden/>
              </w:rPr>
            </w:r>
            <w:r w:rsidR="000679F6">
              <w:rPr>
                <w:noProof/>
                <w:webHidden/>
              </w:rPr>
              <w:fldChar w:fldCharType="separate"/>
            </w:r>
            <w:r w:rsidR="000679F6">
              <w:rPr>
                <w:noProof/>
                <w:webHidden/>
              </w:rPr>
              <w:t>45</w:t>
            </w:r>
            <w:r w:rsidR="000679F6">
              <w:rPr>
                <w:noProof/>
                <w:webHidden/>
              </w:rPr>
              <w:fldChar w:fldCharType="end"/>
            </w:r>
          </w:hyperlink>
        </w:p>
        <w:p w14:paraId="6270098E" w14:textId="53475881" w:rsidR="000679F6" w:rsidRDefault="004839FE">
          <w:pPr>
            <w:pStyle w:val="TOC3"/>
            <w:tabs>
              <w:tab w:val="right" w:leader="dot" w:pos="8296"/>
            </w:tabs>
            <w:rPr>
              <w:rFonts w:cstheme="minorBidi"/>
              <w:noProof/>
              <w:kern w:val="2"/>
              <w:sz w:val="21"/>
            </w:rPr>
          </w:pPr>
          <w:hyperlink w:anchor="_Toc531879256" w:history="1">
            <w:r w:rsidR="000679F6" w:rsidRPr="006D40F6">
              <w:rPr>
                <w:rStyle w:val="af1"/>
                <w:noProof/>
              </w:rPr>
              <w:t xml:space="preserve">13.2.2 </w:t>
            </w:r>
            <w:r w:rsidR="000679F6" w:rsidRPr="006D40F6">
              <w:rPr>
                <w:rStyle w:val="af1"/>
                <w:noProof/>
              </w:rPr>
              <w:t>版本更新</w:t>
            </w:r>
            <w:r w:rsidR="000679F6">
              <w:rPr>
                <w:noProof/>
                <w:webHidden/>
              </w:rPr>
              <w:tab/>
            </w:r>
            <w:r w:rsidR="000679F6">
              <w:rPr>
                <w:noProof/>
                <w:webHidden/>
              </w:rPr>
              <w:fldChar w:fldCharType="begin"/>
            </w:r>
            <w:r w:rsidR="000679F6">
              <w:rPr>
                <w:noProof/>
                <w:webHidden/>
              </w:rPr>
              <w:instrText xml:space="preserve"> PAGEREF _Toc531879256 \h </w:instrText>
            </w:r>
            <w:r w:rsidR="000679F6">
              <w:rPr>
                <w:noProof/>
                <w:webHidden/>
              </w:rPr>
            </w:r>
            <w:r w:rsidR="000679F6">
              <w:rPr>
                <w:noProof/>
                <w:webHidden/>
              </w:rPr>
              <w:fldChar w:fldCharType="separate"/>
            </w:r>
            <w:r w:rsidR="000679F6">
              <w:rPr>
                <w:noProof/>
                <w:webHidden/>
              </w:rPr>
              <w:t>45</w:t>
            </w:r>
            <w:r w:rsidR="000679F6">
              <w:rPr>
                <w:noProof/>
                <w:webHidden/>
              </w:rPr>
              <w:fldChar w:fldCharType="end"/>
            </w:r>
          </w:hyperlink>
        </w:p>
        <w:p w14:paraId="7F2B6885" w14:textId="0831FA99" w:rsidR="000679F6" w:rsidRDefault="004839FE">
          <w:pPr>
            <w:pStyle w:val="TOC2"/>
            <w:tabs>
              <w:tab w:val="right" w:leader="dot" w:pos="8296"/>
            </w:tabs>
            <w:rPr>
              <w:rFonts w:cstheme="minorBidi"/>
              <w:noProof/>
              <w:kern w:val="2"/>
              <w:sz w:val="21"/>
            </w:rPr>
          </w:pPr>
          <w:hyperlink w:anchor="_Toc531879257" w:history="1">
            <w:r w:rsidR="000679F6" w:rsidRPr="006D40F6">
              <w:rPr>
                <w:rStyle w:val="af1"/>
                <w:noProof/>
              </w:rPr>
              <w:t>13.3 Git</w:t>
            </w:r>
            <w:r w:rsidR="000679F6" w:rsidRPr="006D40F6">
              <w:rPr>
                <w:rStyle w:val="af1"/>
                <w:noProof/>
              </w:rPr>
              <w:t>使用策略</w:t>
            </w:r>
            <w:r w:rsidR="000679F6">
              <w:rPr>
                <w:noProof/>
                <w:webHidden/>
              </w:rPr>
              <w:tab/>
            </w:r>
            <w:r w:rsidR="000679F6">
              <w:rPr>
                <w:noProof/>
                <w:webHidden/>
              </w:rPr>
              <w:fldChar w:fldCharType="begin"/>
            </w:r>
            <w:r w:rsidR="000679F6">
              <w:rPr>
                <w:noProof/>
                <w:webHidden/>
              </w:rPr>
              <w:instrText xml:space="preserve"> PAGEREF _Toc531879257 \h </w:instrText>
            </w:r>
            <w:r w:rsidR="000679F6">
              <w:rPr>
                <w:noProof/>
                <w:webHidden/>
              </w:rPr>
            </w:r>
            <w:r w:rsidR="000679F6">
              <w:rPr>
                <w:noProof/>
                <w:webHidden/>
              </w:rPr>
              <w:fldChar w:fldCharType="separate"/>
            </w:r>
            <w:r w:rsidR="000679F6">
              <w:rPr>
                <w:noProof/>
                <w:webHidden/>
              </w:rPr>
              <w:t>45</w:t>
            </w:r>
            <w:r w:rsidR="000679F6">
              <w:rPr>
                <w:noProof/>
                <w:webHidden/>
              </w:rPr>
              <w:fldChar w:fldCharType="end"/>
            </w:r>
          </w:hyperlink>
        </w:p>
        <w:p w14:paraId="3F55B1A6" w14:textId="695F5BB8" w:rsidR="000679F6" w:rsidRDefault="004839FE">
          <w:pPr>
            <w:pStyle w:val="TOC3"/>
            <w:tabs>
              <w:tab w:val="right" w:leader="dot" w:pos="8296"/>
            </w:tabs>
            <w:rPr>
              <w:rFonts w:cstheme="minorBidi"/>
              <w:noProof/>
              <w:kern w:val="2"/>
              <w:sz w:val="21"/>
            </w:rPr>
          </w:pPr>
          <w:hyperlink w:anchor="_Toc531879258" w:history="1">
            <w:r w:rsidR="000679F6" w:rsidRPr="006D40F6">
              <w:rPr>
                <w:rStyle w:val="af1"/>
                <w:noProof/>
              </w:rPr>
              <w:t>13.3.1 Git</w:t>
            </w:r>
            <w:r w:rsidR="000679F6" w:rsidRPr="006D40F6">
              <w:rPr>
                <w:rStyle w:val="af1"/>
                <w:noProof/>
              </w:rPr>
              <w:t>账号</w:t>
            </w:r>
            <w:r w:rsidR="000679F6">
              <w:rPr>
                <w:noProof/>
                <w:webHidden/>
              </w:rPr>
              <w:tab/>
            </w:r>
            <w:r w:rsidR="000679F6">
              <w:rPr>
                <w:noProof/>
                <w:webHidden/>
              </w:rPr>
              <w:fldChar w:fldCharType="begin"/>
            </w:r>
            <w:r w:rsidR="000679F6">
              <w:rPr>
                <w:noProof/>
                <w:webHidden/>
              </w:rPr>
              <w:instrText xml:space="preserve"> PAGEREF _Toc531879258 \h </w:instrText>
            </w:r>
            <w:r w:rsidR="000679F6">
              <w:rPr>
                <w:noProof/>
                <w:webHidden/>
              </w:rPr>
            </w:r>
            <w:r w:rsidR="000679F6">
              <w:rPr>
                <w:noProof/>
                <w:webHidden/>
              </w:rPr>
              <w:fldChar w:fldCharType="separate"/>
            </w:r>
            <w:r w:rsidR="000679F6">
              <w:rPr>
                <w:noProof/>
                <w:webHidden/>
              </w:rPr>
              <w:t>45</w:t>
            </w:r>
            <w:r w:rsidR="000679F6">
              <w:rPr>
                <w:noProof/>
                <w:webHidden/>
              </w:rPr>
              <w:fldChar w:fldCharType="end"/>
            </w:r>
          </w:hyperlink>
        </w:p>
        <w:p w14:paraId="558D068B" w14:textId="2F98EDF5" w:rsidR="000679F6" w:rsidRDefault="004839FE">
          <w:pPr>
            <w:pStyle w:val="TOC3"/>
            <w:tabs>
              <w:tab w:val="right" w:leader="dot" w:pos="8296"/>
            </w:tabs>
            <w:rPr>
              <w:rFonts w:cstheme="minorBidi"/>
              <w:noProof/>
              <w:kern w:val="2"/>
              <w:sz w:val="21"/>
            </w:rPr>
          </w:pPr>
          <w:hyperlink w:anchor="_Toc531879259" w:history="1">
            <w:r w:rsidR="000679F6" w:rsidRPr="006D40F6">
              <w:rPr>
                <w:rStyle w:val="af1"/>
                <w:noProof/>
              </w:rPr>
              <w:t xml:space="preserve">13.3.2 </w:t>
            </w:r>
            <w:r w:rsidR="000679F6" w:rsidRPr="006D40F6">
              <w:rPr>
                <w:rStyle w:val="af1"/>
                <w:noProof/>
              </w:rPr>
              <w:t>仓库的结构</w:t>
            </w:r>
            <w:r w:rsidR="000679F6">
              <w:rPr>
                <w:noProof/>
                <w:webHidden/>
              </w:rPr>
              <w:tab/>
            </w:r>
            <w:r w:rsidR="000679F6">
              <w:rPr>
                <w:noProof/>
                <w:webHidden/>
              </w:rPr>
              <w:fldChar w:fldCharType="begin"/>
            </w:r>
            <w:r w:rsidR="000679F6">
              <w:rPr>
                <w:noProof/>
                <w:webHidden/>
              </w:rPr>
              <w:instrText xml:space="preserve"> PAGEREF _Toc531879259 \h </w:instrText>
            </w:r>
            <w:r w:rsidR="000679F6">
              <w:rPr>
                <w:noProof/>
                <w:webHidden/>
              </w:rPr>
            </w:r>
            <w:r w:rsidR="000679F6">
              <w:rPr>
                <w:noProof/>
                <w:webHidden/>
              </w:rPr>
              <w:fldChar w:fldCharType="separate"/>
            </w:r>
            <w:r w:rsidR="000679F6">
              <w:rPr>
                <w:noProof/>
                <w:webHidden/>
              </w:rPr>
              <w:t>45</w:t>
            </w:r>
            <w:r w:rsidR="000679F6">
              <w:rPr>
                <w:noProof/>
                <w:webHidden/>
              </w:rPr>
              <w:fldChar w:fldCharType="end"/>
            </w:r>
          </w:hyperlink>
        </w:p>
        <w:p w14:paraId="1E40E926" w14:textId="2C07F3A1" w:rsidR="000679F6" w:rsidRDefault="004839FE">
          <w:pPr>
            <w:pStyle w:val="TOC3"/>
            <w:tabs>
              <w:tab w:val="right" w:leader="dot" w:pos="8296"/>
            </w:tabs>
            <w:rPr>
              <w:rFonts w:cstheme="minorBidi"/>
              <w:noProof/>
              <w:kern w:val="2"/>
              <w:sz w:val="21"/>
            </w:rPr>
          </w:pPr>
          <w:hyperlink w:anchor="_Toc531879260" w:history="1">
            <w:r w:rsidR="000679F6" w:rsidRPr="006D40F6">
              <w:rPr>
                <w:rStyle w:val="af1"/>
                <w:noProof/>
              </w:rPr>
              <w:t xml:space="preserve">13.3.3 </w:t>
            </w:r>
            <w:r w:rsidR="000679F6" w:rsidRPr="006D40F6">
              <w:rPr>
                <w:rStyle w:val="af1"/>
                <w:noProof/>
              </w:rPr>
              <w:t>操作权限</w:t>
            </w:r>
            <w:r w:rsidR="000679F6">
              <w:rPr>
                <w:noProof/>
                <w:webHidden/>
              </w:rPr>
              <w:tab/>
            </w:r>
            <w:r w:rsidR="000679F6">
              <w:rPr>
                <w:noProof/>
                <w:webHidden/>
              </w:rPr>
              <w:fldChar w:fldCharType="begin"/>
            </w:r>
            <w:r w:rsidR="000679F6">
              <w:rPr>
                <w:noProof/>
                <w:webHidden/>
              </w:rPr>
              <w:instrText xml:space="preserve"> PAGEREF _Toc531879260 \h </w:instrText>
            </w:r>
            <w:r w:rsidR="000679F6">
              <w:rPr>
                <w:noProof/>
                <w:webHidden/>
              </w:rPr>
            </w:r>
            <w:r w:rsidR="000679F6">
              <w:rPr>
                <w:noProof/>
                <w:webHidden/>
              </w:rPr>
              <w:fldChar w:fldCharType="separate"/>
            </w:r>
            <w:r w:rsidR="000679F6">
              <w:rPr>
                <w:noProof/>
                <w:webHidden/>
              </w:rPr>
              <w:t>46</w:t>
            </w:r>
            <w:r w:rsidR="000679F6">
              <w:rPr>
                <w:noProof/>
                <w:webHidden/>
              </w:rPr>
              <w:fldChar w:fldCharType="end"/>
            </w:r>
          </w:hyperlink>
        </w:p>
        <w:p w14:paraId="3B3D2ACD" w14:textId="1EE76C0B" w:rsidR="000679F6" w:rsidRDefault="004839FE">
          <w:pPr>
            <w:pStyle w:val="TOC3"/>
            <w:tabs>
              <w:tab w:val="right" w:leader="dot" w:pos="8296"/>
            </w:tabs>
            <w:rPr>
              <w:rFonts w:cstheme="minorBidi"/>
              <w:noProof/>
              <w:kern w:val="2"/>
              <w:sz w:val="21"/>
            </w:rPr>
          </w:pPr>
          <w:hyperlink w:anchor="_Toc531879261" w:history="1">
            <w:r w:rsidR="000679F6" w:rsidRPr="006D40F6">
              <w:rPr>
                <w:rStyle w:val="af1"/>
                <w:noProof/>
              </w:rPr>
              <w:t xml:space="preserve">13.3.4 </w:t>
            </w:r>
            <w:r w:rsidR="000679F6" w:rsidRPr="006D40F6">
              <w:rPr>
                <w:rStyle w:val="af1"/>
                <w:noProof/>
              </w:rPr>
              <w:t>应用场景</w:t>
            </w:r>
            <w:r w:rsidR="000679F6">
              <w:rPr>
                <w:noProof/>
                <w:webHidden/>
              </w:rPr>
              <w:tab/>
            </w:r>
            <w:r w:rsidR="000679F6">
              <w:rPr>
                <w:noProof/>
                <w:webHidden/>
              </w:rPr>
              <w:fldChar w:fldCharType="begin"/>
            </w:r>
            <w:r w:rsidR="000679F6">
              <w:rPr>
                <w:noProof/>
                <w:webHidden/>
              </w:rPr>
              <w:instrText xml:space="preserve"> PAGEREF _Toc531879261 \h </w:instrText>
            </w:r>
            <w:r w:rsidR="000679F6">
              <w:rPr>
                <w:noProof/>
                <w:webHidden/>
              </w:rPr>
            </w:r>
            <w:r w:rsidR="000679F6">
              <w:rPr>
                <w:noProof/>
                <w:webHidden/>
              </w:rPr>
              <w:fldChar w:fldCharType="separate"/>
            </w:r>
            <w:r w:rsidR="000679F6">
              <w:rPr>
                <w:noProof/>
                <w:webHidden/>
              </w:rPr>
              <w:t>46</w:t>
            </w:r>
            <w:r w:rsidR="000679F6">
              <w:rPr>
                <w:noProof/>
                <w:webHidden/>
              </w:rPr>
              <w:fldChar w:fldCharType="end"/>
            </w:r>
          </w:hyperlink>
        </w:p>
        <w:p w14:paraId="4E44D599" w14:textId="008A90E8" w:rsidR="00574C23" w:rsidRPr="002210A6" w:rsidRDefault="00574C23">
          <w:pPr>
            <w:spacing w:line="360" w:lineRule="auto"/>
            <w:rPr>
              <w:bCs/>
              <w:lang w:val="zh-CN"/>
            </w:rPr>
          </w:pPr>
          <w:r>
            <w:rPr>
              <w:bCs/>
              <w:lang w:val="zh-CN"/>
            </w:rPr>
            <w:fldChar w:fldCharType="end"/>
          </w:r>
        </w:p>
      </w:sdtContent>
    </w:sdt>
    <w:p w14:paraId="7A090557" w14:textId="5D2313EC" w:rsidR="00080DE4" w:rsidRDefault="00080DE4">
      <w:pPr>
        <w:widowControl/>
        <w:spacing w:line="360" w:lineRule="auto"/>
        <w:jc w:val="left"/>
      </w:pPr>
    </w:p>
    <w:p w14:paraId="6AF6D462" w14:textId="5B9E8EC0" w:rsidR="00574C23" w:rsidRDefault="00080DE4" w:rsidP="00080DE4">
      <w:pPr>
        <w:widowControl/>
        <w:jc w:val="left"/>
      </w:pPr>
      <w:r>
        <w:br w:type="page"/>
      </w:r>
    </w:p>
    <w:p w14:paraId="471EC59A" w14:textId="77777777" w:rsidR="00574C23" w:rsidRDefault="00947F56">
      <w:pPr>
        <w:pStyle w:val="1"/>
        <w:spacing w:line="360" w:lineRule="auto"/>
        <w:rPr>
          <w:rFonts w:asciiTheme="majorEastAsia" w:hAnsiTheme="majorEastAsia"/>
        </w:rPr>
      </w:pPr>
      <w:bookmarkStart w:id="48" w:name="_Toc531879145"/>
      <w:r>
        <w:rPr>
          <w:rFonts w:asciiTheme="majorEastAsia" w:hAnsiTheme="majorEastAsia" w:cstheme="majorHAnsi"/>
        </w:rPr>
        <w:lastRenderedPageBreak/>
        <w:t>1</w:t>
      </w:r>
      <w:r>
        <w:rPr>
          <w:rFonts w:asciiTheme="majorEastAsia" w:hAnsiTheme="majorEastAsia"/>
        </w:rPr>
        <w:t xml:space="preserve"> </w:t>
      </w:r>
      <w:r>
        <w:rPr>
          <w:rFonts w:asciiTheme="majorEastAsia" w:hAnsiTheme="majorEastAsia" w:hint="eastAsia"/>
        </w:rPr>
        <w:t>引言</w:t>
      </w:r>
      <w:bookmarkEnd w:id="48"/>
    </w:p>
    <w:p w14:paraId="028F8D79" w14:textId="77777777" w:rsidR="00574C23" w:rsidRDefault="00947F56">
      <w:pPr>
        <w:pStyle w:val="2"/>
        <w:spacing w:line="360" w:lineRule="auto"/>
      </w:pPr>
      <w:bookmarkStart w:id="49" w:name="_Toc531879146"/>
      <w:r>
        <w:rPr>
          <w:rFonts w:hint="eastAsia"/>
        </w:rPr>
        <w:t>1.1</w:t>
      </w:r>
      <w:r>
        <w:t xml:space="preserve"> </w:t>
      </w:r>
      <w:r>
        <w:rPr>
          <w:rFonts w:hint="eastAsia"/>
        </w:rPr>
        <w:t>编写</w:t>
      </w:r>
      <w:r>
        <w:t>目的</w:t>
      </w:r>
      <w:bookmarkEnd w:id="49"/>
    </w:p>
    <w:p w14:paraId="58331D58" w14:textId="77777777" w:rsidR="00574C23" w:rsidRDefault="00947F56">
      <w:pPr>
        <w:spacing w:line="360" w:lineRule="auto"/>
        <w:ind w:firstLineChars="180" w:firstLine="378"/>
        <w:rPr>
          <w:szCs w:val="21"/>
        </w:rPr>
      </w:pPr>
      <w:r>
        <w:tab/>
      </w:r>
      <w:r>
        <w:rPr>
          <w:rFonts w:hint="eastAsia"/>
          <w:szCs w:val="21"/>
        </w:rPr>
        <w:t>该计划编写的目的是为了高效地开发出真正满足用户需求的软件产品。在软件生命周期的软件定义时期，甚至整个生命周期中，需求分析都是极为重要的。因此，在这一阶段，我们需要明确我们的业务需求、业务目标、人员的分配以及资金的管理等等，为之后的开发做尽可能详尽的准备，以确保后续的开发可以高效、稳定的推进。</w:t>
      </w:r>
    </w:p>
    <w:p w14:paraId="3BF99043" w14:textId="77777777" w:rsidR="00574C23" w:rsidRDefault="00947F56">
      <w:pPr>
        <w:pStyle w:val="2"/>
        <w:spacing w:line="360" w:lineRule="auto"/>
      </w:pPr>
      <w:bookmarkStart w:id="50" w:name="_Toc531879147"/>
      <w:r>
        <w:rPr>
          <w:rFonts w:hint="eastAsia"/>
        </w:rPr>
        <w:t>1.2</w:t>
      </w:r>
      <w:r>
        <w:t xml:space="preserve"> </w:t>
      </w:r>
      <w:r>
        <w:rPr>
          <w:rFonts w:hint="eastAsia"/>
        </w:rPr>
        <w:t>项目背景</w:t>
      </w:r>
      <w:bookmarkEnd w:id="50"/>
    </w:p>
    <w:p w14:paraId="70203C45" w14:textId="77777777" w:rsidR="00574C23" w:rsidRDefault="00947F56">
      <w:pPr>
        <w:pStyle w:val="3"/>
        <w:spacing w:line="360" w:lineRule="auto"/>
      </w:pPr>
      <w:bookmarkStart w:id="51" w:name="_Toc531879148"/>
      <w:r>
        <w:rPr>
          <w:rFonts w:hint="eastAsia"/>
        </w:rPr>
        <w:t>1.2.1</w:t>
      </w:r>
      <w:r>
        <w:t xml:space="preserve"> </w:t>
      </w:r>
      <w:r>
        <w:rPr>
          <w:rFonts w:hint="eastAsia"/>
        </w:rPr>
        <w:t>软件系统名称</w:t>
      </w:r>
      <w:bookmarkEnd w:id="51"/>
    </w:p>
    <w:p w14:paraId="1FB50C6B" w14:textId="77777777" w:rsidR="00574C23" w:rsidRDefault="00947F56">
      <w:pPr>
        <w:spacing w:line="360" w:lineRule="auto"/>
        <w:ind w:firstLineChars="180" w:firstLine="378"/>
        <w:rPr>
          <w:szCs w:val="21"/>
        </w:rPr>
      </w:pPr>
      <w:r>
        <w:rPr>
          <w:rFonts w:hint="eastAsia"/>
          <w:szCs w:val="21"/>
        </w:rPr>
        <w:t>软件工程系列课程</w:t>
      </w:r>
      <w:r>
        <w:rPr>
          <w:szCs w:val="21"/>
        </w:rPr>
        <w:t>教学辅助网站</w:t>
      </w:r>
    </w:p>
    <w:p w14:paraId="7FAA2754" w14:textId="77777777" w:rsidR="00574C23" w:rsidRDefault="00947F56">
      <w:pPr>
        <w:pStyle w:val="3"/>
        <w:spacing w:line="360" w:lineRule="auto"/>
      </w:pPr>
      <w:bookmarkStart w:id="52" w:name="_Toc531879149"/>
      <w:r>
        <w:rPr>
          <w:rFonts w:hint="eastAsia"/>
        </w:rPr>
        <w:t>1.2.2</w:t>
      </w:r>
      <w:r>
        <w:t xml:space="preserve"> </w:t>
      </w:r>
      <w:r>
        <w:rPr>
          <w:rFonts w:hint="eastAsia"/>
        </w:rPr>
        <w:t>项目客户</w:t>
      </w:r>
      <w:bookmarkEnd w:id="52"/>
    </w:p>
    <w:tbl>
      <w:tblPr>
        <w:tblW w:w="83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6"/>
        <w:gridCol w:w="1513"/>
        <w:gridCol w:w="1977"/>
        <w:gridCol w:w="1901"/>
        <w:gridCol w:w="1966"/>
      </w:tblGrid>
      <w:tr w:rsidR="00574C23" w14:paraId="1EEC8692" w14:textId="77777777" w:rsidTr="00CF765A">
        <w:trPr>
          <w:trHeight w:val="187"/>
        </w:trPr>
        <w:tc>
          <w:tcPr>
            <w:tcW w:w="956" w:type="dxa"/>
          </w:tcPr>
          <w:p w14:paraId="3DB3C624" w14:textId="77777777" w:rsidR="00574C23" w:rsidRDefault="00947F56">
            <w:pPr>
              <w:spacing w:line="360" w:lineRule="auto"/>
              <w:jc w:val="center"/>
              <w:rPr>
                <w:b/>
              </w:rPr>
            </w:pPr>
            <w:r>
              <w:rPr>
                <w:rFonts w:hint="eastAsia"/>
                <w:b/>
              </w:rPr>
              <w:t>姓名</w:t>
            </w:r>
          </w:p>
        </w:tc>
        <w:tc>
          <w:tcPr>
            <w:tcW w:w="1513" w:type="dxa"/>
          </w:tcPr>
          <w:p w14:paraId="34C51A09" w14:textId="77777777" w:rsidR="00574C23" w:rsidRDefault="00947F56">
            <w:pPr>
              <w:spacing w:line="360" w:lineRule="auto"/>
              <w:jc w:val="center"/>
              <w:rPr>
                <w:b/>
                <w:bCs/>
                <w:color w:val="000000"/>
                <w:sz w:val="24"/>
                <w:szCs w:val="21"/>
              </w:rPr>
            </w:pPr>
            <w:r>
              <w:rPr>
                <w:rFonts w:hint="eastAsia"/>
                <w:b/>
                <w:bCs/>
                <w:color w:val="000000"/>
                <w:sz w:val="24"/>
                <w:szCs w:val="21"/>
              </w:rPr>
              <w:t>联系电话</w:t>
            </w:r>
          </w:p>
        </w:tc>
        <w:tc>
          <w:tcPr>
            <w:tcW w:w="1977" w:type="dxa"/>
          </w:tcPr>
          <w:p w14:paraId="0884A5A3" w14:textId="77777777" w:rsidR="00574C23" w:rsidRDefault="00947F56">
            <w:pPr>
              <w:spacing w:line="360" w:lineRule="auto"/>
              <w:ind w:firstLine="422"/>
              <w:jc w:val="center"/>
              <w:rPr>
                <w:b/>
                <w:bCs/>
                <w:color w:val="000000"/>
                <w:sz w:val="24"/>
                <w:szCs w:val="21"/>
              </w:rPr>
            </w:pPr>
            <w:r>
              <w:rPr>
                <w:rFonts w:hint="eastAsia"/>
                <w:b/>
                <w:bCs/>
                <w:color w:val="000000"/>
                <w:sz w:val="24"/>
                <w:szCs w:val="21"/>
              </w:rPr>
              <w:t>邮箱</w:t>
            </w:r>
          </w:p>
        </w:tc>
        <w:tc>
          <w:tcPr>
            <w:tcW w:w="1901" w:type="dxa"/>
          </w:tcPr>
          <w:p w14:paraId="63D313F0" w14:textId="77777777" w:rsidR="00574C23" w:rsidRDefault="00947F56">
            <w:pPr>
              <w:spacing w:line="360" w:lineRule="auto"/>
              <w:ind w:firstLine="422"/>
              <w:rPr>
                <w:b/>
                <w:bCs/>
                <w:color w:val="000000"/>
                <w:sz w:val="24"/>
                <w:szCs w:val="21"/>
              </w:rPr>
            </w:pPr>
            <w:proofErr w:type="gramStart"/>
            <w:r>
              <w:rPr>
                <w:rFonts w:hint="eastAsia"/>
                <w:b/>
                <w:bCs/>
                <w:sz w:val="24"/>
                <w:szCs w:val="24"/>
              </w:rPr>
              <w:t>微信</w:t>
            </w:r>
            <w:proofErr w:type="gramEnd"/>
          </w:p>
        </w:tc>
        <w:tc>
          <w:tcPr>
            <w:tcW w:w="1966" w:type="dxa"/>
          </w:tcPr>
          <w:p w14:paraId="33B0C118" w14:textId="77777777" w:rsidR="00574C23" w:rsidRDefault="00947F56">
            <w:pPr>
              <w:spacing w:line="360" w:lineRule="auto"/>
              <w:jc w:val="center"/>
            </w:pPr>
            <w:r>
              <w:rPr>
                <w:rFonts w:hint="eastAsia"/>
                <w:b/>
                <w:bCs/>
                <w:color w:val="000000"/>
                <w:sz w:val="24"/>
                <w:szCs w:val="21"/>
              </w:rPr>
              <w:t>地址</w:t>
            </w:r>
          </w:p>
        </w:tc>
      </w:tr>
      <w:tr w:rsidR="00574C23" w14:paraId="2EB4E4C5" w14:textId="77777777" w:rsidTr="00CF765A">
        <w:trPr>
          <w:trHeight w:val="323"/>
        </w:trPr>
        <w:tc>
          <w:tcPr>
            <w:tcW w:w="956" w:type="dxa"/>
          </w:tcPr>
          <w:p w14:paraId="72F34223" w14:textId="77777777" w:rsidR="00574C23" w:rsidRDefault="00947F56">
            <w:pPr>
              <w:spacing w:line="360" w:lineRule="auto"/>
            </w:pPr>
            <w:r>
              <w:rPr>
                <w:rFonts w:hint="eastAsia"/>
              </w:rPr>
              <w:t>杨</w:t>
            </w:r>
            <w:proofErr w:type="gramStart"/>
            <w:r>
              <w:rPr>
                <w:rFonts w:hint="eastAsia"/>
              </w:rPr>
              <w:t>枨</w:t>
            </w:r>
            <w:proofErr w:type="gramEnd"/>
          </w:p>
        </w:tc>
        <w:tc>
          <w:tcPr>
            <w:tcW w:w="1513" w:type="dxa"/>
          </w:tcPr>
          <w:p w14:paraId="793D3445" w14:textId="77777777" w:rsidR="00574C23" w:rsidRDefault="00947F56">
            <w:pPr>
              <w:spacing w:line="360" w:lineRule="auto"/>
              <w:jc w:val="left"/>
            </w:pPr>
            <w:r>
              <w:t>13357102333</w:t>
            </w:r>
          </w:p>
        </w:tc>
        <w:tc>
          <w:tcPr>
            <w:tcW w:w="1977" w:type="dxa"/>
          </w:tcPr>
          <w:p w14:paraId="3C0B2923" w14:textId="77777777" w:rsidR="00574C23" w:rsidRDefault="004839FE">
            <w:pPr>
              <w:spacing w:line="360" w:lineRule="auto"/>
              <w:jc w:val="left"/>
            </w:pPr>
            <w:hyperlink r:id="rId10" w:history="1">
              <w:r w:rsidR="00947F56">
                <w:t>yangc@zucc.edu.cn</w:t>
              </w:r>
            </w:hyperlink>
          </w:p>
        </w:tc>
        <w:tc>
          <w:tcPr>
            <w:tcW w:w="1901" w:type="dxa"/>
          </w:tcPr>
          <w:p w14:paraId="1335F71D" w14:textId="77777777" w:rsidR="00574C23" w:rsidRDefault="00947F56">
            <w:pPr>
              <w:spacing w:line="360" w:lineRule="auto"/>
            </w:pPr>
            <w:r>
              <w:rPr>
                <w:rFonts w:hint="eastAsia"/>
              </w:rPr>
              <w:t>HolleyYang</w:t>
            </w:r>
          </w:p>
        </w:tc>
        <w:tc>
          <w:tcPr>
            <w:tcW w:w="1966" w:type="dxa"/>
          </w:tcPr>
          <w:p w14:paraId="1855CD62" w14:textId="77777777" w:rsidR="00574C23" w:rsidRDefault="00947F56">
            <w:pPr>
              <w:spacing w:line="360" w:lineRule="auto"/>
            </w:pPr>
            <w:r>
              <w:rPr>
                <w:rFonts w:hint="eastAsia"/>
              </w:rPr>
              <w:t>理四</w:t>
            </w:r>
            <w:proofErr w:type="gramStart"/>
            <w:r>
              <w:t>504</w:t>
            </w:r>
            <w:proofErr w:type="gramEnd"/>
          </w:p>
        </w:tc>
      </w:tr>
      <w:tr w:rsidR="00574C23" w14:paraId="3D642865" w14:textId="77777777" w:rsidTr="00CF765A">
        <w:tc>
          <w:tcPr>
            <w:tcW w:w="956" w:type="dxa"/>
          </w:tcPr>
          <w:p w14:paraId="6CB92DEF" w14:textId="77777777" w:rsidR="00574C23" w:rsidRDefault="00947F56">
            <w:pPr>
              <w:spacing w:line="360" w:lineRule="auto"/>
            </w:pPr>
            <w:r>
              <w:rPr>
                <w:rFonts w:hint="eastAsia"/>
              </w:rPr>
              <w:t>侯宏仑</w:t>
            </w:r>
          </w:p>
        </w:tc>
        <w:tc>
          <w:tcPr>
            <w:tcW w:w="1513" w:type="dxa"/>
          </w:tcPr>
          <w:p w14:paraId="172417E6" w14:textId="77777777" w:rsidR="00574C23" w:rsidRDefault="00947F56">
            <w:pPr>
              <w:spacing w:line="360" w:lineRule="auto"/>
              <w:jc w:val="left"/>
            </w:pPr>
            <w:r>
              <w:t>13071858629</w:t>
            </w:r>
          </w:p>
        </w:tc>
        <w:tc>
          <w:tcPr>
            <w:tcW w:w="1977" w:type="dxa"/>
          </w:tcPr>
          <w:p w14:paraId="5EB57F96" w14:textId="77777777" w:rsidR="00574C23" w:rsidRDefault="004839FE">
            <w:pPr>
              <w:spacing w:line="360" w:lineRule="auto"/>
              <w:jc w:val="left"/>
            </w:pPr>
            <w:hyperlink r:id="rId11" w:history="1">
              <w:r w:rsidR="00947F56">
                <w:t>houhl@zucc.edu.cn</w:t>
              </w:r>
            </w:hyperlink>
          </w:p>
        </w:tc>
        <w:tc>
          <w:tcPr>
            <w:tcW w:w="1901" w:type="dxa"/>
          </w:tcPr>
          <w:p w14:paraId="73EC7DB3" w14:textId="77777777" w:rsidR="00574C23" w:rsidRDefault="00947F56">
            <w:pPr>
              <w:spacing w:line="360" w:lineRule="auto"/>
            </w:pPr>
            <w:r>
              <w:rPr>
                <w:rFonts w:hint="eastAsia"/>
              </w:rPr>
              <w:t>Tuuuuuuudou</w:t>
            </w:r>
          </w:p>
        </w:tc>
        <w:tc>
          <w:tcPr>
            <w:tcW w:w="1966" w:type="dxa"/>
          </w:tcPr>
          <w:p w14:paraId="529F1E8F" w14:textId="77777777" w:rsidR="00574C23" w:rsidRDefault="00947F56">
            <w:pPr>
              <w:spacing w:line="360" w:lineRule="auto"/>
            </w:pPr>
            <w:r>
              <w:rPr>
                <w:rFonts w:hint="eastAsia"/>
              </w:rPr>
              <w:t>理四</w:t>
            </w:r>
            <w:proofErr w:type="gramStart"/>
            <w:r>
              <w:t>501</w:t>
            </w:r>
            <w:proofErr w:type="gramEnd"/>
          </w:p>
        </w:tc>
      </w:tr>
    </w:tbl>
    <w:p w14:paraId="1732DA5A" w14:textId="77777777" w:rsidR="00574C23" w:rsidRDefault="00947F56">
      <w:pPr>
        <w:pStyle w:val="3"/>
        <w:spacing w:line="360" w:lineRule="auto"/>
      </w:pPr>
      <w:bookmarkStart w:id="53" w:name="_Toc531879150"/>
      <w:r>
        <w:rPr>
          <w:rFonts w:hint="eastAsia"/>
        </w:rPr>
        <w:t>1.2.3</w:t>
      </w:r>
      <w:r>
        <w:t xml:space="preserve"> </w:t>
      </w:r>
      <w:r>
        <w:rPr>
          <w:rFonts w:hint="eastAsia"/>
        </w:rPr>
        <w:t>开发团队</w:t>
      </w:r>
      <w:bookmarkEnd w:id="53"/>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20"/>
        <w:gridCol w:w="1320"/>
        <w:gridCol w:w="1578"/>
        <w:gridCol w:w="2736"/>
        <w:gridCol w:w="1342"/>
      </w:tblGrid>
      <w:tr w:rsidR="00574C23" w14:paraId="17C75F06" w14:textId="77777777">
        <w:tc>
          <w:tcPr>
            <w:tcW w:w="1320" w:type="dxa"/>
          </w:tcPr>
          <w:p w14:paraId="14EF61F3" w14:textId="77777777" w:rsidR="00574C23" w:rsidRDefault="00947F56">
            <w:pPr>
              <w:spacing w:line="360" w:lineRule="auto"/>
              <w:jc w:val="center"/>
              <w:rPr>
                <w:b/>
                <w:bCs/>
                <w:color w:val="000000"/>
                <w:sz w:val="24"/>
                <w:szCs w:val="21"/>
              </w:rPr>
            </w:pPr>
            <w:r>
              <w:rPr>
                <w:rFonts w:hint="eastAsia"/>
                <w:b/>
                <w:bCs/>
                <w:color w:val="000000"/>
                <w:sz w:val="24"/>
                <w:szCs w:val="21"/>
              </w:rPr>
              <w:t>姓名</w:t>
            </w:r>
          </w:p>
        </w:tc>
        <w:tc>
          <w:tcPr>
            <w:tcW w:w="1320" w:type="dxa"/>
          </w:tcPr>
          <w:p w14:paraId="3E8D640B" w14:textId="77777777" w:rsidR="00574C23" w:rsidRDefault="00947F56">
            <w:pPr>
              <w:spacing w:line="360" w:lineRule="auto"/>
              <w:jc w:val="center"/>
              <w:rPr>
                <w:b/>
                <w:bCs/>
                <w:color w:val="000000"/>
                <w:sz w:val="24"/>
                <w:szCs w:val="21"/>
              </w:rPr>
            </w:pPr>
            <w:r>
              <w:rPr>
                <w:rFonts w:hint="eastAsia"/>
                <w:b/>
                <w:bCs/>
                <w:color w:val="000000"/>
                <w:sz w:val="24"/>
                <w:szCs w:val="21"/>
              </w:rPr>
              <w:t>角色</w:t>
            </w:r>
          </w:p>
        </w:tc>
        <w:tc>
          <w:tcPr>
            <w:tcW w:w="1578" w:type="dxa"/>
          </w:tcPr>
          <w:p w14:paraId="5143DFBF" w14:textId="77777777" w:rsidR="00574C23" w:rsidRDefault="00947F56">
            <w:pPr>
              <w:spacing w:line="360" w:lineRule="auto"/>
              <w:jc w:val="center"/>
              <w:rPr>
                <w:b/>
                <w:bCs/>
                <w:color w:val="000000"/>
                <w:sz w:val="24"/>
                <w:szCs w:val="21"/>
              </w:rPr>
            </w:pPr>
            <w:r>
              <w:rPr>
                <w:rFonts w:hint="eastAsia"/>
                <w:b/>
                <w:bCs/>
                <w:color w:val="000000"/>
                <w:sz w:val="24"/>
                <w:szCs w:val="21"/>
              </w:rPr>
              <w:t>手机号码</w:t>
            </w:r>
          </w:p>
        </w:tc>
        <w:tc>
          <w:tcPr>
            <w:tcW w:w="2736" w:type="dxa"/>
          </w:tcPr>
          <w:p w14:paraId="33EB95DA" w14:textId="77777777" w:rsidR="00574C23" w:rsidRDefault="00947F56">
            <w:pPr>
              <w:spacing w:line="360" w:lineRule="auto"/>
              <w:jc w:val="center"/>
              <w:rPr>
                <w:b/>
                <w:bCs/>
                <w:color w:val="000000"/>
                <w:sz w:val="24"/>
                <w:szCs w:val="21"/>
              </w:rPr>
            </w:pPr>
            <w:r>
              <w:rPr>
                <w:rFonts w:hint="eastAsia"/>
                <w:b/>
                <w:bCs/>
                <w:color w:val="000000"/>
                <w:sz w:val="24"/>
                <w:szCs w:val="21"/>
              </w:rPr>
              <w:t>邮箱</w:t>
            </w:r>
          </w:p>
        </w:tc>
        <w:tc>
          <w:tcPr>
            <w:tcW w:w="1342" w:type="dxa"/>
          </w:tcPr>
          <w:p w14:paraId="6FE0A283" w14:textId="77777777" w:rsidR="00574C23" w:rsidRDefault="00947F56">
            <w:pPr>
              <w:spacing w:line="360" w:lineRule="auto"/>
              <w:jc w:val="center"/>
              <w:rPr>
                <w:b/>
                <w:bCs/>
                <w:color w:val="000000"/>
                <w:sz w:val="24"/>
                <w:szCs w:val="21"/>
              </w:rPr>
            </w:pPr>
            <w:r>
              <w:rPr>
                <w:rFonts w:hint="eastAsia"/>
                <w:b/>
                <w:bCs/>
                <w:color w:val="000000"/>
                <w:sz w:val="24"/>
                <w:szCs w:val="21"/>
              </w:rPr>
              <w:t>地址</w:t>
            </w:r>
          </w:p>
        </w:tc>
      </w:tr>
      <w:tr w:rsidR="00574C23" w14:paraId="50A016AA" w14:textId="77777777">
        <w:tc>
          <w:tcPr>
            <w:tcW w:w="1320" w:type="dxa"/>
          </w:tcPr>
          <w:p w14:paraId="56951E27"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p>
        </w:tc>
        <w:tc>
          <w:tcPr>
            <w:tcW w:w="1320" w:type="dxa"/>
          </w:tcPr>
          <w:p w14:paraId="31B2A81E"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组长</w:t>
            </w:r>
          </w:p>
        </w:tc>
        <w:tc>
          <w:tcPr>
            <w:tcW w:w="1578" w:type="dxa"/>
          </w:tcPr>
          <w:p w14:paraId="2DE85A98" w14:textId="77777777" w:rsidR="00574C23" w:rsidRDefault="00947F56">
            <w:pPr>
              <w:spacing w:line="360" w:lineRule="auto"/>
              <w:rPr>
                <w:rFonts w:asciiTheme="minorEastAsia" w:hAnsiTheme="minorEastAsia"/>
                <w:szCs w:val="21"/>
              </w:rPr>
            </w:pPr>
            <w:r>
              <w:rPr>
                <w:rFonts w:asciiTheme="minorEastAsia" w:hAnsiTheme="minorEastAsia"/>
                <w:szCs w:val="21"/>
              </w:rPr>
              <w:t>15988122404</w:t>
            </w:r>
          </w:p>
        </w:tc>
        <w:tc>
          <w:tcPr>
            <w:tcW w:w="2736" w:type="dxa"/>
          </w:tcPr>
          <w:p w14:paraId="45E84EF0" w14:textId="77777777" w:rsidR="00574C23" w:rsidRDefault="00947F56">
            <w:pPr>
              <w:spacing w:line="360" w:lineRule="auto"/>
              <w:rPr>
                <w:rFonts w:asciiTheme="minorEastAsia" w:hAnsiTheme="minorEastAsia"/>
                <w:szCs w:val="21"/>
              </w:rPr>
            </w:pPr>
            <w:r>
              <w:rPr>
                <w:rFonts w:asciiTheme="minorEastAsia" w:hAnsiTheme="minorEastAsia"/>
                <w:szCs w:val="21"/>
              </w:rPr>
              <w:t>3160140</w:t>
            </w:r>
            <w:r>
              <w:rPr>
                <w:rFonts w:asciiTheme="minorEastAsia" w:hAnsiTheme="minorEastAsia" w:hint="eastAsia"/>
                <w:szCs w:val="21"/>
              </w:rPr>
              <w:t>4</w:t>
            </w:r>
            <w:r>
              <w:rPr>
                <w:rFonts w:asciiTheme="minorEastAsia" w:hAnsiTheme="minorEastAsia"/>
                <w:szCs w:val="21"/>
              </w:rPr>
              <w:t>@stu.zucc.edu.cn</w:t>
            </w:r>
          </w:p>
        </w:tc>
        <w:tc>
          <w:tcPr>
            <w:tcW w:w="1342" w:type="dxa"/>
          </w:tcPr>
          <w:p w14:paraId="7C291F3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弘毅B</w:t>
            </w:r>
            <w:r>
              <w:rPr>
                <w:rFonts w:asciiTheme="minorEastAsia" w:hAnsiTheme="minorEastAsia"/>
                <w:szCs w:val="21"/>
              </w:rPr>
              <w:t>1</w:t>
            </w:r>
            <w:r>
              <w:rPr>
                <w:rFonts w:asciiTheme="minorEastAsia" w:hAnsiTheme="minorEastAsia" w:hint="eastAsia"/>
                <w:szCs w:val="21"/>
              </w:rPr>
              <w:t>-614</w:t>
            </w:r>
          </w:p>
        </w:tc>
      </w:tr>
      <w:tr w:rsidR="00574C23" w14:paraId="7149CFDD" w14:textId="77777777">
        <w:tc>
          <w:tcPr>
            <w:tcW w:w="1320" w:type="dxa"/>
          </w:tcPr>
          <w:p w14:paraId="289257E4"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p>
        </w:tc>
        <w:tc>
          <w:tcPr>
            <w:tcW w:w="1320" w:type="dxa"/>
          </w:tcPr>
          <w:p w14:paraId="1142A165"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组员</w:t>
            </w:r>
          </w:p>
        </w:tc>
        <w:tc>
          <w:tcPr>
            <w:tcW w:w="1578" w:type="dxa"/>
          </w:tcPr>
          <w:p w14:paraId="443651D2" w14:textId="77777777" w:rsidR="00574C23" w:rsidRDefault="00947F56">
            <w:pPr>
              <w:spacing w:line="360" w:lineRule="auto"/>
              <w:rPr>
                <w:rFonts w:asciiTheme="minorEastAsia" w:hAnsiTheme="minorEastAsia"/>
                <w:szCs w:val="21"/>
              </w:rPr>
            </w:pPr>
            <w:r>
              <w:rPr>
                <w:rFonts w:asciiTheme="minorEastAsia" w:hAnsiTheme="minorEastAsia" w:hint="eastAsia"/>
                <w:szCs w:val="21"/>
              </w:rPr>
              <w:t>13588025779</w:t>
            </w:r>
          </w:p>
        </w:tc>
        <w:tc>
          <w:tcPr>
            <w:tcW w:w="2736" w:type="dxa"/>
          </w:tcPr>
          <w:p w14:paraId="72EDAC9E" w14:textId="77777777" w:rsidR="00574C23" w:rsidRDefault="00947F56">
            <w:pPr>
              <w:spacing w:line="360" w:lineRule="auto"/>
              <w:rPr>
                <w:rFonts w:asciiTheme="minorEastAsia" w:hAnsiTheme="minorEastAsia"/>
                <w:szCs w:val="21"/>
              </w:rPr>
            </w:pPr>
            <w:r>
              <w:rPr>
                <w:rFonts w:asciiTheme="minorEastAsia" w:hAnsiTheme="minorEastAsia"/>
                <w:szCs w:val="21"/>
              </w:rPr>
              <w:t>316014</w:t>
            </w:r>
            <w:r>
              <w:rPr>
                <w:rFonts w:asciiTheme="minorEastAsia" w:hAnsiTheme="minorEastAsia" w:hint="eastAsia"/>
                <w:szCs w:val="21"/>
              </w:rPr>
              <w:t>11</w:t>
            </w:r>
            <w:r>
              <w:rPr>
                <w:rFonts w:asciiTheme="minorEastAsia" w:hAnsiTheme="minorEastAsia"/>
                <w:szCs w:val="21"/>
              </w:rPr>
              <w:t>@stu.zucc.edu.cn</w:t>
            </w:r>
          </w:p>
        </w:tc>
        <w:tc>
          <w:tcPr>
            <w:tcW w:w="1342" w:type="dxa"/>
          </w:tcPr>
          <w:p w14:paraId="2304269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弘毅B</w:t>
            </w:r>
            <w:r>
              <w:rPr>
                <w:rFonts w:asciiTheme="minorEastAsia" w:hAnsiTheme="minorEastAsia"/>
                <w:szCs w:val="21"/>
              </w:rPr>
              <w:t>1-</w:t>
            </w:r>
            <w:r>
              <w:rPr>
                <w:rFonts w:asciiTheme="minorEastAsia" w:hAnsiTheme="minorEastAsia" w:hint="eastAsia"/>
                <w:szCs w:val="21"/>
              </w:rPr>
              <w:t>615</w:t>
            </w:r>
          </w:p>
        </w:tc>
      </w:tr>
      <w:tr w:rsidR="00574C23" w14:paraId="47018702" w14:textId="77777777">
        <w:tc>
          <w:tcPr>
            <w:tcW w:w="1320" w:type="dxa"/>
          </w:tcPr>
          <w:p w14:paraId="37B83D08"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杨以恒</w:t>
            </w:r>
          </w:p>
        </w:tc>
        <w:tc>
          <w:tcPr>
            <w:tcW w:w="1320" w:type="dxa"/>
          </w:tcPr>
          <w:p w14:paraId="320A3D8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组员</w:t>
            </w:r>
          </w:p>
        </w:tc>
        <w:tc>
          <w:tcPr>
            <w:tcW w:w="1578" w:type="dxa"/>
          </w:tcPr>
          <w:p w14:paraId="4DE7A49C" w14:textId="77777777" w:rsidR="00574C23" w:rsidRDefault="00947F56">
            <w:pPr>
              <w:spacing w:line="360" w:lineRule="auto"/>
              <w:rPr>
                <w:rFonts w:asciiTheme="minorEastAsia" w:hAnsiTheme="minorEastAsia"/>
                <w:szCs w:val="21"/>
              </w:rPr>
            </w:pPr>
            <w:r>
              <w:rPr>
                <w:rFonts w:asciiTheme="minorEastAsia" w:hAnsiTheme="minorEastAsia"/>
                <w:szCs w:val="21"/>
              </w:rPr>
              <w:t>18989678901</w:t>
            </w:r>
          </w:p>
        </w:tc>
        <w:tc>
          <w:tcPr>
            <w:tcW w:w="2736" w:type="dxa"/>
          </w:tcPr>
          <w:p w14:paraId="4AA2C778" w14:textId="77777777" w:rsidR="00574C23" w:rsidRDefault="00947F56">
            <w:pPr>
              <w:spacing w:line="360" w:lineRule="auto"/>
              <w:rPr>
                <w:rFonts w:asciiTheme="minorEastAsia" w:hAnsiTheme="minorEastAsia"/>
                <w:szCs w:val="21"/>
              </w:rPr>
            </w:pPr>
            <w:r>
              <w:rPr>
                <w:rFonts w:asciiTheme="minorEastAsia" w:hAnsiTheme="minorEastAsia"/>
                <w:szCs w:val="21"/>
              </w:rPr>
              <w:t>316014</w:t>
            </w:r>
            <w:r>
              <w:rPr>
                <w:rFonts w:asciiTheme="minorEastAsia" w:hAnsiTheme="minorEastAsia" w:hint="eastAsia"/>
                <w:szCs w:val="21"/>
              </w:rPr>
              <w:t>10</w:t>
            </w:r>
            <w:r>
              <w:rPr>
                <w:rFonts w:asciiTheme="minorEastAsia" w:hAnsiTheme="minorEastAsia"/>
                <w:szCs w:val="21"/>
              </w:rPr>
              <w:t>@stu.zucc.edu.cn</w:t>
            </w:r>
          </w:p>
        </w:tc>
        <w:tc>
          <w:tcPr>
            <w:tcW w:w="1342" w:type="dxa"/>
          </w:tcPr>
          <w:p w14:paraId="61CB156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弘毅</w:t>
            </w:r>
            <w:r>
              <w:rPr>
                <w:rFonts w:asciiTheme="minorEastAsia" w:hAnsiTheme="minorEastAsia"/>
                <w:szCs w:val="21"/>
              </w:rPr>
              <w:t>B</w:t>
            </w:r>
            <w:r>
              <w:rPr>
                <w:rFonts w:asciiTheme="minorEastAsia" w:hAnsiTheme="minorEastAsia" w:hint="eastAsia"/>
                <w:szCs w:val="21"/>
              </w:rPr>
              <w:t>1-615</w:t>
            </w:r>
          </w:p>
        </w:tc>
      </w:tr>
      <w:tr w:rsidR="00574C23" w14:paraId="731BCBD0" w14:textId="77777777">
        <w:tc>
          <w:tcPr>
            <w:tcW w:w="1320" w:type="dxa"/>
          </w:tcPr>
          <w:p w14:paraId="20A5291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徐哲远</w:t>
            </w:r>
          </w:p>
        </w:tc>
        <w:tc>
          <w:tcPr>
            <w:tcW w:w="1320" w:type="dxa"/>
          </w:tcPr>
          <w:p w14:paraId="7B2687F5"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组员</w:t>
            </w:r>
          </w:p>
        </w:tc>
        <w:tc>
          <w:tcPr>
            <w:tcW w:w="1578" w:type="dxa"/>
          </w:tcPr>
          <w:p w14:paraId="103AC714" w14:textId="77777777" w:rsidR="00574C23" w:rsidRDefault="00947F56">
            <w:pPr>
              <w:spacing w:line="360" w:lineRule="auto"/>
              <w:rPr>
                <w:rFonts w:asciiTheme="minorEastAsia" w:hAnsiTheme="minorEastAsia"/>
                <w:szCs w:val="21"/>
              </w:rPr>
            </w:pPr>
            <w:r>
              <w:rPr>
                <w:rFonts w:asciiTheme="minorEastAsia" w:hAnsiTheme="minorEastAsia"/>
                <w:szCs w:val="21"/>
              </w:rPr>
              <w:t>15968805302</w:t>
            </w:r>
          </w:p>
        </w:tc>
        <w:tc>
          <w:tcPr>
            <w:tcW w:w="2736" w:type="dxa"/>
          </w:tcPr>
          <w:p w14:paraId="39F41485" w14:textId="77777777" w:rsidR="00574C23" w:rsidRDefault="00947F56">
            <w:pPr>
              <w:spacing w:line="360" w:lineRule="auto"/>
              <w:rPr>
                <w:rFonts w:asciiTheme="minorEastAsia" w:hAnsiTheme="minorEastAsia"/>
                <w:szCs w:val="21"/>
              </w:rPr>
            </w:pPr>
            <w:r>
              <w:rPr>
                <w:rFonts w:asciiTheme="minorEastAsia" w:hAnsiTheme="minorEastAsia"/>
                <w:szCs w:val="21"/>
              </w:rPr>
              <w:t>31601409@stu.zucc.edu.cn</w:t>
            </w:r>
          </w:p>
        </w:tc>
        <w:tc>
          <w:tcPr>
            <w:tcW w:w="1342" w:type="dxa"/>
          </w:tcPr>
          <w:p w14:paraId="63C40C61"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弘毅B1-615</w:t>
            </w:r>
          </w:p>
        </w:tc>
      </w:tr>
      <w:tr w:rsidR="00574C23" w14:paraId="65F48B74" w14:textId="77777777">
        <w:tc>
          <w:tcPr>
            <w:tcW w:w="1320" w:type="dxa"/>
          </w:tcPr>
          <w:p w14:paraId="0C66DDF5" w14:textId="77777777" w:rsidR="00574C23" w:rsidRDefault="00947F56">
            <w:pPr>
              <w:spacing w:line="360" w:lineRule="auto"/>
              <w:rPr>
                <w:rFonts w:asciiTheme="minorEastAsia" w:hAnsiTheme="minorEastAsia"/>
                <w:szCs w:val="21"/>
              </w:rPr>
            </w:pPr>
            <w:r>
              <w:rPr>
                <w:rFonts w:asciiTheme="minorEastAsia" w:hAnsiTheme="minorEastAsia" w:hint="eastAsia"/>
                <w:szCs w:val="21"/>
              </w:rPr>
              <w:t>骆佳俊</w:t>
            </w:r>
          </w:p>
        </w:tc>
        <w:tc>
          <w:tcPr>
            <w:tcW w:w="1320" w:type="dxa"/>
          </w:tcPr>
          <w:p w14:paraId="615DA8FD"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组员</w:t>
            </w:r>
          </w:p>
        </w:tc>
        <w:tc>
          <w:tcPr>
            <w:tcW w:w="1578" w:type="dxa"/>
          </w:tcPr>
          <w:p w14:paraId="6128D976" w14:textId="77777777" w:rsidR="00574C23" w:rsidRDefault="00947F56">
            <w:pPr>
              <w:spacing w:line="360" w:lineRule="auto"/>
              <w:rPr>
                <w:rFonts w:asciiTheme="minorEastAsia" w:hAnsiTheme="minorEastAsia"/>
                <w:szCs w:val="21"/>
              </w:rPr>
            </w:pPr>
            <w:r>
              <w:rPr>
                <w:rFonts w:asciiTheme="minorEastAsia" w:hAnsiTheme="minorEastAsia"/>
                <w:szCs w:val="21"/>
              </w:rPr>
              <w:t>18058735546</w:t>
            </w:r>
          </w:p>
        </w:tc>
        <w:tc>
          <w:tcPr>
            <w:tcW w:w="2736" w:type="dxa"/>
          </w:tcPr>
          <w:p w14:paraId="772B5EC1" w14:textId="77777777" w:rsidR="00574C23" w:rsidRDefault="00947F56">
            <w:pPr>
              <w:spacing w:line="360" w:lineRule="auto"/>
              <w:rPr>
                <w:rFonts w:asciiTheme="minorEastAsia" w:hAnsiTheme="minorEastAsia"/>
                <w:szCs w:val="21"/>
              </w:rPr>
            </w:pPr>
            <w:r>
              <w:rPr>
                <w:rFonts w:asciiTheme="minorEastAsia" w:hAnsiTheme="minorEastAsia"/>
                <w:szCs w:val="21"/>
              </w:rPr>
              <w:t>31601</w:t>
            </w:r>
            <w:r>
              <w:rPr>
                <w:rFonts w:asciiTheme="minorEastAsia" w:hAnsiTheme="minorEastAsia" w:hint="eastAsia"/>
                <w:szCs w:val="21"/>
              </w:rPr>
              <w:t>215</w:t>
            </w:r>
            <w:r>
              <w:rPr>
                <w:rFonts w:asciiTheme="minorEastAsia" w:hAnsiTheme="minorEastAsia"/>
                <w:szCs w:val="21"/>
              </w:rPr>
              <w:t>@stu.zucc.edu.cn</w:t>
            </w:r>
          </w:p>
        </w:tc>
        <w:tc>
          <w:tcPr>
            <w:tcW w:w="1342" w:type="dxa"/>
          </w:tcPr>
          <w:p w14:paraId="55DEF89D"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弘毅B2-206</w:t>
            </w:r>
          </w:p>
        </w:tc>
      </w:tr>
    </w:tbl>
    <w:p w14:paraId="7196DAF9" w14:textId="77777777" w:rsidR="00574C23" w:rsidRDefault="00947F56">
      <w:pPr>
        <w:pStyle w:val="3"/>
        <w:spacing w:line="360" w:lineRule="auto"/>
      </w:pPr>
      <w:bookmarkStart w:id="54" w:name="_Toc531879151"/>
      <w:r>
        <w:rPr>
          <w:rFonts w:hint="eastAsia"/>
        </w:rPr>
        <w:lastRenderedPageBreak/>
        <w:t>1.2.4</w:t>
      </w:r>
      <w:r>
        <w:t xml:space="preserve"> </w:t>
      </w:r>
      <w:r>
        <w:rPr>
          <w:rFonts w:hint="eastAsia"/>
        </w:rPr>
        <w:t>项目用户群</w:t>
      </w:r>
      <w:bookmarkEnd w:id="54"/>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6600"/>
      </w:tblGrid>
      <w:tr w:rsidR="00574C23" w14:paraId="3160A0F5" w14:textId="77777777">
        <w:tc>
          <w:tcPr>
            <w:tcW w:w="1696" w:type="dxa"/>
          </w:tcPr>
          <w:p w14:paraId="435B69A2" w14:textId="77777777" w:rsidR="00574C23" w:rsidRDefault="00947F56">
            <w:pPr>
              <w:spacing w:line="360" w:lineRule="auto"/>
              <w:jc w:val="center"/>
              <w:rPr>
                <w:b/>
                <w:bCs/>
                <w:color w:val="000000"/>
                <w:sz w:val="24"/>
                <w:szCs w:val="21"/>
              </w:rPr>
            </w:pPr>
            <w:r>
              <w:rPr>
                <w:rFonts w:hint="eastAsia"/>
                <w:b/>
                <w:bCs/>
                <w:color w:val="000000"/>
                <w:sz w:val="24"/>
                <w:szCs w:val="21"/>
              </w:rPr>
              <w:t>用户划分</w:t>
            </w:r>
          </w:p>
        </w:tc>
        <w:tc>
          <w:tcPr>
            <w:tcW w:w="6600" w:type="dxa"/>
          </w:tcPr>
          <w:p w14:paraId="24F04A57" w14:textId="77777777" w:rsidR="00574C23" w:rsidRDefault="00947F56">
            <w:pPr>
              <w:spacing w:line="360" w:lineRule="auto"/>
              <w:jc w:val="center"/>
              <w:rPr>
                <w:b/>
                <w:bCs/>
                <w:color w:val="000000"/>
                <w:sz w:val="24"/>
                <w:szCs w:val="21"/>
              </w:rPr>
            </w:pPr>
            <w:r>
              <w:rPr>
                <w:rFonts w:hint="eastAsia"/>
                <w:b/>
                <w:bCs/>
                <w:color w:val="000000"/>
                <w:sz w:val="24"/>
                <w:szCs w:val="21"/>
              </w:rPr>
              <w:t>用户特性</w:t>
            </w:r>
          </w:p>
        </w:tc>
      </w:tr>
      <w:tr w:rsidR="00574C23" w14:paraId="361B9415" w14:textId="77777777">
        <w:tc>
          <w:tcPr>
            <w:tcW w:w="1696" w:type="dxa"/>
          </w:tcPr>
          <w:p w14:paraId="630B9711" w14:textId="77777777" w:rsidR="00574C23" w:rsidRDefault="00947F56">
            <w:pPr>
              <w:spacing w:line="360" w:lineRule="auto"/>
              <w:rPr>
                <w:szCs w:val="21"/>
              </w:rPr>
            </w:pPr>
            <w:r>
              <w:rPr>
                <w:rFonts w:hint="eastAsia"/>
                <w:szCs w:val="21"/>
              </w:rPr>
              <w:t>核心用户</w:t>
            </w:r>
          </w:p>
        </w:tc>
        <w:tc>
          <w:tcPr>
            <w:tcW w:w="6600" w:type="dxa"/>
          </w:tcPr>
          <w:p w14:paraId="4EAF4CA1" w14:textId="77777777" w:rsidR="00574C23" w:rsidRDefault="00947F56">
            <w:pPr>
              <w:spacing w:line="360" w:lineRule="auto"/>
              <w:rPr>
                <w:szCs w:val="21"/>
              </w:rPr>
            </w:pPr>
            <w:r>
              <w:rPr>
                <w:rFonts w:hint="eastAsia"/>
                <w:szCs w:val="21"/>
              </w:rPr>
              <w:t>学习软件工程系列课程的学生，教授软件工程系列课程的教师</w:t>
            </w:r>
          </w:p>
        </w:tc>
      </w:tr>
      <w:tr w:rsidR="00574C23" w14:paraId="66736528" w14:textId="77777777">
        <w:tc>
          <w:tcPr>
            <w:tcW w:w="1696" w:type="dxa"/>
          </w:tcPr>
          <w:p w14:paraId="5B0CAA11" w14:textId="77777777" w:rsidR="00574C23" w:rsidRDefault="00947F56">
            <w:pPr>
              <w:spacing w:line="360" w:lineRule="auto"/>
              <w:rPr>
                <w:szCs w:val="21"/>
              </w:rPr>
            </w:pPr>
            <w:r>
              <w:rPr>
                <w:rFonts w:hint="eastAsia"/>
                <w:szCs w:val="21"/>
              </w:rPr>
              <w:t>潜在用户</w:t>
            </w:r>
          </w:p>
        </w:tc>
        <w:tc>
          <w:tcPr>
            <w:tcW w:w="6600" w:type="dxa"/>
          </w:tcPr>
          <w:p w14:paraId="0FE5301C" w14:textId="77777777" w:rsidR="00574C23" w:rsidRDefault="00947F56">
            <w:pPr>
              <w:spacing w:line="360" w:lineRule="auto"/>
              <w:rPr>
                <w:szCs w:val="21"/>
              </w:rPr>
            </w:pPr>
            <w:r>
              <w:rPr>
                <w:rFonts w:hint="eastAsia"/>
                <w:szCs w:val="21"/>
              </w:rPr>
              <w:t>对软件工程课程有兴趣的人</w:t>
            </w:r>
          </w:p>
        </w:tc>
      </w:tr>
    </w:tbl>
    <w:p w14:paraId="73FC9834" w14:textId="77777777" w:rsidR="00574C23" w:rsidRDefault="00947F56">
      <w:pPr>
        <w:pStyle w:val="3"/>
      </w:pPr>
      <w:bookmarkStart w:id="55" w:name="_Toc531879152"/>
      <w:r>
        <w:rPr>
          <w:rFonts w:hint="eastAsia"/>
        </w:rPr>
        <w:t>1.2.5</w:t>
      </w:r>
      <w:r>
        <w:rPr>
          <w:rFonts w:hint="eastAsia"/>
        </w:rPr>
        <w:t>计算中心</w:t>
      </w:r>
      <w:bookmarkEnd w:id="55"/>
    </w:p>
    <w:p w14:paraId="3C67F994" w14:textId="77777777" w:rsidR="00574C23" w:rsidRDefault="00947F56">
      <w:r>
        <w:rPr>
          <w:rFonts w:hint="eastAsia"/>
        </w:rPr>
        <w:t>该项目</w:t>
      </w:r>
      <w:r>
        <w:rPr>
          <w:rFonts w:hint="eastAsia"/>
          <w:szCs w:val="21"/>
        </w:rPr>
        <w:t>运行在阿里云服务器上。</w:t>
      </w:r>
    </w:p>
    <w:p w14:paraId="7BDE71D0" w14:textId="77777777" w:rsidR="00574C23" w:rsidRDefault="00947F56">
      <w:pPr>
        <w:pStyle w:val="2"/>
        <w:spacing w:line="360" w:lineRule="auto"/>
      </w:pPr>
      <w:bookmarkStart w:id="56" w:name="_Toc531879153"/>
      <w:r>
        <w:rPr>
          <w:rFonts w:hint="eastAsia"/>
        </w:rPr>
        <w:t>1.3</w:t>
      </w:r>
      <w:r>
        <w:t xml:space="preserve"> </w:t>
      </w:r>
      <w:r>
        <w:rPr>
          <w:rFonts w:hint="eastAsia"/>
        </w:rPr>
        <w:t>定义</w:t>
      </w:r>
      <w:bookmarkEnd w:id="5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574C23" w14:paraId="2FB8652C" w14:textId="77777777" w:rsidTr="00CF765A">
        <w:tc>
          <w:tcPr>
            <w:tcW w:w="4261" w:type="dxa"/>
          </w:tcPr>
          <w:p w14:paraId="1FC12A9B" w14:textId="77777777" w:rsidR="00574C23" w:rsidRDefault="00947F56">
            <w:pPr>
              <w:jc w:val="center"/>
              <w:rPr>
                <w:rFonts w:asciiTheme="minorEastAsia" w:hAnsiTheme="minorEastAsia"/>
                <w:b/>
                <w:bCs/>
                <w:sz w:val="24"/>
                <w:szCs w:val="24"/>
              </w:rPr>
            </w:pPr>
            <w:r>
              <w:rPr>
                <w:rFonts w:asciiTheme="minorEastAsia" w:hAnsiTheme="minorEastAsia" w:hint="eastAsia"/>
                <w:b/>
                <w:bCs/>
                <w:sz w:val="24"/>
                <w:szCs w:val="24"/>
              </w:rPr>
              <w:t>缩写</w:t>
            </w:r>
          </w:p>
        </w:tc>
        <w:tc>
          <w:tcPr>
            <w:tcW w:w="4261" w:type="dxa"/>
          </w:tcPr>
          <w:p w14:paraId="508C4177" w14:textId="77777777" w:rsidR="00574C23" w:rsidRDefault="00947F56">
            <w:pPr>
              <w:jc w:val="center"/>
              <w:rPr>
                <w:b/>
                <w:bCs/>
                <w:sz w:val="24"/>
                <w:szCs w:val="24"/>
              </w:rPr>
            </w:pPr>
            <w:r>
              <w:rPr>
                <w:rFonts w:hint="eastAsia"/>
                <w:b/>
                <w:bCs/>
                <w:sz w:val="24"/>
                <w:szCs w:val="24"/>
              </w:rPr>
              <w:t>描述</w:t>
            </w:r>
          </w:p>
        </w:tc>
      </w:tr>
      <w:tr w:rsidR="00574C23" w14:paraId="1BE7BBE2" w14:textId="77777777" w:rsidTr="00CF765A">
        <w:tc>
          <w:tcPr>
            <w:tcW w:w="4261" w:type="dxa"/>
          </w:tcPr>
          <w:p w14:paraId="500E14E3" w14:textId="77777777" w:rsidR="00574C23" w:rsidRDefault="00947F56">
            <w:r>
              <w:rPr>
                <w:rFonts w:asciiTheme="minorEastAsia" w:hAnsiTheme="minorEastAsia"/>
                <w:szCs w:val="21"/>
              </w:rPr>
              <w:t>REPP</w:t>
            </w:r>
          </w:p>
        </w:tc>
        <w:tc>
          <w:tcPr>
            <w:tcW w:w="4261" w:type="dxa"/>
          </w:tcPr>
          <w:p w14:paraId="47442261" w14:textId="77777777" w:rsidR="00574C23" w:rsidRDefault="00947F56">
            <w:r>
              <w:rPr>
                <w:rFonts w:hint="eastAsia"/>
              </w:rPr>
              <w:t>需求项目工程计划</w:t>
            </w:r>
          </w:p>
        </w:tc>
      </w:tr>
      <w:tr w:rsidR="00772A22" w14:paraId="134BFC7E" w14:textId="77777777" w:rsidTr="00CF765A">
        <w:tc>
          <w:tcPr>
            <w:tcW w:w="4261" w:type="dxa"/>
          </w:tcPr>
          <w:p w14:paraId="1082F4CB" w14:textId="6559878B" w:rsidR="00772A22" w:rsidRDefault="00772A22">
            <w:pPr>
              <w:rPr>
                <w:rFonts w:asciiTheme="minorEastAsia" w:hAnsiTheme="minorEastAsia"/>
                <w:szCs w:val="21"/>
              </w:rPr>
            </w:pPr>
            <w:r>
              <w:rPr>
                <w:rFonts w:asciiTheme="minorEastAsia" w:hAnsiTheme="minorEastAsia" w:hint="eastAsia"/>
                <w:szCs w:val="21"/>
              </w:rPr>
              <w:t>C</w:t>
            </w:r>
            <w:r>
              <w:rPr>
                <w:rFonts w:asciiTheme="minorEastAsia" w:hAnsiTheme="minorEastAsia"/>
                <w:szCs w:val="21"/>
              </w:rPr>
              <w:t>CB</w:t>
            </w:r>
          </w:p>
        </w:tc>
        <w:tc>
          <w:tcPr>
            <w:tcW w:w="4261" w:type="dxa"/>
          </w:tcPr>
          <w:p w14:paraId="0AF5D07D" w14:textId="396DAEC6" w:rsidR="00772A22" w:rsidRDefault="00772A22">
            <w:r>
              <w:rPr>
                <w:rFonts w:hint="eastAsia"/>
              </w:rPr>
              <w:t>变更控制委员会</w:t>
            </w:r>
          </w:p>
        </w:tc>
      </w:tr>
      <w:tr w:rsidR="00574C23" w14:paraId="002289C0" w14:textId="77777777" w:rsidTr="00CF765A">
        <w:tc>
          <w:tcPr>
            <w:tcW w:w="4261" w:type="dxa"/>
          </w:tcPr>
          <w:p w14:paraId="241F7C02" w14:textId="77777777" w:rsidR="00574C23" w:rsidRDefault="00947F56">
            <w:r>
              <w:rPr>
                <w:rFonts w:hint="eastAsia"/>
              </w:rPr>
              <w:t>TBD</w:t>
            </w:r>
          </w:p>
        </w:tc>
        <w:tc>
          <w:tcPr>
            <w:tcW w:w="4261" w:type="dxa"/>
          </w:tcPr>
          <w:p w14:paraId="66E52753" w14:textId="77777777" w:rsidR="00574C23" w:rsidRDefault="00947F56">
            <w:r>
              <w:rPr>
                <w:rFonts w:hint="eastAsia"/>
              </w:rPr>
              <w:t>待定</w:t>
            </w:r>
          </w:p>
        </w:tc>
      </w:tr>
    </w:tbl>
    <w:p w14:paraId="3678F486" w14:textId="77777777" w:rsidR="00574C23" w:rsidRDefault="00947F56">
      <w:pPr>
        <w:pStyle w:val="2"/>
        <w:spacing w:line="360" w:lineRule="auto"/>
      </w:pPr>
      <w:bookmarkStart w:id="57" w:name="_Toc531879154"/>
      <w:r>
        <w:rPr>
          <w:rFonts w:hint="eastAsia"/>
        </w:rPr>
        <w:t>1.4</w:t>
      </w:r>
      <w:r>
        <w:t xml:space="preserve"> </w:t>
      </w:r>
      <w:r>
        <w:rPr>
          <w:rFonts w:hint="eastAsia"/>
        </w:rPr>
        <w:t>参考资料</w:t>
      </w:r>
      <w:bookmarkStart w:id="58" w:name="_Toc525938482"/>
      <w:bookmarkEnd w:id="57"/>
    </w:p>
    <w:p w14:paraId="0F8AC0F7" w14:textId="77777777" w:rsidR="008F06CB" w:rsidRPr="00346BB5" w:rsidRDefault="008F06CB" w:rsidP="008F06CB">
      <w:pPr>
        <w:rPr>
          <w:rFonts w:asciiTheme="minorEastAsia" w:hAnsiTheme="minorEastAsia"/>
        </w:rPr>
      </w:pPr>
      <w:r w:rsidRPr="00346BB5">
        <w:rPr>
          <w:rFonts w:asciiTheme="minorEastAsia" w:hAnsiTheme="minorEastAsia" w:hint="eastAsia"/>
        </w:rPr>
        <w:t xml:space="preserve">[1] </w:t>
      </w:r>
      <w:r w:rsidRPr="00346BB5">
        <w:rPr>
          <w:rFonts w:asciiTheme="minorEastAsia" w:hAnsiTheme="minorEastAsia"/>
        </w:rPr>
        <w:t>ISO9001</w:t>
      </w:r>
      <w:r w:rsidRPr="00346BB5">
        <w:rPr>
          <w:rFonts w:asciiTheme="minorEastAsia" w:hAnsiTheme="minorEastAsia" w:hint="eastAsia"/>
        </w:rPr>
        <w:t>标准</w:t>
      </w:r>
      <w:r w:rsidRPr="00346BB5">
        <w:rPr>
          <w:rFonts w:asciiTheme="minorEastAsia" w:hAnsiTheme="minorEastAsia"/>
        </w:rPr>
        <w:t>文档模板</w:t>
      </w:r>
      <w:r w:rsidRPr="00346BB5">
        <w:rPr>
          <w:rFonts w:asciiTheme="minorEastAsia" w:hAnsiTheme="minorEastAsia" w:hint="eastAsia"/>
        </w:rPr>
        <w:t>《项目开发计划》</w:t>
      </w:r>
    </w:p>
    <w:p w14:paraId="59198B83" w14:textId="77777777" w:rsidR="008F06CB" w:rsidRPr="00346BB5" w:rsidRDefault="008F06CB" w:rsidP="008F06CB">
      <w:pPr>
        <w:rPr>
          <w:rFonts w:asciiTheme="minorEastAsia" w:hAnsiTheme="minorEastAsia"/>
        </w:rPr>
      </w:pPr>
      <w:r w:rsidRPr="00346BB5">
        <w:rPr>
          <w:rFonts w:asciiTheme="minorEastAsia" w:hAnsiTheme="minorEastAsia"/>
        </w:rPr>
        <w:t>[</w:t>
      </w:r>
      <w:r>
        <w:rPr>
          <w:rFonts w:asciiTheme="minorEastAsia" w:hAnsiTheme="minorEastAsia" w:hint="eastAsia"/>
        </w:rPr>
        <w:t>2</w:t>
      </w:r>
      <w:r w:rsidRPr="00346BB5">
        <w:rPr>
          <w:rFonts w:asciiTheme="minorEastAsia" w:hAnsiTheme="minorEastAsia"/>
        </w:rPr>
        <w:t>]</w:t>
      </w:r>
      <w:r w:rsidRPr="00346BB5">
        <w:rPr>
          <w:rFonts w:asciiTheme="minorEastAsia" w:hAnsiTheme="minorEastAsia" w:hint="eastAsia"/>
        </w:rPr>
        <w:t xml:space="preserve"> </w:t>
      </w:r>
      <w:r w:rsidRPr="00346BB5">
        <w:rPr>
          <w:rFonts w:asciiTheme="minorEastAsia" w:hAnsiTheme="minorEastAsia"/>
        </w:rPr>
        <w:t>GB/T 8567-2006</w:t>
      </w:r>
      <w:r w:rsidRPr="00346BB5">
        <w:rPr>
          <w:rFonts w:asciiTheme="minorEastAsia" w:hAnsiTheme="minorEastAsia" w:hint="eastAsia"/>
        </w:rPr>
        <w:t>《计算机软件文档编制规范GB-T8567-2006》</w:t>
      </w:r>
    </w:p>
    <w:p w14:paraId="4409FAE1" w14:textId="77777777" w:rsidR="008F06CB" w:rsidRPr="00346BB5" w:rsidRDefault="008F06CB" w:rsidP="008F06CB">
      <w:pPr>
        <w:rPr>
          <w:rFonts w:asciiTheme="minorEastAsia" w:hAnsiTheme="minorEastAsia"/>
          <w:szCs w:val="24"/>
        </w:rPr>
      </w:pPr>
      <w:r w:rsidRPr="00346BB5">
        <w:rPr>
          <w:rFonts w:asciiTheme="minorEastAsia" w:hAnsiTheme="minorEastAsia" w:hint="eastAsia"/>
          <w:szCs w:val="24"/>
        </w:rPr>
        <w:t>[</w:t>
      </w:r>
      <w:r>
        <w:rPr>
          <w:rFonts w:asciiTheme="minorEastAsia" w:hAnsiTheme="minorEastAsia" w:hint="eastAsia"/>
          <w:szCs w:val="24"/>
        </w:rPr>
        <w:t>3</w:t>
      </w:r>
      <w:r w:rsidRPr="00346BB5">
        <w:rPr>
          <w:rFonts w:asciiTheme="minorEastAsia" w:hAnsiTheme="minorEastAsia"/>
          <w:szCs w:val="24"/>
        </w:rPr>
        <w:t xml:space="preserve">] </w:t>
      </w:r>
      <w:r w:rsidRPr="00346BB5">
        <w:rPr>
          <w:rFonts w:asciiTheme="minorEastAsia" w:hAnsiTheme="minorEastAsia" w:hint="eastAsia"/>
          <w:szCs w:val="24"/>
        </w:rPr>
        <w:t>C2-PRD-项目描述-201</w:t>
      </w:r>
      <w:r w:rsidRPr="00346BB5">
        <w:rPr>
          <w:rFonts w:asciiTheme="minorEastAsia" w:hAnsiTheme="minorEastAsia"/>
          <w:szCs w:val="24"/>
        </w:rPr>
        <w:t>8</w:t>
      </w:r>
    </w:p>
    <w:p w14:paraId="4DEA5EDB" w14:textId="77777777" w:rsidR="008F06CB" w:rsidRDefault="008F06CB" w:rsidP="008F06CB">
      <w:pPr>
        <w:rPr>
          <w:rFonts w:asciiTheme="minorEastAsia" w:hAnsiTheme="minorEastAsia"/>
          <w:szCs w:val="24"/>
        </w:rPr>
      </w:pPr>
      <w:r w:rsidRPr="00346BB5">
        <w:rPr>
          <w:rFonts w:asciiTheme="minorEastAsia" w:hAnsiTheme="minorEastAsia" w:hint="eastAsia"/>
          <w:szCs w:val="24"/>
        </w:rPr>
        <w:t>[</w:t>
      </w:r>
      <w:r>
        <w:rPr>
          <w:rFonts w:asciiTheme="minorEastAsia" w:hAnsiTheme="minorEastAsia" w:hint="eastAsia"/>
          <w:szCs w:val="24"/>
        </w:rPr>
        <w:t>4</w:t>
      </w:r>
      <w:r w:rsidRPr="00346BB5">
        <w:rPr>
          <w:rFonts w:asciiTheme="minorEastAsia" w:hAnsiTheme="minorEastAsia" w:hint="eastAsia"/>
          <w:szCs w:val="24"/>
        </w:rPr>
        <w:t>]</w:t>
      </w:r>
      <w:r w:rsidRPr="00346BB5">
        <w:rPr>
          <w:rFonts w:asciiTheme="minorEastAsia" w:hAnsiTheme="minorEastAsia"/>
          <w:szCs w:val="24"/>
        </w:rPr>
        <w:t xml:space="preserve"> </w:t>
      </w:r>
      <w:r w:rsidRPr="00346BB5">
        <w:rPr>
          <w:rFonts w:asciiTheme="minorEastAsia" w:hAnsiTheme="minorEastAsia" w:hint="eastAsia"/>
          <w:szCs w:val="24"/>
        </w:rPr>
        <w:t>张海藩,牟永敏</w:t>
      </w:r>
      <w:r>
        <w:rPr>
          <w:rFonts w:asciiTheme="minorEastAsia" w:hAnsiTheme="minorEastAsia" w:hint="eastAsia"/>
          <w:szCs w:val="24"/>
        </w:rPr>
        <w:t>《</w:t>
      </w:r>
      <w:r w:rsidRPr="00346BB5">
        <w:rPr>
          <w:rFonts w:asciiTheme="minorEastAsia" w:hAnsiTheme="minorEastAsia" w:hint="eastAsia"/>
          <w:szCs w:val="24"/>
        </w:rPr>
        <w:t>软件工程导论</w:t>
      </w:r>
      <w:r>
        <w:rPr>
          <w:rFonts w:asciiTheme="minorEastAsia" w:hAnsiTheme="minorEastAsia" w:hint="eastAsia"/>
          <w:szCs w:val="24"/>
        </w:rPr>
        <w:t>》</w:t>
      </w:r>
      <w:r w:rsidRPr="00346BB5">
        <w:rPr>
          <w:rFonts w:asciiTheme="minorEastAsia" w:hAnsiTheme="minorEastAsia" w:hint="eastAsia"/>
          <w:szCs w:val="24"/>
        </w:rPr>
        <w:t>（第六版）</w:t>
      </w:r>
    </w:p>
    <w:p w14:paraId="3345DE96" w14:textId="77777777" w:rsidR="008F06CB" w:rsidRPr="00346BB5" w:rsidRDefault="008F06CB" w:rsidP="008F06CB">
      <w:pPr>
        <w:rPr>
          <w:rFonts w:asciiTheme="minorEastAsia" w:hAnsiTheme="minorEastAsia"/>
          <w:szCs w:val="24"/>
        </w:rPr>
      </w:pPr>
      <w:r>
        <w:rPr>
          <w:rFonts w:asciiTheme="minorEastAsia" w:hAnsiTheme="minorEastAsia" w:hint="eastAsia"/>
          <w:szCs w:val="24"/>
        </w:rPr>
        <w:t>[5</w:t>
      </w:r>
      <w:r>
        <w:rPr>
          <w:rFonts w:asciiTheme="minorEastAsia" w:hAnsiTheme="minorEastAsia"/>
          <w:szCs w:val="24"/>
        </w:rPr>
        <w:t xml:space="preserve">] </w:t>
      </w:r>
      <w:bookmarkStart w:id="59" w:name="_Hlk530314610"/>
      <w:r>
        <w:rPr>
          <w:rFonts w:asciiTheme="minorEastAsia" w:hAnsiTheme="minorEastAsia" w:hint="eastAsia"/>
          <w:szCs w:val="24"/>
        </w:rPr>
        <w:t>《</w:t>
      </w:r>
      <w:r w:rsidRPr="00346BB5">
        <w:rPr>
          <w:rFonts w:asciiTheme="minorEastAsia" w:hAnsiTheme="minorEastAsia" w:hint="eastAsia"/>
          <w:szCs w:val="24"/>
        </w:rPr>
        <w:t>项目管理知识体系指南</w:t>
      </w:r>
      <w:r>
        <w:rPr>
          <w:rFonts w:asciiTheme="minorEastAsia" w:hAnsiTheme="minorEastAsia" w:hint="eastAsia"/>
          <w:szCs w:val="24"/>
        </w:rPr>
        <w:t>》（第六版）</w:t>
      </w:r>
      <w:bookmarkEnd w:id="59"/>
    </w:p>
    <w:p w14:paraId="1A78F0F8" w14:textId="77777777" w:rsidR="008F06CB" w:rsidRPr="00346BB5" w:rsidRDefault="008F06CB" w:rsidP="008F06CB">
      <w:pPr>
        <w:rPr>
          <w:rFonts w:asciiTheme="minorEastAsia" w:hAnsiTheme="minorEastAsia"/>
        </w:rPr>
      </w:pPr>
      <w:r w:rsidRPr="00346BB5">
        <w:rPr>
          <w:rFonts w:asciiTheme="minorEastAsia" w:hAnsiTheme="minorEastAsia" w:hint="eastAsia"/>
        </w:rPr>
        <w:t>注</w:t>
      </w:r>
      <w:r w:rsidRPr="00346BB5">
        <w:rPr>
          <w:rFonts w:asciiTheme="minorEastAsia" w:hAnsiTheme="minorEastAsia"/>
        </w:rPr>
        <w:t>：</w:t>
      </w:r>
      <w:r w:rsidRPr="00346BB5">
        <w:rPr>
          <w:rFonts w:asciiTheme="minorEastAsia" w:hAnsiTheme="minorEastAsia" w:hint="eastAsia"/>
        </w:rPr>
        <w:t>本</w:t>
      </w:r>
      <w:r w:rsidRPr="00346BB5">
        <w:rPr>
          <w:rFonts w:asciiTheme="minorEastAsia" w:hAnsiTheme="minorEastAsia"/>
        </w:rPr>
        <w:t>文档主要</w:t>
      </w:r>
      <w:r w:rsidRPr="00346BB5">
        <w:rPr>
          <w:rFonts w:asciiTheme="minorEastAsia" w:hAnsiTheme="minorEastAsia" w:hint="eastAsia"/>
        </w:rPr>
        <w:t>参考</w:t>
      </w:r>
      <w:r w:rsidRPr="00346BB5">
        <w:rPr>
          <w:rFonts w:asciiTheme="minorEastAsia" w:hAnsiTheme="minorEastAsia"/>
        </w:rPr>
        <w:t>ISO9001</w:t>
      </w:r>
      <w:r w:rsidRPr="00346BB5">
        <w:rPr>
          <w:rFonts w:asciiTheme="minorEastAsia" w:hAnsiTheme="minorEastAsia" w:hint="eastAsia"/>
        </w:rPr>
        <w:t>标准</w:t>
      </w:r>
    </w:p>
    <w:p w14:paraId="52A5D3EA" w14:textId="70071EAC" w:rsidR="00574C23" w:rsidRDefault="00947F56">
      <w:pPr>
        <w:pStyle w:val="1"/>
        <w:spacing w:line="360" w:lineRule="auto"/>
      </w:pPr>
      <w:bookmarkStart w:id="60" w:name="_Toc531879155"/>
      <w:r>
        <w:rPr>
          <w:rFonts w:asciiTheme="majorEastAsia" w:hAnsiTheme="majorEastAsia" w:cstheme="majorHAnsi" w:hint="eastAsia"/>
        </w:rPr>
        <w:t>2</w:t>
      </w:r>
      <w:r>
        <w:rPr>
          <w:rFonts w:asciiTheme="majorEastAsia" w:hAnsiTheme="majorEastAsia" w:cstheme="majorHAnsi"/>
        </w:rPr>
        <w:t xml:space="preserve"> </w:t>
      </w:r>
      <w:r>
        <w:rPr>
          <w:rFonts w:asciiTheme="majorEastAsia" w:hAnsiTheme="majorEastAsia" w:cstheme="majorHAnsi" w:hint="eastAsia"/>
        </w:rPr>
        <w:t>项目概述</w:t>
      </w:r>
      <w:bookmarkEnd w:id="60"/>
    </w:p>
    <w:p w14:paraId="3EBFAC39" w14:textId="77777777" w:rsidR="00574C23" w:rsidRDefault="00947F56">
      <w:pPr>
        <w:pStyle w:val="2"/>
        <w:spacing w:line="360" w:lineRule="auto"/>
      </w:pPr>
      <w:bookmarkStart w:id="61" w:name="_Toc531879156"/>
      <w:r>
        <w:rPr>
          <w:rFonts w:hint="eastAsia"/>
        </w:rPr>
        <w:t>2.1</w:t>
      </w:r>
      <w:r>
        <w:t xml:space="preserve"> </w:t>
      </w:r>
      <w:r>
        <w:rPr>
          <w:rFonts w:hint="eastAsia"/>
        </w:rPr>
        <w:t>工作内容</w:t>
      </w:r>
      <w:bookmarkEnd w:id="61"/>
    </w:p>
    <w:tbl>
      <w:tblPr>
        <w:tblW w:w="8522"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5"/>
        <w:gridCol w:w="4948"/>
        <w:gridCol w:w="1439"/>
      </w:tblGrid>
      <w:tr w:rsidR="00574C23" w14:paraId="0B30D1BF" w14:textId="77777777">
        <w:tc>
          <w:tcPr>
            <w:tcW w:w="2135" w:type="dxa"/>
          </w:tcPr>
          <w:p w14:paraId="5A3ED5FB" w14:textId="77777777" w:rsidR="00574C23" w:rsidRDefault="00947F56">
            <w:pPr>
              <w:spacing w:line="360" w:lineRule="auto"/>
              <w:jc w:val="center"/>
              <w:rPr>
                <w:b/>
                <w:bCs/>
                <w:color w:val="000000"/>
                <w:sz w:val="24"/>
                <w:szCs w:val="21"/>
              </w:rPr>
            </w:pPr>
            <w:r>
              <w:rPr>
                <w:rFonts w:hint="eastAsia"/>
                <w:b/>
                <w:bCs/>
                <w:color w:val="000000"/>
                <w:sz w:val="24"/>
                <w:szCs w:val="21"/>
              </w:rPr>
              <w:t>里程碑</w:t>
            </w:r>
          </w:p>
        </w:tc>
        <w:tc>
          <w:tcPr>
            <w:tcW w:w="4948" w:type="dxa"/>
          </w:tcPr>
          <w:p w14:paraId="37A3DEC4" w14:textId="77777777" w:rsidR="00574C23" w:rsidRDefault="00947F56">
            <w:pPr>
              <w:spacing w:line="360" w:lineRule="auto"/>
              <w:jc w:val="center"/>
              <w:rPr>
                <w:b/>
                <w:bCs/>
                <w:color w:val="000000"/>
                <w:sz w:val="24"/>
                <w:szCs w:val="21"/>
              </w:rPr>
            </w:pPr>
            <w:r>
              <w:rPr>
                <w:rFonts w:hint="eastAsia"/>
                <w:b/>
                <w:bCs/>
                <w:color w:val="000000"/>
                <w:sz w:val="24"/>
                <w:szCs w:val="21"/>
              </w:rPr>
              <w:t>需提交文件</w:t>
            </w:r>
          </w:p>
        </w:tc>
        <w:tc>
          <w:tcPr>
            <w:tcW w:w="1439" w:type="dxa"/>
          </w:tcPr>
          <w:p w14:paraId="24A5E437" w14:textId="77777777" w:rsidR="00574C23" w:rsidRDefault="00947F56">
            <w:pPr>
              <w:spacing w:line="360" w:lineRule="auto"/>
              <w:jc w:val="center"/>
              <w:rPr>
                <w:b/>
                <w:bCs/>
                <w:color w:val="000000"/>
                <w:sz w:val="24"/>
                <w:szCs w:val="21"/>
              </w:rPr>
            </w:pPr>
            <w:r>
              <w:rPr>
                <w:rFonts w:hint="eastAsia"/>
                <w:b/>
                <w:bCs/>
                <w:color w:val="000000"/>
                <w:sz w:val="24"/>
                <w:szCs w:val="21"/>
              </w:rPr>
              <w:t>负责人</w:t>
            </w:r>
          </w:p>
        </w:tc>
      </w:tr>
      <w:tr w:rsidR="00574C23" w14:paraId="02C46E9B" w14:textId="77777777">
        <w:tc>
          <w:tcPr>
            <w:tcW w:w="2135" w:type="dxa"/>
          </w:tcPr>
          <w:p w14:paraId="6AEB55F7" w14:textId="77777777" w:rsidR="00574C23" w:rsidRDefault="00947F56">
            <w:pP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0</w:t>
            </w:r>
          </w:p>
        </w:tc>
        <w:tc>
          <w:tcPr>
            <w:tcW w:w="4948" w:type="dxa"/>
          </w:tcPr>
          <w:p w14:paraId="614DCCCE" w14:textId="77777777" w:rsidR="00574C23" w:rsidRDefault="00947F56">
            <w:pPr>
              <w:rPr>
                <w:rFonts w:asciiTheme="minorEastAsia" w:hAnsiTheme="minorEastAsia"/>
                <w:szCs w:val="21"/>
              </w:rPr>
            </w:pPr>
            <w:r>
              <w:rPr>
                <w:rFonts w:asciiTheme="minorEastAsia" w:hAnsiTheme="minorEastAsia" w:hint="eastAsia"/>
                <w:szCs w:val="21"/>
              </w:rPr>
              <w:t>项目可行性报告</w:t>
            </w:r>
          </w:p>
        </w:tc>
        <w:tc>
          <w:tcPr>
            <w:tcW w:w="1439" w:type="dxa"/>
          </w:tcPr>
          <w:p w14:paraId="00B6E038" w14:textId="77777777" w:rsidR="00574C23" w:rsidRDefault="00947F56">
            <w:pPr>
              <w:rPr>
                <w:rFonts w:asciiTheme="minorEastAsia" w:hAnsiTheme="minorEastAsia"/>
                <w:szCs w:val="21"/>
              </w:rPr>
            </w:pPr>
            <w:r>
              <w:rPr>
                <w:rFonts w:asciiTheme="minorEastAsia" w:hAnsiTheme="minorEastAsia" w:hint="eastAsia"/>
                <w:szCs w:val="21"/>
              </w:rPr>
              <w:t>沈启航</w:t>
            </w:r>
          </w:p>
        </w:tc>
      </w:tr>
      <w:tr w:rsidR="00574C23" w14:paraId="6EAF9A9C" w14:textId="77777777">
        <w:tc>
          <w:tcPr>
            <w:tcW w:w="2135" w:type="dxa"/>
          </w:tcPr>
          <w:p w14:paraId="44D3F4DF" w14:textId="77777777" w:rsidR="00574C23" w:rsidRDefault="00947F56">
            <w:pPr>
              <w:rPr>
                <w:rFonts w:ascii="等线 Light" w:eastAsia="等线 Light" w:hAnsi="等线 Light"/>
                <w:szCs w:val="21"/>
              </w:rPr>
            </w:pPr>
            <w:r>
              <w:rPr>
                <w:rFonts w:ascii="等线 Light" w:eastAsia="等线 Light" w:hAnsi="等线 Light" w:hint="eastAsia"/>
                <w:szCs w:val="21"/>
              </w:rPr>
              <w:t>M1</w:t>
            </w:r>
          </w:p>
        </w:tc>
        <w:tc>
          <w:tcPr>
            <w:tcW w:w="4948" w:type="dxa"/>
          </w:tcPr>
          <w:p w14:paraId="1265D5B5" w14:textId="08E3D4BF" w:rsidR="00574C23" w:rsidRDefault="00947F56">
            <w:pPr>
              <w:rPr>
                <w:rFonts w:asciiTheme="minorEastAsia" w:hAnsiTheme="minorEastAsia"/>
                <w:szCs w:val="21"/>
              </w:rPr>
            </w:pPr>
            <w:r>
              <w:rPr>
                <w:rFonts w:asciiTheme="minorEastAsia" w:hAnsiTheme="minorEastAsia" w:hint="eastAsia"/>
                <w:szCs w:val="21"/>
              </w:rPr>
              <w:t>项目章程</w:t>
            </w:r>
          </w:p>
        </w:tc>
        <w:tc>
          <w:tcPr>
            <w:tcW w:w="1439" w:type="dxa"/>
          </w:tcPr>
          <w:p w14:paraId="67C43EF1" w14:textId="77777777" w:rsidR="00574C23" w:rsidRDefault="00947F56">
            <w:pPr>
              <w:rPr>
                <w:rFonts w:asciiTheme="minorEastAsia" w:hAnsiTheme="minorEastAsia"/>
                <w:szCs w:val="21"/>
              </w:rPr>
            </w:pPr>
            <w:r>
              <w:rPr>
                <w:rFonts w:asciiTheme="minorEastAsia" w:hAnsiTheme="minorEastAsia" w:hint="eastAsia"/>
                <w:szCs w:val="21"/>
              </w:rPr>
              <w:t>沈启航</w:t>
            </w:r>
          </w:p>
        </w:tc>
      </w:tr>
      <w:tr w:rsidR="002721CA" w14:paraId="193705FC" w14:textId="77777777">
        <w:tc>
          <w:tcPr>
            <w:tcW w:w="2135" w:type="dxa"/>
          </w:tcPr>
          <w:p w14:paraId="65389AD2" w14:textId="25E8CCF1" w:rsidR="002721CA" w:rsidRDefault="002721CA">
            <w:pPr>
              <w:rPr>
                <w:rFonts w:ascii="等线 Light" w:eastAsia="等线 Light" w:hAnsi="等线 Light"/>
                <w:szCs w:val="21"/>
              </w:rPr>
            </w:pPr>
            <w:r>
              <w:rPr>
                <w:rFonts w:ascii="等线 Light" w:eastAsia="等线 Light" w:hAnsi="等线 Light" w:hint="eastAsia"/>
                <w:szCs w:val="21"/>
              </w:rPr>
              <w:t>M</w:t>
            </w:r>
            <w:r w:rsidR="003F79DA">
              <w:rPr>
                <w:rFonts w:ascii="等线 Light" w:eastAsia="等线 Light" w:hAnsi="等线 Light" w:hint="eastAsia"/>
                <w:szCs w:val="21"/>
              </w:rPr>
              <w:t>2</w:t>
            </w:r>
          </w:p>
        </w:tc>
        <w:tc>
          <w:tcPr>
            <w:tcW w:w="4948" w:type="dxa"/>
          </w:tcPr>
          <w:p w14:paraId="479855D0" w14:textId="32C248D5" w:rsidR="002721CA" w:rsidRDefault="002721CA">
            <w:pPr>
              <w:rPr>
                <w:rFonts w:asciiTheme="minorEastAsia" w:hAnsiTheme="minorEastAsia"/>
                <w:szCs w:val="21"/>
              </w:rPr>
            </w:pPr>
            <w:r>
              <w:rPr>
                <w:rFonts w:asciiTheme="minorEastAsia" w:hAnsiTheme="minorEastAsia" w:hint="eastAsia"/>
                <w:szCs w:val="21"/>
              </w:rPr>
              <w:t>需求工程</w:t>
            </w:r>
            <w:r w:rsidR="0008213B">
              <w:rPr>
                <w:rFonts w:asciiTheme="minorEastAsia" w:hAnsiTheme="minorEastAsia" w:hint="eastAsia"/>
                <w:szCs w:val="21"/>
              </w:rPr>
              <w:t>项目</w:t>
            </w:r>
            <w:r>
              <w:rPr>
                <w:rFonts w:asciiTheme="minorEastAsia" w:hAnsiTheme="minorEastAsia" w:hint="eastAsia"/>
                <w:szCs w:val="21"/>
              </w:rPr>
              <w:t>计划</w:t>
            </w:r>
          </w:p>
        </w:tc>
        <w:tc>
          <w:tcPr>
            <w:tcW w:w="1439" w:type="dxa"/>
          </w:tcPr>
          <w:p w14:paraId="3A20D924" w14:textId="0F6787D1" w:rsidR="002721CA" w:rsidRDefault="002721CA">
            <w:pPr>
              <w:rPr>
                <w:rFonts w:asciiTheme="minorEastAsia" w:hAnsiTheme="minorEastAsia"/>
                <w:szCs w:val="21"/>
              </w:rPr>
            </w:pPr>
            <w:r>
              <w:rPr>
                <w:rFonts w:asciiTheme="minorEastAsia" w:hAnsiTheme="minorEastAsia" w:hint="eastAsia"/>
                <w:szCs w:val="21"/>
              </w:rPr>
              <w:t>叶柏成</w:t>
            </w:r>
          </w:p>
        </w:tc>
      </w:tr>
      <w:tr w:rsidR="00574C23" w14:paraId="1A470248" w14:textId="77777777">
        <w:tc>
          <w:tcPr>
            <w:tcW w:w="2135" w:type="dxa"/>
          </w:tcPr>
          <w:p w14:paraId="3F676FEA" w14:textId="137E5CD6" w:rsidR="00574C23" w:rsidRDefault="00947F56">
            <w:pPr>
              <w:rPr>
                <w:rFonts w:ascii="等线 Light" w:eastAsia="等线 Light" w:hAnsi="等线 Light"/>
                <w:szCs w:val="21"/>
              </w:rPr>
            </w:pPr>
            <w:r>
              <w:rPr>
                <w:rFonts w:ascii="等线 Light" w:eastAsia="等线 Light" w:hAnsi="等线 Light" w:hint="eastAsia"/>
                <w:szCs w:val="21"/>
              </w:rPr>
              <w:t>M</w:t>
            </w:r>
            <w:r w:rsidR="003F79DA">
              <w:rPr>
                <w:rFonts w:ascii="等线 Light" w:eastAsia="等线 Light" w:hAnsi="等线 Light" w:hint="eastAsia"/>
                <w:szCs w:val="21"/>
              </w:rPr>
              <w:t>3</w:t>
            </w:r>
          </w:p>
        </w:tc>
        <w:tc>
          <w:tcPr>
            <w:tcW w:w="4948" w:type="dxa"/>
          </w:tcPr>
          <w:p w14:paraId="7E3D3D3E" w14:textId="77777777" w:rsidR="00574C23" w:rsidRDefault="00947F56">
            <w:pPr>
              <w:rPr>
                <w:rFonts w:asciiTheme="minorEastAsia" w:hAnsiTheme="minorEastAsia"/>
                <w:szCs w:val="21"/>
              </w:rPr>
            </w:pPr>
            <w:r>
              <w:rPr>
                <w:rFonts w:asciiTheme="minorEastAsia" w:hAnsiTheme="minorEastAsia" w:hint="eastAsia"/>
                <w:szCs w:val="21"/>
              </w:rPr>
              <w:t>软件需求规格说明书</w:t>
            </w:r>
          </w:p>
        </w:tc>
        <w:tc>
          <w:tcPr>
            <w:tcW w:w="1439" w:type="dxa"/>
          </w:tcPr>
          <w:p w14:paraId="0E63808B" w14:textId="72EEC858" w:rsidR="00574C23" w:rsidRDefault="00114057">
            <w:pPr>
              <w:rPr>
                <w:rFonts w:asciiTheme="minorEastAsia" w:hAnsiTheme="minorEastAsia"/>
                <w:szCs w:val="21"/>
              </w:rPr>
            </w:pPr>
            <w:r>
              <w:rPr>
                <w:rFonts w:asciiTheme="minorEastAsia" w:hAnsiTheme="minorEastAsia" w:hint="eastAsia"/>
                <w:szCs w:val="21"/>
              </w:rPr>
              <w:t>骆佳俊</w:t>
            </w:r>
          </w:p>
        </w:tc>
      </w:tr>
      <w:tr w:rsidR="00574C23" w14:paraId="146DB2EE" w14:textId="77777777">
        <w:tc>
          <w:tcPr>
            <w:tcW w:w="2135" w:type="dxa"/>
          </w:tcPr>
          <w:p w14:paraId="00DB55A4" w14:textId="5C2BFDD7" w:rsidR="00574C23" w:rsidRDefault="00947F56">
            <w:pPr>
              <w:rPr>
                <w:rFonts w:ascii="等线 Light" w:eastAsia="等线 Light" w:hAnsi="等线 Light"/>
                <w:szCs w:val="21"/>
              </w:rPr>
            </w:pPr>
            <w:r>
              <w:rPr>
                <w:rFonts w:ascii="等线 Light" w:eastAsia="等线 Light" w:hAnsi="等线 Light" w:hint="eastAsia"/>
                <w:szCs w:val="21"/>
              </w:rPr>
              <w:t>M</w:t>
            </w:r>
            <w:r w:rsidR="003F79DA">
              <w:rPr>
                <w:rFonts w:ascii="等线 Light" w:eastAsia="等线 Light" w:hAnsi="等线 Light" w:hint="eastAsia"/>
                <w:szCs w:val="21"/>
              </w:rPr>
              <w:t>4</w:t>
            </w:r>
          </w:p>
        </w:tc>
        <w:tc>
          <w:tcPr>
            <w:tcW w:w="4948" w:type="dxa"/>
          </w:tcPr>
          <w:p w14:paraId="797113D2" w14:textId="77777777" w:rsidR="00574C23" w:rsidRDefault="00947F56">
            <w:pPr>
              <w:rPr>
                <w:rFonts w:asciiTheme="minorEastAsia" w:hAnsiTheme="minorEastAsia"/>
                <w:szCs w:val="21"/>
              </w:rPr>
            </w:pPr>
            <w:r>
              <w:rPr>
                <w:rFonts w:asciiTheme="minorEastAsia" w:hAnsiTheme="minorEastAsia" w:hint="eastAsia"/>
                <w:szCs w:val="21"/>
              </w:rPr>
              <w:t>软件需求变更文档</w:t>
            </w:r>
          </w:p>
        </w:tc>
        <w:tc>
          <w:tcPr>
            <w:tcW w:w="1439" w:type="dxa"/>
          </w:tcPr>
          <w:p w14:paraId="021255AE" w14:textId="77777777" w:rsidR="00574C23" w:rsidRDefault="00947F56">
            <w:pPr>
              <w:rPr>
                <w:rFonts w:asciiTheme="minorEastAsia" w:hAnsiTheme="minorEastAsia"/>
                <w:szCs w:val="21"/>
              </w:rPr>
            </w:pPr>
            <w:r>
              <w:rPr>
                <w:rFonts w:asciiTheme="minorEastAsia" w:hAnsiTheme="minorEastAsia" w:hint="eastAsia"/>
                <w:szCs w:val="21"/>
              </w:rPr>
              <w:t>叶柏成</w:t>
            </w:r>
          </w:p>
        </w:tc>
      </w:tr>
      <w:tr w:rsidR="00574C23" w14:paraId="13EC6CDE" w14:textId="77777777">
        <w:tc>
          <w:tcPr>
            <w:tcW w:w="2135" w:type="dxa"/>
          </w:tcPr>
          <w:p w14:paraId="5C44BE1F" w14:textId="07FECB6F" w:rsidR="00574C23" w:rsidRDefault="00947F56">
            <w:pPr>
              <w:rPr>
                <w:rFonts w:ascii="等线 Light" w:eastAsia="等线 Light" w:hAnsi="等线 Light"/>
                <w:szCs w:val="21"/>
              </w:rPr>
            </w:pPr>
            <w:r>
              <w:rPr>
                <w:rFonts w:ascii="等线 Light" w:eastAsia="等线 Light" w:hAnsi="等线 Light" w:hint="eastAsia"/>
                <w:szCs w:val="21"/>
              </w:rPr>
              <w:t>M</w:t>
            </w:r>
            <w:r w:rsidR="00745F5C">
              <w:rPr>
                <w:rFonts w:ascii="等线 Light" w:eastAsia="等线 Light" w:hAnsi="等线 Light" w:hint="eastAsia"/>
                <w:szCs w:val="21"/>
              </w:rPr>
              <w:t>5</w:t>
            </w:r>
          </w:p>
        </w:tc>
        <w:tc>
          <w:tcPr>
            <w:tcW w:w="4948" w:type="dxa"/>
          </w:tcPr>
          <w:p w14:paraId="543E9EF4" w14:textId="77777777" w:rsidR="00574C23" w:rsidRDefault="00947F56">
            <w:pPr>
              <w:rPr>
                <w:rFonts w:asciiTheme="minorEastAsia" w:hAnsiTheme="minorEastAsia"/>
                <w:szCs w:val="21"/>
              </w:rPr>
            </w:pPr>
            <w:r>
              <w:rPr>
                <w:rFonts w:asciiTheme="minorEastAsia" w:hAnsiTheme="minorEastAsia" w:hint="eastAsia"/>
                <w:szCs w:val="21"/>
              </w:rPr>
              <w:t>项目总结报告</w:t>
            </w:r>
          </w:p>
        </w:tc>
        <w:tc>
          <w:tcPr>
            <w:tcW w:w="1439" w:type="dxa"/>
          </w:tcPr>
          <w:p w14:paraId="0164D282" w14:textId="6E728DEA" w:rsidR="00574C23" w:rsidRDefault="00114057">
            <w:pPr>
              <w:rPr>
                <w:rFonts w:asciiTheme="minorEastAsia" w:hAnsiTheme="minorEastAsia"/>
                <w:szCs w:val="21"/>
              </w:rPr>
            </w:pPr>
            <w:r>
              <w:rPr>
                <w:rFonts w:asciiTheme="minorEastAsia" w:hAnsiTheme="minorEastAsia" w:hint="eastAsia"/>
                <w:szCs w:val="21"/>
              </w:rPr>
              <w:t>徐哲远</w:t>
            </w:r>
          </w:p>
        </w:tc>
      </w:tr>
    </w:tbl>
    <w:p w14:paraId="66D24E63" w14:textId="77777777" w:rsidR="00574C23" w:rsidRDefault="00947F56">
      <w:pPr>
        <w:pStyle w:val="2"/>
        <w:spacing w:line="360" w:lineRule="auto"/>
      </w:pPr>
      <w:bookmarkStart w:id="62" w:name="_Toc531879157"/>
      <w:r>
        <w:rPr>
          <w:rFonts w:hint="eastAsia"/>
        </w:rPr>
        <w:lastRenderedPageBreak/>
        <w:t>2.2</w:t>
      </w:r>
      <w:r>
        <w:t xml:space="preserve"> </w:t>
      </w:r>
      <w:r>
        <w:rPr>
          <w:rFonts w:hint="eastAsia"/>
        </w:rPr>
        <w:t>主要参与人员</w:t>
      </w:r>
      <w:bookmarkEnd w:id="62"/>
    </w:p>
    <w:tbl>
      <w:tblPr>
        <w:tblW w:w="8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8"/>
        <w:gridCol w:w="967"/>
        <w:gridCol w:w="1488"/>
        <w:gridCol w:w="1500"/>
        <w:gridCol w:w="1267"/>
        <w:gridCol w:w="2339"/>
      </w:tblGrid>
      <w:tr w:rsidR="00574C23" w14:paraId="354B223F" w14:textId="77777777">
        <w:tc>
          <w:tcPr>
            <w:tcW w:w="958" w:type="dxa"/>
          </w:tcPr>
          <w:p w14:paraId="2D1614DE" w14:textId="77777777" w:rsidR="00574C23" w:rsidRDefault="00947F56">
            <w:pPr>
              <w:spacing w:line="360" w:lineRule="auto"/>
              <w:jc w:val="center"/>
              <w:rPr>
                <w:b/>
                <w:bCs/>
                <w:color w:val="000000"/>
                <w:sz w:val="24"/>
                <w:szCs w:val="21"/>
              </w:rPr>
            </w:pPr>
            <w:r>
              <w:rPr>
                <w:rFonts w:hint="eastAsia"/>
                <w:b/>
                <w:bCs/>
                <w:color w:val="000000"/>
                <w:sz w:val="24"/>
                <w:szCs w:val="21"/>
              </w:rPr>
              <w:t>姓名</w:t>
            </w:r>
          </w:p>
        </w:tc>
        <w:tc>
          <w:tcPr>
            <w:tcW w:w="967" w:type="dxa"/>
          </w:tcPr>
          <w:p w14:paraId="432B4783" w14:textId="77777777" w:rsidR="00574C23" w:rsidRDefault="00947F56">
            <w:pPr>
              <w:spacing w:line="360" w:lineRule="auto"/>
              <w:jc w:val="center"/>
              <w:rPr>
                <w:b/>
                <w:bCs/>
                <w:color w:val="000000"/>
                <w:sz w:val="24"/>
                <w:szCs w:val="21"/>
              </w:rPr>
            </w:pPr>
            <w:r>
              <w:rPr>
                <w:rFonts w:hint="eastAsia"/>
                <w:b/>
                <w:bCs/>
                <w:color w:val="000000"/>
                <w:sz w:val="24"/>
                <w:szCs w:val="21"/>
              </w:rPr>
              <w:t>岗位</w:t>
            </w:r>
          </w:p>
        </w:tc>
        <w:tc>
          <w:tcPr>
            <w:tcW w:w="1488" w:type="dxa"/>
          </w:tcPr>
          <w:p w14:paraId="6E6355A3" w14:textId="77777777" w:rsidR="00574C23" w:rsidRDefault="00947F56">
            <w:pPr>
              <w:spacing w:line="360" w:lineRule="auto"/>
              <w:jc w:val="center"/>
              <w:rPr>
                <w:b/>
                <w:bCs/>
                <w:color w:val="000000"/>
                <w:sz w:val="24"/>
                <w:szCs w:val="21"/>
              </w:rPr>
            </w:pPr>
            <w:r>
              <w:rPr>
                <w:rFonts w:hint="eastAsia"/>
                <w:b/>
                <w:bCs/>
                <w:color w:val="000000"/>
                <w:sz w:val="24"/>
                <w:szCs w:val="21"/>
              </w:rPr>
              <w:t>电话</w:t>
            </w:r>
          </w:p>
        </w:tc>
        <w:tc>
          <w:tcPr>
            <w:tcW w:w="1500" w:type="dxa"/>
          </w:tcPr>
          <w:p w14:paraId="73D94160" w14:textId="77777777" w:rsidR="00574C23" w:rsidRDefault="00947F56">
            <w:pPr>
              <w:spacing w:line="360" w:lineRule="auto"/>
              <w:jc w:val="center"/>
              <w:rPr>
                <w:b/>
                <w:bCs/>
                <w:color w:val="000000"/>
                <w:sz w:val="24"/>
                <w:szCs w:val="21"/>
              </w:rPr>
            </w:pPr>
            <w:r>
              <w:rPr>
                <w:rFonts w:hint="eastAsia"/>
                <w:b/>
                <w:bCs/>
                <w:color w:val="000000"/>
                <w:sz w:val="24"/>
                <w:szCs w:val="21"/>
              </w:rPr>
              <w:t>邮箱</w:t>
            </w:r>
          </w:p>
        </w:tc>
        <w:tc>
          <w:tcPr>
            <w:tcW w:w="1267" w:type="dxa"/>
          </w:tcPr>
          <w:p w14:paraId="70AE071E" w14:textId="77777777" w:rsidR="00574C23" w:rsidRDefault="00947F56">
            <w:pPr>
              <w:spacing w:line="360" w:lineRule="auto"/>
              <w:jc w:val="center"/>
              <w:rPr>
                <w:b/>
                <w:bCs/>
                <w:color w:val="000000"/>
                <w:sz w:val="24"/>
                <w:szCs w:val="21"/>
              </w:rPr>
            </w:pPr>
            <w:r>
              <w:rPr>
                <w:rFonts w:hint="eastAsia"/>
                <w:b/>
                <w:bCs/>
                <w:color w:val="000000"/>
                <w:sz w:val="24"/>
                <w:szCs w:val="21"/>
              </w:rPr>
              <w:t>地址</w:t>
            </w:r>
          </w:p>
        </w:tc>
        <w:tc>
          <w:tcPr>
            <w:tcW w:w="2339" w:type="dxa"/>
          </w:tcPr>
          <w:p w14:paraId="5F5404DB" w14:textId="77777777" w:rsidR="00574C23" w:rsidRDefault="00947F56">
            <w:pPr>
              <w:spacing w:line="360" w:lineRule="auto"/>
              <w:jc w:val="center"/>
              <w:rPr>
                <w:b/>
                <w:bCs/>
                <w:color w:val="000000"/>
                <w:sz w:val="24"/>
                <w:szCs w:val="21"/>
              </w:rPr>
            </w:pPr>
            <w:r>
              <w:rPr>
                <w:rFonts w:hint="eastAsia"/>
                <w:b/>
                <w:bCs/>
                <w:color w:val="000000"/>
                <w:sz w:val="24"/>
                <w:szCs w:val="21"/>
              </w:rPr>
              <w:t>掌握</w:t>
            </w:r>
            <w:r>
              <w:rPr>
                <w:b/>
                <w:bCs/>
                <w:color w:val="000000"/>
                <w:sz w:val="24"/>
                <w:szCs w:val="21"/>
              </w:rPr>
              <w:t>技能</w:t>
            </w:r>
          </w:p>
        </w:tc>
      </w:tr>
      <w:tr w:rsidR="00574C23" w14:paraId="4DC0195C" w14:textId="77777777">
        <w:tc>
          <w:tcPr>
            <w:tcW w:w="958" w:type="dxa"/>
          </w:tcPr>
          <w:p w14:paraId="1E6D98D1" w14:textId="77777777" w:rsidR="00574C23" w:rsidRDefault="00947F56">
            <w:pPr>
              <w:spacing w:line="360" w:lineRule="auto"/>
            </w:pPr>
            <w:r>
              <w:rPr>
                <w:rFonts w:hint="eastAsia"/>
              </w:rPr>
              <w:t>沈启航</w:t>
            </w:r>
          </w:p>
        </w:tc>
        <w:tc>
          <w:tcPr>
            <w:tcW w:w="967" w:type="dxa"/>
          </w:tcPr>
          <w:p w14:paraId="6D8C39CD" w14:textId="77777777" w:rsidR="00574C23" w:rsidRDefault="00947F56">
            <w:pPr>
              <w:spacing w:line="360" w:lineRule="auto"/>
            </w:pPr>
            <w:r>
              <w:rPr>
                <w:rFonts w:hint="eastAsia"/>
              </w:rPr>
              <w:t>项目经理</w:t>
            </w:r>
          </w:p>
        </w:tc>
        <w:tc>
          <w:tcPr>
            <w:tcW w:w="1488" w:type="dxa"/>
          </w:tcPr>
          <w:p w14:paraId="3792704C" w14:textId="77777777" w:rsidR="00574C23" w:rsidRDefault="00947F56">
            <w:pPr>
              <w:spacing w:line="360" w:lineRule="auto"/>
            </w:pPr>
            <w:r>
              <w:rPr>
                <w:rFonts w:hint="eastAsia"/>
              </w:rPr>
              <w:t>15988122404</w:t>
            </w:r>
          </w:p>
        </w:tc>
        <w:tc>
          <w:tcPr>
            <w:tcW w:w="1500" w:type="dxa"/>
          </w:tcPr>
          <w:p w14:paraId="07EAF326" w14:textId="77777777" w:rsidR="00574C23" w:rsidRDefault="00947F56">
            <w:pPr>
              <w:spacing w:line="360" w:lineRule="auto"/>
            </w:pPr>
            <w:r>
              <w:rPr>
                <w:rFonts w:ascii="Times New Roman" w:hAnsi="Times New Roman" w:cs="Times New Roman" w:hint="eastAsia"/>
                <w:szCs w:val="24"/>
              </w:rPr>
              <w:t>31601404</w:t>
            </w:r>
            <w:r>
              <w:rPr>
                <w:rFonts w:ascii="Times New Roman" w:hAnsi="Times New Roman" w:cs="Times New Roman"/>
                <w:szCs w:val="24"/>
              </w:rPr>
              <w:t>@stu.zucc.edu.cn</w:t>
            </w:r>
          </w:p>
        </w:tc>
        <w:tc>
          <w:tcPr>
            <w:tcW w:w="1267" w:type="dxa"/>
          </w:tcPr>
          <w:p w14:paraId="5B7E9C9E" w14:textId="77777777" w:rsidR="00574C23" w:rsidRDefault="00947F56">
            <w:pPr>
              <w:spacing w:line="360" w:lineRule="auto"/>
            </w:pPr>
            <w:r>
              <w:rPr>
                <w:rFonts w:hint="eastAsia"/>
              </w:rPr>
              <w:t>弘毅</w:t>
            </w:r>
            <w:r>
              <w:rPr>
                <w:rFonts w:hint="eastAsia"/>
              </w:rPr>
              <w:t>B1-614</w:t>
            </w:r>
          </w:p>
        </w:tc>
        <w:tc>
          <w:tcPr>
            <w:tcW w:w="2339" w:type="dxa"/>
          </w:tcPr>
          <w:p w14:paraId="234B52DC" w14:textId="77777777" w:rsidR="00574C23" w:rsidRDefault="00947F56">
            <w:pPr>
              <w:spacing w:line="360" w:lineRule="auto"/>
            </w:pPr>
            <w:r>
              <w:rPr>
                <w:rFonts w:hint="eastAsia"/>
              </w:rPr>
              <w:t>具有</w:t>
            </w:r>
            <w:r>
              <w:t>良好的沟通能力与组织能力</w:t>
            </w:r>
            <w:r>
              <w:rPr>
                <w:rFonts w:hint="eastAsia"/>
              </w:rPr>
              <w:t>；</w:t>
            </w:r>
          </w:p>
          <w:p w14:paraId="1BB68642" w14:textId="77777777" w:rsidR="00574C23" w:rsidRDefault="00947F56">
            <w:pPr>
              <w:spacing w:line="360" w:lineRule="auto"/>
            </w:pPr>
            <w:r>
              <w:rPr>
                <w:rFonts w:hint="eastAsia"/>
              </w:rPr>
              <w:t>了解</w:t>
            </w:r>
            <w:r>
              <w:t xml:space="preserve">GIt </w:t>
            </w:r>
            <w:r>
              <w:rPr>
                <w:rFonts w:hint="eastAsia"/>
              </w:rPr>
              <w:t>版本</w:t>
            </w:r>
            <w:r>
              <w:t>控制工具</w:t>
            </w:r>
            <w:r>
              <w:rPr>
                <w:rFonts w:hint="eastAsia"/>
              </w:rPr>
              <w:t>的</w:t>
            </w:r>
            <w:r>
              <w:t>使用方法，了解项目开发结构；</w:t>
            </w:r>
          </w:p>
          <w:p w14:paraId="44495EA1" w14:textId="77777777" w:rsidR="00574C23" w:rsidRDefault="00947F56">
            <w:pPr>
              <w:spacing w:line="360" w:lineRule="auto"/>
            </w:pPr>
            <w:r>
              <w:rPr>
                <w:rFonts w:hint="eastAsia"/>
              </w:rPr>
              <w:t>了解</w:t>
            </w:r>
            <w:r>
              <w:t>瀑布模型</w:t>
            </w:r>
            <w:r>
              <w:rPr>
                <w:rFonts w:hint="eastAsia"/>
              </w:rPr>
              <w:t>的</w:t>
            </w:r>
            <w:r>
              <w:t>开发过程；</w:t>
            </w:r>
          </w:p>
        </w:tc>
      </w:tr>
      <w:tr w:rsidR="00574C23" w14:paraId="3E8F6247" w14:textId="77777777">
        <w:tc>
          <w:tcPr>
            <w:tcW w:w="958" w:type="dxa"/>
          </w:tcPr>
          <w:p w14:paraId="5D99B437" w14:textId="77777777" w:rsidR="00574C23" w:rsidRDefault="00947F56">
            <w:pPr>
              <w:spacing w:line="360" w:lineRule="auto"/>
            </w:pPr>
            <w:r>
              <w:rPr>
                <w:rFonts w:hint="eastAsia"/>
              </w:rPr>
              <w:t>杨以恒</w:t>
            </w:r>
          </w:p>
        </w:tc>
        <w:tc>
          <w:tcPr>
            <w:tcW w:w="967" w:type="dxa"/>
          </w:tcPr>
          <w:p w14:paraId="6CA37AFE" w14:textId="77777777" w:rsidR="00574C23" w:rsidRDefault="00947F56">
            <w:pPr>
              <w:spacing w:line="360" w:lineRule="auto"/>
            </w:pPr>
            <w:r>
              <w:rPr>
                <w:rFonts w:hint="eastAsia"/>
              </w:rPr>
              <w:t>质量保证员</w:t>
            </w:r>
          </w:p>
        </w:tc>
        <w:tc>
          <w:tcPr>
            <w:tcW w:w="1488" w:type="dxa"/>
          </w:tcPr>
          <w:p w14:paraId="56B25A62" w14:textId="77777777" w:rsidR="00574C23" w:rsidRDefault="00947F56">
            <w:pPr>
              <w:spacing w:line="360" w:lineRule="auto"/>
            </w:pPr>
            <w:r>
              <w:rPr>
                <w:rFonts w:hint="eastAsia"/>
              </w:rPr>
              <w:t>18989678901</w:t>
            </w:r>
          </w:p>
        </w:tc>
        <w:tc>
          <w:tcPr>
            <w:tcW w:w="1500" w:type="dxa"/>
          </w:tcPr>
          <w:p w14:paraId="1342420A" w14:textId="77777777" w:rsidR="00574C23" w:rsidRDefault="00947F56">
            <w:pPr>
              <w:spacing w:line="360" w:lineRule="auto"/>
            </w:pPr>
            <w:r>
              <w:rPr>
                <w:rFonts w:ascii="Times New Roman" w:hAnsi="Times New Roman" w:cs="Times New Roman" w:hint="eastAsia"/>
                <w:szCs w:val="24"/>
              </w:rPr>
              <w:t>31601410</w:t>
            </w:r>
            <w:r>
              <w:rPr>
                <w:rFonts w:ascii="Times New Roman" w:hAnsi="Times New Roman" w:cs="Times New Roman"/>
                <w:szCs w:val="24"/>
              </w:rPr>
              <w:t>@stu.zucc.edu.cn</w:t>
            </w:r>
          </w:p>
        </w:tc>
        <w:tc>
          <w:tcPr>
            <w:tcW w:w="1267" w:type="dxa"/>
          </w:tcPr>
          <w:p w14:paraId="6FEC2457" w14:textId="77777777" w:rsidR="00574C23" w:rsidRDefault="00947F56">
            <w:pPr>
              <w:spacing w:line="360" w:lineRule="auto"/>
            </w:pPr>
            <w:r>
              <w:rPr>
                <w:rFonts w:hint="eastAsia"/>
              </w:rPr>
              <w:t>弘毅</w:t>
            </w:r>
            <w:r>
              <w:rPr>
                <w:rFonts w:hint="eastAsia"/>
              </w:rPr>
              <w:t>B1-615</w:t>
            </w:r>
          </w:p>
        </w:tc>
        <w:tc>
          <w:tcPr>
            <w:tcW w:w="2339" w:type="dxa"/>
          </w:tcPr>
          <w:p w14:paraId="513B0BF9" w14:textId="77777777" w:rsidR="00574C23" w:rsidRDefault="00947F56">
            <w:pPr>
              <w:spacing w:line="360" w:lineRule="auto"/>
            </w:pPr>
            <w:r>
              <w:rPr>
                <w:rFonts w:hint="eastAsia"/>
              </w:rPr>
              <w:t>有一定</w:t>
            </w:r>
            <w:r>
              <w:t>的开发经验；</w:t>
            </w:r>
          </w:p>
          <w:p w14:paraId="61473EB9" w14:textId="77777777" w:rsidR="00574C23" w:rsidRDefault="00947F56">
            <w:pPr>
              <w:spacing w:line="360" w:lineRule="auto"/>
            </w:pPr>
            <w:r>
              <w:rPr>
                <w:rFonts w:hint="eastAsia"/>
              </w:rPr>
              <w:t>有一定</w:t>
            </w:r>
            <w:r>
              <w:t>的美工设计经验，</w:t>
            </w:r>
            <w:r>
              <w:rPr>
                <w:rFonts w:hint="eastAsia"/>
              </w:rPr>
              <w:t>熟悉</w:t>
            </w:r>
            <w:r>
              <w:t>Photoshop</w:t>
            </w:r>
            <w:r>
              <w:t>及类似工具使用；</w:t>
            </w:r>
          </w:p>
          <w:p w14:paraId="053E354C" w14:textId="77777777" w:rsidR="00574C23" w:rsidRDefault="00947F56">
            <w:pPr>
              <w:spacing w:line="360" w:lineRule="auto"/>
            </w:pPr>
            <w:r>
              <w:rPr>
                <w:rFonts w:hint="eastAsia"/>
              </w:rPr>
              <w:t>了解</w:t>
            </w:r>
            <w:r>
              <w:t>瀑布模型</w:t>
            </w:r>
            <w:r>
              <w:rPr>
                <w:rFonts w:hint="eastAsia"/>
              </w:rPr>
              <w:t>的</w:t>
            </w:r>
            <w:r>
              <w:t>开发过程；</w:t>
            </w:r>
          </w:p>
        </w:tc>
      </w:tr>
      <w:tr w:rsidR="00574C23" w14:paraId="55FB25A3" w14:textId="77777777">
        <w:tc>
          <w:tcPr>
            <w:tcW w:w="958" w:type="dxa"/>
          </w:tcPr>
          <w:p w14:paraId="1DBA0414" w14:textId="77777777" w:rsidR="00574C23" w:rsidRDefault="00947F56">
            <w:pPr>
              <w:spacing w:line="360" w:lineRule="auto"/>
            </w:pPr>
            <w:r>
              <w:rPr>
                <w:rFonts w:hint="eastAsia"/>
              </w:rPr>
              <w:t>叶柏成</w:t>
            </w:r>
          </w:p>
        </w:tc>
        <w:tc>
          <w:tcPr>
            <w:tcW w:w="967" w:type="dxa"/>
          </w:tcPr>
          <w:p w14:paraId="043B3548" w14:textId="77777777" w:rsidR="00574C23" w:rsidRDefault="00947F56">
            <w:pPr>
              <w:spacing w:line="360" w:lineRule="auto"/>
            </w:pPr>
            <w:r>
              <w:rPr>
                <w:rFonts w:hint="eastAsia"/>
              </w:rPr>
              <w:t>配置管理员</w:t>
            </w:r>
          </w:p>
        </w:tc>
        <w:tc>
          <w:tcPr>
            <w:tcW w:w="1488" w:type="dxa"/>
          </w:tcPr>
          <w:p w14:paraId="6E77BF9B" w14:textId="77777777" w:rsidR="00574C23" w:rsidRDefault="00947F56">
            <w:pPr>
              <w:spacing w:line="360" w:lineRule="auto"/>
            </w:pPr>
            <w:r>
              <w:rPr>
                <w:rFonts w:hint="eastAsia"/>
              </w:rPr>
              <w:t>13588025779</w:t>
            </w:r>
          </w:p>
        </w:tc>
        <w:tc>
          <w:tcPr>
            <w:tcW w:w="1500" w:type="dxa"/>
          </w:tcPr>
          <w:p w14:paraId="02FE7CD9" w14:textId="77777777" w:rsidR="00574C23" w:rsidRDefault="00947F56">
            <w:pPr>
              <w:spacing w:line="360" w:lineRule="auto"/>
            </w:pPr>
            <w:r>
              <w:rPr>
                <w:rFonts w:ascii="Times New Roman" w:hAnsi="Times New Roman" w:cs="Times New Roman" w:hint="eastAsia"/>
                <w:szCs w:val="24"/>
              </w:rPr>
              <w:t>31601411</w:t>
            </w:r>
            <w:r>
              <w:rPr>
                <w:rFonts w:ascii="Times New Roman" w:hAnsi="Times New Roman" w:cs="Times New Roman"/>
                <w:szCs w:val="24"/>
              </w:rPr>
              <w:t>@stu.zucc.edu.cn</w:t>
            </w:r>
          </w:p>
        </w:tc>
        <w:tc>
          <w:tcPr>
            <w:tcW w:w="1267" w:type="dxa"/>
          </w:tcPr>
          <w:p w14:paraId="780834B8" w14:textId="77777777" w:rsidR="00574C23" w:rsidRDefault="00947F56">
            <w:pPr>
              <w:spacing w:line="360" w:lineRule="auto"/>
            </w:pPr>
            <w:r>
              <w:rPr>
                <w:rFonts w:hint="eastAsia"/>
              </w:rPr>
              <w:t>弘毅</w:t>
            </w:r>
            <w:r>
              <w:rPr>
                <w:rFonts w:hint="eastAsia"/>
              </w:rPr>
              <w:t>B1-615</w:t>
            </w:r>
          </w:p>
        </w:tc>
        <w:tc>
          <w:tcPr>
            <w:tcW w:w="2339" w:type="dxa"/>
          </w:tcPr>
          <w:p w14:paraId="6DDB7745" w14:textId="77777777" w:rsidR="00574C23" w:rsidRDefault="00947F56">
            <w:pPr>
              <w:spacing w:line="360" w:lineRule="auto"/>
            </w:pPr>
            <w:r>
              <w:rPr>
                <w:rFonts w:hint="eastAsia"/>
              </w:rPr>
              <w:t>有一定的开发</w:t>
            </w:r>
            <w:r>
              <w:t>经验</w:t>
            </w:r>
            <w:r>
              <w:rPr>
                <w:rFonts w:hint="eastAsia"/>
              </w:rPr>
              <w:t>；</w:t>
            </w:r>
          </w:p>
          <w:p w14:paraId="177B8FB9" w14:textId="77777777" w:rsidR="00574C23" w:rsidRDefault="00947F56">
            <w:pPr>
              <w:spacing w:line="360" w:lineRule="auto"/>
            </w:pPr>
            <w:r>
              <w:rPr>
                <w:rFonts w:hint="eastAsia"/>
              </w:rPr>
              <w:t>了解</w:t>
            </w:r>
            <w:r>
              <w:t>Git</w:t>
            </w:r>
            <w:r>
              <w:t>版本控制工具使用，</w:t>
            </w:r>
            <w:r>
              <w:rPr>
                <w:rFonts w:hint="eastAsia"/>
              </w:rPr>
              <w:t>了解</w:t>
            </w:r>
            <w:r>
              <w:t>文档工具使用，有一定软件开发能力；</w:t>
            </w:r>
          </w:p>
          <w:p w14:paraId="7A457735" w14:textId="77777777" w:rsidR="00574C23" w:rsidRDefault="00947F56">
            <w:pPr>
              <w:spacing w:line="360" w:lineRule="auto"/>
            </w:pPr>
            <w:r>
              <w:rPr>
                <w:rFonts w:hint="eastAsia"/>
              </w:rPr>
              <w:t>了解</w:t>
            </w:r>
            <w:r>
              <w:t>瀑布模型</w:t>
            </w:r>
            <w:r>
              <w:rPr>
                <w:rFonts w:hint="eastAsia"/>
              </w:rPr>
              <w:t>的</w:t>
            </w:r>
            <w:r>
              <w:t>开发过程；</w:t>
            </w:r>
          </w:p>
        </w:tc>
      </w:tr>
      <w:tr w:rsidR="00574C23" w14:paraId="652BC267" w14:textId="77777777">
        <w:tc>
          <w:tcPr>
            <w:tcW w:w="958" w:type="dxa"/>
          </w:tcPr>
          <w:p w14:paraId="1EDFC1F2" w14:textId="77777777" w:rsidR="00574C23" w:rsidRDefault="00947F56">
            <w:pPr>
              <w:spacing w:line="360" w:lineRule="auto"/>
            </w:pPr>
            <w:r>
              <w:rPr>
                <w:rFonts w:hint="eastAsia"/>
              </w:rPr>
              <w:t>徐哲远</w:t>
            </w:r>
          </w:p>
        </w:tc>
        <w:tc>
          <w:tcPr>
            <w:tcW w:w="967" w:type="dxa"/>
          </w:tcPr>
          <w:p w14:paraId="092031B1" w14:textId="77777777" w:rsidR="00574C23" w:rsidRDefault="00947F56">
            <w:pPr>
              <w:spacing w:line="360" w:lineRule="auto"/>
            </w:pPr>
            <w:r>
              <w:rPr>
                <w:rFonts w:hint="eastAsia"/>
              </w:rPr>
              <w:t>会议记录员</w:t>
            </w:r>
          </w:p>
        </w:tc>
        <w:tc>
          <w:tcPr>
            <w:tcW w:w="1488" w:type="dxa"/>
          </w:tcPr>
          <w:p w14:paraId="331EFF6F" w14:textId="77777777" w:rsidR="00574C23" w:rsidRDefault="00947F56">
            <w:pPr>
              <w:spacing w:line="360" w:lineRule="auto"/>
            </w:pPr>
            <w:r>
              <w:rPr>
                <w:rFonts w:hint="eastAsia"/>
              </w:rPr>
              <w:t>15968805302</w:t>
            </w:r>
          </w:p>
        </w:tc>
        <w:tc>
          <w:tcPr>
            <w:tcW w:w="1500" w:type="dxa"/>
          </w:tcPr>
          <w:p w14:paraId="473A1EA3" w14:textId="77777777" w:rsidR="00574C23" w:rsidRDefault="00947F56">
            <w:pPr>
              <w:spacing w:line="360" w:lineRule="auto"/>
            </w:pPr>
            <w:r>
              <w:rPr>
                <w:rFonts w:ascii="Times New Roman" w:hAnsi="Times New Roman" w:cs="Times New Roman" w:hint="eastAsia"/>
                <w:szCs w:val="24"/>
              </w:rPr>
              <w:t>31601409</w:t>
            </w:r>
            <w:r>
              <w:rPr>
                <w:rFonts w:ascii="Times New Roman" w:hAnsi="Times New Roman" w:cs="Times New Roman"/>
                <w:szCs w:val="24"/>
              </w:rPr>
              <w:t>@stu.zucc.edu.cn</w:t>
            </w:r>
          </w:p>
        </w:tc>
        <w:tc>
          <w:tcPr>
            <w:tcW w:w="1267" w:type="dxa"/>
          </w:tcPr>
          <w:p w14:paraId="1BB640D6" w14:textId="77777777" w:rsidR="00574C23" w:rsidRDefault="00947F56">
            <w:pPr>
              <w:spacing w:line="360" w:lineRule="auto"/>
            </w:pPr>
            <w:r>
              <w:rPr>
                <w:rFonts w:hint="eastAsia"/>
              </w:rPr>
              <w:t>弘毅</w:t>
            </w:r>
            <w:r>
              <w:rPr>
                <w:rFonts w:hint="eastAsia"/>
              </w:rPr>
              <w:t>B1-615</w:t>
            </w:r>
          </w:p>
        </w:tc>
        <w:tc>
          <w:tcPr>
            <w:tcW w:w="2339" w:type="dxa"/>
          </w:tcPr>
          <w:p w14:paraId="39E2219E" w14:textId="77777777" w:rsidR="00574C23" w:rsidRDefault="00947F56">
            <w:pPr>
              <w:spacing w:line="360" w:lineRule="auto"/>
            </w:pPr>
            <w:r>
              <w:rPr>
                <w:rFonts w:hint="eastAsia"/>
              </w:rPr>
              <w:t>有一定</w:t>
            </w:r>
            <w:r>
              <w:t>的开发经验；</w:t>
            </w:r>
          </w:p>
          <w:p w14:paraId="33307601" w14:textId="77777777" w:rsidR="00574C23" w:rsidRDefault="00947F56">
            <w:pPr>
              <w:spacing w:line="360" w:lineRule="auto"/>
            </w:pPr>
            <w:r>
              <w:rPr>
                <w:rFonts w:hint="eastAsia"/>
              </w:rPr>
              <w:t>了解</w:t>
            </w:r>
            <w:r>
              <w:t>瀑布模型</w:t>
            </w:r>
            <w:r>
              <w:rPr>
                <w:rFonts w:hint="eastAsia"/>
              </w:rPr>
              <w:t>的</w:t>
            </w:r>
            <w:r>
              <w:t>开发过程；</w:t>
            </w:r>
          </w:p>
        </w:tc>
      </w:tr>
      <w:tr w:rsidR="00574C23" w14:paraId="702B5FB0" w14:textId="77777777">
        <w:tc>
          <w:tcPr>
            <w:tcW w:w="958" w:type="dxa"/>
          </w:tcPr>
          <w:p w14:paraId="5ACDD28B" w14:textId="77777777" w:rsidR="00574C23" w:rsidRDefault="00947F56">
            <w:pPr>
              <w:spacing w:line="360" w:lineRule="auto"/>
            </w:pPr>
            <w:r>
              <w:rPr>
                <w:rFonts w:hint="eastAsia"/>
              </w:rPr>
              <w:t>骆佳俊</w:t>
            </w:r>
          </w:p>
        </w:tc>
        <w:tc>
          <w:tcPr>
            <w:tcW w:w="967" w:type="dxa"/>
          </w:tcPr>
          <w:p w14:paraId="2512F245" w14:textId="77777777" w:rsidR="00574C23" w:rsidRDefault="00947F56">
            <w:pPr>
              <w:spacing w:line="360" w:lineRule="auto"/>
            </w:pPr>
            <w:r>
              <w:rPr>
                <w:rFonts w:hint="eastAsia"/>
              </w:rPr>
              <w:t>归档</w:t>
            </w:r>
            <w:proofErr w:type="gramStart"/>
            <w:r>
              <w:rPr>
                <w:rFonts w:hint="eastAsia"/>
              </w:rPr>
              <w:t>整理员</w:t>
            </w:r>
            <w:proofErr w:type="gramEnd"/>
          </w:p>
        </w:tc>
        <w:tc>
          <w:tcPr>
            <w:tcW w:w="1488" w:type="dxa"/>
          </w:tcPr>
          <w:p w14:paraId="62E4F763" w14:textId="77777777" w:rsidR="00574C23" w:rsidRDefault="00947F56">
            <w:pPr>
              <w:spacing w:line="360" w:lineRule="auto"/>
            </w:pPr>
            <w:r>
              <w:rPr>
                <w:rFonts w:hint="eastAsia"/>
              </w:rPr>
              <w:t>18058735546</w:t>
            </w:r>
          </w:p>
        </w:tc>
        <w:tc>
          <w:tcPr>
            <w:tcW w:w="1500" w:type="dxa"/>
          </w:tcPr>
          <w:p w14:paraId="04F38542" w14:textId="77777777" w:rsidR="00574C23" w:rsidRDefault="00947F56">
            <w:pPr>
              <w:spacing w:line="360" w:lineRule="auto"/>
            </w:pPr>
            <w:r>
              <w:rPr>
                <w:rFonts w:ascii="Times New Roman" w:hAnsi="Times New Roman" w:cs="Times New Roman" w:hint="eastAsia"/>
                <w:szCs w:val="24"/>
              </w:rPr>
              <w:t>31601215</w:t>
            </w:r>
            <w:r>
              <w:rPr>
                <w:rFonts w:ascii="Times New Roman" w:hAnsi="Times New Roman" w:cs="Times New Roman"/>
                <w:szCs w:val="24"/>
              </w:rPr>
              <w:t>@stu.zucc.edu.cn</w:t>
            </w:r>
          </w:p>
        </w:tc>
        <w:tc>
          <w:tcPr>
            <w:tcW w:w="1267" w:type="dxa"/>
          </w:tcPr>
          <w:p w14:paraId="0D4BE4DC" w14:textId="77777777" w:rsidR="00574C23" w:rsidRDefault="00947F56">
            <w:pPr>
              <w:spacing w:line="360" w:lineRule="auto"/>
            </w:pPr>
            <w:r>
              <w:rPr>
                <w:rFonts w:hint="eastAsia"/>
              </w:rPr>
              <w:t>弘毅</w:t>
            </w:r>
            <w:r>
              <w:rPr>
                <w:rFonts w:hint="eastAsia"/>
              </w:rPr>
              <w:t>B2-206</w:t>
            </w:r>
          </w:p>
        </w:tc>
        <w:tc>
          <w:tcPr>
            <w:tcW w:w="2339" w:type="dxa"/>
          </w:tcPr>
          <w:p w14:paraId="33978205" w14:textId="77777777" w:rsidR="00574C23" w:rsidRDefault="00947F56">
            <w:pPr>
              <w:spacing w:line="360" w:lineRule="auto"/>
            </w:pPr>
            <w:r>
              <w:rPr>
                <w:rFonts w:hint="eastAsia"/>
              </w:rPr>
              <w:t>有一定</w:t>
            </w:r>
            <w:r>
              <w:t>的开发经验；</w:t>
            </w:r>
          </w:p>
          <w:p w14:paraId="5663D933" w14:textId="77777777" w:rsidR="00574C23" w:rsidRDefault="00947F56">
            <w:pPr>
              <w:spacing w:line="360" w:lineRule="auto"/>
            </w:pPr>
            <w:r>
              <w:rPr>
                <w:rFonts w:hint="eastAsia"/>
              </w:rPr>
              <w:t>了解</w:t>
            </w:r>
            <w:r>
              <w:t>Project</w:t>
            </w:r>
            <w:r>
              <w:t>使用方法</w:t>
            </w:r>
            <w:r>
              <w:rPr>
                <w:rFonts w:hint="eastAsia"/>
              </w:rPr>
              <w:t>，</w:t>
            </w:r>
            <w:r>
              <w:t>了解相关项目</w:t>
            </w:r>
            <w:r>
              <w:rPr>
                <w:rFonts w:hint="eastAsia"/>
              </w:rPr>
              <w:t>文档</w:t>
            </w:r>
            <w:r>
              <w:t>组织</w:t>
            </w:r>
            <w:r>
              <w:lastRenderedPageBreak/>
              <w:t>结构</w:t>
            </w:r>
            <w:r>
              <w:rPr>
                <w:rFonts w:hint="eastAsia"/>
              </w:rPr>
              <w:t>；</w:t>
            </w:r>
          </w:p>
          <w:p w14:paraId="4F905C22" w14:textId="77777777" w:rsidR="00574C23" w:rsidRDefault="00947F56">
            <w:pPr>
              <w:spacing w:line="360" w:lineRule="auto"/>
            </w:pPr>
            <w:r>
              <w:rPr>
                <w:rFonts w:hint="eastAsia"/>
              </w:rPr>
              <w:t>了解</w:t>
            </w:r>
            <w:r>
              <w:t>瀑布模型</w:t>
            </w:r>
            <w:r>
              <w:rPr>
                <w:rFonts w:hint="eastAsia"/>
              </w:rPr>
              <w:t>的</w:t>
            </w:r>
            <w:r>
              <w:t>开发过程；</w:t>
            </w:r>
          </w:p>
        </w:tc>
      </w:tr>
    </w:tbl>
    <w:p w14:paraId="457AF44F" w14:textId="77777777" w:rsidR="00574C23" w:rsidRDefault="00947F56">
      <w:pPr>
        <w:pStyle w:val="2"/>
        <w:spacing w:line="360" w:lineRule="auto"/>
      </w:pPr>
      <w:bookmarkStart w:id="63" w:name="_Toc531879158"/>
      <w:r>
        <w:rPr>
          <w:rFonts w:hint="eastAsia"/>
        </w:rPr>
        <w:lastRenderedPageBreak/>
        <w:t>2.3</w:t>
      </w:r>
      <w:r>
        <w:t xml:space="preserve"> </w:t>
      </w:r>
      <w:r>
        <w:rPr>
          <w:rFonts w:hint="eastAsia"/>
        </w:rPr>
        <w:t>产品</w:t>
      </w:r>
      <w:bookmarkEnd w:id="63"/>
      <w:r>
        <w:tab/>
      </w:r>
    </w:p>
    <w:p w14:paraId="18FB5E5B" w14:textId="77777777" w:rsidR="00574C23" w:rsidRDefault="00947F56">
      <w:pPr>
        <w:pStyle w:val="3"/>
      </w:pPr>
      <w:bookmarkStart w:id="64" w:name="_Toc531879159"/>
      <w:r>
        <w:rPr>
          <w:rFonts w:hint="eastAsia"/>
        </w:rPr>
        <w:t>2.3.1</w:t>
      </w:r>
      <w:r>
        <w:rPr>
          <w:rFonts w:hint="eastAsia"/>
        </w:rPr>
        <w:t>程序</w:t>
      </w:r>
      <w:bookmarkEnd w:id="64"/>
    </w:p>
    <w:tbl>
      <w:tblPr>
        <w:tblW w:w="85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3827"/>
        <w:gridCol w:w="2451"/>
      </w:tblGrid>
      <w:tr w:rsidR="00574C23" w14:paraId="4F160EB3" w14:textId="77777777" w:rsidTr="008F06CB">
        <w:tc>
          <w:tcPr>
            <w:tcW w:w="2235" w:type="dxa"/>
          </w:tcPr>
          <w:p w14:paraId="7E5F92DC" w14:textId="77777777" w:rsidR="00574C23" w:rsidRDefault="00947F56">
            <w:pPr>
              <w:jc w:val="center"/>
              <w:rPr>
                <w:b/>
                <w:bCs/>
                <w:sz w:val="24"/>
                <w:szCs w:val="24"/>
              </w:rPr>
            </w:pPr>
            <w:r>
              <w:rPr>
                <w:rFonts w:hint="eastAsia"/>
                <w:b/>
                <w:bCs/>
                <w:sz w:val="24"/>
                <w:szCs w:val="24"/>
              </w:rPr>
              <w:t>程序名称</w:t>
            </w:r>
          </w:p>
        </w:tc>
        <w:tc>
          <w:tcPr>
            <w:tcW w:w="3827" w:type="dxa"/>
          </w:tcPr>
          <w:p w14:paraId="3391FEE7" w14:textId="77777777" w:rsidR="00574C23" w:rsidRDefault="00947F56">
            <w:pPr>
              <w:rPr>
                <w:b/>
                <w:bCs/>
                <w:sz w:val="24"/>
                <w:szCs w:val="24"/>
              </w:rPr>
            </w:pPr>
            <w:r>
              <w:rPr>
                <w:rFonts w:hint="eastAsia"/>
                <w:b/>
                <w:bCs/>
                <w:sz w:val="24"/>
                <w:szCs w:val="24"/>
              </w:rPr>
              <w:t>编程语言</w:t>
            </w:r>
          </w:p>
        </w:tc>
        <w:tc>
          <w:tcPr>
            <w:tcW w:w="2451" w:type="dxa"/>
          </w:tcPr>
          <w:p w14:paraId="02ECBCDD" w14:textId="77777777" w:rsidR="00574C23" w:rsidRDefault="00947F56">
            <w:pPr>
              <w:rPr>
                <w:b/>
                <w:bCs/>
                <w:sz w:val="24"/>
                <w:szCs w:val="24"/>
              </w:rPr>
            </w:pPr>
            <w:r>
              <w:rPr>
                <w:rFonts w:hint="eastAsia"/>
                <w:b/>
                <w:bCs/>
                <w:sz w:val="24"/>
                <w:szCs w:val="24"/>
              </w:rPr>
              <w:t>储存形式</w:t>
            </w:r>
          </w:p>
        </w:tc>
      </w:tr>
      <w:tr w:rsidR="008F06CB" w14:paraId="0363F32B" w14:textId="77777777" w:rsidTr="008F06CB">
        <w:tc>
          <w:tcPr>
            <w:tcW w:w="2235" w:type="dxa"/>
          </w:tcPr>
          <w:p w14:paraId="1C3ECD83" w14:textId="77777777" w:rsidR="008F06CB" w:rsidRPr="008F06CB" w:rsidRDefault="008F06CB" w:rsidP="008F06CB">
            <w:pPr>
              <w:spacing w:line="360" w:lineRule="auto"/>
              <w:jc w:val="center"/>
              <w:rPr>
                <w:szCs w:val="21"/>
              </w:rPr>
            </w:pPr>
            <w:r w:rsidRPr="008F06CB">
              <w:rPr>
                <w:rFonts w:hint="eastAsia"/>
                <w:bCs/>
                <w:szCs w:val="21"/>
              </w:rPr>
              <w:t>软件工程系列课程教学辅助网站</w:t>
            </w:r>
          </w:p>
        </w:tc>
        <w:tc>
          <w:tcPr>
            <w:tcW w:w="3827" w:type="dxa"/>
          </w:tcPr>
          <w:p w14:paraId="305ED4F6" w14:textId="77777777" w:rsidR="008F06CB" w:rsidRDefault="008F06CB" w:rsidP="008F06CB">
            <w:r>
              <w:rPr>
                <w:rFonts w:hint="eastAsia"/>
              </w:rPr>
              <w:t>Java</w:t>
            </w:r>
            <w:r>
              <w:rPr>
                <w:rFonts w:hint="eastAsia"/>
              </w:rPr>
              <w:t>、</w:t>
            </w:r>
            <w:r>
              <w:rPr>
                <w:rFonts w:hint="eastAsia"/>
              </w:rPr>
              <w:t>Python</w:t>
            </w:r>
            <w:r>
              <w:rPr>
                <w:rFonts w:hint="eastAsia"/>
              </w:rPr>
              <w:t>、</w:t>
            </w:r>
            <w:r>
              <w:rPr>
                <w:rFonts w:hint="eastAsia"/>
              </w:rPr>
              <w:t>HTML5+CSS+JavaScript</w:t>
            </w:r>
            <w:r>
              <w:rPr>
                <w:rFonts w:hint="eastAsia"/>
              </w:rPr>
              <w:t>、</w:t>
            </w:r>
            <w:r>
              <w:rPr>
                <w:rFonts w:hint="eastAsia"/>
              </w:rPr>
              <w:t>objec-c</w:t>
            </w:r>
            <w:r>
              <w:rPr>
                <w:rFonts w:hint="eastAsia"/>
              </w:rPr>
              <w:t>、</w:t>
            </w:r>
            <w:r>
              <w:rPr>
                <w:rFonts w:hint="eastAsia"/>
              </w:rPr>
              <w:t>swift</w:t>
            </w:r>
            <w:r>
              <w:rPr>
                <w:rFonts w:hint="eastAsia"/>
              </w:rPr>
              <w:t>、</w:t>
            </w:r>
            <w:r>
              <w:rPr>
                <w:rFonts w:hint="eastAsia"/>
              </w:rPr>
              <w:t>c++</w:t>
            </w:r>
          </w:p>
        </w:tc>
        <w:tc>
          <w:tcPr>
            <w:tcW w:w="2451" w:type="dxa"/>
          </w:tcPr>
          <w:p w14:paraId="411CA7F3" w14:textId="557E3BED" w:rsidR="008F06CB" w:rsidRDefault="008F06CB" w:rsidP="008F06CB">
            <w:r>
              <w:rPr>
                <w:rFonts w:hint="eastAsia"/>
              </w:rPr>
              <w:t>网页端、移动</w:t>
            </w:r>
            <w:proofErr w:type="gramStart"/>
            <w:r>
              <w:rPr>
                <w:rFonts w:hint="eastAsia"/>
              </w:rPr>
              <w:t>安卓端</w:t>
            </w:r>
            <w:proofErr w:type="gramEnd"/>
            <w:r>
              <w:rPr>
                <w:rFonts w:hint="eastAsia"/>
              </w:rPr>
              <w:t>、移动苹果端</w:t>
            </w:r>
          </w:p>
        </w:tc>
      </w:tr>
    </w:tbl>
    <w:p w14:paraId="0710C787" w14:textId="70E8041C" w:rsidR="00574C23" w:rsidRDefault="00947F56">
      <w:pPr>
        <w:pStyle w:val="3"/>
        <w:spacing w:line="360" w:lineRule="auto"/>
      </w:pPr>
      <w:bookmarkStart w:id="65" w:name="_Toc531879160"/>
      <w:r>
        <w:rPr>
          <w:rFonts w:hint="eastAsia"/>
        </w:rPr>
        <w:t>2.3.2</w:t>
      </w:r>
      <w:r>
        <w:t xml:space="preserve"> </w:t>
      </w:r>
      <w:r>
        <w:rPr>
          <w:rFonts w:hint="eastAsia"/>
        </w:rPr>
        <w:t>文件</w:t>
      </w:r>
      <w:bookmarkEnd w:id="65"/>
    </w:p>
    <w:tbl>
      <w:tblPr>
        <w:tblStyle w:val="af3"/>
        <w:tblW w:w="0" w:type="auto"/>
        <w:tblLook w:val="04A0" w:firstRow="1" w:lastRow="0" w:firstColumn="1" w:lastColumn="0" w:noHBand="0" w:noVBand="1"/>
      </w:tblPr>
      <w:tblGrid>
        <w:gridCol w:w="2518"/>
      </w:tblGrid>
      <w:tr w:rsidR="008F06CB" w14:paraId="28CE5A8A" w14:textId="77777777" w:rsidTr="008F06CB">
        <w:tc>
          <w:tcPr>
            <w:tcW w:w="2518" w:type="dxa"/>
          </w:tcPr>
          <w:p w14:paraId="13C28754" w14:textId="31739F77" w:rsidR="008F06CB" w:rsidRPr="008F06CB" w:rsidRDefault="008F06CB" w:rsidP="008F06CB">
            <w:pPr>
              <w:jc w:val="center"/>
              <w:rPr>
                <w:b/>
                <w:sz w:val="24"/>
                <w:szCs w:val="24"/>
              </w:rPr>
            </w:pPr>
            <w:r w:rsidRPr="008F06CB">
              <w:rPr>
                <w:rFonts w:hint="eastAsia"/>
                <w:b/>
                <w:sz w:val="24"/>
                <w:szCs w:val="24"/>
              </w:rPr>
              <w:t>名称</w:t>
            </w:r>
          </w:p>
        </w:tc>
      </w:tr>
      <w:tr w:rsidR="008F06CB" w14:paraId="74716A36" w14:textId="77777777" w:rsidTr="008F06CB">
        <w:tc>
          <w:tcPr>
            <w:tcW w:w="2518" w:type="dxa"/>
          </w:tcPr>
          <w:p w14:paraId="0F741C61" w14:textId="4B6429FE" w:rsidR="008F06CB" w:rsidRDefault="008F06CB" w:rsidP="008F06CB">
            <w:r w:rsidRPr="008F06CB">
              <w:rPr>
                <w:rFonts w:hint="eastAsia"/>
              </w:rPr>
              <w:t>可行性分析报告</w:t>
            </w:r>
          </w:p>
        </w:tc>
      </w:tr>
      <w:tr w:rsidR="008F06CB" w14:paraId="4E382585" w14:textId="77777777" w:rsidTr="008F06CB">
        <w:tc>
          <w:tcPr>
            <w:tcW w:w="2518" w:type="dxa"/>
          </w:tcPr>
          <w:p w14:paraId="3E048391" w14:textId="54D52166" w:rsidR="008F06CB" w:rsidRDefault="008F06CB" w:rsidP="008F06CB">
            <w:r w:rsidRPr="008F06CB">
              <w:rPr>
                <w:rFonts w:hint="eastAsia"/>
              </w:rPr>
              <w:t>项目章程</w:t>
            </w:r>
          </w:p>
        </w:tc>
      </w:tr>
      <w:tr w:rsidR="008F06CB" w14:paraId="15EEA3F2" w14:textId="77777777" w:rsidTr="008F06CB">
        <w:tc>
          <w:tcPr>
            <w:tcW w:w="2518" w:type="dxa"/>
          </w:tcPr>
          <w:p w14:paraId="453824F5" w14:textId="25C200D0" w:rsidR="008F06CB" w:rsidRDefault="008F06CB" w:rsidP="008F06CB">
            <w:r w:rsidRPr="008F06CB">
              <w:rPr>
                <w:rFonts w:hint="eastAsia"/>
              </w:rPr>
              <w:t>需求</w:t>
            </w:r>
            <w:r w:rsidR="00E748D1">
              <w:rPr>
                <w:rFonts w:hint="eastAsia"/>
              </w:rPr>
              <w:t>工程项目计划</w:t>
            </w:r>
          </w:p>
        </w:tc>
      </w:tr>
      <w:tr w:rsidR="008F06CB" w14:paraId="47C27BC8" w14:textId="77777777" w:rsidTr="008F06CB">
        <w:tc>
          <w:tcPr>
            <w:tcW w:w="2518" w:type="dxa"/>
          </w:tcPr>
          <w:p w14:paraId="7F1445B0" w14:textId="79C39699" w:rsidR="008F06CB" w:rsidRDefault="008F06CB" w:rsidP="008F06CB">
            <w:r w:rsidRPr="008F06CB">
              <w:rPr>
                <w:rFonts w:hint="eastAsia"/>
              </w:rPr>
              <w:t>需求变更文档</w:t>
            </w:r>
          </w:p>
        </w:tc>
      </w:tr>
      <w:tr w:rsidR="008F06CB" w14:paraId="03F4927D" w14:textId="77777777" w:rsidTr="008F06CB">
        <w:tc>
          <w:tcPr>
            <w:tcW w:w="2518" w:type="dxa"/>
          </w:tcPr>
          <w:p w14:paraId="0B137177" w14:textId="341FCAFF" w:rsidR="008F06CB" w:rsidRDefault="008F06CB" w:rsidP="008F06CB">
            <w:r w:rsidRPr="008F06CB">
              <w:rPr>
                <w:rFonts w:hint="eastAsia"/>
              </w:rPr>
              <w:t>需求规格说明书</w:t>
            </w:r>
          </w:p>
        </w:tc>
      </w:tr>
      <w:tr w:rsidR="008F06CB" w14:paraId="2F5A2D9A" w14:textId="77777777" w:rsidTr="008F06CB">
        <w:tc>
          <w:tcPr>
            <w:tcW w:w="2518" w:type="dxa"/>
          </w:tcPr>
          <w:p w14:paraId="5147176A" w14:textId="0CCC73BC" w:rsidR="008F06CB" w:rsidRDefault="008F06CB" w:rsidP="008F06CB">
            <w:r w:rsidRPr="008F06CB">
              <w:rPr>
                <w:rFonts w:hint="eastAsia"/>
              </w:rPr>
              <w:t>概要设计说明</w:t>
            </w:r>
          </w:p>
        </w:tc>
      </w:tr>
      <w:tr w:rsidR="008F06CB" w14:paraId="4BFB04D9" w14:textId="77777777" w:rsidTr="008F06CB">
        <w:tc>
          <w:tcPr>
            <w:tcW w:w="2518" w:type="dxa"/>
          </w:tcPr>
          <w:p w14:paraId="0E902C2A" w14:textId="0E3C557C" w:rsidR="008F06CB" w:rsidRDefault="008F06CB" w:rsidP="008F06CB">
            <w:r w:rsidRPr="008F06CB">
              <w:rPr>
                <w:rFonts w:hint="eastAsia"/>
              </w:rPr>
              <w:t>项目总结报告</w:t>
            </w:r>
          </w:p>
        </w:tc>
      </w:tr>
      <w:tr w:rsidR="00E748D1" w14:paraId="45113BD6" w14:textId="77777777" w:rsidTr="008F06CB">
        <w:tc>
          <w:tcPr>
            <w:tcW w:w="2518" w:type="dxa"/>
          </w:tcPr>
          <w:p w14:paraId="37DA1981" w14:textId="4C95AD11" w:rsidR="00E748D1" w:rsidRPr="008F06CB" w:rsidRDefault="00E748D1" w:rsidP="008F06CB">
            <w:pPr>
              <w:rPr>
                <w:rFonts w:hint="eastAsia"/>
              </w:rPr>
            </w:pPr>
            <w:r>
              <w:rPr>
                <w:rFonts w:hint="eastAsia"/>
              </w:rPr>
              <w:t>需求工程项目</w:t>
            </w:r>
            <w:proofErr w:type="gramStart"/>
            <w:r>
              <w:rPr>
                <w:rFonts w:hint="eastAsia"/>
              </w:rPr>
              <w:t>甘特图</w:t>
            </w:r>
            <w:proofErr w:type="gramEnd"/>
          </w:p>
        </w:tc>
      </w:tr>
      <w:tr w:rsidR="00E748D1" w14:paraId="3D7F4C7E" w14:textId="77777777" w:rsidTr="008F06CB">
        <w:tc>
          <w:tcPr>
            <w:tcW w:w="2518" w:type="dxa"/>
          </w:tcPr>
          <w:p w14:paraId="17C6B7A1" w14:textId="224B416B" w:rsidR="00E748D1" w:rsidRDefault="00E748D1" w:rsidP="008F06CB">
            <w:pPr>
              <w:rPr>
                <w:rFonts w:hint="eastAsia"/>
              </w:rPr>
            </w:pPr>
            <w:r w:rsidRPr="00E748D1">
              <w:rPr>
                <w:rFonts w:hint="eastAsia"/>
              </w:rPr>
              <w:t>需求工程</w:t>
            </w:r>
            <w:r w:rsidRPr="00E748D1">
              <w:rPr>
                <w:rFonts w:hint="eastAsia"/>
              </w:rPr>
              <w:t>WBS</w:t>
            </w:r>
          </w:p>
        </w:tc>
      </w:tr>
      <w:tr w:rsidR="00E748D1" w14:paraId="067FF7D4" w14:textId="77777777" w:rsidTr="008F06CB">
        <w:tc>
          <w:tcPr>
            <w:tcW w:w="2518" w:type="dxa"/>
          </w:tcPr>
          <w:p w14:paraId="7300F33A" w14:textId="34D24DA4" w:rsidR="00E748D1" w:rsidRPr="00E748D1" w:rsidRDefault="00E748D1" w:rsidP="008F06CB">
            <w:pPr>
              <w:rPr>
                <w:rFonts w:hint="eastAsia"/>
              </w:rPr>
            </w:pPr>
            <w:r w:rsidRPr="00E748D1">
              <w:rPr>
                <w:rFonts w:hint="eastAsia"/>
              </w:rPr>
              <w:t>界面原型</w:t>
            </w:r>
          </w:p>
        </w:tc>
      </w:tr>
    </w:tbl>
    <w:p w14:paraId="31CAA856" w14:textId="6D2F95E0" w:rsidR="00574C23" w:rsidRDefault="00947F56">
      <w:pPr>
        <w:pStyle w:val="3"/>
        <w:spacing w:line="360" w:lineRule="auto"/>
      </w:pPr>
      <w:bookmarkStart w:id="66" w:name="_Toc531879161"/>
      <w:r>
        <w:rPr>
          <w:rFonts w:hint="eastAsia"/>
        </w:rPr>
        <w:t>2.3.3</w:t>
      </w:r>
      <w:r>
        <w:t xml:space="preserve"> </w:t>
      </w:r>
      <w:r>
        <w:rPr>
          <w:rFonts w:hint="eastAsia"/>
        </w:rPr>
        <w:t>服务</w:t>
      </w:r>
      <w:bookmarkEnd w:id="66"/>
    </w:p>
    <w:tbl>
      <w:tblPr>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74"/>
        <w:gridCol w:w="2074"/>
        <w:gridCol w:w="2074"/>
        <w:gridCol w:w="2074"/>
      </w:tblGrid>
      <w:tr w:rsidR="00574C23" w14:paraId="6DC66989" w14:textId="77777777">
        <w:tc>
          <w:tcPr>
            <w:tcW w:w="2074" w:type="dxa"/>
          </w:tcPr>
          <w:p w14:paraId="46A8AB3B" w14:textId="77777777" w:rsidR="00574C23" w:rsidRDefault="00947F56">
            <w:pPr>
              <w:spacing w:line="360" w:lineRule="auto"/>
              <w:jc w:val="center"/>
              <w:rPr>
                <w:b/>
                <w:bCs/>
                <w:color w:val="000000"/>
                <w:sz w:val="24"/>
                <w:szCs w:val="21"/>
              </w:rPr>
            </w:pPr>
            <w:r>
              <w:rPr>
                <w:rFonts w:hint="eastAsia"/>
                <w:b/>
                <w:bCs/>
                <w:color w:val="000000"/>
                <w:sz w:val="24"/>
                <w:szCs w:val="21"/>
              </w:rPr>
              <w:t>服务名称</w:t>
            </w:r>
          </w:p>
        </w:tc>
        <w:tc>
          <w:tcPr>
            <w:tcW w:w="2074" w:type="dxa"/>
          </w:tcPr>
          <w:p w14:paraId="4FBDD4EB" w14:textId="77777777" w:rsidR="00574C23" w:rsidRDefault="00947F56">
            <w:pPr>
              <w:spacing w:line="360" w:lineRule="auto"/>
              <w:jc w:val="center"/>
              <w:rPr>
                <w:b/>
                <w:bCs/>
                <w:color w:val="000000"/>
                <w:sz w:val="24"/>
                <w:szCs w:val="21"/>
              </w:rPr>
            </w:pPr>
            <w:r>
              <w:rPr>
                <w:rFonts w:hint="eastAsia"/>
                <w:b/>
                <w:bCs/>
                <w:color w:val="000000"/>
                <w:sz w:val="24"/>
                <w:szCs w:val="21"/>
              </w:rPr>
              <w:t>开始时间</w:t>
            </w:r>
          </w:p>
        </w:tc>
        <w:tc>
          <w:tcPr>
            <w:tcW w:w="2074" w:type="dxa"/>
          </w:tcPr>
          <w:p w14:paraId="409E1715" w14:textId="77777777" w:rsidR="00574C23" w:rsidRDefault="00947F56">
            <w:pPr>
              <w:spacing w:line="360" w:lineRule="auto"/>
              <w:jc w:val="center"/>
              <w:rPr>
                <w:b/>
                <w:bCs/>
                <w:color w:val="000000"/>
                <w:sz w:val="24"/>
                <w:szCs w:val="21"/>
              </w:rPr>
            </w:pPr>
            <w:r>
              <w:rPr>
                <w:rFonts w:hint="eastAsia"/>
                <w:b/>
                <w:bCs/>
                <w:color w:val="000000"/>
                <w:sz w:val="24"/>
                <w:szCs w:val="21"/>
              </w:rPr>
              <w:t>最短服务期限</w:t>
            </w:r>
          </w:p>
        </w:tc>
        <w:tc>
          <w:tcPr>
            <w:tcW w:w="2074" w:type="dxa"/>
          </w:tcPr>
          <w:p w14:paraId="0BE8670F" w14:textId="77777777" w:rsidR="00574C23" w:rsidRDefault="00947F56">
            <w:pPr>
              <w:spacing w:line="360" w:lineRule="auto"/>
              <w:jc w:val="center"/>
              <w:rPr>
                <w:b/>
                <w:bCs/>
                <w:color w:val="000000"/>
                <w:sz w:val="24"/>
                <w:szCs w:val="21"/>
              </w:rPr>
            </w:pPr>
            <w:r>
              <w:rPr>
                <w:rFonts w:hint="eastAsia"/>
                <w:b/>
                <w:bCs/>
                <w:color w:val="000000"/>
                <w:sz w:val="24"/>
                <w:szCs w:val="21"/>
              </w:rPr>
              <w:t>备注</w:t>
            </w:r>
          </w:p>
        </w:tc>
      </w:tr>
      <w:tr w:rsidR="00574C23" w14:paraId="769111F3" w14:textId="77777777">
        <w:tc>
          <w:tcPr>
            <w:tcW w:w="2074" w:type="dxa"/>
          </w:tcPr>
          <w:p w14:paraId="6FCBAAB9"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相关人员培训</w:t>
            </w:r>
          </w:p>
        </w:tc>
        <w:tc>
          <w:tcPr>
            <w:tcW w:w="2074" w:type="dxa"/>
          </w:tcPr>
          <w:p w14:paraId="73616215"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201</w:t>
            </w:r>
            <w:r>
              <w:rPr>
                <w:rFonts w:asciiTheme="minorEastAsia" w:hAnsiTheme="minorEastAsia" w:cs="Times New Roman" w:hint="eastAsia"/>
                <w:szCs w:val="21"/>
              </w:rPr>
              <w:t>8</w:t>
            </w:r>
            <w:r>
              <w:rPr>
                <w:rFonts w:asciiTheme="minorEastAsia" w:hAnsiTheme="minorEastAsia" w:cs="Times New Roman"/>
                <w:szCs w:val="21"/>
              </w:rPr>
              <w:t>/</w:t>
            </w:r>
            <w:r>
              <w:rPr>
                <w:rFonts w:asciiTheme="minorEastAsia" w:hAnsiTheme="minorEastAsia" w:cs="Times New Roman" w:hint="eastAsia"/>
                <w:szCs w:val="21"/>
              </w:rPr>
              <w:t>11</w:t>
            </w:r>
            <w:r>
              <w:rPr>
                <w:rFonts w:asciiTheme="minorEastAsia" w:hAnsiTheme="minorEastAsia" w:cs="Times New Roman"/>
                <w:szCs w:val="21"/>
              </w:rPr>
              <w:t>/1</w:t>
            </w:r>
          </w:p>
        </w:tc>
        <w:tc>
          <w:tcPr>
            <w:tcW w:w="2074" w:type="dxa"/>
          </w:tcPr>
          <w:p w14:paraId="79FCA89A"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5</w:t>
            </w:r>
            <w:r>
              <w:rPr>
                <w:rFonts w:asciiTheme="minorEastAsia" w:hAnsiTheme="minorEastAsia" w:cs="Times New Roman" w:hint="eastAsia"/>
                <w:szCs w:val="21"/>
              </w:rPr>
              <w:t>周</w:t>
            </w:r>
          </w:p>
        </w:tc>
        <w:tc>
          <w:tcPr>
            <w:tcW w:w="2074" w:type="dxa"/>
          </w:tcPr>
          <w:p w14:paraId="6CDD0837" w14:textId="77777777" w:rsidR="00574C23" w:rsidRDefault="00574C23">
            <w:pPr>
              <w:spacing w:line="360" w:lineRule="auto"/>
              <w:rPr>
                <w:rFonts w:asciiTheme="minorEastAsia" w:hAnsiTheme="minorEastAsia" w:cs="Times New Roman"/>
                <w:szCs w:val="21"/>
              </w:rPr>
            </w:pPr>
          </w:p>
        </w:tc>
      </w:tr>
      <w:tr w:rsidR="00574C23" w14:paraId="4ACB6959" w14:textId="77777777">
        <w:tc>
          <w:tcPr>
            <w:tcW w:w="2074" w:type="dxa"/>
          </w:tcPr>
          <w:p w14:paraId="366A8DBD"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设备安装部署</w:t>
            </w:r>
          </w:p>
        </w:tc>
        <w:tc>
          <w:tcPr>
            <w:tcW w:w="2074" w:type="dxa"/>
          </w:tcPr>
          <w:p w14:paraId="30CC6C3E"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201</w:t>
            </w:r>
            <w:r>
              <w:rPr>
                <w:rFonts w:asciiTheme="minorEastAsia" w:hAnsiTheme="minorEastAsia" w:cs="Times New Roman" w:hint="eastAsia"/>
                <w:szCs w:val="21"/>
              </w:rPr>
              <w:t>8</w:t>
            </w:r>
            <w:r>
              <w:rPr>
                <w:rFonts w:asciiTheme="minorEastAsia" w:hAnsiTheme="minorEastAsia" w:cs="Times New Roman"/>
                <w:szCs w:val="21"/>
              </w:rPr>
              <w:t>/</w:t>
            </w:r>
            <w:r>
              <w:rPr>
                <w:rFonts w:asciiTheme="minorEastAsia" w:hAnsiTheme="minorEastAsia" w:cs="Times New Roman" w:hint="eastAsia"/>
                <w:szCs w:val="21"/>
              </w:rPr>
              <w:t>12</w:t>
            </w:r>
            <w:r>
              <w:rPr>
                <w:rFonts w:asciiTheme="minorEastAsia" w:hAnsiTheme="minorEastAsia" w:cs="Times New Roman"/>
                <w:szCs w:val="21"/>
              </w:rPr>
              <w:t>/1</w:t>
            </w:r>
          </w:p>
        </w:tc>
        <w:tc>
          <w:tcPr>
            <w:tcW w:w="2074" w:type="dxa"/>
          </w:tcPr>
          <w:p w14:paraId="2D616589"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1</w:t>
            </w:r>
            <w:r>
              <w:rPr>
                <w:rFonts w:asciiTheme="minorEastAsia" w:hAnsiTheme="minorEastAsia" w:cs="Times New Roman" w:hint="eastAsia"/>
                <w:szCs w:val="21"/>
              </w:rPr>
              <w:t>周</w:t>
            </w:r>
          </w:p>
        </w:tc>
        <w:tc>
          <w:tcPr>
            <w:tcW w:w="2074" w:type="dxa"/>
          </w:tcPr>
          <w:p w14:paraId="0C80F889" w14:textId="77777777" w:rsidR="00574C23" w:rsidRDefault="00574C23">
            <w:pPr>
              <w:spacing w:line="360" w:lineRule="auto"/>
              <w:rPr>
                <w:rFonts w:asciiTheme="minorEastAsia" w:hAnsiTheme="minorEastAsia" w:cs="Times New Roman"/>
                <w:szCs w:val="21"/>
              </w:rPr>
            </w:pPr>
          </w:p>
        </w:tc>
      </w:tr>
      <w:tr w:rsidR="00574C23" w14:paraId="6E6363BB" w14:textId="77777777">
        <w:tc>
          <w:tcPr>
            <w:tcW w:w="2074" w:type="dxa"/>
          </w:tcPr>
          <w:p w14:paraId="78956368"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运维</w:t>
            </w:r>
          </w:p>
        </w:tc>
        <w:tc>
          <w:tcPr>
            <w:tcW w:w="2074" w:type="dxa"/>
          </w:tcPr>
          <w:p w14:paraId="16137216"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201</w:t>
            </w:r>
            <w:r>
              <w:rPr>
                <w:rFonts w:asciiTheme="minorEastAsia" w:hAnsiTheme="minorEastAsia" w:cs="Times New Roman" w:hint="eastAsia"/>
                <w:szCs w:val="21"/>
              </w:rPr>
              <w:t>9</w:t>
            </w:r>
            <w:r>
              <w:rPr>
                <w:rFonts w:asciiTheme="minorEastAsia" w:hAnsiTheme="minorEastAsia" w:cs="Times New Roman"/>
                <w:szCs w:val="21"/>
              </w:rPr>
              <w:t>/</w:t>
            </w:r>
            <w:r>
              <w:rPr>
                <w:rFonts w:asciiTheme="minorEastAsia" w:hAnsiTheme="minorEastAsia" w:cs="Times New Roman" w:hint="eastAsia"/>
                <w:szCs w:val="21"/>
              </w:rPr>
              <w:t>1</w:t>
            </w:r>
            <w:r>
              <w:rPr>
                <w:rFonts w:asciiTheme="minorEastAsia" w:hAnsiTheme="minorEastAsia" w:cs="Times New Roman"/>
                <w:szCs w:val="21"/>
              </w:rPr>
              <w:t>/1</w:t>
            </w:r>
          </w:p>
        </w:tc>
        <w:tc>
          <w:tcPr>
            <w:tcW w:w="2074" w:type="dxa"/>
          </w:tcPr>
          <w:p w14:paraId="030C7FA7"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3年</w:t>
            </w:r>
          </w:p>
        </w:tc>
        <w:tc>
          <w:tcPr>
            <w:tcW w:w="2074" w:type="dxa"/>
          </w:tcPr>
          <w:p w14:paraId="1189CBFD" w14:textId="77777777" w:rsidR="00574C23" w:rsidRDefault="00574C23">
            <w:pPr>
              <w:spacing w:line="360" w:lineRule="auto"/>
              <w:rPr>
                <w:rFonts w:asciiTheme="minorEastAsia" w:hAnsiTheme="minorEastAsia" w:cs="Times New Roman"/>
                <w:szCs w:val="21"/>
              </w:rPr>
            </w:pPr>
          </w:p>
        </w:tc>
      </w:tr>
      <w:tr w:rsidR="00574C23" w14:paraId="1118ADBD" w14:textId="77777777">
        <w:tc>
          <w:tcPr>
            <w:tcW w:w="2074" w:type="dxa"/>
          </w:tcPr>
          <w:p w14:paraId="75F5DDF6"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反馈调研</w:t>
            </w:r>
          </w:p>
        </w:tc>
        <w:tc>
          <w:tcPr>
            <w:tcW w:w="2074" w:type="dxa"/>
          </w:tcPr>
          <w:p w14:paraId="74512F42"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201</w:t>
            </w:r>
            <w:r>
              <w:rPr>
                <w:rFonts w:asciiTheme="minorEastAsia" w:hAnsiTheme="minorEastAsia" w:cs="Times New Roman" w:hint="eastAsia"/>
                <w:szCs w:val="21"/>
              </w:rPr>
              <w:t>9</w:t>
            </w:r>
            <w:r>
              <w:rPr>
                <w:rFonts w:asciiTheme="minorEastAsia" w:hAnsiTheme="minorEastAsia" w:cs="Times New Roman"/>
                <w:szCs w:val="21"/>
              </w:rPr>
              <w:t>/3/1</w:t>
            </w:r>
          </w:p>
        </w:tc>
        <w:tc>
          <w:tcPr>
            <w:tcW w:w="2074" w:type="dxa"/>
          </w:tcPr>
          <w:p w14:paraId="698EF1C8"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1</w:t>
            </w:r>
            <w:r>
              <w:rPr>
                <w:rFonts w:asciiTheme="minorEastAsia" w:hAnsiTheme="minorEastAsia" w:cs="Times New Roman" w:hint="eastAsia"/>
                <w:szCs w:val="21"/>
              </w:rPr>
              <w:t>月</w:t>
            </w:r>
          </w:p>
        </w:tc>
        <w:tc>
          <w:tcPr>
            <w:tcW w:w="2074" w:type="dxa"/>
          </w:tcPr>
          <w:p w14:paraId="2BDE7AC5" w14:textId="77777777" w:rsidR="00574C23" w:rsidRDefault="00574C23">
            <w:pPr>
              <w:spacing w:line="360" w:lineRule="auto"/>
              <w:rPr>
                <w:rFonts w:asciiTheme="minorEastAsia" w:hAnsiTheme="minorEastAsia" w:cs="Times New Roman"/>
                <w:szCs w:val="21"/>
              </w:rPr>
            </w:pPr>
          </w:p>
        </w:tc>
      </w:tr>
    </w:tbl>
    <w:p w14:paraId="7ACDDAC9" w14:textId="77777777" w:rsidR="00574C23" w:rsidRDefault="00947F56">
      <w:pPr>
        <w:pStyle w:val="3"/>
      </w:pPr>
      <w:bookmarkStart w:id="67" w:name="_Toc531879162"/>
      <w:r>
        <w:rPr>
          <w:rFonts w:hint="eastAsia"/>
        </w:rPr>
        <w:lastRenderedPageBreak/>
        <w:t>2.3.4</w:t>
      </w:r>
      <w:r>
        <w:rPr>
          <w:rFonts w:hint="eastAsia"/>
        </w:rPr>
        <w:t>非移交的产品</w:t>
      </w:r>
      <w:bookmarkEnd w:id="67"/>
    </w:p>
    <w:tbl>
      <w:tblPr>
        <w:tblW w:w="65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81"/>
      </w:tblGrid>
      <w:tr w:rsidR="00574C23" w14:paraId="6D5E98B2" w14:textId="77777777" w:rsidTr="00CF765A">
        <w:tc>
          <w:tcPr>
            <w:tcW w:w="6581" w:type="dxa"/>
          </w:tcPr>
          <w:p w14:paraId="464F5AE3" w14:textId="77777777" w:rsidR="00574C23" w:rsidRDefault="00947F56">
            <w:pPr>
              <w:jc w:val="center"/>
            </w:pPr>
            <w:r>
              <w:rPr>
                <w:rFonts w:hint="eastAsia"/>
                <w:b/>
                <w:bCs/>
                <w:sz w:val="24"/>
                <w:szCs w:val="24"/>
              </w:rPr>
              <w:t>名称</w:t>
            </w:r>
          </w:p>
        </w:tc>
      </w:tr>
      <w:tr w:rsidR="00574C23" w14:paraId="749DC404" w14:textId="77777777" w:rsidTr="00CF765A">
        <w:tc>
          <w:tcPr>
            <w:tcW w:w="6581" w:type="dxa"/>
          </w:tcPr>
          <w:p w14:paraId="6114C386" w14:textId="77777777" w:rsidR="00574C23" w:rsidRDefault="00947F56">
            <w:r>
              <w:rPr>
                <w:rFonts w:hint="eastAsia"/>
              </w:rPr>
              <w:t>会议记录</w:t>
            </w:r>
          </w:p>
        </w:tc>
      </w:tr>
      <w:tr w:rsidR="00574C23" w14:paraId="3A428DA3" w14:textId="77777777" w:rsidTr="00CF765A">
        <w:tc>
          <w:tcPr>
            <w:tcW w:w="6581" w:type="dxa"/>
          </w:tcPr>
          <w:p w14:paraId="6375D393" w14:textId="77777777" w:rsidR="00574C23" w:rsidRDefault="00947F56">
            <w:r>
              <w:rPr>
                <w:rFonts w:hint="eastAsia"/>
              </w:rPr>
              <w:t>任务评审表</w:t>
            </w:r>
          </w:p>
        </w:tc>
      </w:tr>
      <w:tr w:rsidR="00574C23" w14:paraId="12B713AF" w14:textId="77777777" w:rsidTr="00CF765A">
        <w:tc>
          <w:tcPr>
            <w:tcW w:w="6581" w:type="dxa"/>
          </w:tcPr>
          <w:p w14:paraId="26407AE3" w14:textId="77777777" w:rsidR="00574C23" w:rsidRDefault="00947F56">
            <w:r>
              <w:rPr>
                <w:rFonts w:hint="eastAsia"/>
              </w:rPr>
              <w:t>每日工作汇报总结</w:t>
            </w:r>
          </w:p>
        </w:tc>
      </w:tr>
    </w:tbl>
    <w:p w14:paraId="49730DE2" w14:textId="77777777" w:rsidR="00574C23" w:rsidRDefault="00947F56">
      <w:pPr>
        <w:pStyle w:val="2"/>
        <w:spacing w:line="360" w:lineRule="auto"/>
      </w:pPr>
      <w:bookmarkStart w:id="68" w:name="_Toc531879163"/>
      <w:r>
        <w:t>2.</w:t>
      </w:r>
      <w:r>
        <w:rPr>
          <w:rFonts w:hint="eastAsia"/>
        </w:rPr>
        <w:t>4</w:t>
      </w:r>
      <w:r>
        <w:t xml:space="preserve"> </w:t>
      </w:r>
      <w:r>
        <w:rPr>
          <w:rFonts w:hint="eastAsia"/>
        </w:rPr>
        <w:t>验收标准</w:t>
      </w:r>
      <w:bookmarkEnd w:id="68"/>
    </w:p>
    <w:tbl>
      <w:tblPr>
        <w:tblpPr w:leftFromText="180" w:rightFromText="180" w:vertAnchor="text" w:horzAnchor="page" w:tblpX="2087" w:tblpY="55"/>
        <w:tblOverlap w:val="never"/>
        <w:tblW w:w="82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122"/>
        <w:gridCol w:w="4114"/>
      </w:tblGrid>
      <w:tr w:rsidR="00574C23" w14:paraId="52D91EF4" w14:textId="77777777" w:rsidTr="00E748D1">
        <w:tc>
          <w:tcPr>
            <w:tcW w:w="4122" w:type="dxa"/>
            <w:tcBorders>
              <w:bottom w:val="single" w:sz="4" w:space="0" w:color="auto"/>
            </w:tcBorders>
          </w:tcPr>
          <w:p w14:paraId="5DE86FAA" w14:textId="77777777" w:rsidR="00574C23" w:rsidRDefault="00947F56">
            <w:pPr>
              <w:spacing w:line="360" w:lineRule="auto"/>
              <w:jc w:val="center"/>
              <w:rPr>
                <w:rFonts w:cs="Times New Roman"/>
                <w:szCs w:val="21"/>
              </w:rPr>
            </w:pPr>
            <w:r>
              <w:rPr>
                <w:rFonts w:hint="eastAsia"/>
                <w:b/>
                <w:bCs/>
                <w:color w:val="000000"/>
                <w:sz w:val="24"/>
                <w:szCs w:val="21"/>
              </w:rPr>
              <w:t>名称</w:t>
            </w:r>
          </w:p>
        </w:tc>
        <w:tc>
          <w:tcPr>
            <w:tcW w:w="4114" w:type="dxa"/>
            <w:tcBorders>
              <w:bottom w:val="single" w:sz="4" w:space="0" w:color="auto"/>
            </w:tcBorders>
          </w:tcPr>
          <w:p w14:paraId="3910C16C" w14:textId="77777777" w:rsidR="00574C23" w:rsidRDefault="00947F56">
            <w:pPr>
              <w:spacing w:line="360" w:lineRule="auto"/>
              <w:jc w:val="center"/>
              <w:rPr>
                <w:b/>
                <w:bCs/>
                <w:color w:val="000000"/>
                <w:sz w:val="24"/>
                <w:szCs w:val="21"/>
              </w:rPr>
            </w:pPr>
            <w:r>
              <w:rPr>
                <w:rFonts w:hint="eastAsia"/>
                <w:b/>
                <w:bCs/>
                <w:color w:val="000000"/>
                <w:sz w:val="24"/>
                <w:szCs w:val="21"/>
              </w:rPr>
              <w:t>验收标准</w:t>
            </w:r>
          </w:p>
        </w:tc>
      </w:tr>
      <w:tr w:rsidR="00E748D1" w14:paraId="26810EDC" w14:textId="77777777" w:rsidTr="00E748D1">
        <w:tc>
          <w:tcPr>
            <w:tcW w:w="4122" w:type="dxa"/>
            <w:tcBorders>
              <w:bottom w:val="single" w:sz="4" w:space="0" w:color="auto"/>
            </w:tcBorders>
          </w:tcPr>
          <w:p w14:paraId="6E8564DC" w14:textId="7D0997A3" w:rsidR="00E748D1" w:rsidRDefault="00E748D1" w:rsidP="00E748D1">
            <w:pPr>
              <w:spacing w:line="360" w:lineRule="auto"/>
              <w:rPr>
                <w:rFonts w:cs="Times New Roman"/>
                <w:b/>
                <w:szCs w:val="21"/>
              </w:rPr>
            </w:pPr>
            <w:r w:rsidRPr="008F06CB">
              <w:rPr>
                <w:rFonts w:hint="eastAsia"/>
              </w:rPr>
              <w:t>可行性分析报告</w:t>
            </w:r>
          </w:p>
        </w:tc>
        <w:tc>
          <w:tcPr>
            <w:tcW w:w="4114" w:type="dxa"/>
            <w:vMerge w:val="restart"/>
            <w:tcBorders>
              <w:top w:val="single" w:sz="4" w:space="0" w:color="auto"/>
            </w:tcBorders>
            <w:vAlign w:val="center"/>
          </w:tcPr>
          <w:p w14:paraId="0E7B2D2F" w14:textId="77777777" w:rsidR="00E748D1" w:rsidRDefault="00E748D1" w:rsidP="00E748D1">
            <w:pPr>
              <w:spacing w:line="360" w:lineRule="auto"/>
              <w:jc w:val="center"/>
              <w:rPr>
                <w:szCs w:val="21"/>
              </w:rPr>
            </w:pPr>
            <w:r>
              <w:rPr>
                <w:rFonts w:hint="eastAsia"/>
                <w:szCs w:val="21"/>
              </w:rPr>
              <w:t>通过指导老师的评审</w:t>
            </w:r>
          </w:p>
        </w:tc>
      </w:tr>
      <w:tr w:rsidR="00E748D1" w14:paraId="77BB81D4" w14:textId="77777777">
        <w:trPr>
          <w:trHeight w:val="150"/>
        </w:trPr>
        <w:tc>
          <w:tcPr>
            <w:tcW w:w="4122" w:type="dxa"/>
            <w:tcBorders>
              <w:top w:val="single" w:sz="4" w:space="0" w:color="auto"/>
              <w:bottom w:val="single" w:sz="4" w:space="0" w:color="auto"/>
            </w:tcBorders>
          </w:tcPr>
          <w:p w14:paraId="4023DCE6" w14:textId="6D9E7CCB" w:rsidR="00E748D1" w:rsidRDefault="00E748D1" w:rsidP="00E748D1">
            <w:pPr>
              <w:spacing w:line="360" w:lineRule="auto"/>
              <w:rPr>
                <w:rFonts w:cs="Times New Roman"/>
                <w:szCs w:val="21"/>
              </w:rPr>
            </w:pPr>
            <w:r w:rsidRPr="008F06CB">
              <w:rPr>
                <w:rFonts w:hint="eastAsia"/>
              </w:rPr>
              <w:t>项目章程</w:t>
            </w:r>
          </w:p>
        </w:tc>
        <w:tc>
          <w:tcPr>
            <w:tcW w:w="4114" w:type="dxa"/>
            <w:vMerge/>
          </w:tcPr>
          <w:p w14:paraId="3ADE2844" w14:textId="77777777" w:rsidR="00E748D1" w:rsidRDefault="00E748D1" w:rsidP="00E748D1">
            <w:pPr>
              <w:spacing w:line="360" w:lineRule="auto"/>
              <w:rPr>
                <w:rFonts w:cs="Times New Roman"/>
                <w:szCs w:val="21"/>
              </w:rPr>
            </w:pPr>
          </w:p>
        </w:tc>
      </w:tr>
      <w:tr w:rsidR="00E748D1" w14:paraId="7D460CF2" w14:textId="77777777">
        <w:trPr>
          <w:trHeight w:val="165"/>
        </w:trPr>
        <w:tc>
          <w:tcPr>
            <w:tcW w:w="4122" w:type="dxa"/>
            <w:tcBorders>
              <w:top w:val="single" w:sz="4" w:space="0" w:color="auto"/>
              <w:bottom w:val="single" w:sz="4" w:space="0" w:color="auto"/>
            </w:tcBorders>
          </w:tcPr>
          <w:p w14:paraId="1F7A8DA8" w14:textId="01A9847A" w:rsidR="00E748D1" w:rsidRDefault="00E748D1" w:rsidP="00E748D1">
            <w:pPr>
              <w:spacing w:line="360" w:lineRule="auto"/>
              <w:rPr>
                <w:rFonts w:cs="Times New Roman"/>
                <w:szCs w:val="21"/>
              </w:rPr>
            </w:pPr>
            <w:r w:rsidRPr="008F06CB">
              <w:rPr>
                <w:rFonts w:hint="eastAsia"/>
              </w:rPr>
              <w:t>需求</w:t>
            </w:r>
            <w:r>
              <w:rPr>
                <w:rFonts w:hint="eastAsia"/>
              </w:rPr>
              <w:t>工程项目计划</w:t>
            </w:r>
          </w:p>
        </w:tc>
        <w:tc>
          <w:tcPr>
            <w:tcW w:w="4114" w:type="dxa"/>
            <w:vMerge/>
          </w:tcPr>
          <w:p w14:paraId="3B9925A5" w14:textId="77777777" w:rsidR="00E748D1" w:rsidRDefault="00E748D1" w:rsidP="00E748D1">
            <w:pPr>
              <w:spacing w:line="360" w:lineRule="auto"/>
              <w:rPr>
                <w:rFonts w:cs="Times New Roman"/>
                <w:szCs w:val="21"/>
              </w:rPr>
            </w:pPr>
          </w:p>
        </w:tc>
      </w:tr>
      <w:tr w:rsidR="00E748D1" w14:paraId="34A0997B" w14:textId="77777777">
        <w:trPr>
          <w:trHeight w:val="165"/>
        </w:trPr>
        <w:tc>
          <w:tcPr>
            <w:tcW w:w="4122" w:type="dxa"/>
            <w:tcBorders>
              <w:top w:val="single" w:sz="4" w:space="0" w:color="auto"/>
              <w:bottom w:val="single" w:sz="4" w:space="0" w:color="auto"/>
            </w:tcBorders>
          </w:tcPr>
          <w:p w14:paraId="036B903C" w14:textId="01352006" w:rsidR="00E748D1" w:rsidRDefault="00E748D1" w:rsidP="00E748D1">
            <w:pPr>
              <w:spacing w:line="360" w:lineRule="auto"/>
              <w:rPr>
                <w:rFonts w:cs="Times New Roman"/>
                <w:szCs w:val="21"/>
              </w:rPr>
            </w:pPr>
            <w:r w:rsidRPr="008F06CB">
              <w:rPr>
                <w:rFonts w:hint="eastAsia"/>
              </w:rPr>
              <w:t>需求变更文档</w:t>
            </w:r>
          </w:p>
        </w:tc>
        <w:tc>
          <w:tcPr>
            <w:tcW w:w="4114" w:type="dxa"/>
            <w:vMerge/>
          </w:tcPr>
          <w:p w14:paraId="50890C10" w14:textId="77777777" w:rsidR="00E748D1" w:rsidRDefault="00E748D1" w:rsidP="00E748D1">
            <w:pPr>
              <w:spacing w:line="360" w:lineRule="auto"/>
              <w:rPr>
                <w:rFonts w:cs="Times New Roman"/>
                <w:szCs w:val="21"/>
              </w:rPr>
            </w:pPr>
          </w:p>
        </w:tc>
      </w:tr>
      <w:tr w:rsidR="00E748D1" w14:paraId="15EAA7FC" w14:textId="77777777">
        <w:trPr>
          <w:trHeight w:val="135"/>
        </w:trPr>
        <w:tc>
          <w:tcPr>
            <w:tcW w:w="4122" w:type="dxa"/>
          </w:tcPr>
          <w:p w14:paraId="102CCB18" w14:textId="01533A7D" w:rsidR="00E748D1" w:rsidRDefault="00E748D1" w:rsidP="00E748D1">
            <w:pPr>
              <w:spacing w:line="360" w:lineRule="auto"/>
              <w:rPr>
                <w:rFonts w:cs="Times New Roman"/>
                <w:szCs w:val="21"/>
              </w:rPr>
            </w:pPr>
            <w:r w:rsidRPr="008F06CB">
              <w:rPr>
                <w:rFonts w:hint="eastAsia"/>
              </w:rPr>
              <w:t>需求规格说明书</w:t>
            </w:r>
          </w:p>
        </w:tc>
        <w:tc>
          <w:tcPr>
            <w:tcW w:w="4114" w:type="dxa"/>
            <w:vMerge/>
          </w:tcPr>
          <w:p w14:paraId="21780F2B" w14:textId="77777777" w:rsidR="00E748D1" w:rsidRDefault="00E748D1" w:rsidP="00E748D1">
            <w:pPr>
              <w:spacing w:line="360" w:lineRule="auto"/>
              <w:rPr>
                <w:rFonts w:cs="Times New Roman"/>
                <w:szCs w:val="21"/>
              </w:rPr>
            </w:pPr>
          </w:p>
        </w:tc>
      </w:tr>
      <w:tr w:rsidR="00E748D1" w14:paraId="4E632713" w14:textId="77777777">
        <w:tc>
          <w:tcPr>
            <w:tcW w:w="4122" w:type="dxa"/>
            <w:tcBorders>
              <w:bottom w:val="single" w:sz="4" w:space="0" w:color="auto"/>
            </w:tcBorders>
          </w:tcPr>
          <w:p w14:paraId="663B2D56" w14:textId="64123F60" w:rsidR="00E748D1" w:rsidRDefault="00E748D1" w:rsidP="00E748D1">
            <w:pPr>
              <w:spacing w:line="360" w:lineRule="auto"/>
              <w:rPr>
                <w:rFonts w:cs="Times New Roman"/>
                <w:szCs w:val="21"/>
              </w:rPr>
            </w:pPr>
            <w:r w:rsidRPr="008F06CB">
              <w:rPr>
                <w:rFonts w:hint="eastAsia"/>
              </w:rPr>
              <w:t>概要设计说明</w:t>
            </w:r>
          </w:p>
        </w:tc>
        <w:tc>
          <w:tcPr>
            <w:tcW w:w="4114" w:type="dxa"/>
            <w:vMerge/>
          </w:tcPr>
          <w:p w14:paraId="07471E54" w14:textId="77777777" w:rsidR="00E748D1" w:rsidRDefault="00E748D1" w:rsidP="00E748D1">
            <w:pPr>
              <w:spacing w:line="360" w:lineRule="auto"/>
              <w:rPr>
                <w:rFonts w:cs="Times New Roman"/>
                <w:szCs w:val="21"/>
              </w:rPr>
            </w:pPr>
          </w:p>
        </w:tc>
      </w:tr>
      <w:tr w:rsidR="00E748D1" w14:paraId="497C536E" w14:textId="77777777">
        <w:trPr>
          <w:trHeight w:val="90"/>
        </w:trPr>
        <w:tc>
          <w:tcPr>
            <w:tcW w:w="4122" w:type="dxa"/>
            <w:tcBorders>
              <w:top w:val="single" w:sz="4" w:space="0" w:color="auto"/>
            </w:tcBorders>
          </w:tcPr>
          <w:p w14:paraId="4CDEE456" w14:textId="0CFEE7CF" w:rsidR="00E748D1" w:rsidRDefault="00E748D1" w:rsidP="00E748D1">
            <w:pPr>
              <w:spacing w:line="360" w:lineRule="auto"/>
              <w:rPr>
                <w:rFonts w:cs="Times New Roman"/>
                <w:szCs w:val="21"/>
              </w:rPr>
            </w:pPr>
            <w:r w:rsidRPr="008F06CB">
              <w:rPr>
                <w:rFonts w:hint="eastAsia"/>
              </w:rPr>
              <w:t>项目总结报告</w:t>
            </w:r>
          </w:p>
        </w:tc>
        <w:tc>
          <w:tcPr>
            <w:tcW w:w="4114" w:type="dxa"/>
            <w:vMerge/>
          </w:tcPr>
          <w:p w14:paraId="1DEA8851" w14:textId="77777777" w:rsidR="00E748D1" w:rsidRDefault="00E748D1" w:rsidP="00E748D1">
            <w:pPr>
              <w:spacing w:line="360" w:lineRule="auto"/>
              <w:rPr>
                <w:rFonts w:cs="Times New Roman"/>
                <w:szCs w:val="21"/>
              </w:rPr>
            </w:pPr>
          </w:p>
        </w:tc>
      </w:tr>
      <w:tr w:rsidR="00E748D1" w14:paraId="0AD1C5AC" w14:textId="77777777">
        <w:trPr>
          <w:trHeight w:val="225"/>
        </w:trPr>
        <w:tc>
          <w:tcPr>
            <w:tcW w:w="4122" w:type="dxa"/>
          </w:tcPr>
          <w:p w14:paraId="41999228" w14:textId="34A539EB" w:rsidR="00E748D1" w:rsidRDefault="00E748D1" w:rsidP="00E748D1">
            <w:pPr>
              <w:spacing w:line="360" w:lineRule="auto"/>
              <w:rPr>
                <w:rFonts w:cs="Times New Roman"/>
                <w:szCs w:val="21"/>
              </w:rPr>
            </w:pPr>
            <w:r>
              <w:rPr>
                <w:rFonts w:hint="eastAsia"/>
              </w:rPr>
              <w:t>需求工程项目</w:t>
            </w:r>
            <w:proofErr w:type="gramStart"/>
            <w:r>
              <w:rPr>
                <w:rFonts w:hint="eastAsia"/>
              </w:rPr>
              <w:t>甘特图</w:t>
            </w:r>
            <w:proofErr w:type="gramEnd"/>
          </w:p>
        </w:tc>
        <w:tc>
          <w:tcPr>
            <w:tcW w:w="4114" w:type="dxa"/>
            <w:vMerge/>
          </w:tcPr>
          <w:p w14:paraId="3B88D14A" w14:textId="77777777" w:rsidR="00E748D1" w:rsidRDefault="00E748D1" w:rsidP="00E748D1">
            <w:pPr>
              <w:spacing w:line="360" w:lineRule="auto"/>
              <w:rPr>
                <w:rFonts w:cs="Times New Roman"/>
                <w:szCs w:val="21"/>
              </w:rPr>
            </w:pPr>
          </w:p>
        </w:tc>
      </w:tr>
      <w:tr w:rsidR="00E748D1" w14:paraId="50E281D2" w14:textId="77777777" w:rsidTr="004839FE">
        <w:trPr>
          <w:trHeight w:val="225"/>
        </w:trPr>
        <w:tc>
          <w:tcPr>
            <w:tcW w:w="4122" w:type="dxa"/>
          </w:tcPr>
          <w:p w14:paraId="7626DE69" w14:textId="0C879AD5" w:rsidR="00E748D1" w:rsidRDefault="00E748D1" w:rsidP="00E748D1">
            <w:pPr>
              <w:spacing w:line="360" w:lineRule="auto"/>
              <w:rPr>
                <w:rFonts w:hint="eastAsia"/>
              </w:rPr>
            </w:pPr>
            <w:r w:rsidRPr="00E748D1">
              <w:rPr>
                <w:rFonts w:hint="eastAsia"/>
              </w:rPr>
              <w:t>需求工程</w:t>
            </w:r>
            <w:r w:rsidRPr="00E748D1">
              <w:rPr>
                <w:rFonts w:hint="eastAsia"/>
              </w:rPr>
              <w:t>WBS</w:t>
            </w:r>
          </w:p>
        </w:tc>
        <w:tc>
          <w:tcPr>
            <w:tcW w:w="4114" w:type="dxa"/>
            <w:vMerge/>
          </w:tcPr>
          <w:p w14:paraId="4C2F627F" w14:textId="77777777" w:rsidR="00E748D1" w:rsidRDefault="00E748D1" w:rsidP="00E748D1">
            <w:pPr>
              <w:spacing w:line="360" w:lineRule="auto"/>
              <w:rPr>
                <w:rFonts w:cs="Times New Roman"/>
                <w:szCs w:val="21"/>
              </w:rPr>
            </w:pPr>
          </w:p>
        </w:tc>
      </w:tr>
      <w:tr w:rsidR="00E748D1" w14:paraId="0B4C9241" w14:textId="77777777" w:rsidTr="00E748D1">
        <w:trPr>
          <w:trHeight w:val="225"/>
        </w:trPr>
        <w:tc>
          <w:tcPr>
            <w:tcW w:w="4122" w:type="dxa"/>
          </w:tcPr>
          <w:p w14:paraId="609952F4" w14:textId="090F3F8F" w:rsidR="00E748D1" w:rsidRPr="00E748D1" w:rsidRDefault="00E748D1" w:rsidP="00E748D1">
            <w:pPr>
              <w:spacing w:line="360" w:lineRule="auto"/>
              <w:rPr>
                <w:rFonts w:hint="eastAsia"/>
              </w:rPr>
            </w:pPr>
            <w:r w:rsidRPr="00E748D1">
              <w:rPr>
                <w:rFonts w:hint="eastAsia"/>
              </w:rPr>
              <w:t>界面原型</w:t>
            </w:r>
          </w:p>
        </w:tc>
        <w:tc>
          <w:tcPr>
            <w:tcW w:w="4114" w:type="dxa"/>
            <w:vMerge/>
            <w:tcBorders>
              <w:bottom w:val="single" w:sz="4" w:space="0" w:color="auto"/>
            </w:tcBorders>
          </w:tcPr>
          <w:p w14:paraId="75103EF7" w14:textId="77777777" w:rsidR="00E748D1" w:rsidRDefault="00E748D1" w:rsidP="00E748D1">
            <w:pPr>
              <w:spacing w:line="360" w:lineRule="auto"/>
              <w:rPr>
                <w:rFonts w:cs="Times New Roman"/>
                <w:szCs w:val="21"/>
              </w:rPr>
            </w:pPr>
          </w:p>
        </w:tc>
      </w:tr>
    </w:tbl>
    <w:p w14:paraId="35607804" w14:textId="77777777" w:rsidR="00574C23" w:rsidRDefault="00574C23">
      <w:pPr>
        <w:spacing w:line="360" w:lineRule="auto"/>
        <w:ind w:firstLineChars="180" w:firstLine="378"/>
        <w:rPr>
          <w:szCs w:val="21"/>
        </w:rPr>
      </w:pPr>
    </w:p>
    <w:tbl>
      <w:tblPr>
        <w:tblW w:w="8267" w:type="dxa"/>
        <w:tblInd w:w="2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144"/>
        <w:gridCol w:w="4123"/>
      </w:tblGrid>
      <w:tr w:rsidR="00574C23" w14:paraId="63C0451A" w14:textId="77777777">
        <w:tc>
          <w:tcPr>
            <w:tcW w:w="4144" w:type="dxa"/>
          </w:tcPr>
          <w:p w14:paraId="50E90BBE" w14:textId="77777777" w:rsidR="00574C23" w:rsidRDefault="00947F56">
            <w:pPr>
              <w:spacing w:line="360" w:lineRule="auto"/>
              <w:jc w:val="center"/>
              <w:rPr>
                <w:b/>
                <w:bCs/>
                <w:color w:val="000000"/>
                <w:sz w:val="24"/>
                <w:szCs w:val="21"/>
              </w:rPr>
            </w:pPr>
            <w:r>
              <w:rPr>
                <w:rFonts w:hint="eastAsia"/>
                <w:b/>
                <w:bCs/>
                <w:color w:val="000000"/>
                <w:sz w:val="24"/>
                <w:szCs w:val="21"/>
              </w:rPr>
              <w:t>服务名称</w:t>
            </w:r>
          </w:p>
        </w:tc>
        <w:tc>
          <w:tcPr>
            <w:tcW w:w="4123" w:type="dxa"/>
          </w:tcPr>
          <w:p w14:paraId="17744D25" w14:textId="77777777" w:rsidR="00574C23" w:rsidRDefault="00947F56">
            <w:pPr>
              <w:spacing w:line="360" w:lineRule="auto"/>
              <w:jc w:val="center"/>
              <w:rPr>
                <w:b/>
                <w:bCs/>
                <w:color w:val="000000"/>
                <w:sz w:val="24"/>
                <w:szCs w:val="21"/>
              </w:rPr>
            </w:pPr>
            <w:r>
              <w:rPr>
                <w:rFonts w:hint="eastAsia"/>
                <w:b/>
                <w:bCs/>
                <w:color w:val="000000"/>
                <w:sz w:val="24"/>
                <w:szCs w:val="21"/>
              </w:rPr>
              <w:t>验收标准</w:t>
            </w:r>
          </w:p>
        </w:tc>
      </w:tr>
      <w:tr w:rsidR="00574C23" w14:paraId="52684D19" w14:textId="77777777" w:rsidTr="008F06CB">
        <w:tc>
          <w:tcPr>
            <w:tcW w:w="4144" w:type="dxa"/>
          </w:tcPr>
          <w:p w14:paraId="6227ED48"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相关人员培训</w:t>
            </w:r>
          </w:p>
        </w:tc>
        <w:tc>
          <w:tcPr>
            <w:tcW w:w="4123" w:type="dxa"/>
            <w:vMerge w:val="restart"/>
            <w:vAlign w:val="center"/>
          </w:tcPr>
          <w:p w14:paraId="7035937E" w14:textId="77777777" w:rsidR="00574C23" w:rsidRDefault="00947F56">
            <w:pPr>
              <w:jc w:val="center"/>
            </w:pPr>
            <w:r>
              <w:rPr>
                <w:rFonts w:hint="eastAsia"/>
              </w:rPr>
              <w:t>客户满意</w:t>
            </w:r>
          </w:p>
        </w:tc>
      </w:tr>
      <w:tr w:rsidR="00574C23" w14:paraId="5B3A076A" w14:textId="77777777">
        <w:tc>
          <w:tcPr>
            <w:tcW w:w="4144" w:type="dxa"/>
          </w:tcPr>
          <w:p w14:paraId="06628988"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设备安装部署</w:t>
            </w:r>
          </w:p>
        </w:tc>
        <w:tc>
          <w:tcPr>
            <w:tcW w:w="4123" w:type="dxa"/>
            <w:vMerge/>
          </w:tcPr>
          <w:p w14:paraId="0D42EAE5" w14:textId="77777777" w:rsidR="00574C23" w:rsidRDefault="00574C23">
            <w:pPr>
              <w:spacing w:line="360" w:lineRule="auto"/>
              <w:rPr>
                <w:rFonts w:asciiTheme="minorEastAsia" w:hAnsiTheme="minorEastAsia" w:cs="Times New Roman"/>
                <w:szCs w:val="21"/>
              </w:rPr>
            </w:pPr>
          </w:p>
        </w:tc>
      </w:tr>
      <w:tr w:rsidR="00574C23" w14:paraId="177116F8" w14:textId="77777777">
        <w:tc>
          <w:tcPr>
            <w:tcW w:w="4144" w:type="dxa"/>
          </w:tcPr>
          <w:p w14:paraId="5C3B5E80"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运维</w:t>
            </w:r>
          </w:p>
        </w:tc>
        <w:tc>
          <w:tcPr>
            <w:tcW w:w="4123" w:type="dxa"/>
            <w:vMerge/>
          </w:tcPr>
          <w:p w14:paraId="6CA52B0A" w14:textId="77777777" w:rsidR="00574C23" w:rsidRDefault="00574C23">
            <w:pPr>
              <w:spacing w:line="360" w:lineRule="auto"/>
              <w:rPr>
                <w:rFonts w:asciiTheme="minorEastAsia" w:hAnsiTheme="minorEastAsia" w:cs="Times New Roman"/>
                <w:szCs w:val="21"/>
              </w:rPr>
            </w:pPr>
          </w:p>
        </w:tc>
      </w:tr>
      <w:tr w:rsidR="00574C23" w14:paraId="201BF446" w14:textId="77777777">
        <w:tc>
          <w:tcPr>
            <w:tcW w:w="4144" w:type="dxa"/>
          </w:tcPr>
          <w:p w14:paraId="688AF724"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反馈调研</w:t>
            </w:r>
          </w:p>
        </w:tc>
        <w:tc>
          <w:tcPr>
            <w:tcW w:w="4123" w:type="dxa"/>
            <w:vMerge/>
          </w:tcPr>
          <w:p w14:paraId="3638121F" w14:textId="77777777" w:rsidR="00574C23" w:rsidRDefault="00574C23">
            <w:pPr>
              <w:spacing w:line="360" w:lineRule="auto"/>
              <w:rPr>
                <w:rFonts w:asciiTheme="minorEastAsia" w:hAnsiTheme="minorEastAsia" w:cs="Times New Roman"/>
                <w:szCs w:val="21"/>
              </w:rPr>
            </w:pPr>
          </w:p>
        </w:tc>
      </w:tr>
    </w:tbl>
    <w:p w14:paraId="4A7EE6AF" w14:textId="77777777" w:rsidR="00574C23" w:rsidRDefault="00947F56">
      <w:pPr>
        <w:pStyle w:val="2"/>
        <w:rPr>
          <w:szCs w:val="21"/>
        </w:rPr>
      </w:pPr>
      <w:bookmarkStart w:id="69" w:name="_Toc531879164"/>
      <w:r>
        <w:rPr>
          <w:rFonts w:hint="eastAsia"/>
          <w:szCs w:val="21"/>
        </w:rPr>
        <w:t>2.5完成项目的最迟期限</w:t>
      </w:r>
      <w:bookmarkEnd w:id="69"/>
    </w:p>
    <w:p w14:paraId="0164A0D1" w14:textId="77E47A7E" w:rsidR="00574C23" w:rsidRDefault="00947F56">
      <w:r>
        <w:rPr>
          <w:rFonts w:hint="eastAsia"/>
        </w:rPr>
        <w:t>2019</w:t>
      </w:r>
      <w:r>
        <w:rPr>
          <w:rFonts w:hint="eastAsia"/>
        </w:rPr>
        <w:t>年</w:t>
      </w:r>
      <w:r>
        <w:rPr>
          <w:rFonts w:hint="eastAsia"/>
        </w:rPr>
        <w:t>1</w:t>
      </w:r>
      <w:r>
        <w:rPr>
          <w:rFonts w:hint="eastAsia"/>
        </w:rPr>
        <w:t>月</w:t>
      </w:r>
      <w:r w:rsidR="00745F5C">
        <w:rPr>
          <w:rFonts w:hint="eastAsia"/>
        </w:rPr>
        <w:t>16</w:t>
      </w:r>
      <w:r>
        <w:rPr>
          <w:rFonts w:hint="eastAsia"/>
        </w:rPr>
        <w:t>日</w:t>
      </w:r>
    </w:p>
    <w:p w14:paraId="0C7A3238" w14:textId="77777777" w:rsidR="00574C23" w:rsidRDefault="00947F56">
      <w:pPr>
        <w:pStyle w:val="2"/>
      </w:pPr>
      <w:bookmarkStart w:id="70" w:name="_Toc531879165"/>
      <w:r>
        <w:rPr>
          <w:rFonts w:hint="eastAsia"/>
        </w:rPr>
        <w:lastRenderedPageBreak/>
        <w:t>2.6本计划的批准者和批准日期</w:t>
      </w:r>
      <w:bookmarkEnd w:id="70"/>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6222"/>
      </w:tblGrid>
      <w:tr w:rsidR="00574C23" w14:paraId="5F603D65" w14:textId="77777777">
        <w:tc>
          <w:tcPr>
            <w:tcW w:w="2074" w:type="dxa"/>
          </w:tcPr>
          <w:p w14:paraId="46E53BFA" w14:textId="77777777" w:rsidR="00574C23" w:rsidRDefault="00947F56">
            <w:pPr>
              <w:spacing w:line="360" w:lineRule="auto"/>
              <w:jc w:val="center"/>
              <w:rPr>
                <w:b/>
                <w:bCs/>
                <w:color w:val="000000"/>
                <w:sz w:val="24"/>
                <w:szCs w:val="21"/>
              </w:rPr>
            </w:pPr>
            <w:r>
              <w:rPr>
                <w:rFonts w:hint="eastAsia"/>
                <w:b/>
                <w:bCs/>
                <w:color w:val="000000"/>
                <w:sz w:val="24"/>
                <w:szCs w:val="21"/>
              </w:rPr>
              <w:t>批准者姓名</w:t>
            </w:r>
          </w:p>
        </w:tc>
        <w:tc>
          <w:tcPr>
            <w:tcW w:w="6222" w:type="dxa"/>
          </w:tcPr>
          <w:p w14:paraId="633ABC8C" w14:textId="77777777" w:rsidR="00574C23" w:rsidRDefault="00947F56">
            <w:pPr>
              <w:spacing w:line="360" w:lineRule="auto"/>
              <w:jc w:val="center"/>
              <w:rPr>
                <w:b/>
                <w:bCs/>
                <w:color w:val="000000"/>
                <w:sz w:val="24"/>
                <w:szCs w:val="21"/>
              </w:rPr>
            </w:pPr>
            <w:r>
              <w:rPr>
                <w:rFonts w:hint="eastAsia"/>
                <w:b/>
                <w:bCs/>
                <w:color w:val="000000"/>
                <w:sz w:val="24"/>
                <w:szCs w:val="21"/>
              </w:rPr>
              <w:t>批准日期</w:t>
            </w:r>
          </w:p>
        </w:tc>
      </w:tr>
      <w:tr w:rsidR="00574C23" w14:paraId="134EB4C2" w14:textId="77777777">
        <w:tc>
          <w:tcPr>
            <w:tcW w:w="2074" w:type="dxa"/>
          </w:tcPr>
          <w:p w14:paraId="0A20332C"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杨</w:t>
            </w:r>
            <w:proofErr w:type="gramStart"/>
            <w:r>
              <w:rPr>
                <w:rFonts w:asciiTheme="minorEastAsia" w:hAnsiTheme="minorEastAsia" w:hint="eastAsia"/>
                <w:szCs w:val="21"/>
              </w:rPr>
              <w:t>枨</w:t>
            </w:r>
            <w:proofErr w:type="gramEnd"/>
          </w:p>
        </w:tc>
        <w:tc>
          <w:tcPr>
            <w:tcW w:w="6222" w:type="dxa"/>
          </w:tcPr>
          <w:p w14:paraId="1057CC8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2018年9月19日</w:t>
            </w:r>
          </w:p>
        </w:tc>
      </w:tr>
      <w:tr w:rsidR="00574C23" w14:paraId="5BD224E2" w14:textId="77777777">
        <w:tc>
          <w:tcPr>
            <w:tcW w:w="2074" w:type="dxa"/>
          </w:tcPr>
          <w:p w14:paraId="4D793C29" w14:textId="77777777" w:rsidR="00574C23" w:rsidRDefault="00947F56">
            <w:pPr>
              <w:spacing w:line="360" w:lineRule="auto"/>
              <w:rPr>
                <w:rFonts w:asciiTheme="minorEastAsia" w:hAnsiTheme="minorEastAsia"/>
                <w:szCs w:val="21"/>
              </w:rPr>
            </w:pPr>
            <w:r>
              <w:rPr>
                <w:rFonts w:asciiTheme="minorEastAsia" w:hAnsiTheme="minorEastAsia" w:hint="eastAsia"/>
                <w:szCs w:val="21"/>
              </w:rPr>
              <w:t>侯宏仑</w:t>
            </w:r>
          </w:p>
        </w:tc>
        <w:tc>
          <w:tcPr>
            <w:tcW w:w="6222" w:type="dxa"/>
          </w:tcPr>
          <w:p w14:paraId="3F05C7E3"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2018年9月19日</w:t>
            </w:r>
          </w:p>
        </w:tc>
      </w:tr>
    </w:tbl>
    <w:p w14:paraId="42407E29" w14:textId="77777777" w:rsidR="00574C23" w:rsidRDefault="00947F56">
      <w:pPr>
        <w:pStyle w:val="1"/>
        <w:spacing w:line="360" w:lineRule="auto"/>
      </w:pPr>
      <w:bookmarkStart w:id="71" w:name="_Toc525938483"/>
      <w:bookmarkStart w:id="72" w:name="_Toc531879166"/>
      <w:bookmarkEnd w:id="58"/>
      <w:r>
        <w:rPr>
          <w:rFonts w:asciiTheme="majorEastAsia" w:hAnsiTheme="majorEastAsia" w:cstheme="majorHAnsi"/>
        </w:rPr>
        <w:t>3</w:t>
      </w:r>
      <w:r>
        <w:rPr>
          <w:rFonts w:asciiTheme="majorEastAsia" w:hAnsiTheme="majorEastAsia"/>
        </w:rPr>
        <w:t xml:space="preserve"> </w:t>
      </w:r>
      <w:r>
        <w:rPr>
          <w:rFonts w:asciiTheme="majorEastAsia" w:hAnsiTheme="majorEastAsia" w:hint="eastAsia"/>
        </w:rPr>
        <w:t>实施</w:t>
      </w:r>
      <w:r>
        <w:rPr>
          <w:rFonts w:asciiTheme="majorEastAsia" w:hAnsiTheme="majorEastAsia"/>
        </w:rPr>
        <w:t>计划</w:t>
      </w:r>
      <w:bookmarkEnd w:id="71"/>
      <w:bookmarkEnd w:id="72"/>
    </w:p>
    <w:p w14:paraId="3F34C69C" w14:textId="676F2E10" w:rsidR="00574C23" w:rsidRDefault="00947F56">
      <w:pPr>
        <w:pStyle w:val="2"/>
        <w:spacing w:line="360" w:lineRule="auto"/>
      </w:pPr>
      <w:bookmarkStart w:id="73" w:name="_Toc531879167"/>
      <w:r>
        <w:rPr>
          <w:rFonts w:hint="eastAsia"/>
        </w:rPr>
        <w:t>3.1</w:t>
      </w:r>
      <w:r>
        <w:t xml:space="preserve"> </w:t>
      </w:r>
      <w:r>
        <w:rPr>
          <w:rFonts w:hint="eastAsia"/>
        </w:rPr>
        <w:t>工作任务分解与人员分工</w:t>
      </w:r>
      <w:bookmarkEnd w:id="73"/>
    </w:p>
    <w:tbl>
      <w:tblPr>
        <w:tblStyle w:val="af3"/>
        <w:tblW w:w="0" w:type="auto"/>
        <w:tblLook w:val="04A0" w:firstRow="1" w:lastRow="0" w:firstColumn="1" w:lastColumn="0" w:noHBand="0" w:noVBand="1"/>
      </w:tblPr>
      <w:tblGrid>
        <w:gridCol w:w="765"/>
        <w:gridCol w:w="765"/>
        <w:gridCol w:w="1715"/>
        <w:gridCol w:w="1555"/>
        <w:gridCol w:w="1961"/>
        <w:gridCol w:w="1761"/>
      </w:tblGrid>
      <w:tr w:rsidR="00FE6F70" w:rsidRPr="00FE6F70" w14:paraId="6BBF40B5" w14:textId="15535086" w:rsidTr="00FE6F70">
        <w:trPr>
          <w:trHeight w:val="825"/>
        </w:trPr>
        <w:tc>
          <w:tcPr>
            <w:tcW w:w="765" w:type="dxa"/>
            <w:hideMark/>
          </w:tcPr>
          <w:p w14:paraId="5BFAC1B7" w14:textId="77777777" w:rsidR="00FE6F70" w:rsidRPr="00FE6F70" w:rsidRDefault="00FE6F70" w:rsidP="00FE6F70">
            <w:r w:rsidRPr="00FE6F70">
              <w:rPr>
                <w:rFonts w:hint="eastAsia"/>
              </w:rPr>
              <w:t>项目名称</w:t>
            </w:r>
          </w:p>
        </w:tc>
        <w:tc>
          <w:tcPr>
            <w:tcW w:w="4035" w:type="dxa"/>
            <w:gridSpan w:val="3"/>
            <w:hideMark/>
          </w:tcPr>
          <w:p w14:paraId="3DE67FCB" w14:textId="77777777" w:rsidR="00FE6F70" w:rsidRPr="00FE6F70" w:rsidRDefault="00FE6F70" w:rsidP="00FE6F70">
            <w:pPr>
              <w:rPr>
                <w:rFonts w:hint="eastAsia"/>
              </w:rPr>
            </w:pPr>
            <w:r w:rsidRPr="00FE6F70">
              <w:rPr>
                <w:rFonts w:hint="eastAsia"/>
              </w:rPr>
              <w:t>项目阶段结尾</w:t>
            </w:r>
          </w:p>
        </w:tc>
        <w:tc>
          <w:tcPr>
            <w:tcW w:w="1961" w:type="dxa"/>
            <w:hideMark/>
          </w:tcPr>
          <w:p w14:paraId="4EC16151" w14:textId="77777777" w:rsidR="00FE6F70" w:rsidRPr="00FE6F70" w:rsidRDefault="00FE6F70" w:rsidP="00FE6F70">
            <w:pPr>
              <w:rPr>
                <w:rFonts w:hint="eastAsia"/>
              </w:rPr>
            </w:pPr>
            <w:r w:rsidRPr="00FE6F70">
              <w:rPr>
                <w:rFonts w:hint="eastAsia"/>
              </w:rPr>
              <w:t>项目</w:t>
            </w:r>
            <w:proofErr w:type="gramStart"/>
            <w:r w:rsidRPr="00FE6F70">
              <w:rPr>
                <w:rFonts w:hint="eastAsia"/>
              </w:rPr>
              <w:t>子任务</w:t>
            </w:r>
            <w:proofErr w:type="gramEnd"/>
          </w:p>
        </w:tc>
        <w:tc>
          <w:tcPr>
            <w:tcW w:w="1761" w:type="dxa"/>
          </w:tcPr>
          <w:p w14:paraId="3844DFA6" w14:textId="303C990B" w:rsidR="00FE6F70" w:rsidRPr="00FE6F70" w:rsidRDefault="00FE6F70" w:rsidP="00FE6F70">
            <w:pPr>
              <w:rPr>
                <w:rFonts w:hint="eastAsia"/>
              </w:rPr>
            </w:pPr>
            <w:r>
              <w:rPr>
                <w:rFonts w:hint="eastAsia"/>
              </w:rPr>
              <w:t>负责人</w:t>
            </w:r>
          </w:p>
        </w:tc>
      </w:tr>
      <w:tr w:rsidR="00FE6F70" w:rsidRPr="00FE6F70" w14:paraId="0C6C961A" w14:textId="4544BB45" w:rsidTr="00FE6F70">
        <w:trPr>
          <w:trHeight w:val="278"/>
        </w:trPr>
        <w:tc>
          <w:tcPr>
            <w:tcW w:w="765" w:type="dxa"/>
            <w:vMerge w:val="restart"/>
            <w:hideMark/>
          </w:tcPr>
          <w:p w14:paraId="23224941" w14:textId="77777777" w:rsidR="00FE6F70" w:rsidRPr="00FE6F70" w:rsidRDefault="00FE6F70" w:rsidP="00FE6F70">
            <w:pPr>
              <w:rPr>
                <w:rFonts w:hint="eastAsia"/>
              </w:rPr>
            </w:pPr>
            <w:r w:rsidRPr="00FE6F70">
              <w:rPr>
                <w:rFonts w:hint="eastAsia"/>
              </w:rPr>
              <w:t>软件工程系列课程教学辅助网站</w:t>
            </w:r>
          </w:p>
        </w:tc>
        <w:tc>
          <w:tcPr>
            <w:tcW w:w="4035" w:type="dxa"/>
            <w:gridSpan w:val="3"/>
            <w:vMerge w:val="restart"/>
            <w:hideMark/>
          </w:tcPr>
          <w:p w14:paraId="756112DC" w14:textId="77777777" w:rsidR="00FE6F70" w:rsidRPr="00FE6F70" w:rsidRDefault="00FE6F70" w:rsidP="00FE6F70">
            <w:pPr>
              <w:rPr>
                <w:rFonts w:hint="eastAsia"/>
              </w:rPr>
            </w:pPr>
            <w:r w:rsidRPr="00FE6F70">
              <w:rPr>
                <w:rFonts w:hint="eastAsia"/>
              </w:rPr>
              <w:t>项目启动</w:t>
            </w:r>
          </w:p>
        </w:tc>
        <w:tc>
          <w:tcPr>
            <w:tcW w:w="1961" w:type="dxa"/>
            <w:hideMark/>
          </w:tcPr>
          <w:p w14:paraId="281D705E" w14:textId="77777777" w:rsidR="00FE6F70" w:rsidRPr="00FE6F70" w:rsidRDefault="00FE6F70" w:rsidP="00FE6F70">
            <w:pPr>
              <w:rPr>
                <w:rFonts w:hint="eastAsia"/>
              </w:rPr>
            </w:pPr>
            <w:r w:rsidRPr="00FE6F70">
              <w:rPr>
                <w:rFonts w:hint="eastAsia"/>
              </w:rPr>
              <w:t>人员召集</w:t>
            </w:r>
          </w:p>
        </w:tc>
        <w:tc>
          <w:tcPr>
            <w:tcW w:w="1761" w:type="dxa"/>
            <w:vMerge w:val="restart"/>
          </w:tcPr>
          <w:p w14:paraId="78D12958" w14:textId="0B221A75" w:rsidR="00FE6F70" w:rsidRPr="00FE6F70" w:rsidRDefault="00FE6F70" w:rsidP="00FE6F70">
            <w:pPr>
              <w:rPr>
                <w:rFonts w:hint="eastAsia"/>
              </w:rPr>
            </w:pPr>
            <w:r>
              <w:rPr>
                <w:rFonts w:hint="eastAsia"/>
              </w:rPr>
              <w:t>沈启航</w:t>
            </w:r>
            <w:bookmarkStart w:id="74" w:name="_GoBack"/>
            <w:bookmarkEnd w:id="74"/>
          </w:p>
        </w:tc>
      </w:tr>
      <w:tr w:rsidR="00FE6F70" w:rsidRPr="00FE6F70" w14:paraId="4492AA8B" w14:textId="0B2C08A9" w:rsidTr="00FE6F70">
        <w:trPr>
          <w:trHeight w:val="315"/>
        </w:trPr>
        <w:tc>
          <w:tcPr>
            <w:tcW w:w="765" w:type="dxa"/>
            <w:vMerge/>
            <w:hideMark/>
          </w:tcPr>
          <w:p w14:paraId="3CC70FA7" w14:textId="77777777" w:rsidR="00FE6F70" w:rsidRPr="00FE6F70" w:rsidRDefault="00FE6F70"/>
        </w:tc>
        <w:tc>
          <w:tcPr>
            <w:tcW w:w="4035" w:type="dxa"/>
            <w:gridSpan w:val="3"/>
            <w:vMerge/>
            <w:hideMark/>
          </w:tcPr>
          <w:p w14:paraId="3BB059F4" w14:textId="77777777" w:rsidR="00FE6F70" w:rsidRPr="00FE6F70" w:rsidRDefault="00FE6F70"/>
        </w:tc>
        <w:tc>
          <w:tcPr>
            <w:tcW w:w="1961" w:type="dxa"/>
            <w:hideMark/>
          </w:tcPr>
          <w:p w14:paraId="7777A8C6" w14:textId="77777777" w:rsidR="00FE6F70" w:rsidRPr="00FE6F70" w:rsidRDefault="00FE6F70">
            <w:pPr>
              <w:rPr>
                <w:rFonts w:hint="eastAsia"/>
              </w:rPr>
            </w:pPr>
            <w:r w:rsidRPr="00FE6F70">
              <w:rPr>
                <w:rFonts w:hint="eastAsia"/>
              </w:rPr>
              <w:t>课题选定</w:t>
            </w:r>
          </w:p>
        </w:tc>
        <w:tc>
          <w:tcPr>
            <w:tcW w:w="1761" w:type="dxa"/>
            <w:vMerge/>
          </w:tcPr>
          <w:p w14:paraId="33550041" w14:textId="77777777" w:rsidR="00FE6F70" w:rsidRPr="00FE6F70" w:rsidRDefault="00FE6F70">
            <w:pPr>
              <w:rPr>
                <w:rFonts w:hint="eastAsia"/>
              </w:rPr>
            </w:pPr>
          </w:p>
        </w:tc>
      </w:tr>
      <w:tr w:rsidR="00FE6F70" w:rsidRPr="00FE6F70" w14:paraId="1AB3AD6E" w14:textId="5EF794AE" w:rsidTr="00FE6F70">
        <w:trPr>
          <w:trHeight w:val="630"/>
        </w:trPr>
        <w:tc>
          <w:tcPr>
            <w:tcW w:w="765" w:type="dxa"/>
            <w:vMerge/>
            <w:hideMark/>
          </w:tcPr>
          <w:p w14:paraId="49A55EA7" w14:textId="77777777" w:rsidR="00FE6F70" w:rsidRPr="00FE6F70" w:rsidRDefault="00FE6F70"/>
        </w:tc>
        <w:tc>
          <w:tcPr>
            <w:tcW w:w="4035" w:type="dxa"/>
            <w:gridSpan w:val="3"/>
            <w:vMerge/>
            <w:hideMark/>
          </w:tcPr>
          <w:p w14:paraId="682D036F" w14:textId="77777777" w:rsidR="00FE6F70" w:rsidRPr="00FE6F70" w:rsidRDefault="00FE6F70"/>
        </w:tc>
        <w:tc>
          <w:tcPr>
            <w:tcW w:w="1961" w:type="dxa"/>
            <w:hideMark/>
          </w:tcPr>
          <w:p w14:paraId="21E9A034" w14:textId="77777777" w:rsidR="00FE6F70" w:rsidRPr="00FE6F70" w:rsidRDefault="00FE6F70">
            <w:pPr>
              <w:rPr>
                <w:rFonts w:hint="eastAsia"/>
              </w:rPr>
            </w:pPr>
            <w:r w:rsidRPr="00FE6F70">
              <w:rPr>
                <w:rFonts w:hint="eastAsia"/>
              </w:rPr>
              <w:t>《可行性分析》起草</w:t>
            </w:r>
          </w:p>
        </w:tc>
        <w:tc>
          <w:tcPr>
            <w:tcW w:w="1761" w:type="dxa"/>
            <w:vMerge/>
          </w:tcPr>
          <w:p w14:paraId="5B0FB399" w14:textId="77777777" w:rsidR="00FE6F70" w:rsidRPr="00FE6F70" w:rsidRDefault="00FE6F70">
            <w:pPr>
              <w:rPr>
                <w:rFonts w:hint="eastAsia"/>
              </w:rPr>
            </w:pPr>
          </w:p>
        </w:tc>
      </w:tr>
      <w:tr w:rsidR="00FE6F70" w:rsidRPr="00FE6F70" w14:paraId="30BF446D" w14:textId="0469CD00" w:rsidTr="00FE6F70">
        <w:trPr>
          <w:trHeight w:val="315"/>
        </w:trPr>
        <w:tc>
          <w:tcPr>
            <w:tcW w:w="765" w:type="dxa"/>
            <w:vMerge/>
            <w:hideMark/>
          </w:tcPr>
          <w:p w14:paraId="7A1113D3" w14:textId="77777777" w:rsidR="00FE6F70" w:rsidRPr="00FE6F70" w:rsidRDefault="00FE6F70"/>
        </w:tc>
        <w:tc>
          <w:tcPr>
            <w:tcW w:w="4035" w:type="dxa"/>
            <w:gridSpan w:val="3"/>
            <w:vMerge/>
            <w:hideMark/>
          </w:tcPr>
          <w:p w14:paraId="7C326EB3" w14:textId="77777777" w:rsidR="00FE6F70" w:rsidRPr="00FE6F70" w:rsidRDefault="00FE6F70"/>
        </w:tc>
        <w:tc>
          <w:tcPr>
            <w:tcW w:w="1961" w:type="dxa"/>
            <w:hideMark/>
          </w:tcPr>
          <w:p w14:paraId="35CDBC58" w14:textId="77777777" w:rsidR="00FE6F70" w:rsidRPr="00FE6F70" w:rsidRDefault="00FE6F70">
            <w:pPr>
              <w:rPr>
                <w:rFonts w:hint="eastAsia"/>
              </w:rPr>
            </w:pPr>
            <w:r w:rsidRPr="00FE6F70">
              <w:rPr>
                <w:rFonts w:hint="eastAsia"/>
              </w:rPr>
              <w:t>《项目章程》起草</w:t>
            </w:r>
          </w:p>
        </w:tc>
        <w:tc>
          <w:tcPr>
            <w:tcW w:w="1761" w:type="dxa"/>
            <w:vMerge/>
          </w:tcPr>
          <w:p w14:paraId="69EA395C" w14:textId="77777777" w:rsidR="00FE6F70" w:rsidRPr="00FE6F70" w:rsidRDefault="00FE6F70">
            <w:pPr>
              <w:rPr>
                <w:rFonts w:hint="eastAsia"/>
              </w:rPr>
            </w:pPr>
          </w:p>
        </w:tc>
      </w:tr>
      <w:tr w:rsidR="00FE6F70" w:rsidRPr="00FE6F70" w14:paraId="6FAC7816" w14:textId="59A77FBF" w:rsidTr="00FE6F70">
        <w:trPr>
          <w:trHeight w:val="630"/>
        </w:trPr>
        <w:tc>
          <w:tcPr>
            <w:tcW w:w="765" w:type="dxa"/>
            <w:vMerge/>
            <w:hideMark/>
          </w:tcPr>
          <w:p w14:paraId="34B0D5E0" w14:textId="77777777" w:rsidR="00FE6F70" w:rsidRPr="00FE6F70" w:rsidRDefault="00FE6F70"/>
        </w:tc>
        <w:tc>
          <w:tcPr>
            <w:tcW w:w="4035" w:type="dxa"/>
            <w:gridSpan w:val="3"/>
            <w:vMerge/>
            <w:hideMark/>
          </w:tcPr>
          <w:p w14:paraId="7F09C8C4" w14:textId="77777777" w:rsidR="00FE6F70" w:rsidRPr="00FE6F70" w:rsidRDefault="00FE6F70"/>
        </w:tc>
        <w:tc>
          <w:tcPr>
            <w:tcW w:w="1961" w:type="dxa"/>
            <w:hideMark/>
          </w:tcPr>
          <w:p w14:paraId="3567F19A" w14:textId="77777777" w:rsidR="00FE6F70" w:rsidRPr="00FE6F70" w:rsidRDefault="00FE6F70">
            <w:pPr>
              <w:rPr>
                <w:rFonts w:hint="eastAsia"/>
              </w:rPr>
            </w:pPr>
            <w:r w:rsidRPr="00FE6F70">
              <w:rPr>
                <w:rFonts w:hint="eastAsia"/>
              </w:rPr>
              <w:t>工具学习</w:t>
            </w:r>
          </w:p>
        </w:tc>
        <w:tc>
          <w:tcPr>
            <w:tcW w:w="1761" w:type="dxa"/>
            <w:vMerge/>
          </w:tcPr>
          <w:p w14:paraId="09DCAFDC" w14:textId="77777777" w:rsidR="00FE6F70" w:rsidRPr="00FE6F70" w:rsidRDefault="00FE6F70">
            <w:pPr>
              <w:rPr>
                <w:rFonts w:hint="eastAsia"/>
              </w:rPr>
            </w:pPr>
          </w:p>
        </w:tc>
      </w:tr>
      <w:tr w:rsidR="00FE6F70" w:rsidRPr="00FE6F70" w14:paraId="3519F64B" w14:textId="72534CDB" w:rsidTr="00FE6F70">
        <w:trPr>
          <w:trHeight w:val="630"/>
        </w:trPr>
        <w:tc>
          <w:tcPr>
            <w:tcW w:w="765" w:type="dxa"/>
            <w:vMerge/>
            <w:hideMark/>
          </w:tcPr>
          <w:p w14:paraId="4687C759" w14:textId="77777777" w:rsidR="00FE6F70" w:rsidRPr="00FE6F70" w:rsidRDefault="00FE6F70"/>
        </w:tc>
        <w:tc>
          <w:tcPr>
            <w:tcW w:w="4035" w:type="dxa"/>
            <w:gridSpan w:val="3"/>
            <w:vMerge/>
            <w:hideMark/>
          </w:tcPr>
          <w:p w14:paraId="61F775C6" w14:textId="77777777" w:rsidR="00FE6F70" w:rsidRPr="00FE6F70" w:rsidRDefault="00FE6F70"/>
        </w:tc>
        <w:tc>
          <w:tcPr>
            <w:tcW w:w="1961" w:type="dxa"/>
            <w:hideMark/>
          </w:tcPr>
          <w:p w14:paraId="6D6E21F7" w14:textId="77777777" w:rsidR="00FE6F70" w:rsidRPr="00FE6F70" w:rsidRDefault="00FE6F70">
            <w:pPr>
              <w:rPr>
                <w:rFonts w:hint="eastAsia"/>
              </w:rPr>
            </w:pPr>
            <w:r w:rsidRPr="00FE6F70">
              <w:rPr>
                <w:rFonts w:hint="eastAsia"/>
              </w:rPr>
              <w:t>启动会议</w:t>
            </w:r>
          </w:p>
        </w:tc>
        <w:tc>
          <w:tcPr>
            <w:tcW w:w="1761" w:type="dxa"/>
            <w:vMerge/>
          </w:tcPr>
          <w:p w14:paraId="00B867C5" w14:textId="77777777" w:rsidR="00FE6F70" w:rsidRPr="00FE6F70" w:rsidRDefault="00FE6F70">
            <w:pPr>
              <w:rPr>
                <w:rFonts w:hint="eastAsia"/>
              </w:rPr>
            </w:pPr>
          </w:p>
        </w:tc>
      </w:tr>
      <w:tr w:rsidR="00FE6F70" w:rsidRPr="00FE6F70" w14:paraId="446414B3" w14:textId="3D71ADEF" w:rsidTr="00FE6F70">
        <w:trPr>
          <w:trHeight w:val="315"/>
        </w:trPr>
        <w:tc>
          <w:tcPr>
            <w:tcW w:w="765" w:type="dxa"/>
            <w:vMerge/>
            <w:hideMark/>
          </w:tcPr>
          <w:p w14:paraId="400A74F0" w14:textId="77777777" w:rsidR="00FE6F70" w:rsidRPr="00FE6F70" w:rsidRDefault="00FE6F70" w:rsidP="00FE6F70"/>
        </w:tc>
        <w:tc>
          <w:tcPr>
            <w:tcW w:w="4035" w:type="dxa"/>
            <w:gridSpan w:val="3"/>
            <w:vMerge w:val="restart"/>
            <w:hideMark/>
          </w:tcPr>
          <w:p w14:paraId="6C34DEEC" w14:textId="77777777" w:rsidR="00FE6F70" w:rsidRPr="00FE6F70" w:rsidRDefault="00FE6F70" w:rsidP="00FE6F70">
            <w:pPr>
              <w:rPr>
                <w:rFonts w:hint="eastAsia"/>
              </w:rPr>
            </w:pPr>
            <w:r w:rsidRPr="00FE6F70">
              <w:rPr>
                <w:rFonts w:hint="eastAsia"/>
              </w:rPr>
              <w:t>项目计划</w:t>
            </w:r>
          </w:p>
        </w:tc>
        <w:tc>
          <w:tcPr>
            <w:tcW w:w="1961" w:type="dxa"/>
            <w:hideMark/>
          </w:tcPr>
          <w:p w14:paraId="4358E55E" w14:textId="77777777" w:rsidR="00FE6F70" w:rsidRPr="00FE6F70" w:rsidRDefault="00FE6F70" w:rsidP="00FE6F70">
            <w:pPr>
              <w:rPr>
                <w:rFonts w:hint="eastAsia"/>
              </w:rPr>
            </w:pPr>
            <w:r w:rsidRPr="00FE6F70">
              <w:rPr>
                <w:rFonts w:hint="eastAsia"/>
              </w:rPr>
              <w:t>资料申请与完善</w:t>
            </w:r>
          </w:p>
        </w:tc>
        <w:tc>
          <w:tcPr>
            <w:tcW w:w="1761" w:type="dxa"/>
            <w:vMerge w:val="restart"/>
          </w:tcPr>
          <w:p w14:paraId="4D2A7A99" w14:textId="09D01A71" w:rsidR="00FE6F70" w:rsidRPr="00FE6F70" w:rsidRDefault="00FE6F70" w:rsidP="00FE6F70">
            <w:pPr>
              <w:rPr>
                <w:rFonts w:hint="eastAsia"/>
              </w:rPr>
            </w:pPr>
            <w:r>
              <w:rPr>
                <w:rFonts w:hint="eastAsia"/>
              </w:rPr>
              <w:t>叶柏成</w:t>
            </w:r>
          </w:p>
        </w:tc>
      </w:tr>
      <w:tr w:rsidR="00FE6F70" w:rsidRPr="00FE6F70" w14:paraId="566F0FBB" w14:textId="71AE1D8A" w:rsidTr="00FE6F70">
        <w:trPr>
          <w:trHeight w:val="630"/>
        </w:trPr>
        <w:tc>
          <w:tcPr>
            <w:tcW w:w="765" w:type="dxa"/>
            <w:vMerge/>
            <w:hideMark/>
          </w:tcPr>
          <w:p w14:paraId="4E7AF0CA" w14:textId="77777777" w:rsidR="00FE6F70" w:rsidRPr="00FE6F70" w:rsidRDefault="00FE6F70" w:rsidP="00FE6F70"/>
        </w:tc>
        <w:tc>
          <w:tcPr>
            <w:tcW w:w="4035" w:type="dxa"/>
            <w:gridSpan w:val="3"/>
            <w:vMerge/>
            <w:hideMark/>
          </w:tcPr>
          <w:p w14:paraId="5D746673" w14:textId="77777777" w:rsidR="00FE6F70" w:rsidRPr="00FE6F70" w:rsidRDefault="00FE6F70" w:rsidP="00FE6F70"/>
        </w:tc>
        <w:tc>
          <w:tcPr>
            <w:tcW w:w="1961" w:type="dxa"/>
            <w:hideMark/>
          </w:tcPr>
          <w:p w14:paraId="558B2749" w14:textId="77777777" w:rsidR="00FE6F70" w:rsidRPr="00FE6F70" w:rsidRDefault="00FE6F70" w:rsidP="00FE6F70">
            <w:pPr>
              <w:rPr>
                <w:rFonts w:hint="eastAsia"/>
              </w:rPr>
            </w:pPr>
            <w:r w:rsidRPr="00FE6F70">
              <w:rPr>
                <w:rFonts w:hint="eastAsia"/>
              </w:rPr>
              <w:t>软硬件环境落实</w:t>
            </w:r>
          </w:p>
        </w:tc>
        <w:tc>
          <w:tcPr>
            <w:tcW w:w="1761" w:type="dxa"/>
            <w:vMerge/>
          </w:tcPr>
          <w:p w14:paraId="3FB02ECB" w14:textId="77777777" w:rsidR="00FE6F70" w:rsidRPr="00FE6F70" w:rsidRDefault="00FE6F70" w:rsidP="00FE6F70">
            <w:pPr>
              <w:rPr>
                <w:rFonts w:hint="eastAsia"/>
              </w:rPr>
            </w:pPr>
          </w:p>
        </w:tc>
      </w:tr>
      <w:tr w:rsidR="00FE6F70" w:rsidRPr="00FE6F70" w14:paraId="6C4DA490" w14:textId="64FFFEBB" w:rsidTr="00FE6F70">
        <w:trPr>
          <w:trHeight w:val="315"/>
        </w:trPr>
        <w:tc>
          <w:tcPr>
            <w:tcW w:w="765" w:type="dxa"/>
            <w:vMerge/>
            <w:hideMark/>
          </w:tcPr>
          <w:p w14:paraId="7DBB6E91" w14:textId="77777777" w:rsidR="00FE6F70" w:rsidRPr="00FE6F70" w:rsidRDefault="00FE6F70" w:rsidP="00FE6F70"/>
        </w:tc>
        <w:tc>
          <w:tcPr>
            <w:tcW w:w="4035" w:type="dxa"/>
            <w:gridSpan w:val="3"/>
            <w:vMerge/>
            <w:hideMark/>
          </w:tcPr>
          <w:p w14:paraId="1A8DB7A0" w14:textId="77777777" w:rsidR="00FE6F70" w:rsidRPr="00FE6F70" w:rsidRDefault="00FE6F70" w:rsidP="00FE6F70"/>
        </w:tc>
        <w:tc>
          <w:tcPr>
            <w:tcW w:w="1961" w:type="dxa"/>
            <w:hideMark/>
          </w:tcPr>
          <w:p w14:paraId="49CA2DD8" w14:textId="77777777" w:rsidR="00FE6F70" w:rsidRPr="00FE6F70" w:rsidRDefault="00FE6F70" w:rsidP="00FE6F70">
            <w:pPr>
              <w:rPr>
                <w:rFonts w:hint="eastAsia"/>
              </w:rPr>
            </w:pPr>
            <w:r w:rsidRPr="00FE6F70">
              <w:rPr>
                <w:rFonts w:hint="eastAsia"/>
              </w:rPr>
              <w:t>识别项目干系人</w:t>
            </w:r>
          </w:p>
        </w:tc>
        <w:tc>
          <w:tcPr>
            <w:tcW w:w="1761" w:type="dxa"/>
            <w:vMerge/>
          </w:tcPr>
          <w:p w14:paraId="4BDC35BB" w14:textId="77777777" w:rsidR="00FE6F70" w:rsidRPr="00FE6F70" w:rsidRDefault="00FE6F70" w:rsidP="00FE6F70">
            <w:pPr>
              <w:rPr>
                <w:rFonts w:hint="eastAsia"/>
              </w:rPr>
            </w:pPr>
          </w:p>
        </w:tc>
      </w:tr>
      <w:tr w:rsidR="00FE6F70" w:rsidRPr="00FE6F70" w14:paraId="104038CA" w14:textId="5A06330E" w:rsidTr="00FE6F70">
        <w:trPr>
          <w:trHeight w:val="630"/>
        </w:trPr>
        <w:tc>
          <w:tcPr>
            <w:tcW w:w="765" w:type="dxa"/>
            <w:vMerge/>
            <w:hideMark/>
          </w:tcPr>
          <w:p w14:paraId="79AF1422" w14:textId="77777777" w:rsidR="00FE6F70" w:rsidRPr="00FE6F70" w:rsidRDefault="00FE6F70" w:rsidP="00FE6F70"/>
        </w:tc>
        <w:tc>
          <w:tcPr>
            <w:tcW w:w="4035" w:type="dxa"/>
            <w:gridSpan w:val="3"/>
            <w:vMerge/>
            <w:hideMark/>
          </w:tcPr>
          <w:p w14:paraId="4CA444E0" w14:textId="77777777" w:rsidR="00FE6F70" w:rsidRPr="00FE6F70" w:rsidRDefault="00FE6F70" w:rsidP="00FE6F70"/>
        </w:tc>
        <w:tc>
          <w:tcPr>
            <w:tcW w:w="1961" w:type="dxa"/>
            <w:hideMark/>
          </w:tcPr>
          <w:p w14:paraId="54F32E33" w14:textId="77777777" w:rsidR="00FE6F70" w:rsidRPr="00FE6F70" w:rsidRDefault="00FE6F70" w:rsidP="00FE6F70">
            <w:pPr>
              <w:rPr>
                <w:rFonts w:hint="eastAsia"/>
              </w:rPr>
            </w:pPr>
            <w:r w:rsidRPr="00FE6F70">
              <w:rPr>
                <w:rFonts w:hint="eastAsia"/>
              </w:rPr>
              <w:t>找</w:t>
            </w:r>
            <w:r w:rsidRPr="00FE6F70">
              <w:rPr>
                <w:rFonts w:hint="eastAsia"/>
              </w:rPr>
              <w:t>ISO&amp;GB</w:t>
            </w:r>
            <w:r w:rsidRPr="00FE6F70">
              <w:rPr>
                <w:rFonts w:hint="eastAsia"/>
              </w:rPr>
              <w:t>模板和</w:t>
            </w:r>
            <w:r w:rsidRPr="00FE6F70">
              <w:rPr>
                <w:rFonts w:hint="eastAsia"/>
              </w:rPr>
              <w:t>PPT</w:t>
            </w:r>
            <w:r w:rsidRPr="00FE6F70">
              <w:rPr>
                <w:rFonts w:hint="eastAsia"/>
              </w:rPr>
              <w:t>模板</w:t>
            </w:r>
          </w:p>
        </w:tc>
        <w:tc>
          <w:tcPr>
            <w:tcW w:w="1761" w:type="dxa"/>
            <w:vMerge/>
          </w:tcPr>
          <w:p w14:paraId="3AE17E0C" w14:textId="77777777" w:rsidR="00FE6F70" w:rsidRPr="00FE6F70" w:rsidRDefault="00FE6F70" w:rsidP="00FE6F70">
            <w:pPr>
              <w:rPr>
                <w:rFonts w:hint="eastAsia"/>
              </w:rPr>
            </w:pPr>
          </w:p>
        </w:tc>
      </w:tr>
      <w:tr w:rsidR="00FE6F70" w:rsidRPr="00FE6F70" w14:paraId="4BA28436" w14:textId="77AD63A7" w:rsidTr="00FE6F70">
        <w:trPr>
          <w:trHeight w:val="315"/>
        </w:trPr>
        <w:tc>
          <w:tcPr>
            <w:tcW w:w="765" w:type="dxa"/>
            <w:vMerge/>
            <w:hideMark/>
          </w:tcPr>
          <w:p w14:paraId="0ACF6432" w14:textId="77777777" w:rsidR="00FE6F70" w:rsidRPr="00FE6F70" w:rsidRDefault="00FE6F70" w:rsidP="00FE6F70"/>
        </w:tc>
        <w:tc>
          <w:tcPr>
            <w:tcW w:w="4035" w:type="dxa"/>
            <w:gridSpan w:val="3"/>
            <w:vMerge/>
            <w:hideMark/>
          </w:tcPr>
          <w:p w14:paraId="5143783A" w14:textId="77777777" w:rsidR="00FE6F70" w:rsidRPr="00FE6F70" w:rsidRDefault="00FE6F70" w:rsidP="00FE6F70"/>
        </w:tc>
        <w:tc>
          <w:tcPr>
            <w:tcW w:w="1961" w:type="dxa"/>
            <w:hideMark/>
          </w:tcPr>
          <w:p w14:paraId="24682D67" w14:textId="77777777" w:rsidR="00FE6F70" w:rsidRPr="00FE6F70" w:rsidRDefault="00FE6F70" w:rsidP="00FE6F70">
            <w:pPr>
              <w:rPr>
                <w:rFonts w:hint="eastAsia"/>
              </w:rPr>
            </w:pPr>
            <w:r w:rsidRPr="00FE6F70">
              <w:rPr>
                <w:rFonts w:hint="eastAsia"/>
              </w:rPr>
              <w:t>可行性分析修订</w:t>
            </w:r>
          </w:p>
        </w:tc>
        <w:tc>
          <w:tcPr>
            <w:tcW w:w="1761" w:type="dxa"/>
            <w:vMerge/>
          </w:tcPr>
          <w:p w14:paraId="51D500F1" w14:textId="77777777" w:rsidR="00FE6F70" w:rsidRPr="00FE6F70" w:rsidRDefault="00FE6F70" w:rsidP="00FE6F70">
            <w:pPr>
              <w:rPr>
                <w:rFonts w:hint="eastAsia"/>
              </w:rPr>
            </w:pPr>
          </w:p>
        </w:tc>
      </w:tr>
      <w:tr w:rsidR="00FE6F70" w:rsidRPr="00FE6F70" w14:paraId="06B1F99E" w14:textId="73920061" w:rsidTr="00FE6F70">
        <w:trPr>
          <w:trHeight w:val="315"/>
        </w:trPr>
        <w:tc>
          <w:tcPr>
            <w:tcW w:w="765" w:type="dxa"/>
            <w:vMerge/>
            <w:hideMark/>
          </w:tcPr>
          <w:p w14:paraId="34B6E382" w14:textId="77777777" w:rsidR="00FE6F70" w:rsidRPr="00FE6F70" w:rsidRDefault="00FE6F70" w:rsidP="00FE6F70"/>
        </w:tc>
        <w:tc>
          <w:tcPr>
            <w:tcW w:w="4035" w:type="dxa"/>
            <w:gridSpan w:val="3"/>
            <w:vMerge/>
            <w:hideMark/>
          </w:tcPr>
          <w:p w14:paraId="6742CE89" w14:textId="77777777" w:rsidR="00FE6F70" w:rsidRPr="00FE6F70" w:rsidRDefault="00FE6F70" w:rsidP="00FE6F70"/>
        </w:tc>
        <w:tc>
          <w:tcPr>
            <w:tcW w:w="1961" w:type="dxa"/>
            <w:hideMark/>
          </w:tcPr>
          <w:p w14:paraId="08FA5595" w14:textId="77777777" w:rsidR="00FE6F70" w:rsidRPr="00FE6F70" w:rsidRDefault="00FE6F70" w:rsidP="00FE6F70">
            <w:pPr>
              <w:rPr>
                <w:rFonts w:hint="eastAsia"/>
              </w:rPr>
            </w:pPr>
            <w:r w:rsidRPr="00FE6F70">
              <w:rPr>
                <w:rFonts w:hint="eastAsia"/>
              </w:rPr>
              <w:t>项目章程修订</w:t>
            </w:r>
          </w:p>
        </w:tc>
        <w:tc>
          <w:tcPr>
            <w:tcW w:w="1761" w:type="dxa"/>
            <w:vMerge/>
          </w:tcPr>
          <w:p w14:paraId="4325797B" w14:textId="77777777" w:rsidR="00FE6F70" w:rsidRPr="00FE6F70" w:rsidRDefault="00FE6F70" w:rsidP="00FE6F70">
            <w:pPr>
              <w:rPr>
                <w:rFonts w:hint="eastAsia"/>
              </w:rPr>
            </w:pPr>
          </w:p>
        </w:tc>
      </w:tr>
      <w:tr w:rsidR="00FE6F70" w:rsidRPr="00FE6F70" w14:paraId="75A88B00" w14:textId="0FB2416C" w:rsidTr="00FE6F70">
        <w:trPr>
          <w:trHeight w:val="315"/>
        </w:trPr>
        <w:tc>
          <w:tcPr>
            <w:tcW w:w="765" w:type="dxa"/>
            <w:vMerge/>
            <w:hideMark/>
          </w:tcPr>
          <w:p w14:paraId="74C1D69F" w14:textId="77777777" w:rsidR="00FE6F70" w:rsidRPr="00FE6F70" w:rsidRDefault="00FE6F70" w:rsidP="00FE6F70"/>
        </w:tc>
        <w:tc>
          <w:tcPr>
            <w:tcW w:w="4035" w:type="dxa"/>
            <w:gridSpan w:val="3"/>
            <w:vMerge/>
            <w:hideMark/>
          </w:tcPr>
          <w:p w14:paraId="4B5382C1" w14:textId="77777777" w:rsidR="00FE6F70" w:rsidRPr="00FE6F70" w:rsidRDefault="00FE6F70" w:rsidP="00FE6F70"/>
        </w:tc>
        <w:tc>
          <w:tcPr>
            <w:tcW w:w="1961" w:type="dxa"/>
            <w:hideMark/>
          </w:tcPr>
          <w:p w14:paraId="5DCBFCA7" w14:textId="77777777" w:rsidR="00FE6F70" w:rsidRPr="00FE6F70" w:rsidRDefault="00FE6F70" w:rsidP="00FE6F70">
            <w:pPr>
              <w:rPr>
                <w:rFonts w:hint="eastAsia"/>
              </w:rPr>
            </w:pPr>
            <w:r w:rsidRPr="00FE6F70">
              <w:rPr>
                <w:rFonts w:hint="eastAsia"/>
              </w:rPr>
              <w:t>《项目章程》发布</w:t>
            </w:r>
          </w:p>
        </w:tc>
        <w:tc>
          <w:tcPr>
            <w:tcW w:w="1761" w:type="dxa"/>
            <w:vMerge/>
          </w:tcPr>
          <w:p w14:paraId="448488A0" w14:textId="77777777" w:rsidR="00FE6F70" w:rsidRPr="00FE6F70" w:rsidRDefault="00FE6F70" w:rsidP="00FE6F70">
            <w:pPr>
              <w:rPr>
                <w:rFonts w:hint="eastAsia"/>
              </w:rPr>
            </w:pPr>
          </w:p>
        </w:tc>
      </w:tr>
      <w:tr w:rsidR="00FE6F70" w:rsidRPr="00FE6F70" w14:paraId="6BBA03E6" w14:textId="2B7A4B67" w:rsidTr="00FE6F70">
        <w:trPr>
          <w:trHeight w:val="630"/>
        </w:trPr>
        <w:tc>
          <w:tcPr>
            <w:tcW w:w="765" w:type="dxa"/>
            <w:vMerge/>
            <w:hideMark/>
          </w:tcPr>
          <w:p w14:paraId="5DE97443" w14:textId="77777777" w:rsidR="00FE6F70" w:rsidRPr="00FE6F70" w:rsidRDefault="00FE6F70" w:rsidP="00FE6F70"/>
        </w:tc>
        <w:tc>
          <w:tcPr>
            <w:tcW w:w="4035" w:type="dxa"/>
            <w:gridSpan w:val="3"/>
            <w:vMerge/>
            <w:hideMark/>
          </w:tcPr>
          <w:p w14:paraId="601E1284" w14:textId="77777777" w:rsidR="00FE6F70" w:rsidRPr="00FE6F70" w:rsidRDefault="00FE6F70" w:rsidP="00FE6F70"/>
        </w:tc>
        <w:tc>
          <w:tcPr>
            <w:tcW w:w="1961" w:type="dxa"/>
            <w:hideMark/>
          </w:tcPr>
          <w:p w14:paraId="7CB94C88" w14:textId="77777777" w:rsidR="00FE6F70" w:rsidRPr="00FE6F70" w:rsidRDefault="00FE6F70" w:rsidP="00FE6F70">
            <w:pPr>
              <w:rPr>
                <w:rFonts w:hint="eastAsia"/>
              </w:rPr>
            </w:pPr>
            <w:r w:rsidRPr="00FE6F70">
              <w:rPr>
                <w:rFonts w:hint="eastAsia"/>
              </w:rPr>
              <w:t>制定需求工程项目计划</w:t>
            </w:r>
          </w:p>
        </w:tc>
        <w:tc>
          <w:tcPr>
            <w:tcW w:w="1761" w:type="dxa"/>
            <w:vMerge/>
          </w:tcPr>
          <w:p w14:paraId="0DAB69C4" w14:textId="77777777" w:rsidR="00FE6F70" w:rsidRPr="00FE6F70" w:rsidRDefault="00FE6F70" w:rsidP="00FE6F70">
            <w:pPr>
              <w:rPr>
                <w:rFonts w:hint="eastAsia"/>
              </w:rPr>
            </w:pPr>
          </w:p>
        </w:tc>
      </w:tr>
      <w:tr w:rsidR="00FE6F70" w:rsidRPr="00FE6F70" w14:paraId="280F8426" w14:textId="0405324A" w:rsidTr="00FE6F70">
        <w:trPr>
          <w:trHeight w:val="3510"/>
        </w:trPr>
        <w:tc>
          <w:tcPr>
            <w:tcW w:w="765" w:type="dxa"/>
            <w:vMerge/>
            <w:hideMark/>
          </w:tcPr>
          <w:p w14:paraId="5A34908E" w14:textId="77777777" w:rsidR="00FE6F70" w:rsidRPr="00FE6F70" w:rsidRDefault="00FE6F70" w:rsidP="00FE6F70"/>
        </w:tc>
        <w:tc>
          <w:tcPr>
            <w:tcW w:w="4035" w:type="dxa"/>
            <w:gridSpan w:val="3"/>
            <w:vMerge/>
            <w:hideMark/>
          </w:tcPr>
          <w:p w14:paraId="2D9A771F" w14:textId="77777777" w:rsidR="00FE6F70" w:rsidRPr="00FE6F70" w:rsidRDefault="00FE6F70" w:rsidP="00FE6F70"/>
        </w:tc>
        <w:tc>
          <w:tcPr>
            <w:tcW w:w="1961" w:type="dxa"/>
            <w:hideMark/>
          </w:tcPr>
          <w:p w14:paraId="19D8AA72" w14:textId="77777777" w:rsidR="00FE6F70" w:rsidRPr="00FE6F70" w:rsidRDefault="00FE6F70" w:rsidP="00FE6F70">
            <w:pPr>
              <w:rPr>
                <w:rFonts w:hint="eastAsia"/>
              </w:rPr>
            </w:pPr>
            <w:r w:rsidRPr="00FE6F70">
              <w:rPr>
                <w:rFonts w:hint="eastAsia"/>
              </w:rPr>
              <w:t>《需求工程项目计划》发布</w:t>
            </w:r>
          </w:p>
        </w:tc>
        <w:tc>
          <w:tcPr>
            <w:tcW w:w="1761" w:type="dxa"/>
            <w:vMerge/>
          </w:tcPr>
          <w:p w14:paraId="5666E931" w14:textId="77777777" w:rsidR="00FE6F70" w:rsidRPr="00FE6F70" w:rsidRDefault="00FE6F70" w:rsidP="00FE6F70">
            <w:pPr>
              <w:rPr>
                <w:rFonts w:hint="eastAsia"/>
              </w:rPr>
            </w:pPr>
          </w:p>
        </w:tc>
      </w:tr>
      <w:tr w:rsidR="00FE6F70" w:rsidRPr="00FE6F70" w14:paraId="4CA59AE3" w14:textId="450CF25D" w:rsidTr="00FE6F70">
        <w:trPr>
          <w:trHeight w:val="315"/>
        </w:trPr>
        <w:tc>
          <w:tcPr>
            <w:tcW w:w="765" w:type="dxa"/>
            <w:vMerge/>
            <w:hideMark/>
          </w:tcPr>
          <w:p w14:paraId="764D6A23" w14:textId="77777777" w:rsidR="00FE6F70" w:rsidRPr="00FE6F70" w:rsidRDefault="00FE6F70" w:rsidP="00FE6F70"/>
        </w:tc>
        <w:tc>
          <w:tcPr>
            <w:tcW w:w="765" w:type="dxa"/>
            <w:vMerge w:val="restart"/>
            <w:hideMark/>
          </w:tcPr>
          <w:p w14:paraId="12EDB3BC" w14:textId="77777777" w:rsidR="00FE6F70" w:rsidRPr="00FE6F70" w:rsidRDefault="00FE6F70" w:rsidP="00FE6F70">
            <w:pPr>
              <w:rPr>
                <w:rFonts w:hint="eastAsia"/>
              </w:rPr>
            </w:pPr>
            <w:r w:rsidRPr="00FE6F70">
              <w:rPr>
                <w:rFonts w:hint="eastAsia"/>
              </w:rPr>
              <w:t>项目执行</w:t>
            </w:r>
          </w:p>
        </w:tc>
        <w:tc>
          <w:tcPr>
            <w:tcW w:w="1715" w:type="dxa"/>
            <w:vMerge w:val="restart"/>
            <w:hideMark/>
          </w:tcPr>
          <w:p w14:paraId="4414DFE1" w14:textId="77777777" w:rsidR="00FE6F70" w:rsidRPr="00FE6F70" w:rsidRDefault="00FE6F70" w:rsidP="00FE6F70">
            <w:pPr>
              <w:rPr>
                <w:rFonts w:hint="eastAsia"/>
              </w:rPr>
            </w:pPr>
            <w:r w:rsidRPr="00FE6F70">
              <w:rPr>
                <w:rFonts w:hint="eastAsia"/>
              </w:rPr>
              <w:t>需求开发</w:t>
            </w:r>
          </w:p>
        </w:tc>
        <w:tc>
          <w:tcPr>
            <w:tcW w:w="1555" w:type="dxa"/>
            <w:vMerge w:val="restart"/>
            <w:hideMark/>
          </w:tcPr>
          <w:p w14:paraId="6FDD977F" w14:textId="77777777" w:rsidR="00FE6F70" w:rsidRPr="00FE6F70" w:rsidRDefault="00FE6F70" w:rsidP="00FE6F70">
            <w:pPr>
              <w:rPr>
                <w:rFonts w:hint="eastAsia"/>
              </w:rPr>
            </w:pPr>
            <w:r w:rsidRPr="00FE6F70">
              <w:rPr>
                <w:rFonts w:hint="eastAsia"/>
              </w:rPr>
              <w:t>需求获取</w:t>
            </w:r>
          </w:p>
        </w:tc>
        <w:tc>
          <w:tcPr>
            <w:tcW w:w="1961" w:type="dxa"/>
            <w:hideMark/>
          </w:tcPr>
          <w:p w14:paraId="2309DE65" w14:textId="77777777" w:rsidR="00FE6F70" w:rsidRPr="00FE6F70" w:rsidRDefault="00FE6F70" w:rsidP="00FE6F70">
            <w:pPr>
              <w:rPr>
                <w:rFonts w:hint="eastAsia"/>
              </w:rPr>
            </w:pPr>
            <w:r w:rsidRPr="00FE6F70">
              <w:rPr>
                <w:rFonts w:hint="eastAsia"/>
              </w:rPr>
              <w:t>定义</w:t>
            </w:r>
            <w:proofErr w:type="gramStart"/>
            <w:r w:rsidRPr="00FE6F70">
              <w:rPr>
                <w:rFonts w:hint="eastAsia"/>
              </w:rPr>
              <w:t>产品愿景和</w:t>
            </w:r>
            <w:proofErr w:type="gramEnd"/>
            <w:r w:rsidRPr="00FE6F70">
              <w:rPr>
                <w:rFonts w:hint="eastAsia"/>
              </w:rPr>
              <w:t>项目范围</w:t>
            </w:r>
          </w:p>
        </w:tc>
        <w:tc>
          <w:tcPr>
            <w:tcW w:w="1761" w:type="dxa"/>
            <w:vMerge w:val="restart"/>
          </w:tcPr>
          <w:p w14:paraId="1CBAB367" w14:textId="4833564A" w:rsidR="00FE6F70" w:rsidRPr="00FE6F70" w:rsidRDefault="00FE6F70" w:rsidP="00FE6F70">
            <w:pPr>
              <w:rPr>
                <w:rFonts w:hint="eastAsia"/>
              </w:rPr>
            </w:pPr>
            <w:r>
              <w:rPr>
                <w:rFonts w:hint="eastAsia"/>
              </w:rPr>
              <w:t>沈启航</w:t>
            </w:r>
          </w:p>
        </w:tc>
      </w:tr>
      <w:tr w:rsidR="00FE6F70" w:rsidRPr="00FE6F70" w14:paraId="0271D7C7" w14:textId="4181332F" w:rsidTr="00FE6F70">
        <w:trPr>
          <w:trHeight w:val="630"/>
        </w:trPr>
        <w:tc>
          <w:tcPr>
            <w:tcW w:w="765" w:type="dxa"/>
            <w:vMerge/>
            <w:hideMark/>
          </w:tcPr>
          <w:p w14:paraId="0833DA46" w14:textId="77777777" w:rsidR="00FE6F70" w:rsidRPr="00FE6F70" w:rsidRDefault="00FE6F70" w:rsidP="00FE6F70"/>
        </w:tc>
        <w:tc>
          <w:tcPr>
            <w:tcW w:w="765" w:type="dxa"/>
            <w:vMerge/>
            <w:hideMark/>
          </w:tcPr>
          <w:p w14:paraId="484960CF" w14:textId="77777777" w:rsidR="00FE6F70" w:rsidRPr="00FE6F70" w:rsidRDefault="00FE6F70" w:rsidP="00FE6F70"/>
        </w:tc>
        <w:tc>
          <w:tcPr>
            <w:tcW w:w="1715" w:type="dxa"/>
            <w:vMerge/>
            <w:hideMark/>
          </w:tcPr>
          <w:p w14:paraId="4213B393" w14:textId="77777777" w:rsidR="00FE6F70" w:rsidRPr="00FE6F70" w:rsidRDefault="00FE6F70" w:rsidP="00FE6F70"/>
        </w:tc>
        <w:tc>
          <w:tcPr>
            <w:tcW w:w="1555" w:type="dxa"/>
            <w:vMerge/>
            <w:hideMark/>
          </w:tcPr>
          <w:p w14:paraId="08DCE818" w14:textId="77777777" w:rsidR="00FE6F70" w:rsidRPr="00FE6F70" w:rsidRDefault="00FE6F70" w:rsidP="00FE6F70"/>
        </w:tc>
        <w:tc>
          <w:tcPr>
            <w:tcW w:w="1961" w:type="dxa"/>
            <w:hideMark/>
          </w:tcPr>
          <w:p w14:paraId="1DC0A475" w14:textId="77777777" w:rsidR="00FE6F70" w:rsidRPr="00FE6F70" w:rsidRDefault="00FE6F70" w:rsidP="00FE6F70">
            <w:pPr>
              <w:rPr>
                <w:rFonts w:hint="eastAsia"/>
              </w:rPr>
            </w:pPr>
            <w:r w:rsidRPr="00FE6F70">
              <w:rPr>
                <w:rFonts w:hint="eastAsia"/>
              </w:rPr>
              <w:t>《愿景与范围》文档</w:t>
            </w:r>
          </w:p>
        </w:tc>
        <w:tc>
          <w:tcPr>
            <w:tcW w:w="1761" w:type="dxa"/>
            <w:vMerge/>
          </w:tcPr>
          <w:p w14:paraId="149577D4" w14:textId="77777777" w:rsidR="00FE6F70" w:rsidRPr="00FE6F70" w:rsidRDefault="00FE6F70" w:rsidP="00FE6F70">
            <w:pPr>
              <w:rPr>
                <w:rFonts w:hint="eastAsia"/>
              </w:rPr>
            </w:pPr>
          </w:p>
        </w:tc>
      </w:tr>
      <w:tr w:rsidR="00FE6F70" w:rsidRPr="00FE6F70" w14:paraId="68458611" w14:textId="4522CD1E" w:rsidTr="00FE6F70">
        <w:trPr>
          <w:trHeight w:val="630"/>
        </w:trPr>
        <w:tc>
          <w:tcPr>
            <w:tcW w:w="765" w:type="dxa"/>
            <w:vMerge/>
            <w:hideMark/>
          </w:tcPr>
          <w:p w14:paraId="646F9467" w14:textId="77777777" w:rsidR="00FE6F70" w:rsidRPr="00FE6F70" w:rsidRDefault="00FE6F70" w:rsidP="00FE6F70"/>
        </w:tc>
        <w:tc>
          <w:tcPr>
            <w:tcW w:w="765" w:type="dxa"/>
            <w:vMerge/>
            <w:hideMark/>
          </w:tcPr>
          <w:p w14:paraId="279D2C95" w14:textId="77777777" w:rsidR="00FE6F70" w:rsidRPr="00FE6F70" w:rsidRDefault="00FE6F70" w:rsidP="00FE6F70"/>
        </w:tc>
        <w:tc>
          <w:tcPr>
            <w:tcW w:w="1715" w:type="dxa"/>
            <w:vMerge/>
            <w:hideMark/>
          </w:tcPr>
          <w:p w14:paraId="53C40F98" w14:textId="77777777" w:rsidR="00FE6F70" w:rsidRPr="00FE6F70" w:rsidRDefault="00FE6F70" w:rsidP="00FE6F70"/>
        </w:tc>
        <w:tc>
          <w:tcPr>
            <w:tcW w:w="1555" w:type="dxa"/>
            <w:vMerge/>
            <w:hideMark/>
          </w:tcPr>
          <w:p w14:paraId="23970E4A" w14:textId="77777777" w:rsidR="00FE6F70" w:rsidRPr="00FE6F70" w:rsidRDefault="00FE6F70" w:rsidP="00FE6F70"/>
        </w:tc>
        <w:tc>
          <w:tcPr>
            <w:tcW w:w="1961" w:type="dxa"/>
            <w:hideMark/>
          </w:tcPr>
          <w:p w14:paraId="750BFF14" w14:textId="77777777" w:rsidR="00FE6F70" w:rsidRPr="00FE6F70" w:rsidRDefault="00FE6F70" w:rsidP="00FE6F70">
            <w:pPr>
              <w:rPr>
                <w:rFonts w:hint="eastAsia"/>
              </w:rPr>
            </w:pPr>
            <w:r w:rsidRPr="00FE6F70">
              <w:rPr>
                <w:rFonts w:hint="eastAsia"/>
              </w:rPr>
              <w:t>识别用户类型及其特征</w:t>
            </w:r>
          </w:p>
        </w:tc>
        <w:tc>
          <w:tcPr>
            <w:tcW w:w="1761" w:type="dxa"/>
            <w:vMerge/>
          </w:tcPr>
          <w:p w14:paraId="6323CE37" w14:textId="77777777" w:rsidR="00FE6F70" w:rsidRPr="00FE6F70" w:rsidRDefault="00FE6F70" w:rsidP="00FE6F70">
            <w:pPr>
              <w:rPr>
                <w:rFonts w:hint="eastAsia"/>
              </w:rPr>
            </w:pPr>
          </w:p>
        </w:tc>
      </w:tr>
      <w:tr w:rsidR="00FE6F70" w:rsidRPr="00FE6F70" w14:paraId="3F40EB6D" w14:textId="6FAAF768" w:rsidTr="00FE6F70">
        <w:trPr>
          <w:trHeight w:val="630"/>
        </w:trPr>
        <w:tc>
          <w:tcPr>
            <w:tcW w:w="765" w:type="dxa"/>
            <w:vMerge/>
            <w:hideMark/>
          </w:tcPr>
          <w:p w14:paraId="4E353848" w14:textId="77777777" w:rsidR="00FE6F70" w:rsidRPr="00FE6F70" w:rsidRDefault="00FE6F70" w:rsidP="00FE6F70"/>
        </w:tc>
        <w:tc>
          <w:tcPr>
            <w:tcW w:w="765" w:type="dxa"/>
            <w:vMerge/>
            <w:hideMark/>
          </w:tcPr>
          <w:p w14:paraId="6ABCF087" w14:textId="77777777" w:rsidR="00FE6F70" w:rsidRPr="00FE6F70" w:rsidRDefault="00FE6F70" w:rsidP="00FE6F70"/>
        </w:tc>
        <w:tc>
          <w:tcPr>
            <w:tcW w:w="1715" w:type="dxa"/>
            <w:vMerge/>
            <w:hideMark/>
          </w:tcPr>
          <w:p w14:paraId="6D646B18" w14:textId="77777777" w:rsidR="00FE6F70" w:rsidRPr="00FE6F70" w:rsidRDefault="00FE6F70" w:rsidP="00FE6F70"/>
        </w:tc>
        <w:tc>
          <w:tcPr>
            <w:tcW w:w="1555" w:type="dxa"/>
            <w:vMerge/>
            <w:hideMark/>
          </w:tcPr>
          <w:p w14:paraId="406D61D1" w14:textId="77777777" w:rsidR="00FE6F70" w:rsidRPr="00FE6F70" w:rsidRDefault="00FE6F70" w:rsidP="00FE6F70"/>
        </w:tc>
        <w:tc>
          <w:tcPr>
            <w:tcW w:w="1961" w:type="dxa"/>
            <w:hideMark/>
          </w:tcPr>
          <w:p w14:paraId="3F4E708F" w14:textId="77777777" w:rsidR="00FE6F70" w:rsidRPr="00FE6F70" w:rsidRDefault="00FE6F70" w:rsidP="00FE6F70">
            <w:pPr>
              <w:rPr>
                <w:rFonts w:hint="eastAsia"/>
              </w:rPr>
            </w:pPr>
            <w:r w:rsidRPr="00FE6F70">
              <w:rPr>
                <w:rFonts w:hint="eastAsia"/>
              </w:rPr>
              <w:t>为每类用户选出用户代表</w:t>
            </w:r>
          </w:p>
        </w:tc>
        <w:tc>
          <w:tcPr>
            <w:tcW w:w="1761" w:type="dxa"/>
            <w:vMerge/>
          </w:tcPr>
          <w:p w14:paraId="0CE25269" w14:textId="77777777" w:rsidR="00FE6F70" w:rsidRPr="00FE6F70" w:rsidRDefault="00FE6F70" w:rsidP="00FE6F70">
            <w:pPr>
              <w:rPr>
                <w:rFonts w:hint="eastAsia"/>
              </w:rPr>
            </w:pPr>
          </w:p>
        </w:tc>
      </w:tr>
      <w:tr w:rsidR="00FE6F70" w:rsidRPr="00FE6F70" w14:paraId="02118191" w14:textId="618042E9" w:rsidTr="00FE6F70">
        <w:trPr>
          <w:trHeight w:val="630"/>
        </w:trPr>
        <w:tc>
          <w:tcPr>
            <w:tcW w:w="765" w:type="dxa"/>
            <w:vMerge/>
            <w:hideMark/>
          </w:tcPr>
          <w:p w14:paraId="38948765" w14:textId="77777777" w:rsidR="00FE6F70" w:rsidRPr="00FE6F70" w:rsidRDefault="00FE6F70" w:rsidP="00FE6F70"/>
        </w:tc>
        <w:tc>
          <w:tcPr>
            <w:tcW w:w="765" w:type="dxa"/>
            <w:vMerge/>
            <w:hideMark/>
          </w:tcPr>
          <w:p w14:paraId="351AFC84" w14:textId="77777777" w:rsidR="00FE6F70" w:rsidRPr="00FE6F70" w:rsidRDefault="00FE6F70" w:rsidP="00FE6F70"/>
        </w:tc>
        <w:tc>
          <w:tcPr>
            <w:tcW w:w="1715" w:type="dxa"/>
            <w:vMerge/>
            <w:hideMark/>
          </w:tcPr>
          <w:p w14:paraId="67563116" w14:textId="77777777" w:rsidR="00FE6F70" w:rsidRPr="00FE6F70" w:rsidRDefault="00FE6F70" w:rsidP="00FE6F70"/>
        </w:tc>
        <w:tc>
          <w:tcPr>
            <w:tcW w:w="1555" w:type="dxa"/>
            <w:vMerge/>
            <w:hideMark/>
          </w:tcPr>
          <w:p w14:paraId="70A610BA" w14:textId="77777777" w:rsidR="00FE6F70" w:rsidRPr="00FE6F70" w:rsidRDefault="00FE6F70" w:rsidP="00FE6F70"/>
        </w:tc>
        <w:tc>
          <w:tcPr>
            <w:tcW w:w="1961" w:type="dxa"/>
            <w:hideMark/>
          </w:tcPr>
          <w:p w14:paraId="2DDC9373" w14:textId="77777777" w:rsidR="00FE6F70" w:rsidRPr="00FE6F70" w:rsidRDefault="00FE6F70" w:rsidP="00FE6F70">
            <w:pPr>
              <w:rPr>
                <w:rFonts w:hint="eastAsia"/>
              </w:rPr>
            </w:pPr>
            <w:r w:rsidRPr="00FE6F70">
              <w:rPr>
                <w:rFonts w:hint="eastAsia"/>
              </w:rPr>
              <w:t>识别系统事件和反应</w:t>
            </w:r>
          </w:p>
        </w:tc>
        <w:tc>
          <w:tcPr>
            <w:tcW w:w="1761" w:type="dxa"/>
            <w:vMerge/>
          </w:tcPr>
          <w:p w14:paraId="1093CA66" w14:textId="77777777" w:rsidR="00FE6F70" w:rsidRPr="00FE6F70" w:rsidRDefault="00FE6F70" w:rsidP="00FE6F70">
            <w:pPr>
              <w:rPr>
                <w:rFonts w:hint="eastAsia"/>
              </w:rPr>
            </w:pPr>
          </w:p>
        </w:tc>
      </w:tr>
      <w:tr w:rsidR="00FE6F70" w:rsidRPr="00FE6F70" w14:paraId="6ABC631F" w14:textId="10C87829" w:rsidTr="00FE6F70">
        <w:trPr>
          <w:trHeight w:val="315"/>
        </w:trPr>
        <w:tc>
          <w:tcPr>
            <w:tcW w:w="765" w:type="dxa"/>
            <w:vMerge/>
            <w:hideMark/>
          </w:tcPr>
          <w:p w14:paraId="74A44288" w14:textId="77777777" w:rsidR="00FE6F70" w:rsidRPr="00FE6F70" w:rsidRDefault="00FE6F70" w:rsidP="00FE6F70"/>
        </w:tc>
        <w:tc>
          <w:tcPr>
            <w:tcW w:w="765" w:type="dxa"/>
            <w:vMerge/>
            <w:hideMark/>
          </w:tcPr>
          <w:p w14:paraId="5C9957B7" w14:textId="77777777" w:rsidR="00FE6F70" w:rsidRPr="00FE6F70" w:rsidRDefault="00FE6F70" w:rsidP="00FE6F70"/>
        </w:tc>
        <w:tc>
          <w:tcPr>
            <w:tcW w:w="1715" w:type="dxa"/>
            <w:vMerge/>
            <w:hideMark/>
          </w:tcPr>
          <w:p w14:paraId="01C6DF13" w14:textId="77777777" w:rsidR="00FE6F70" w:rsidRPr="00FE6F70" w:rsidRDefault="00FE6F70" w:rsidP="00FE6F70"/>
        </w:tc>
        <w:tc>
          <w:tcPr>
            <w:tcW w:w="1555" w:type="dxa"/>
            <w:vMerge/>
            <w:hideMark/>
          </w:tcPr>
          <w:p w14:paraId="45689C57" w14:textId="77777777" w:rsidR="00FE6F70" w:rsidRPr="00FE6F70" w:rsidRDefault="00FE6F70" w:rsidP="00FE6F70"/>
        </w:tc>
        <w:tc>
          <w:tcPr>
            <w:tcW w:w="1961" w:type="dxa"/>
            <w:hideMark/>
          </w:tcPr>
          <w:p w14:paraId="5942978A" w14:textId="77777777" w:rsidR="00FE6F70" w:rsidRPr="00FE6F70" w:rsidRDefault="00FE6F70" w:rsidP="00FE6F70">
            <w:pPr>
              <w:rPr>
                <w:rFonts w:hint="eastAsia"/>
              </w:rPr>
            </w:pPr>
            <w:r w:rsidRPr="00FE6F70">
              <w:rPr>
                <w:rFonts w:hint="eastAsia"/>
              </w:rPr>
              <w:t>举办需求访谈</w:t>
            </w:r>
          </w:p>
        </w:tc>
        <w:tc>
          <w:tcPr>
            <w:tcW w:w="1761" w:type="dxa"/>
            <w:vMerge/>
          </w:tcPr>
          <w:p w14:paraId="75B66CD8" w14:textId="77777777" w:rsidR="00FE6F70" w:rsidRPr="00FE6F70" w:rsidRDefault="00FE6F70" w:rsidP="00FE6F70">
            <w:pPr>
              <w:rPr>
                <w:rFonts w:hint="eastAsia"/>
              </w:rPr>
            </w:pPr>
          </w:p>
        </w:tc>
      </w:tr>
      <w:tr w:rsidR="00FE6F70" w:rsidRPr="00FE6F70" w14:paraId="762982DE" w14:textId="727AA442" w:rsidTr="00FE6F70">
        <w:trPr>
          <w:trHeight w:val="630"/>
        </w:trPr>
        <w:tc>
          <w:tcPr>
            <w:tcW w:w="765" w:type="dxa"/>
            <w:vMerge/>
            <w:hideMark/>
          </w:tcPr>
          <w:p w14:paraId="58337BDE" w14:textId="77777777" w:rsidR="00FE6F70" w:rsidRPr="00FE6F70" w:rsidRDefault="00FE6F70" w:rsidP="00FE6F70"/>
        </w:tc>
        <w:tc>
          <w:tcPr>
            <w:tcW w:w="765" w:type="dxa"/>
            <w:vMerge/>
            <w:hideMark/>
          </w:tcPr>
          <w:p w14:paraId="4A23EB29" w14:textId="77777777" w:rsidR="00FE6F70" w:rsidRPr="00FE6F70" w:rsidRDefault="00FE6F70" w:rsidP="00FE6F70"/>
        </w:tc>
        <w:tc>
          <w:tcPr>
            <w:tcW w:w="1715" w:type="dxa"/>
            <w:vMerge/>
            <w:hideMark/>
          </w:tcPr>
          <w:p w14:paraId="5F0152DE" w14:textId="77777777" w:rsidR="00FE6F70" w:rsidRPr="00FE6F70" w:rsidRDefault="00FE6F70" w:rsidP="00FE6F70"/>
        </w:tc>
        <w:tc>
          <w:tcPr>
            <w:tcW w:w="1555" w:type="dxa"/>
            <w:vMerge/>
            <w:hideMark/>
          </w:tcPr>
          <w:p w14:paraId="50D4F9B8" w14:textId="77777777" w:rsidR="00FE6F70" w:rsidRPr="00FE6F70" w:rsidRDefault="00FE6F70" w:rsidP="00FE6F70"/>
        </w:tc>
        <w:tc>
          <w:tcPr>
            <w:tcW w:w="1961" w:type="dxa"/>
            <w:hideMark/>
          </w:tcPr>
          <w:p w14:paraId="157CF757" w14:textId="77777777" w:rsidR="00FE6F70" w:rsidRPr="00FE6F70" w:rsidRDefault="00FE6F70" w:rsidP="00FE6F70">
            <w:pPr>
              <w:rPr>
                <w:rFonts w:hint="eastAsia"/>
              </w:rPr>
            </w:pPr>
            <w:r w:rsidRPr="00FE6F70">
              <w:rPr>
                <w:rFonts w:hint="eastAsia"/>
              </w:rPr>
              <w:t>检查现有系统在需求方面的报告</w:t>
            </w:r>
          </w:p>
        </w:tc>
        <w:tc>
          <w:tcPr>
            <w:tcW w:w="1761" w:type="dxa"/>
            <w:vMerge/>
          </w:tcPr>
          <w:p w14:paraId="65FC79AD" w14:textId="77777777" w:rsidR="00FE6F70" w:rsidRPr="00FE6F70" w:rsidRDefault="00FE6F70" w:rsidP="00FE6F70">
            <w:pPr>
              <w:rPr>
                <w:rFonts w:hint="eastAsia"/>
              </w:rPr>
            </w:pPr>
          </w:p>
        </w:tc>
      </w:tr>
      <w:tr w:rsidR="00FE6F70" w:rsidRPr="00FE6F70" w14:paraId="4F479747" w14:textId="21D4CBE0" w:rsidTr="00FE6F70">
        <w:trPr>
          <w:trHeight w:val="315"/>
        </w:trPr>
        <w:tc>
          <w:tcPr>
            <w:tcW w:w="765" w:type="dxa"/>
            <w:vMerge/>
            <w:hideMark/>
          </w:tcPr>
          <w:p w14:paraId="318E7CAE" w14:textId="77777777" w:rsidR="00FE6F70" w:rsidRPr="00FE6F70" w:rsidRDefault="00FE6F70" w:rsidP="00FE6F70"/>
        </w:tc>
        <w:tc>
          <w:tcPr>
            <w:tcW w:w="765" w:type="dxa"/>
            <w:vMerge/>
            <w:hideMark/>
          </w:tcPr>
          <w:p w14:paraId="4251E6C5" w14:textId="77777777" w:rsidR="00FE6F70" w:rsidRPr="00FE6F70" w:rsidRDefault="00FE6F70" w:rsidP="00FE6F70"/>
        </w:tc>
        <w:tc>
          <w:tcPr>
            <w:tcW w:w="1715" w:type="dxa"/>
            <w:vMerge/>
            <w:hideMark/>
          </w:tcPr>
          <w:p w14:paraId="5B0ED8F3" w14:textId="77777777" w:rsidR="00FE6F70" w:rsidRPr="00FE6F70" w:rsidRDefault="00FE6F70" w:rsidP="00FE6F70"/>
        </w:tc>
        <w:tc>
          <w:tcPr>
            <w:tcW w:w="1555" w:type="dxa"/>
            <w:vMerge/>
            <w:hideMark/>
          </w:tcPr>
          <w:p w14:paraId="63A5C3C2" w14:textId="77777777" w:rsidR="00FE6F70" w:rsidRPr="00FE6F70" w:rsidRDefault="00FE6F70" w:rsidP="00FE6F70"/>
        </w:tc>
        <w:tc>
          <w:tcPr>
            <w:tcW w:w="1961" w:type="dxa"/>
            <w:hideMark/>
          </w:tcPr>
          <w:p w14:paraId="6953CF60" w14:textId="77777777" w:rsidR="00FE6F70" w:rsidRPr="00FE6F70" w:rsidRDefault="00FE6F70" w:rsidP="00FE6F70">
            <w:pPr>
              <w:rPr>
                <w:rFonts w:hint="eastAsia"/>
              </w:rPr>
            </w:pPr>
            <w:r w:rsidRPr="00FE6F70">
              <w:rPr>
                <w:rFonts w:hint="eastAsia"/>
              </w:rPr>
              <w:t>重用现有需求</w:t>
            </w:r>
          </w:p>
        </w:tc>
        <w:tc>
          <w:tcPr>
            <w:tcW w:w="1761" w:type="dxa"/>
            <w:vMerge/>
          </w:tcPr>
          <w:p w14:paraId="7B9E04AC" w14:textId="77777777" w:rsidR="00FE6F70" w:rsidRPr="00FE6F70" w:rsidRDefault="00FE6F70" w:rsidP="00FE6F70">
            <w:pPr>
              <w:rPr>
                <w:rFonts w:hint="eastAsia"/>
              </w:rPr>
            </w:pPr>
          </w:p>
        </w:tc>
      </w:tr>
      <w:tr w:rsidR="00FE6F70" w:rsidRPr="00FE6F70" w14:paraId="2D70F2AC" w14:textId="78263271" w:rsidTr="00FE6F70">
        <w:trPr>
          <w:trHeight w:val="630"/>
        </w:trPr>
        <w:tc>
          <w:tcPr>
            <w:tcW w:w="765" w:type="dxa"/>
            <w:vMerge/>
            <w:hideMark/>
          </w:tcPr>
          <w:p w14:paraId="08834CDF" w14:textId="77777777" w:rsidR="00FE6F70" w:rsidRPr="00FE6F70" w:rsidRDefault="00FE6F70" w:rsidP="00FE6F70"/>
        </w:tc>
        <w:tc>
          <w:tcPr>
            <w:tcW w:w="765" w:type="dxa"/>
            <w:vMerge/>
            <w:hideMark/>
          </w:tcPr>
          <w:p w14:paraId="3028C4D4" w14:textId="77777777" w:rsidR="00FE6F70" w:rsidRPr="00FE6F70" w:rsidRDefault="00FE6F70" w:rsidP="00FE6F70"/>
        </w:tc>
        <w:tc>
          <w:tcPr>
            <w:tcW w:w="1715" w:type="dxa"/>
            <w:vMerge/>
            <w:hideMark/>
          </w:tcPr>
          <w:p w14:paraId="2713CD3D" w14:textId="77777777" w:rsidR="00FE6F70" w:rsidRPr="00FE6F70" w:rsidRDefault="00FE6F70" w:rsidP="00FE6F70"/>
        </w:tc>
        <w:tc>
          <w:tcPr>
            <w:tcW w:w="1555" w:type="dxa"/>
            <w:vMerge w:val="restart"/>
            <w:hideMark/>
          </w:tcPr>
          <w:p w14:paraId="3DB556EE" w14:textId="77777777" w:rsidR="00FE6F70" w:rsidRPr="00FE6F70" w:rsidRDefault="00FE6F70" w:rsidP="00FE6F70">
            <w:pPr>
              <w:rPr>
                <w:rFonts w:hint="eastAsia"/>
              </w:rPr>
            </w:pPr>
            <w:r w:rsidRPr="00FE6F70">
              <w:rPr>
                <w:rFonts w:hint="eastAsia"/>
              </w:rPr>
              <w:t>需求分析</w:t>
            </w:r>
          </w:p>
        </w:tc>
        <w:tc>
          <w:tcPr>
            <w:tcW w:w="1961" w:type="dxa"/>
            <w:hideMark/>
          </w:tcPr>
          <w:p w14:paraId="70D4C405" w14:textId="77777777" w:rsidR="00FE6F70" w:rsidRPr="00FE6F70" w:rsidRDefault="00FE6F70" w:rsidP="00FE6F70">
            <w:pPr>
              <w:rPr>
                <w:rFonts w:hint="eastAsia"/>
              </w:rPr>
            </w:pPr>
            <w:r w:rsidRPr="00FE6F70">
              <w:rPr>
                <w:rFonts w:hint="eastAsia"/>
              </w:rPr>
              <w:t>分析需求可实现性</w:t>
            </w:r>
          </w:p>
        </w:tc>
        <w:tc>
          <w:tcPr>
            <w:tcW w:w="1761" w:type="dxa"/>
            <w:vMerge w:val="restart"/>
          </w:tcPr>
          <w:p w14:paraId="6C6A11E8" w14:textId="0645A92E" w:rsidR="00FE6F70" w:rsidRPr="00FE6F70" w:rsidRDefault="00FE6F70" w:rsidP="00FE6F70">
            <w:pPr>
              <w:rPr>
                <w:rFonts w:hint="eastAsia"/>
              </w:rPr>
            </w:pPr>
            <w:r>
              <w:rPr>
                <w:rFonts w:hint="eastAsia"/>
              </w:rPr>
              <w:t>杨以恒</w:t>
            </w:r>
          </w:p>
        </w:tc>
      </w:tr>
      <w:tr w:rsidR="00FE6F70" w:rsidRPr="00FE6F70" w14:paraId="45A8ACDC" w14:textId="3C3DF109" w:rsidTr="00FE6F70">
        <w:trPr>
          <w:trHeight w:val="630"/>
        </w:trPr>
        <w:tc>
          <w:tcPr>
            <w:tcW w:w="765" w:type="dxa"/>
            <w:vMerge/>
            <w:hideMark/>
          </w:tcPr>
          <w:p w14:paraId="611A77E4" w14:textId="77777777" w:rsidR="00FE6F70" w:rsidRPr="00FE6F70" w:rsidRDefault="00FE6F70" w:rsidP="00FE6F70"/>
        </w:tc>
        <w:tc>
          <w:tcPr>
            <w:tcW w:w="765" w:type="dxa"/>
            <w:vMerge/>
            <w:hideMark/>
          </w:tcPr>
          <w:p w14:paraId="4F7643A3" w14:textId="77777777" w:rsidR="00FE6F70" w:rsidRPr="00FE6F70" w:rsidRDefault="00FE6F70" w:rsidP="00FE6F70"/>
        </w:tc>
        <w:tc>
          <w:tcPr>
            <w:tcW w:w="1715" w:type="dxa"/>
            <w:vMerge/>
            <w:hideMark/>
          </w:tcPr>
          <w:p w14:paraId="070DADF1" w14:textId="77777777" w:rsidR="00FE6F70" w:rsidRPr="00FE6F70" w:rsidRDefault="00FE6F70" w:rsidP="00FE6F70"/>
        </w:tc>
        <w:tc>
          <w:tcPr>
            <w:tcW w:w="1555" w:type="dxa"/>
            <w:vMerge/>
            <w:hideMark/>
          </w:tcPr>
          <w:p w14:paraId="32D6B558" w14:textId="77777777" w:rsidR="00FE6F70" w:rsidRPr="00FE6F70" w:rsidRDefault="00FE6F70" w:rsidP="00FE6F70"/>
        </w:tc>
        <w:tc>
          <w:tcPr>
            <w:tcW w:w="1961" w:type="dxa"/>
            <w:hideMark/>
          </w:tcPr>
          <w:p w14:paraId="71F7ACAF" w14:textId="77777777" w:rsidR="00FE6F70" w:rsidRPr="00FE6F70" w:rsidRDefault="00FE6F70" w:rsidP="00FE6F70">
            <w:pPr>
              <w:rPr>
                <w:rFonts w:hint="eastAsia"/>
              </w:rPr>
            </w:pPr>
            <w:r w:rsidRPr="00FE6F70">
              <w:rPr>
                <w:rFonts w:hint="eastAsia"/>
              </w:rPr>
              <w:t>创建用户界面以及技术原型</w:t>
            </w:r>
          </w:p>
        </w:tc>
        <w:tc>
          <w:tcPr>
            <w:tcW w:w="1761" w:type="dxa"/>
            <w:vMerge/>
          </w:tcPr>
          <w:p w14:paraId="2F54B492" w14:textId="77777777" w:rsidR="00FE6F70" w:rsidRPr="00FE6F70" w:rsidRDefault="00FE6F70" w:rsidP="00FE6F70">
            <w:pPr>
              <w:rPr>
                <w:rFonts w:hint="eastAsia"/>
              </w:rPr>
            </w:pPr>
          </w:p>
        </w:tc>
      </w:tr>
      <w:tr w:rsidR="00FE6F70" w:rsidRPr="00FE6F70" w14:paraId="6154C6B4" w14:textId="5FA017C2" w:rsidTr="00FE6F70">
        <w:trPr>
          <w:trHeight w:val="630"/>
        </w:trPr>
        <w:tc>
          <w:tcPr>
            <w:tcW w:w="765" w:type="dxa"/>
            <w:vMerge/>
            <w:hideMark/>
          </w:tcPr>
          <w:p w14:paraId="72FC545A" w14:textId="77777777" w:rsidR="00FE6F70" w:rsidRPr="00FE6F70" w:rsidRDefault="00FE6F70" w:rsidP="00FE6F70"/>
        </w:tc>
        <w:tc>
          <w:tcPr>
            <w:tcW w:w="765" w:type="dxa"/>
            <w:vMerge/>
            <w:hideMark/>
          </w:tcPr>
          <w:p w14:paraId="553CF821" w14:textId="77777777" w:rsidR="00FE6F70" w:rsidRPr="00FE6F70" w:rsidRDefault="00FE6F70" w:rsidP="00FE6F70"/>
        </w:tc>
        <w:tc>
          <w:tcPr>
            <w:tcW w:w="1715" w:type="dxa"/>
            <w:vMerge/>
            <w:hideMark/>
          </w:tcPr>
          <w:p w14:paraId="1F07F883" w14:textId="77777777" w:rsidR="00FE6F70" w:rsidRPr="00FE6F70" w:rsidRDefault="00FE6F70" w:rsidP="00FE6F70"/>
        </w:tc>
        <w:tc>
          <w:tcPr>
            <w:tcW w:w="1555" w:type="dxa"/>
            <w:vMerge/>
            <w:hideMark/>
          </w:tcPr>
          <w:p w14:paraId="0FD569FF" w14:textId="77777777" w:rsidR="00FE6F70" w:rsidRPr="00FE6F70" w:rsidRDefault="00FE6F70" w:rsidP="00FE6F70"/>
        </w:tc>
        <w:tc>
          <w:tcPr>
            <w:tcW w:w="1961" w:type="dxa"/>
            <w:hideMark/>
          </w:tcPr>
          <w:p w14:paraId="09501C27" w14:textId="77777777" w:rsidR="00FE6F70" w:rsidRPr="00FE6F70" w:rsidRDefault="00FE6F70" w:rsidP="00FE6F70">
            <w:pPr>
              <w:rPr>
                <w:rFonts w:hint="eastAsia"/>
              </w:rPr>
            </w:pPr>
            <w:r w:rsidRPr="00FE6F70">
              <w:rPr>
                <w:rFonts w:hint="eastAsia"/>
              </w:rPr>
              <w:t>需求按优先级排序</w:t>
            </w:r>
          </w:p>
        </w:tc>
        <w:tc>
          <w:tcPr>
            <w:tcW w:w="1761" w:type="dxa"/>
            <w:vMerge/>
          </w:tcPr>
          <w:p w14:paraId="1BBC5BB3" w14:textId="77777777" w:rsidR="00FE6F70" w:rsidRPr="00FE6F70" w:rsidRDefault="00FE6F70" w:rsidP="00FE6F70">
            <w:pPr>
              <w:rPr>
                <w:rFonts w:hint="eastAsia"/>
              </w:rPr>
            </w:pPr>
          </w:p>
        </w:tc>
      </w:tr>
      <w:tr w:rsidR="00FE6F70" w:rsidRPr="00FE6F70" w14:paraId="0A52E669" w14:textId="24169CEC" w:rsidTr="00FE6F70">
        <w:trPr>
          <w:trHeight w:val="315"/>
        </w:trPr>
        <w:tc>
          <w:tcPr>
            <w:tcW w:w="765" w:type="dxa"/>
            <w:vMerge/>
            <w:hideMark/>
          </w:tcPr>
          <w:p w14:paraId="0C57CC9F" w14:textId="77777777" w:rsidR="00FE6F70" w:rsidRPr="00FE6F70" w:rsidRDefault="00FE6F70" w:rsidP="00FE6F70"/>
        </w:tc>
        <w:tc>
          <w:tcPr>
            <w:tcW w:w="765" w:type="dxa"/>
            <w:vMerge/>
            <w:hideMark/>
          </w:tcPr>
          <w:p w14:paraId="1F51B273" w14:textId="77777777" w:rsidR="00FE6F70" w:rsidRPr="00FE6F70" w:rsidRDefault="00FE6F70" w:rsidP="00FE6F70"/>
        </w:tc>
        <w:tc>
          <w:tcPr>
            <w:tcW w:w="1715" w:type="dxa"/>
            <w:vMerge/>
            <w:hideMark/>
          </w:tcPr>
          <w:p w14:paraId="1C37B295" w14:textId="77777777" w:rsidR="00FE6F70" w:rsidRPr="00FE6F70" w:rsidRDefault="00FE6F70" w:rsidP="00FE6F70"/>
        </w:tc>
        <w:tc>
          <w:tcPr>
            <w:tcW w:w="1555" w:type="dxa"/>
            <w:vMerge/>
            <w:hideMark/>
          </w:tcPr>
          <w:p w14:paraId="1FCAB893" w14:textId="77777777" w:rsidR="00FE6F70" w:rsidRPr="00FE6F70" w:rsidRDefault="00FE6F70" w:rsidP="00FE6F70"/>
        </w:tc>
        <w:tc>
          <w:tcPr>
            <w:tcW w:w="1961" w:type="dxa"/>
            <w:hideMark/>
          </w:tcPr>
          <w:p w14:paraId="3F17ACF4" w14:textId="77777777" w:rsidR="00FE6F70" w:rsidRPr="00FE6F70" w:rsidRDefault="00FE6F70" w:rsidP="00FE6F70">
            <w:pPr>
              <w:rPr>
                <w:rFonts w:hint="eastAsia"/>
              </w:rPr>
            </w:pPr>
            <w:r w:rsidRPr="00FE6F70">
              <w:rPr>
                <w:rFonts w:hint="eastAsia"/>
              </w:rPr>
              <w:t>建立数据字典</w:t>
            </w:r>
          </w:p>
        </w:tc>
        <w:tc>
          <w:tcPr>
            <w:tcW w:w="1761" w:type="dxa"/>
            <w:vMerge/>
          </w:tcPr>
          <w:p w14:paraId="128EDABC" w14:textId="77777777" w:rsidR="00FE6F70" w:rsidRPr="00FE6F70" w:rsidRDefault="00FE6F70" w:rsidP="00FE6F70">
            <w:pPr>
              <w:rPr>
                <w:rFonts w:hint="eastAsia"/>
              </w:rPr>
            </w:pPr>
          </w:p>
        </w:tc>
      </w:tr>
      <w:tr w:rsidR="00FE6F70" w:rsidRPr="00FE6F70" w14:paraId="5001BA2D" w14:textId="0D6A1F57" w:rsidTr="00FE6F70">
        <w:trPr>
          <w:trHeight w:val="945"/>
        </w:trPr>
        <w:tc>
          <w:tcPr>
            <w:tcW w:w="765" w:type="dxa"/>
            <w:vMerge/>
            <w:hideMark/>
          </w:tcPr>
          <w:p w14:paraId="295DEE7D" w14:textId="77777777" w:rsidR="00FE6F70" w:rsidRPr="00FE6F70" w:rsidRDefault="00FE6F70" w:rsidP="00FE6F70"/>
        </w:tc>
        <w:tc>
          <w:tcPr>
            <w:tcW w:w="765" w:type="dxa"/>
            <w:vMerge/>
            <w:hideMark/>
          </w:tcPr>
          <w:p w14:paraId="1392E88F" w14:textId="77777777" w:rsidR="00FE6F70" w:rsidRPr="00FE6F70" w:rsidRDefault="00FE6F70" w:rsidP="00FE6F70"/>
        </w:tc>
        <w:tc>
          <w:tcPr>
            <w:tcW w:w="1715" w:type="dxa"/>
            <w:vMerge/>
            <w:hideMark/>
          </w:tcPr>
          <w:p w14:paraId="05F083CE" w14:textId="77777777" w:rsidR="00FE6F70" w:rsidRPr="00FE6F70" w:rsidRDefault="00FE6F70" w:rsidP="00FE6F70"/>
        </w:tc>
        <w:tc>
          <w:tcPr>
            <w:tcW w:w="1555" w:type="dxa"/>
            <w:vMerge/>
            <w:hideMark/>
          </w:tcPr>
          <w:p w14:paraId="76FD1EBE" w14:textId="77777777" w:rsidR="00FE6F70" w:rsidRPr="00FE6F70" w:rsidRDefault="00FE6F70" w:rsidP="00FE6F70"/>
        </w:tc>
        <w:tc>
          <w:tcPr>
            <w:tcW w:w="1961" w:type="dxa"/>
            <w:hideMark/>
          </w:tcPr>
          <w:p w14:paraId="679165F8" w14:textId="77777777" w:rsidR="00FE6F70" w:rsidRPr="00FE6F70" w:rsidRDefault="00FE6F70" w:rsidP="00FE6F70">
            <w:pPr>
              <w:rPr>
                <w:rFonts w:hint="eastAsia"/>
              </w:rPr>
            </w:pPr>
            <w:r w:rsidRPr="00FE6F70">
              <w:rPr>
                <w:rFonts w:hint="eastAsia"/>
              </w:rPr>
              <w:t>为需求建模</w:t>
            </w:r>
          </w:p>
        </w:tc>
        <w:tc>
          <w:tcPr>
            <w:tcW w:w="1761" w:type="dxa"/>
            <w:vMerge/>
          </w:tcPr>
          <w:p w14:paraId="3B40F332" w14:textId="77777777" w:rsidR="00FE6F70" w:rsidRPr="00FE6F70" w:rsidRDefault="00FE6F70" w:rsidP="00FE6F70">
            <w:pPr>
              <w:rPr>
                <w:rFonts w:hint="eastAsia"/>
              </w:rPr>
            </w:pPr>
          </w:p>
        </w:tc>
      </w:tr>
      <w:tr w:rsidR="00FE6F70" w:rsidRPr="00FE6F70" w14:paraId="7E297E6A" w14:textId="45BE8D8B" w:rsidTr="00FE6F70">
        <w:trPr>
          <w:trHeight w:val="630"/>
        </w:trPr>
        <w:tc>
          <w:tcPr>
            <w:tcW w:w="765" w:type="dxa"/>
            <w:vMerge/>
            <w:hideMark/>
          </w:tcPr>
          <w:p w14:paraId="6D503D71" w14:textId="77777777" w:rsidR="00FE6F70" w:rsidRPr="00FE6F70" w:rsidRDefault="00FE6F70" w:rsidP="00FE6F70"/>
        </w:tc>
        <w:tc>
          <w:tcPr>
            <w:tcW w:w="765" w:type="dxa"/>
            <w:vMerge/>
            <w:hideMark/>
          </w:tcPr>
          <w:p w14:paraId="3A5203E0" w14:textId="77777777" w:rsidR="00FE6F70" w:rsidRPr="00FE6F70" w:rsidRDefault="00FE6F70" w:rsidP="00FE6F70"/>
        </w:tc>
        <w:tc>
          <w:tcPr>
            <w:tcW w:w="1715" w:type="dxa"/>
            <w:vMerge/>
            <w:hideMark/>
          </w:tcPr>
          <w:p w14:paraId="776B6A89" w14:textId="77777777" w:rsidR="00FE6F70" w:rsidRPr="00FE6F70" w:rsidRDefault="00FE6F70" w:rsidP="00FE6F70"/>
        </w:tc>
        <w:tc>
          <w:tcPr>
            <w:tcW w:w="1555" w:type="dxa"/>
            <w:vMerge/>
            <w:hideMark/>
          </w:tcPr>
          <w:p w14:paraId="6EE2F284" w14:textId="77777777" w:rsidR="00FE6F70" w:rsidRPr="00FE6F70" w:rsidRDefault="00FE6F70" w:rsidP="00FE6F70"/>
        </w:tc>
        <w:tc>
          <w:tcPr>
            <w:tcW w:w="1961" w:type="dxa"/>
            <w:hideMark/>
          </w:tcPr>
          <w:p w14:paraId="137EAFC3" w14:textId="77777777" w:rsidR="00FE6F70" w:rsidRPr="00FE6F70" w:rsidRDefault="00FE6F70" w:rsidP="00FE6F70">
            <w:pPr>
              <w:rPr>
                <w:rFonts w:hint="eastAsia"/>
              </w:rPr>
            </w:pPr>
            <w:r w:rsidRPr="00FE6F70">
              <w:rPr>
                <w:rFonts w:hint="eastAsia"/>
              </w:rPr>
              <w:t>分析系统与外部世界之间的联系</w:t>
            </w:r>
          </w:p>
        </w:tc>
        <w:tc>
          <w:tcPr>
            <w:tcW w:w="1761" w:type="dxa"/>
            <w:vMerge/>
          </w:tcPr>
          <w:p w14:paraId="3A48F92B" w14:textId="77777777" w:rsidR="00FE6F70" w:rsidRPr="00FE6F70" w:rsidRDefault="00FE6F70" w:rsidP="00FE6F70">
            <w:pPr>
              <w:rPr>
                <w:rFonts w:hint="eastAsia"/>
              </w:rPr>
            </w:pPr>
          </w:p>
        </w:tc>
      </w:tr>
      <w:tr w:rsidR="00FE6F70" w:rsidRPr="00FE6F70" w14:paraId="0B3CC7D3" w14:textId="1C8BC123" w:rsidTr="00FE6F70">
        <w:trPr>
          <w:trHeight w:val="630"/>
        </w:trPr>
        <w:tc>
          <w:tcPr>
            <w:tcW w:w="765" w:type="dxa"/>
            <w:vMerge/>
            <w:hideMark/>
          </w:tcPr>
          <w:p w14:paraId="18E399A7" w14:textId="77777777" w:rsidR="00FE6F70" w:rsidRPr="00FE6F70" w:rsidRDefault="00FE6F70" w:rsidP="00FE6F70"/>
        </w:tc>
        <w:tc>
          <w:tcPr>
            <w:tcW w:w="765" w:type="dxa"/>
            <w:vMerge/>
            <w:hideMark/>
          </w:tcPr>
          <w:p w14:paraId="6E8A59EE" w14:textId="77777777" w:rsidR="00FE6F70" w:rsidRPr="00FE6F70" w:rsidRDefault="00FE6F70" w:rsidP="00FE6F70"/>
        </w:tc>
        <w:tc>
          <w:tcPr>
            <w:tcW w:w="1715" w:type="dxa"/>
            <w:vMerge/>
            <w:hideMark/>
          </w:tcPr>
          <w:p w14:paraId="4CA8FD7D" w14:textId="77777777" w:rsidR="00FE6F70" w:rsidRPr="00FE6F70" w:rsidRDefault="00FE6F70" w:rsidP="00FE6F70"/>
        </w:tc>
        <w:tc>
          <w:tcPr>
            <w:tcW w:w="1555" w:type="dxa"/>
            <w:vMerge w:val="restart"/>
            <w:hideMark/>
          </w:tcPr>
          <w:p w14:paraId="0A119255" w14:textId="77777777" w:rsidR="00FE6F70" w:rsidRPr="00FE6F70" w:rsidRDefault="00FE6F70" w:rsidP="00FE6F70">
            <w:pPr>
              <w:rPr>
                <w:rFonts w:hint="eastAsia"/>
              </w:rPr>
            </w:pPr>
            <w:r w:rsidRPr="00FE6F70">
              <w:rPr>
                <w:rFonts w:hint="eastAsia"/>
              </w:rPr>
              <w:t>需求规格说明</w:t>
            </w:r>
          </w:p>
        </w:tc>
        <w:tc>
          <w:tcPr>
            <w:tcW w:w="1961" w:type="dxa"/>
            <w:hideMark/>
          </w:tcPr>
          <w:p w14:paraId="5F278C43" w14:textId="77777777" w:rsidR="00FE6F70" w:rsidRPr="00FE6F70" w:rsidRDefault="00FE6F70" w:rsidP="00FE6F70">
            <w:pPr>
              <w:rPr>
                <w:rFonts w:hint="eastAsia"/>
              </w:rPr>
            </w:pPr>
            <w:r w:rsidRPr="00FE6F70">
              <w:rPr>
                <w:rFonts w:hint="eastAsia"/>
              </w:rPr>
              <w:t>使用需求文档模板</w:t>
            </w:r>
          </w:p>
        </w:tc>
        <w:tc>
          <w:tcPr>
            <w:tcW w:w="1761" w:type="dxa"/>
            <w:vMerge w:val="restart"/>
          </w:tcPr>
          <w:p w14:paraId="387D1F60" w14:textId="169965ED" w:rsidR="00FE6F70" w:rsidRPr="00FE6F70" w:rsidRDefault="00FE6F70" w:rsidP="00FE6F70">
            <w:pPr>
              <w:rPr>
                <w:rFonts w:hint="eastAsia"/>
              </w:rPr>
            </w:pPr>
            <w:r>
              <w:rPr>
                <w:rFonts w:hint="eastAsia"/>
              </w:rPr>
              <w:t>徐哲远</w:t>
            </w:r>
          </w:p>
        </w:tc>
      </w:tr>
      <w:tr w:rsidR="00FE6F70" w:rsidRPr="00FE6F70" w14:paraId="2B11BC7E" w14:textId="3329808A" w:rsidTr="00FE6F70">
        <w:trPr>
          <w:trHeight w:val="315"/>
        </w:trPr>
        <w:tc>
          <w:tcPr>
            <w:tcW w:w="765" w:type="dxa"/>
            <w:vMerge/>
            <w:hideMark/>
          </w:tcPr>
          <w:p w14:paraId="35CAA931" w14:textId="77777777" w:rsidR="00FE6F70" w:rsidRPr="00FE6F70" w:rsidRDefault="00FE6F70" w:rsidP="00FE6F70"/>
        </w:tc>
        <w:tc>
          <w:tcPr>
            <w:tcW w:w="765" w:type="dxa"/>
            <w:vMerge/>
            <w:hideMark/>
          </w:tcPr>
          <w:p w14:paraId="3AC997D7" w14:textId="77777777" w:rsidR="00FE6F70" w:rsidRPr="00FE6F70" w:rsidRDefault="00FE6F70" w:rsidP="00FE6F70"/>
        </w:tc>
        <w:tc>
          <w:tcPr>
            <w:tcW w:w="1715" w:type="dxa"/>
            <w:vMerge/>
            <w:hideMark/>
          </w:tcPr>
          <w:p w14:paraId="62D2E12E" w14:textId="77777777" w:rsidR="00FE6F70" w:rsidRPr="00FE6F70" w:rsidRDefault="00FE6F70" w:rsidP="00FE6F70"/>
        </w:tc>
        <w:tc>
          <w:tcPr>
            <w:tcW w:w="1555" w:type="dxa"/>
            <w:vMerge/>
            <w:hideMark/>
          </w:tcPr>
          <w:p w14:paraId="4F1585E4" w14:textId="77777777" w:rsidR="00FE6F70" w:rsidRPr="00FE6F70" w:rsidRDefault="00FE6F70" w:rsidP="00FE6F70"/>
        </w:tc>
        <w:tc>
          <w:tcPr>
            <w:tcW w:w="1961" w:type="dxa"/>
            <w:hideMark/>
          </w:tcPr>
          <w:p w14:paraId="07BE500D" w14:textId="77777777" w:rsidR="00FE6F70" w:rsidRPr="00FE6F70" w:rsidRDefault="00FE6F70" w:rsidP="00FE6F70">
            <w:pPr>
              <w:rPr>
                <w:rFonts w:hint="eastAsia"/>
              </w:rPr>
            </w:pPr>
            <w:r w:rsidRPr="00FE6F70">
              <w:rPr>
                <w:rFonts w:hint="eastAsia"/>
              </w:rPr>
              <w:t>明确需求来源</w:t>
            </w:r>
          </w:p>
        </w:tc>
        <w:tc>
          <w:tcPr>
            <w:tcW w:w="1761" w:type="dxa"/>
            <w:vMerge/>
          </w:tcPr>
          <w:p w14:paraId="5A34FFBA" w14:textId="77777777" w:rsidR="00FE6F70" w:rsidRPr="00FE6F70" w:rsidRDefault="00FE6F70" w:rsidP="00FE6F70">
            <w:pPr>
              <w:rPr>
                <w:rFonts w:hint="eastAsia"/>
              </w:rPr>
            </w:pPr>
          </w:p>
        </w:tc>
      </w:tr>
      <w:tr w:rsidR="00FE6F70" w:rsidRPr="00FE6F70" w14:paraId="73E55033" w14:textId="3E437B5B" w:rsidTr="00FE6F70">
        <w:trPr>
          <w:trHeight w:val="315"/>
        </w:trPr>
        <w:tc>
          <w:tcPr>
            <w:tcW w:w="765" w:type="dxa"/>
            <w:vMerge/>
            <w:hideMark/>
          </w:tcPr>
          <w:p w14:paraId="62790956" w14:textId="77777777" w:rsidR="00FE6F70" w:rsidRPr="00FE6F70" w:rsidRDefault="00FE6F70" w:rsidP="00FE6F70"/>
        </w:tc>
        <w:tc>
          <w:tcPr>
            <w:tcW w:w="765" w:type="dxa"/>
            <w:vMerge/>
            <w:hideMark/>
          </w:tcPr>
          <w:p w14:paraId="586800BB" w14:textId="77777777" w:rsidR="00FE6F70" w:rsidRPr="00FE6F70" w:rsidRDefault="00FE6F70" w:rsidP="00FE6F70"/>
        </w:tc>
        <w:tc>
          <w:tcPr>
            <w:tcW w:w="1715" w:type="dxa"/>
            <w:vMerge/>
            <w:hideMark/>
          </w:tcPr>
          <w:p w14:paraId="28F0F3A1" w14:textId="77777777" w:rsidR="00FE6F70" w:rsidRPr="00FE6F70" w:rsidRDefault="00FE6F70" w:rsidP="00FE6F70"/>
        </w:tc>
        <w:tc>
          <w:tcPr>
            <w:tcW w:w="1555" w:type="dxa"/>
            <w:vMerge/>
            <w:hideMark/>
          </w:tcPr>
          <w:p w14:paraId="3EBF3E55" w14:textId="77777777" w:rsidR="00FE6F70" w:rsidRPr="00FE6F70" w:rsidRDefault="00FE6F70" w:rsidP="00FE6F70"/>
        </w:tc>
        <w:tc>
          <w:tcPr>
            <w:tcW w:w="1961" w:type="dxa"/>
            <w:hideMark/>
          </w:tcPr>
          <w:p w14:paraId="49C70A5C" w14:textId="77777777" w:rsidR="00FE6F70" w:rsidRPr="00FE6F70" w:rsidRDefault="00FE6F70" w:rsidP="00FE6F70">
            <w:pPr>
              <w:rPr>
                <w:rFonts w:hint="eastAsia"/>
              </w:rPr>
            </w:pPr>
            <w:r w:rsidRPr="00FE6F70">
              <w:rPr>
                <w:rFonts w:hint="eastAsia"/>
              </w:rPr>
              <w:t>记录业务规则</w:t>
            </w:r>
          </w:p>
        </w:tc>
        <w:tc>
          <w:tcPr>
            <w:tcW w:w="1761" w:type="dxa"/>
            <w:vMerge/>
          </w:tcPr>
          <w:p w14:paraId="3DE02468" w14:textId="77777777" w:rsidR="00FE6F70" w:rsidRPr="00FE6F70" w:rsidRDefault="00FE6F70" w:rsidP="00FE6F70">
            <w:pPr>
              <w:rPr>
                <w:rFonts w:hint="eastAsia"/>
              </w:rPr>
            </w:pPr>
          </w:p>
        </w:tc>
      </w:tr>
      <w:tr w:rsidR="00FE6F70" w:rsidRPr="00FE6F70" w14:paraId="33AEA61F" w14:textId="5AE17528" w:rsidTr="00FE6F70">
        <w:trPr>
          <w:trHeight w:val="315"/>
        </w:trPr>
        <w:tc>
          <w:tcPr>
            <w:tcW w:w="765" w:type="dxa"/>
            <w:vMerge/>
            <w:hideMark/>
          </w:tcPr>
          <w:p w14:paraId="3F429A21" w14:textId="77777777" w:rsidR="00FE6F70" w:rsidRPr="00FE6F70" w:rsidRDefault="00FE6F70" w:rsidP="00FE6F70"/>
        </w:tc>
        <w:tc>
          <w:tcPr>
            <w:tcW w:w="765" w:type="dxa"/>
            <w:vMerge/>
            <w:hideMark/>
          </w:tcPr>
          <w:p w14:paraId="791FC983" w14:textId="77777777" w:rsidR="00FE6F70" w:rsidRPr="00FE6F70" w:rsidRDefault="00FE6F70" w:rsidP="00FE6F70"/>
        </w:tc>
        <w:tc>
          <w:tcPr>
            <w:tcW w:w="1715" w:type="dxa"/>
            <w:vMerge/>
            <w:hideMark/>
          </w:tcPr>
          <w:p w14:paraId="5382AB83" w14:textId="77777777" w:rsidR="00FE6F70" w:rsidRPr="00FE6F70" w:rsidRDefault="00FE6F70" w:rsidP="00FE6F70"/>
        </w:tc>
        <w:tc>
          <w:tcPr>
            <w:tcW w:w="1555" w:type="dxa"/>
            <w:vMerge/>
            <w:hideMark/>
          </w:tcPr>
          <w:p w14:paraId="56FAA36B" w14:textId="77777777" w:rsidR="00FE6F70" w:rsidRPr="00FE6F70" w:rsidRDefault="00FE6F70" w:rsidP="00FE6F70"/>
        </w:tc>
        <w:tc>
          <w:tcPr>
            <w:tcW w:w="1961" w:type="dxa"/>
            <w:hideMark/>
          </w:tcPr>
          <w:p w14:paraId="685C301D" w14:textId="77777777" w:rsidR="00FE6F70" w:rsidRPr="00FE6F70" w:rsidRDefault="00FE6F70" w:rsidP="00FE6F70">
            <w:pPr>
              <w:rPr>
                <w:rFonts w:hint="eastAsia"/>
              </w:rPr>
            </w:pPr>
            <w:r w:rsidRPr="00FE6F70">
              <w:rPr>
                <w:rFonts w:hint="eastAsia"/>
              </w:rPr>
              <w:t>记录非功能需求</w:t>
            </w:r>
          </w:p>
        </w:tc>
        <w:tc>
          <w:tcPr>
            <w:tcW w:w="1761" w:type="dxa"/>
            <w:vMerge/>
          </w:tcPr>
          <w:p w14:paraId="16587565" w14:textId="77777777" w:rsidR="00FE6F70" w:rsidRPr="00FE6F70" w:rsidRDefault="00FE6F70" w:rsidP="00FE6F70">
            <w:pPr>
              <w:rPr>
                <w:rFonts w:hint="eastAsia"/>
              </w:rPr>
            </w:pPr>
          </w:p>
        </w:tc>
      </w:tr>
      <w:tr w:rsidR="00FE6F70" w:rsidRPr="00FE6F70" w14:paraId="01BC6B59" w14:textId="5A9C72D0" w:rsidTr="00FE6F70">
        <w:trPr>
          <w:trHeight w:val="630"/>
        </w:trPr>
        <w:tc>
          <w:tcPr>
            <w:tcW w:w="765" w:type="dxa"/>
            <w:vMerge/>
            <w:hideMark/>
          </w:tcPr>
          <w:p w14:paraId="4E27C814" w14:textId="77777777" w:rsidR="00FE6F70" w:rsidRPr="00FE6F70" w:rsidRDefault="00FE6F70" w:rsidP="00FE6F70"/>
        </w:tc>
        <w:tc>
          <w:tcPr>
            <w:tcW w:w="765" w:type="dxa"/>
            <w:vMerge/>
            <w:hideMark/>
          </w:tcPr>
          <w:p w14:paraId="673398C8" w14:textId="77777777" w:rsidR="00FE6F70" w:rsidRPr="00FE6F70" w:rsidRDefault="00FE6F70" w:rsidP="00FE6F70"/>
        </w:tc>
        <w:tc>
          <w:tcPr>
            <w:tcW w:w="1715" w:type="dxa"/>
            <w:vMerge/>
            <w:hideMark/>
          </w:tcPr>
          <w:p w14:paraId="4179119D" w14:textId="77777777" w:rsidR="00FE6F70" w:rsidRPr="00FE6F70" w:rsidRDefault="00FE6F70" w:rsidP="00FE6F70"/>
        </w:tc>
        <w:tc>
          <w:tcPr>
            <w:tcW w:w="1555" w:type="dxa"/>
            <w:vMerge/>
            <w:hideMark/>
          </w:tcPr>
          <w:p w14:paraId="5CA58F85" w14:textId="77777777" w:rsidR="00FE6F70" w:rsidRPr="00FE6F70" w:rsidRDefault="00FE6F70" w:rsidP="00FE6F70"/>
        </w:tc>
        <w:tc>
          <w:tcPr>
            <w:tcW w:w="1961" w:type="dxa"/>
            <w:hideMark/>
          </w:tcPr>
          <w:p w14:paraId="567FD933" w14:textId="77777777" w:rsidR="00FE6F70" w:rsidRPr="00FE6F70" w:rsidRDefault="00FE6F70" w:rsidP="00FE6F70">
            <w:pPr>
              <w:rPr>
                <w:rFonts w:hint="eastAsia"/>
              </w:rPr>
            </w:pPr>
            <w:r w:rsidRPr="00FE6F70">
              <w:rPr>
                <w:rFonts w:hint="eastAsia"/>
              </w:rPr>
              <w:t>编写《需求规格说明书》</w:t>
            </w:r>
          </w:p>
        </w:tc>
        <w:tc>
          <w:tcPr>
            <w:tcW w:w="1761" w:type="dxa"/>
            <w:vMerge/>
          </w:tcPr>
          <w:p w14:paraId="3EED8E92" w14:textId="77777777" w:rsidR="00FE6F70" w:rsidRPr="00FE6F70" w:rsidRDefault="00FE6F70" w:rsidP="00FE6F70">
            <w:pPr>
              <w:rPr>
                <w:rFonts w:hint="eastAsia"/>
              </w:rPr>
            </w:pPr>
          </w:p>
        </w:tc>
      </w:tr>
      <w:tr w:rsidR="00FE6F70" w:rsidRPr="00FE6F70" w14:paraId="613DEC19" w14:textId="3A835E4A" w:rsidTr="00FE6F70">
        <w:trPr>
          <w:trHeight w:val="315"/>
        </w:trPr>
        <w:tc>
          <w:tcPr>
            <w:tcW w:w="765" w:type="dxa"/>
            <w:vMerge/>
            <w:hideMark/>
          </w:tcPr>
          <w:p w14:paraId="346EE570" w14:textId="77777777" w:rsidR="00FE6F70" w:rsidRPr="00FE6F70" w:rsidRDefault="00FE6F70" w:rsidP="00FE6F70"/>
        </w:tc>
        <w:tc>
          <w:tcPr>
            <w:tcW w:w="765" w:type="dxa"/>
            <w:vMerge/>
            <w:hideMark/>
          </w:tcPr>
          <w:p w14:paraId="1D64C4B2" w14:textId="77777777" w:rsidR="00FE6F70" w:rsidRPr="00FE6F70" w:rsidRDefault="00FE6F70" w:rsidP="00FE6F70"/>
        </w:tc>
        <w:tc>
          <w:tcPr>
            <w:tcW w:w="1715" w:type="dxa"/>
            <w:vMerge/>
            <w:hideMark/>
          </w:tcPr>
          <w:p w14:paraId="3DDAA453" w14:textId="77777777" w:rsidR="00FE6F70" w:rsidRPr="00FE6F70" w:rsidRDefault="00FE6F70" w:rsidP="00FE6F70"/>
        </w:tc>
        <w:tc>
          <w:tcPr>
            <w:tcW w:w="1555" w:type="dxa"/>
            <w:vMerge w:val="restart"/>
            <w:hideMark/>
          </w:tcPr>
          <w:p w14:paraId="07DEDED2" w14:textId="77777777" w:rsidR="00FE6F70" w:rsidRPr="00FE6F70" w:rsidRDefault="00FE6F70" w:rsidP="00FE6F70">
            <w:pPr>
              <w:rPr>
                <w:rFonts w:hint="eastAsia"/>
              </w:rPr>
            </w:pPr>
            <w:r w:rsidRPr="00FE6F70">
              <w:rPr>
                <w:rFonts w:hint="eastAsia"/>
              </w:rPr>
              <w:t>需求验证</w:t>
            </w:r>
          </w:p>
        </w:tc>
        <w:tc>
          <w:tcPr>
            <w:tcW w:w="1961" w:type="dxa"/>
            <w:hideMark/>
          </w:tcPr>
          <w:p w14:paraId="0C16C987" w14:textId="77777777" w:rsidR="00FE6F70" w:rsidRPr="00FE6F70" w:rsidRDefault="00FE6F70" w:rsidP="00FE6F70">
            <w:pPr>
              <w:rPr>
                <w:rFonts w:hint="eastAsia"/>
              </w:rPr>
            </w:pPr>
            <w:r w:rsidRPr="00FE6F70">
              <w:rPr>
                <w:rFonts w:hint="eastAsia"/>
              </w:rPr>
              <w:t xml:space="preserve"> </w:t>
            </w:r>
            <w:r w:rsidRPr="00FE6F70">
              <w:rPr>
                <w:rFonts w:hint="eastAsia"/>
              </w:rPr>
              <w:t>需求评审</w:t>
            </w:r>
          </w:p>
        </w:tc>
        <w:tc>
          <w:tcPr>
            <w:tcW w:w="1761" w:type="dxa"/>
            <w:vMerge w:val="restart"/>
          </w:tcPr>
          <w:p w14:paraId="5CC52242" w14:textId="714DE350" w:rsidR="00FE6F70" w:rsidRPr="00FE6F70" w:rsidRDefault="00FE6F70" w:rsidP="00FE6F70">
            <w:pPr>
              <w:rPr>
                <w:rFonts w:hint="eastAsia"/>
              </w:rPr>
            </w:pPr>
            <w:r>
              <w:rPr>
                <w:rFonts w:hint="eastAsia"/>
              </w:rPr>
              <w:t>骆佳俊</w:t>
            </w:r>
          </w:p>
        </w:tc>
      </w:tr>
      <w:tr w:rsidR="00FE6F70" w:rsidRPr="00FE6F70" w14:paraId="67CE90F1" w14:textId="11C034F7" w:rsidTr="00FE6F70">
        <w:trPr>
          <w:trHeight w:val="315"/>
        </w:trPr>
        <w:tc>
          <w:tcPr>
            <w:tcW w:w="765" w:type="dxa"/>
            <w:vMerge/>
            <w:hideMark/>
          </w:tcPr>
          <w:p w14:paraId="1F9773CB" w14:textId="77777777" w:rsidR="00FE6F70" w:rsidRPr="00FE6F70" w:rsidRDefault="00FE6F70" w:rsidP="00FE6F70"/>
        </w:tc>
        <w:tc>
          <w:tcPr>
            <w:tcW w:w="765" w:type="dxa"/>
            <w:vMerge/>
            <w:hideMark/>
          </w:tcPr>
          <w:p w14:paraId="1041FE21" w14:textId="77777777" w:rsidR="00FE6F70" w:rsidRPr="00FE6F70" w:rsidRDefault="00FE6F70" w:rsidP="00FE6F70"/>
        </w:tc>
        <w:tc>
          <w:tcPr>
            <w:tcW w:w="1715" w:type="dxa"/>
            <w:vMerge/>
            <w:hideMark/>
          </w:tcPr>
          <w:p w14:paraId="4EBEE120" w14:textId="77777777" w:rsidR="00FE6F70" w:rsidRPr="00FE6F70" w:rsidRDefault="00FE6F70" w:rsidP="00FE6F70"/>
        </w:tc>
        <w:tc>
          <w:tcPr>
            <w:tcW w:w="1555" w:type="dxa"/>
            <w:vMerge/>
            <w:hideMark/>
          </w:tcPr>
          <w:p w14:paraId="0BCF57C1" w14:textId="77777777" w:rsidR="00FE6F70" w:rsidRPr="00FE6F70" w:rsidRDefault="00FE6F70" w:rsidP="00FE6F70"/>
        </w:tc>
        <w:tc>
          <w:tcPr>
            <w:tcW w:w="1961" w:type="dxa"/>
            <w:hideMark/>
          </w:tcPr>
          <w:p w14:paraId="2C663366" w14:textId="77777777" w:rsidR="00FE6F70" w:rsidRPr="00FE6F70" w:rsidRDefault="00FE6F70" w:rsidP="00FE6F70">
            <w:pPr>
              <w:rPr>
                <w:rFonts w:hint="eastAsia"/>
              </w:rPr>
            </w:pPr>
            <w:r w:rsidRPr="00FE6F70">
              <w:rPr>
                <w:rFonts w:hint="eastAsia"/>
              </w:rPr>
              <w:t>测试需求</w:t>
            </w:r>
          </w:p>
        </w:tc>
        <w:tc>
          <w:tcPr>
            <w:tcW w:w="1761" w:type="dxa"/>
            <w:vMerge/>
          </w:tcPr>
          <w:p w14:paraId="15BCAC4B" w14:textId="77777777" w:rsidR="00FE6F70" w:rsidRPr="00FE6F70" w:rsidRDefault="00FE6F70" w:rsidP="00FE6F70">
            <w:pPr>
              <w:rPr>
                <w:rFonts w:hint="eastAsia"/>
              </w:rPr>
            </w:pPr>
          </w:p>
        </w:tc>
      </w:tr>
      <w:tr w:rsidR="00FE6F70" w:rsidRPr="00FE6F70" w14:paraId="5F06BC2C" w14:textId="022A7472" w:rsidTr="00FE6F70">
        <w:trPr>
          <w:trHeight w:val="315"/>
        </w:trPr>
        <w:tc>
          <w:tcPr>
            <w:tcW w:w="765" w:type="dxa"/>
            <w:vMerge/>
            <w:hideMark/>
          </w:tcPr>
          <w:p w14:paraId="7A9B52ED" w14:textId="77777777" w:rsidR="00FE6F70" w:rsidRPr="00FE6F70" w:rsidRDefault="00FE6F70" w:rsidP="00FE6F70"/>
        </w:tc>
        <w:tc>
          <w:tcPr>
            <w:tcW w:w="765" w:type="dxa"/>
            <w:vMerge/>
            <w:hideMark/>
          </w:tcPr>
          <w:p w14:paraId="33C94516" w14:textId="77777777" w:rsidR="00FE6F70" w:rsidRPr="00FE6F70" w:rsidRDefault="00FE6F70" w:rsidP="00FE6F70"/>
        </w:tc>
        <w:tc>
          <w:tcPr>
            <w:tcW w:w="1715" w:type="dxa"/>
            <w:vMerge/>
            <w:hideMark/>
          </w:tcPr>
          <w:p w14:paraId="4B6C218D" w14:textId="77777777" w:rsidR="00FE6F70" w:rsidRPr="00FE6F70" w:rsidRDefault="00FE6F70" w:rsidP="00FE6F70"/>
        </w:tc>
        <w:tc>
          <w:tcPr>
            <w:tcW w:w="1555" w:type="dxa"/>
            <w:vMerge/>
            <w:hideMark/>
          </w:tcPr>
          <w:p w14:paraId="0E4FFFC8" w14:textId="77777777" w:rsidR="00FE6F70" w:rsidRPr="00FE6F70" w:rsidRDefault="00FE6F70" w:rsidP="00FE6F70"/>
        </w:tc>
        <w:tc>
          <w:tcPr>
            <w:tcW w:w="1961" w:type="dxa"/>
            <w:hideMark/>
          </w:tcPr>
          <w:p w14:paraId="2E14622A" w14:textId="77777777" w:rsidR="00FE6F70" w:rsidRPr="00FE6F70" w:rsidRDefault="00FE6F70" w:rsidP="00FE6F70">
            <w:pPr>
              <w:rPr>
                <w:rFonts w:hint="eastAsia"/>
              </w:rPr>
            </w:pPr>
            <w:r w:rsidRPr="00FE6F70">
              <w:rPr>
                <w:rFonts w:hint="eastAsia"/>
              </w:rPr>
              <w:t>定义验收标准</w:t>
            </w:r>
          </w:p>
        </w:tc>
        <w:tc>
          <w:tcPr>
            <w:tcW w:w="1761" w:type="dxa"/>
            <w:vMerge/>
          </w:tcPr>
          <w:p w14:paraId="31C1D98F" w14:textId="77777777" w:rsidR="00FE6F70" w:rsidRPr="00FE6F70" w:rsidRDefault="00FE6F70" w:rsidP="00FE6F70">
            <w:pPr>
              <w:rPr>
                <w:rFonts w:hint="eastAsia"/>
              </w:rPr>
            </w:pPr>
          </w:p>
        </w:tc>
      </w:tr>
      <w:tr w:rsidR="00FE6F70" w:rsidRPr="00FE6F70" w14:paraId="7F5B09CB" w14:textId="74C419DE" w:rsidTr="00FE6F70">
        <w:trPr>
          <w:trHeight w:val="630"/>
        </w:trPr>
        <w:tc>
          <w:tcPr>
            <w:tcW w:w="765" w:type="dxa"/>
            <w:vMerge/>
            <w:hideMark/>
          </w:tcPr>
          <w:p w14:paraId="206DD8CD" w14:textId="77777777" w:rsidR="00FE6F70" w:rsidRPr="00FE6F70" w:rsidRDefault="00FE6F70" w:rsidP="00FE6F70"/>
        </w:tc>
        <w:tc>
          <w:tcPr>
            <w:tcW w:w="765" w:type="dxa"/>
            <w:vMerge/>
            <w:hideMark/>
          </w:tcPr>
          <w:p w14:paraId="3122EAC5" w14:textId="77777777" w:rsidR="00FE6F70" w:rsidRPr="00FE6F70" w:rsidRDefault="00FE6F70" w:rsidP="00FE6F70"/>
        </w:tc>
        <w:tc>
          <w:tcPr>
            <w:tcW w:w="3270" w:type="dxa"/>
            <w:gridSpan w:val="2"/>
            <w:vMerge w:val="restart"/>
            <w:hideMark/>
          </w:tcPr>
          <w:p w14:paraId="2395472F" w14:textId="77777777" w:rsidR="00FE6F70" w:rsidRPr="00FE6F70" w:rsidRDefault="00FE6F70" w:rsidP="00FE6F70">
            <w:pPr>
              <w:rPr>
                <w:rFonts w:hint="eastAsia"/>
              </w:rPr>
            </w:pPr>
            <w:r w:rsidRPr="00FE6F70">
              <w:rPr>
                <w:rFonts w:hint="eastAsia"/>
              </w:rPr>
              <w:t>需求管理</w:t>
            </w:r>
          </w:p>
        </w:tc>
        <w:tc>
          <w:tcPr>
            <w:tcW w:w="1961" w:type="dxa"/>
            <w:hideMark/>
          </w:tcPr>
          <w:p w14:paraId="30D891B8" w14:textId="77777777" w:rsidR="00FE6F70" w:rsidRPr="00FE6F70" w:rsidRDefault="00FE6F70" w:rsidP="00FE6F70">
            <w:pPr>
              <w:rPr>
                <w:rFonts w:hint="eastAsia"/>
              </w:rPr>
            </w:pPr>
            <w:r w:rsidRPr="00FE6F70">
              <w:rPr>
                <w:rFonts w:hint="eastAsia"/>
              </w:rPr>
              <w:t>建立一个需求变更控制流程</w:t>
            </w:r>
          </w:p>
        </w:tc>
        <w:tc>
          <w:tcPr>
            <w:tcW w:w="1761" w:type="dxa"/>
            <w:vMerge w:val="restart"/>
          </w:tcPr>
          <w:p w14:paraId="22213F1A" w14:textId="7ACD3D78" w:rsidR="00FE6F70" w:rsidRPr="00FE6F70" w:rsidRDefault="00FE6F70" w:rsidP="00FE6F70">
            <w:pPr>
              <w:rPr>
                <w:rFonts w:hint="eastAsia"/>
              </w:rPr>
            </w:pPr>
            <w:r>
              <w:rPr>
                <w:rFonts w:hint="eastAsia"/>
              </w:rPr>
              <w:t>叶柏成</w:t>
            </w:r>
          </w:p>
        </w:tc>
      </w:tr>
      <w:tr w:rsidR="00FE6F70" w:rsidRPr="00FE6F70" w14:paraId="216A7842" w14:textId="707EA02F" w:rsidTr="00FE6F70">
        <w:trPr>
          <w:trHeight w:val="630"/>
        </w:trPr>
        <w:tc>
          <w:tcPr>
            <w:tcW w:w="765" w:type="dxa"/>
            <w:vMerge/>
            <w:hideMark/>
          </w:tcPr>
          <w:p w14:paraId="6293BBA9" w14:textId="77777777" w:rsidR="00FE6F70" w:rsidRPr="00FE6F70" w:rsidRDefault="00FE6F70" w:rsidP="00FE6F70"/>
        </w:tc>
        <w:tc>
          <w:tcPr>
            <w:tcW w:w="765" w:type="dxa"/>
            <w:vMerge/>
            <w:hideMark/>
          </w:tcPr>
          <w:p w14:paraId="5893399B" w14:textId="77777777" w:rsidR="00FE6F70" w:rsidRPr="00FE6F70" w:rsidRDefault="00FE6F70" w:rsidP="00FE6F70"/>
        </w:tc>
        <w:tc>
          <w:tcPr>
            <w:tcW w:w="3270" w:type="dxa"/>
            <w:gridSpan w:val="2"/>
            <w:vMerge/>
            <w:hideMark/>
          </w:tcPr>
          <w:p w14:paraId="2315C8C6" w14:textId="77777777" w:rsidR="00FE6F70" w:rsidRPr="00FE6F70" w:rsidRDefault="00FE6F70" w:rsidP="00FE6F70"/>
        </w:tc>
        <w:tc>
          <w:tcPr>
            <w:tcW w:w="1961" w:type="dxa"/>
            <w:hideMark/>
          </w:tcPr>
          <w:p w14:paraId="15C42920" w14:textId="77777777" w:rsidR="00FE6F70" w:rsidRPr="00FE6F70" w:rsidRDefault="00FE6F70" w:rsidP="00FE6F70">
            <w:pPr>
              <w:rPr>
                <w:rFonts w:hint="eastAsia"/>
              </w:rPr>
            </w:pPr>
            <w:r w:rsidRPr="00FE6F70">
              <w:rPr>
                <w:rFonts w:hint="eastAsia"/>
              </w:rPr>
              <w:t>对需求变更进行影响分析</w:t>
            </w:r>
          </w:p>
        </w:tc>
        <w:tc>
          <w:tcPr>
            <w:tcW w:w="1761" w:type="dxa"/>
            <w:vMerge/>
          </w:tcPr>
          <w:p w14:paraId="44D41FD0" w14:textId="77777777" w:rsidR="00FE6F70" w:rsidRPr="00FE6F70" w:rsidRDefault="00FE6F70" w:rsidP="00FE6F70">
            <w:pPr>
              <w:rPr>
                <w:rFonts w:hint="eastAsia"/>
              </w:rPr>
            </w:pPr>
          </w:p>
        </w:tc>
      </w:tr>
      <w:tr w:rsidR="00FE6F70" w:rsidRPr="00FE6F70" w14:paraId="257E06E9" w14:textId="18D54867" w:rsidTr="00FE6F70">
        <w:trPr>
          <w:trHeight w:val="630"/>
        </w:trPr>
        <w:tc>
          <w:tcPr>
            <w:tcW w:w="765" w:type="dxa"/>
            <w:vMerge/>
            <w:hideMark/>
          </w:tcPr>
          <w:p w14:paraId="0C944855" w14:textId="77777777" w:rsidR="00FE6F70" w:rsidRPr="00FE6F70" w:rsidRDefault="00FE6F70" w:rsidP="00FE6F70"/>
        </w:tc>
        <w:tc>
          <w:tcPr>
            <w:tcW w:w="765" w:type="dxa"/>
            <w:vMerge/>
            <w:hideMark/>
          </w:tcPr>
          <w:p w14:paraId="2FA79BE1" w14:textId="77777777" w:rsidR="00FE6F70" w:rsidRPr="00FE6F70" w:rsidRDefault="00FE6F70" w:rsidP="00FE6F70"/>
        </w:tc>
        <w:tc>
          <w:tcPr>
            <w:tcW w:w="3270" w:type="dxa"/>
            <w:gridSpan w:val="2"/>
            <w:vMerge/>
            <w:hideMark/>
          </w:tcPr>
          <w:p w14:paraId="4C13C6A7" w14:textId="77777777" w:rsidR="00FE6F70" w:rsidRPr="00FE6F70" w:rsidRDefault="00FE6F70" w:rsidP="00FE6F70"/>
        </w:tc>
        <w:tc>
          <w:tcPr>
            <w:tcW w:w="1961" w:type="dxa"/>
            <w:hideMark/>
          </w:tcPr>
          <w:p w14:paraId="2DB8CC30" w14:textId="77777777" w:rsidR="00FE6F70" w:rsidRPr="00FE6F70" w:rsidRDefault="00FE6F70" w:rsidP="00FE6F70">
            <w:pPr>
              <w:rPr>
                <w:rFonts w:hint="eastAsia"/>
              </w:rPr>
            </w:pPr>
            <w:r w:rsidRPr="00FE6F70">
              <w:rPr>
                <w:rFonts w:hint="eastAsia"/>
              </w:rPr>
              <w:t>建立基线并控制需求集合版本</w:t>
            </w:r>
          </w:p>
        </w:tc>
        <w:tc>
          <w:tcPr>
            <w:tcW w:w="1761" w:type="dxa"/>
            <w:vMerge/>
          </w:tcPr>
          <w:p w14:paraId="49476917" w14:textId="77777777" w:rsidR="00FE6F70" w:rsidRPr="00FE6F70" w:rsidRDefault="00FE6F70" w:rsidP="00FE6F70">
            <w:pPr>
              <w:rPr>
                <w:rFonts w:hint="eastAsia"/>
              </w:rPr>
            </w:pPr>
          </w:p>
        </w:tc>
      </w:tr>
      <w:tr w:rsidR="00FE6F70" w:rsidRPr="00FE6F70" w14:paraId="32F60F0C" w14:textId="539770BE" w:rsidTr="00FE6F70">
        <w:trPr>
          <w:trHeight w:val="630"/>
        </w:trPr>
        <w:tc>
          <w:tcPr>
            <w:tcW w:w="765" w:type="dxa"/>
            <w:vMerge/>
            <w:hideMark/>
          </w:tcPr>
          <w:p w14:paraId="6EDBD855" w14:textId="77777777" w:rsidR="00FE6F70" w:rsidRPr="00FE6F70" w:rsidRDefault="00FE6F70" w:rsidP="00FE6F70"/>
        </w:tc>
        <w:tc>
          <w:tcPr>
            <w:tcW w:w="765" w:type="dxa"/>
            <w:vMerge/>
            <w:hideMark/>
          </w:tcPr>
          <w:p w14:paraId="03071DDC" w14:textId="77777777" w:rsidR="00FE6F70" w:rsidRPr="00FE6F70" w:rsidRDefault="00FE6F70" w:rsidP="00FE6F70"/>
        </w:tc>
        <w:tc>
          <w:tcPr>
            <w:tcW w:w="3270" w:type="dxa"/>
            <w:gridSpan w:val="2"/>
            <w:vMerge/>
            <w:hideMark/>
          </w:tcPr>
          <w:p w14:paraId="43112078" w14:textId="77777777" w:rsidR="00FE6F70" w:rsidRPr="00FE6F70" w:rsidRDefault="00FE6F70" w:rsidP="00FE6F70"/>
        </w:tc>
        <w:tc>
          <w:tcPr>
            <w:tcW w:w="1961" w:type="dxa"/>
            <w:hideMark/>
          </w:tcPr>
          <w:p w14:paraId="03176122" w14:textId="77777777" w:rsidR="00FE6F70" w:rsidRPr="00FE6F70" w:rsidRDefault="00FE6F70" w:rsidP="00FE6F70">
            <w:pPr>
              <w:rPr>
                <w:rFonts w:hint="eastAsia"/>
              </w:rPr>
            </w:pPr>
            <w:r w:rsidRPr="00FE6F70">
              <w:rPr>
                <w:rFonts w:hint="eastAsia"/>
              </w:rPr>
              <w:t>维护需求变更的历史记录</w:t>
            </w:r>
          </w:p>
        </w:tc>
        <w:tc>
          <w:tcPr>
            <w:tcW w:w="1761" w:type="dxa"/>
            <w:vMerge/>
          </w:tcPr>
          <w:p w14:paraId="73CD1D9C" w14:textId="77777777" w:rsidR="00FE6F70" w:rsidRPr="00FE6F70" w:rsidRDefault="00FE6F70" w:rsidP="00FE6F70">
            <w:pPr>
              <w:rPr>
                <w:rFonts w:hint="eastAsia"/>
              </w:rPr>
            </w:pPr>
          </w:p>
        </w:tc>
      </w:tr>
      <w:tr w:rsidR="00FE6F70" w:rsidRPr="00FE6F70" w14:paraId="7B67707E" w14:textId="1EF5DBCA" w:rsidTr="00FE6F70">
        <w:trPr>
          <w:trHeight w:val="630"/>
        </w:trPr>
        <w:tc>
          <w:tcPr>
            <w:tcW w:w="765" w:type="dxa"/>
            <w:vMerge/>
            <w:hideMark/>
          </w:tcPr>
          <w:p w14:paraId="24AC13F5" w14:textId="77777777" w:rsidR="00FE6F70" w:rsidRPr="00FE6F70" w:rsidRDefault="00FE6F70" w:rsidP="00FE6F70"/>
        </w:tc>
        <w:tc>
          <w:tcPr>
            <w:tcW w:w="765" w:type="dxa"/>
            <w:vMerge/>
            <w:hideMark/>
          </w:tcPr>
          <w:p w14:paraId="78866B40" w14:textId="77777777" w:rsidR="00FE6F70" w:rsidRPr="00FE6F70" w:rsidRDefault="00FE6F70" w:rsidP="00FE6F70"/>
        </w:tc>
        <w:tc>
          <w:tcPr>
            <w:tcW w:w="3270" w:type="dxa"/>
            <w:gridSpan w:val="2"/>
            <w:vMerge/>
            <w:hideMark/>
          </w:tcPr>
          <w:p w14:paraId="57CD80DE" w14:textId="77777777" w:rsidR="00FE6F70" w:rsidRPr="00FE6F70" w:rsidRDefault="00FE6F70" w:rsidP="00FE6F70"/>
        </w:tc>
        <w:tc>
          <w:tcPr>
            <w:tcW w:w="1961" w:type="dxa"/>
            <w:hideMark/>
          </w:tcPr>
          <w:p w14:paraId="01D59FFD" w14:textId="77777777" w:rsidR="00FE6F70" w:rsidRPr="00FE6F70" w:rsidRDefault="00FE6F70" w:rsidP="00FE6F70">
            <w:pPr>
              <w:rPr>
                <w:rFonts w:hint="eastAsia"/>
              </w:rPr>
            </w:pPr>
            <w:r w:rsidRPr="00FE6F70">
              <w:rPr>
                <w:rFonts w:hint="eastAsia"/>
              </w:rPr>
              <w:t>跟踪每个需求的状态</w:t>
            </w:r>
          </w:p>
        </w:tc>
        <w:tc>
          <w:tcPr>
            <w:tcW w:w="1761" w:type="dxa"/>
            <w:vMerge/>
          </w:tcPr>
          <w:p w14:paraId="58FDA06F" w14:textId="77777777" w:rsidR="00FE6F70" w:rsidRPr="00FE6F70" w:rsidRDefault="00FE6F70" w:rsidP="00FE6F70">
            <w:pPr>
              <w:rPr>
                <w:rFonts w:hint="eastAsia"/>
              </w:rPr>
            </w:pPr>
          </w:p>
        </w:tc>
      </w:tr>
      <w:tr w:rsidR="00FE6F70" w:rsidRPr="00FE6F70" w14:paraId="6F895ACB" w14:textId="1500AA2E" w:rsidTr="00FE6F70">
        <w:trPr>
          <w:trHeight w:val="630"/>
        </w:trPr>
        <w:tc>
          <w:tcPr>
            <w:tcW w:w="765" w:type="dxa"/>
            <w:vMerge/>
            <w:hideMark/>
          </w:tcPr>
          <w:p w14:paraId="4A538BD5" w14:textId="77777777" w:rsidR="00FE6F70" w:rsidRPr="00FE6F70" w:rsidRDefault="00FE6F70" w:rsidP="00FE6F70"/>
        </w:tc>
        <w:tc>
          <w:tcPr>
            <w:tcW w:w="765" w:type="dxa"/>
            <w:vMerge/>
            <w:hideMark/>
          </w:tcPr>
          <w:p w14:paraId="0228571B" w14:textId="77777777" w:rsidR="00FE6F70" w:rsidRPr="00FE6F70" w:rsidRDefault="00FE6F70" w:rsidP="00FE6F70"/>
        </w:tc>
        <w:tc>
          <w:tcPr>
            <w:tcW w:w="3270" w:type="dxa"/>
            <w:gridSpan w:val="2"/>
            <w:vMerge/>
            <w:hideMark/>
          </w:tcPr>
          <w:p w14:paraId="60A2496C" w14:textId="77777777" w:rsidR="00FE6F70" w:rsidRPr="00FE6F70" w:rsidRDefault="00FE6F70" w:rsidP="00FE6F70"/>
        </w:tc>
        <w:tc>
          <w:tcPr>
            <w:tcW w:w="1961" w:type="dxa"/>
            <w:hideMark/>
          </w:tcPr>
          <w:p w14:paraId="4CE7B14B" w14:textId="77777777" w:rsidR="00FE6F70" w:rsidRPr="00FE6F70" w:rsidRDefault="00FE6F70" w:rsidP="00FE6F70">
            <w:pPr>
              <w:rPr>
                <w:rFonts w:hint="eastAsia"/>
              </w:rPr>
            </w:pPr>
            <w:r w:rsidRPr="00FE6F70">
              <w:rPr>
                <w:rFonts w:hint="eastAsia"/>
              </w:rPr>
              <w:t>维护一个需求可跟踪矩阵</w:t>
            </w:r>
          </w:p>
        </w:tc>
        <w:tc>
          <w:tcPr>
            <w:tcW w:w="1761" w:type="dxa"/>
            <w:vMerge/>
          </w:tcPr>
          <w:p w14:paraId="558D50BF" w14:textId="77777777" w:rsidR="00FE6F70" w:rsidRPr="00FE6F70" w:rsidRDefault="00FE6F70" w:rsidP="00FE6F70">
            <w:pPr>
              <w:rPr>
                <w:rFonts w:hint="eastAsia"/>
              </w:rPr>
            </w:pPr>
          </w:p>
        </w:tc>
      </w:tr>
      <w:tr w:rsidR="00FE6F70" w:rsidRPr="00FE6F70" w14:paraId="1711FD62" w14:textId="295F8568" w:rsidTr="00FE6F70">
        <w:trPr>
          <w:trHeight w:val="630"/>
        </w:trPr>
        <w:tc>
          <w:tcPr>
            <w:tcW w:w="765" w:type="dxa"/>
            <w:vMerge/>
            <w:hideMark/>
          </w:tcPr>
          <w:p w14:paraId="036D01B4" w14:textId="77777777" w:rsidR="00FE6F70" w:rsidRPr="00FE6F70" w:rsidRDefault="00FE6F70" w:rsidP="00FE6F70"/>
        </w:tc>
        <w:tc>
          <w:tcPr>
            <w:tcW w:w="765" w:type="dxa"/>
            <w:vMerge/>
            <w:hideMark/>
          </w:tcPr>
          <w:p w14:paraId="07E715DC" w14:textId="77777777" w:rsidR="00FE6F70" w:rsidRPr="00FE6F70" w:rsidRDefault="00FE6F70" w:rsidP="00FE6F70"/>
        </w:tc>
        <w:tc>
          <w:tcPr>
            <w:tcW w:w="3270" w:type="dxa"/>
            <w:gridSpan w:val="2"/>
            <w:vMerge/>
            <w:hideMark/>
          </w:tcPr>
          <w:p w14:paraId="473E46A1" w14:textId="77777777" w:rsidR="00FE6F70" w:rsidRPr="00FE6F70" w:rsidRDefault="00FE6F70" w:rsidP="00FE6F70"/>
        </w:tc>
        <w:tc>
          <w:tcPr>
            <w:tcW w:w="1961" w:type="dxa"/>
            <w:hideMark/>
          </w:tcPr>
          <w:p w14:paraId="3B2860AF" w14:textId="77777777" w:rsidR="00FE6F70" w:rsidRPr="00FE6F70" w:rsidRDefault="00FE6F70" w:rsidP="00FE6F70">
            <w:pPr>
              <w:rPr>
                <w:rFonts w:hint="eastAsia"/>
              </w:rPr>
            </w:pPr>
            <w:r w:rsidRPr="00FE6F70">
              <w:rPr>
                <w:rFonts w:hint="eastAsia"/>
              </w:rPr>
              <w:t>使用需求管理工具</w:t>
            </w:r>
          </w:p>
        </w:tc>
        <w:tc>
          <w:tcPr>
            <w:tcW w:w="1761" w:type="dxa"/>
            <w:vMerge/>
          </w:tcPr>
          <w:p w14:paraId="508DAE56" w14:textId="77777777" w:rsidR="00FE6F70" w:rsidRPr="00FE6F70" w:rsidRDefault="00FE6F70" w:rsidP="00FE6F70">
            <w:pPr>
              <w:rPr>
                <w:rFonts w:hint="eastAsia"/>
              </w:rPr>
            </w:pPr>
          </w:p>
        </w:tc>
      </w:tr>
      <w:tr w:rsidR="00FE6F70" w:rsidRPr="00FE6F70" w14:paraId="32BB9250" w14:textId="666604FD" w:rsidTr="00FE6F70">
        <w:trPr>
          <w:trHeight w:val="315"/>
        </w:trPr>
        <w:tc>
          <w:tcPr>
            <w:tcW w:w="765" w:type="dxa"/>
            <w:vMerge/>
            <w:hideMark/>
          </w:tcPr>
          <w:p w14:paraId="283249FB" w14:textId="77777777" w:rsidR="00FE6F70" w:rsidRPr="00FE6F70" w:rsidRDefault="00FE6F70" w:rsidP="00FE6F70"/>
        </w:tc>
        <w:tc>
          <w:tcPr>
            <w:tcW w:w="4035" w:type="dxa"/>
            <w:gridSpan w:val="3"/>
            <w:vMerge w:val="restart"/>
            <w:hideMark/>
          </w:tcPr>
          <w:p w14:paraId="2C4CF08F" w14:textId="77777777" w:rsidR="00FE6F70" w:rsidRPr="00FE6F70" w:rsidRDefault="00FE6F70" w:rsidP="00FE6F70">
            <w:pPr>
              <w:rPr>
                <w:rFonts w:hint="eastAsia"/>
              </w:rPr>
            </w:pPr>
            <w:r w:rsidRPr="00FE6F70">
              <w:rPr>
                <w:rFonts w:hint="eastAsia"/>
              </w:rPr>
              <w:t>项目管理</w:t>
            </w:r>
          </w:p>
        </w:tc>
        <w:tc>
          <w:tcPr>
            <w:tcW w:w="1961" w:type="dxa"/>
            <w:hideMark/>
          </w:tcPr>
          <w:p w14:paraId="1EB577A4" w14:textId="77777777" w:rsidR="00FE6F70" w:rsidRPr="00FE6F70" w:rsidRDefault="00FE6F70" w:rsidP="00FE6F70">
            <w:pPr>
              <w:rPr>
                <w:rFonts w:hint="eastAsia"/>
              </w:rPr>
            </w:pPr>
            <w:r w:rsidRPr="00FE6F70">
              <w:rPr>
                <w:rFonts w:hint="eastAsia"/>
              </w:rPr>
              <w:t>小组会议</w:t>
            </w:r>
          </w:p>
        </w:tc>
        <w:tc>
          <w:tcPr>
            <w:tcW w:w="1761" w:type="dxa"/>
            <w:vMerge w:val="restart"/>
          </w:tcPr>
          <w:p w14:paraId="72DA3F64" w14:textId="3798CF33" w:rsidR="00FE6F70" w:rsidRPr="00FE6F70" w:rsidRDefault="00FE6F70" w:rsidP="00FE6F70">
            <w:pPr>
              <w:rPr>
                <w:rFonts w:hint="eastAsia"/>
              </w:rPr>
            </w:pPr>
            <w:r>
              <w:rPr>
                <w:rFonts w:hint="eastAsia"/>
              </w:rPr>
              <w:t>徐哲远</w:t>
            </w:r>
          </w:p>
        </w:tc>
      </w:tr>
      <w:tr w:rsidR="00FE6F70" w:rsidRPr="00FE6F70" w14:paraId="33D3AD33" w14:textId="39BEC53B" w:rsidTr="00FE6F70">
        <w:trPr>
          <w:trHeight w:val="630"/>
        </w:trPr>
        <w:tc>
          <w:tcPr>
            <w:tcW w:w="765" w:type="dxa"/>
            <w:vMerge/>
            <w:hideMark/>
          </w:tcPr>
          <w:p w14:paraId="60E8E8B1" w14:textId="77777777" w:rsidR="00FE6F70" w:rsidRPr="00FE6F70" w:rsidRDefault="00FE6F70" w:rsidP="00FE6F70"/>
        </w:tc>
        <w:tc>
          <w:tcPr>
            <w:tcW w:w="4035" w:type="dxa"/>
            <w:gridSpan w:val="3"/>
            <w:vMerge/>
            <w:hideMark/>
          </w:tcPr>
          <w:p w14:paraId="6233C223" w14:textId="77777777" w:rsidR="00FE6F70" w:rsidRPr="00FE6F70" w:rsidRDefault="00FE6F70" w:rsidP="00FE6F70"/>
        </w:tc>
        <w:tc>
          <w:tcPr>
            <w:tcW w:w="1961" w:type="dxa"/>
            <w:hideMark/>
          </w:tcPr>
          <w:p w14:paraId="76ABB1DF" w14:textId="77777777" w:rsidR="00FE6F70" w:rsidRPr="00FE6F70" w:rsidRDefault="00FE6F70" w:rsidP="00FE6F70">
            <w:pPr>
              <w:rPr>
                <w:rFonts w:hint="eastAsia"/>
              </w:rPr>
            </w:pPr>
            <w:r w:rsidRPr="00FE6F70">
              <w:rPr>
                <w:rFonts w:hint="eastAsia"/>
              </w:rPr>
              <w:t>客户访谈</w:t>
            </w:r>
          </w:p>
        </w:tc>
        <w:tc>
          <w:tcPr>
            <w:tcW w:w="1761" w:type="dxa"/>
            <w:vMerge/>
          </w:tcPr>
          <w:p w14:paraId="66A14378" w14:textId="77777777" w:rsidR="00FE6F70" w:rsidRPr="00FE6F70" w:rsidRDefault="00FE6F70" w:rsidP="00FE6F70">
            <w:pPr>
              <w:rPr>
                <w:rFonts w:hint="eastAsia"/>
              </w:rPr>
            </w:pPr>
          </w:p>
        </w:tc>
      </w:tr>
      <w:tr w:rsidR="00FE6F70" w:rsidRPr="00FE6F70" w14:paraId="1B50295C" w14:textId="53A64708" w:rsidTr="00FE6F70">
        <w:trPr>
          <w:trHeight w:val="630"/>
        </w:trPr>
        <w:tc>
          <w:tcPr>
            <w:tcW w:w="765" w:type="dxa"/>
            <w:vMerge/>
            <w:hideMark/>
          </w:tcPr>
          <w:p w14:paraId="5AA85AA9" w14:textId="77777777" w:rsidR="00FE6F70" w:rsidRPr="00FE6F70" w:rsidRDefault="00FE6F70" w:rsidP="00FE6F70"/>
        </w:tc>
        <w:tc>
          <w:tcPr>
            <w:tcW w:w="4035" w:type="dxa"/>
            <w:gridSpan w:val="3"/>
            <w:vMerge/>
            <w:hideMark/>
          </w:tcPr>
          <w:p w14:paraId="07AAFD22" w14:textId="77777777" w:rsidR="00FE6F70" w:rsidRPr="00FE6F70" w:rsidRDefault="00FE6F70" w:rsidP="00FE6F70"/>
        </w:tc>
        <w:tc>
          <w:tcPr>
            <w:tcW w:w="1961" w:type="dxa"/>
            <w:hideMark/>
          </w:tcPr>
          <w:p w14:paraId="45BDBEDE" w14:textId="77777777" w:rsidR="00FE6F70" w:rsidRPr="00FE6F70" w:rsidRDefault="00FE6F70" w:rsidP="00FE6F70">
            <w:pPr>
              <w:rPr>
                <w:rFonts w:hint="eastAsia"/>
              </w:rPr>
            </w:pPr>
            <w:r w:rsidRPr="00FE6F70">
              <w:rPr>
                <w:rFonts w:hint="eastAsia"/>
              </w:rPr>
              <w:t>用户访谈</w:t>
            </w:r>
          </w:p>
        </w:tc>
        <w:tc>
          <w:tcPr>
            <w:tcW w:w="1761" w:type="dxa"/>
            <w:vMerge/>
          </w:tcPr>
          <w:p w14:paraId="2CFFE216" w14:textId="77777777" w:rsidR="00FE6F70" w:rsidRPr="00FE6F70" w:rsidRDefault="00FE6F70" w:rsidP="00FE6F70">
            <w:pPr>
              <w:rPr>
                <w:rFonts w:hint="eastAsia"/>
              </w:rPr>
            </w:pPr>
          </w:p>
        </w:tc>
      </w:tr>
      <w:tr w:rsidR="00FE6F70" w:rsidRPr="00FE6F70" w14:paraId="606CD279" w14:textId="6F913A36" w:rsidTr="00FE6F70">
        <w:trPr>
          <w:trHeight w:val="630"/>
        </w:trPr>
        <w:tc>
          <w:tcPr>
            <w:tcW w:w="765" w:type="dxa"/>
            <w:vMerge/>
            <w:hideMark/>
          </w:tcPr>
          <w:p w14:paraId="6D4F78AC" w14:textId="77777777" w:rsidR="00FE6F70" w:rsidRPr="00FE6F70" w:rsidRDefault="00FE6F70" w:rsidP="00FE6F70"/>
        </w:tc>
        <w:tc>
          <w:tcPr>
            <w:tcW w:w="4035" w:type="dxa"/>
            <w:gridSpan w:val="3"/>
            <w:vMerge/>
            <w:hideMark/>
          </w:tcPr>
          <w:p w14:paraId="1CD55EEA" w14:textId="77777777" w:rsidR="00FE6F70" w:rsidRPr="00FE6F70" w:rsidRDefault="00FE6F70" w:rsidP="00FE6F70"/>
        </w:tc>
        <w:tc>
          <w:tcPr>
            <w:tcW w:w="1961" w:type="dxa"/>
            <w:hideMark/>
          </w:tcPr>
          <w:p w14:paraId="40A6F75F" w14:textId="77777777" w:rsidR="00FE6F70" w:rsidRPr="00FE6F70" w:rsidRDefault="00FE6F70" w:rsidP="00FE6F70">
            <w:pPr>
              <w:rPr>
                <w:rFonts w:hint="eastAsia"/>
              </w:rPr>
            </w:pPr>
            <w:r w:rsidRPr="00FE6F70">
              <w:rPr>
                <w:rFonts w:hint="eastAsia"/>
              </w:rPr>
              <w:t>组内评审</w:t>
            </w:r>
          </w:p>
        </w:tc>
        <w:tc>
          <w:tcPr>
            <w:tcW w:w="1761" w:type="dxa"/>
            <w:vMerge/>
          </w:tcPr>
          <w:p w14:paraId="317309C0" w14:textId="77777777" w:rsidR="00FE6F70" w:rsidRPr="00FE6F70" w:rsidRDefault="00FE6F70" w:rsidP="00FE6F70">
            <w:pPr>
              <w:rPr>
                <w:rFonts w:hint="eastAsia"/>
              </w:rPr>
            </w:pPr>
          </w:p>
        </w:tc>
      </w:tr>
      <w:tr w:rsidR="00FE6F70" w:rsidRPr="00FE6F70" w14:paraId="4D130DB5" w14:textId="2549E664" w:rsidTr="00FE6F70">
        <w:trPr>
          <w:trHeight w:val="630"/>
        </w:trPr>
        <w:tc>
          <w:tcPr>
            <w:tcW w:w="765" w:type="dxa"/>
            <w:vMerge/>
            <w:hideMark/>
          </w:tcPr>
          <w:p w14:paraId="49D3596D" w14:textId="77777777" w:rsidR="00FE6F70" w:rsidRPr="00FE6F70" w:rsidRDefault="00FE6F70" w:rsidP="00FE6F70"/>
        </w:tc>
        <w:tc>
          <w:tcPr>
            <w:tcW w:w="4035" w:type="dxa"/>
            <w:gridSpan w:val="3"/>
            <w:vMerge/>
            <w:hideMark/>
          </w:tcPr>
          <w:p w14:paraId="4C1A92E6" w14:textId="77777777" w:rsidR="00FE6F70" w:rsidRPr="00FE6F70" w:rsidRDefault="00FE6F70" w:rsidP="00FE6F70"/>
        </w:tc>
        <w:tc>
          <w:tcPr>
            <w:tcW w:w="1961" w:type="dxa"/>
            <w:hideMark/>
          </w:tcPr>
          <w:p w14:paraId="32825567" w14:textId="77777777" w:rsidR="00FE6F70" w:rsidRPr="00FE6F70" w:rsidRDefault="00FE6F70" w:rsidP="00FE6F70">
            <w:pPr>
              <w:rPr>
                <w:rFonts w:hint="eastAsia"/>
              </w:rPr>
            </w:pPr>
            <w:r w:rsidRPr="00FE6F70">
              <w:rPr>
                <w:rFonts w:hint="eastAsia"/>
              </w:rPr>
              <w:t>客户评审</w:t>
            </w:r>
          </w:p>
        </w:tc>
        <w:tc>
          <w:tcPr>
            <w:tcW w:w="1761" w:type="dxa"/>
            <w:vMerge/>
          </w:tcPr>
          <w:p w14:paraId="1F18436D" w14:textId="77777777" w:rsidR="00FE6F70" w:rsidRPr="00FE6F70" w:rsidRDefault="00FE6F70" w:rsidP="00FE6F70">
            <w:pPr>
              <w:rPr>
                <w:rFonts w:hint="eastAsia"/>
              </w:rPr>
            </w:pPr>
          </w:p>
        </w:tc>
      </w:tr>
      <w:tr w:rsidR="00FE6F70" w:rsidRPr="00FE6F70" w14:paraId="7ED9D4FD" w14:textId="00DF6FD0" w:rsidTr="00FE6F70">
        <w:trPr>
          <w:trHeight w:val="945"/>
        </w:trPr>
        <w:tc>
          <w:tcPr>
            <w:tcW w:w="765" w:type="dxa"/>
            <w:vMerge/>
            <w:hideMark/>
          </w:tcPr>
          <w:p w14:paraId="6F01C8EB" w14:textId="77777777" w:rsidR="00FE6F70" w:rsidRPr="00FE6F70" w:rsidRDefault="00FE6F70" w:rsidP="00FE6F70"/>
        </w:tc>
        <w:tc>
          <w:tcPr>
            <w:tcW w:w="4035" w:type="dxa"/>
            <w:gridSpan w:val="3"/>
            <w:vMerge/>
            <w:hideMark/>
          </w:tcPr>
          <w:p w14:paraId="3285DC5A" w14:textId="77777777" w:rsidR="00FE6F70" w:rsidRPr="00FE6F70" w:rsidRDefault="00FE6F70" w:rsidP="00FE6F70"/>
        </w:tc>
        <w:tc>
          <w:tcPr>
            <w:tcW w:w="1961" w:type="dxa"/>
            <w:hideMark/>
          </w:tcPr>
          <w:p w14:paraId="546341A2" w14:textId="77777777" w:rsidR="00FE6F70" w:rsidRPr="00FE6F70" w:rsidRDefault="00FE6F70" w:rsidP="00FE6F70">
            <w:pPr>
              <w:rPr>
                <w:rFonts w:hint="eastAsia"/>
              </w:rPr>
            </w:pPr>
            <w:r w:rsidRPr="00FE6F70">
              <w:rPr>
                <w:rFonts w:hint="eastAsia"/>
              </w:rPr>
              <w:t>团队建设</w:t>
            </w:r>
          </w:p>
        </w:tc>
        <w:tc>
          <w:tcPr>
            <w:tcW w:w="1761" w:type="dxa"/>
            <w:vMerge/>
          </w:tcPr>
          <w:p w14:paraId="16D12F6B" w14:textId="77777777" w:rsidR="00FE6F70" w:rsidRPr="00FE6F70" w:rsidRDefault="00FE6F70" w:rsidP="00FE6F70">
            <w:pPr>
              <w:rPr>
                <w:rFonts w:hint="eastAsia"/>
              </w:rPr>
            </w:pPr>
          </w:p>
        </w:tc>
      </w:tr>
      <w:tr w:rsidR="00FE6F70" w:rsidRPr="00FE6F70" w14:paraId="6DB670D9" w14:textId="7214DFD4" w:rsidTr="00FE6F70">
        <w:trPr>
          <w:trHeight w:val="315"/>
        </w:trPr>
        <w:tc>
          <w:tcPr>
            <w:tcW w:w="765" w:type="dxa"/>
            <w:vMerge/>
            <w:hideMark/>
          </w:tcPr>
          <w:p w14:paraId="05CCF8C2" w14:textId="77777777" w:rsidR="00FE6F70" w:rsidRPr="00FE6F70" w:rsidRDefault="00FE6F70" w:rsidP="00FE6F70"/>
        </w:tc>
        <w:tc>
          <w:tcPr>
            <w:tcW w:w="4035" w:type="dxa"/>
            <w:gridSpan w:val="3"/>
            <w:vMerge w:val="restart"/>
            <w:hideMark/>
          </w:tcPr>
          <w:p w14:paraId="236FCDEB" w14:textId="77777777" w:rsidR="00FE6F70" w:rsidRPr="00FE6F70" w:rsidRDefault="00FE6F70" w:rsidP="00FE6F70">
            <w:pPr>
              <w:rPr>
                <w:rFonts w:hint="eastAsia"/>
              </w:rPr>
            </w:pPr>
            <w:r w:rsidRPr="00FE6F70">
              <w:rPr>
                <w:rFonts w:hint="eastAsia"/>
              </w:rPr>
              <w:t>项目阶段结尾</w:t>
            </w:r>
          </w:p>
        </w:tc>
        <w:tc>
          <w:tcPr>
            <w:tcW w:w="1961" w:type="dxa"/>
            <w:hideMark/>
          </w:tcPr>
          <w:p w14:paraId="133B86FE" w14:textId="77777777" w:rsidR="00FE6F70" w:rsidRPr="00FE6F70" w:rsidRDefault="00FE6F70" w:rsidP="00FE6F70">
            <w:pPr>
              <w:rPr>
                <w:rFonts w:hint="eastAsia"/>
              </w:rPr>
            </w:pPr>
            <w:r w:rsidRPr="00FE6F70">
              <w:rPr>
                <w:rFonts w:hint="eastAsia"/>
              </w:rPr>
              <w:t xml:space="preserve"> </w:t>
            </w:r>
            <w:r w:rsidRPr="00FE6F70">
              <w:rPr>
                <w:rFonts w:hint="eastAsia"/>
              </w:rPr>
              <w:t>汇总文档</w:t>
            </w:r>
          </w:p>
        </w:tc>
        <w:tc>
          <w:tcPr>
            <w:tcW w:w="1761" w:type="dxa"/>
            <w:vMerge w:val="restart"/>
          </w:tcPr>
          <w:p w14:paraId="25DBCA0E" w14:textId="66970F3F" w:rsidR="00FE6F70" w:rsidRPr="00FE6F70" w:rsidRDefault="00FE6F70" w:rsidP="00FE6F70">
            <w:pPr>
              <w:rPr>
                <w:rFonts w:hint="eastAsia"/>
              </w:rPr>
            </w:pPr>
            <w:r>
              <w:rPr>
                <w:rFonts w:hint="eastAsia"/>
              </w:rPr>
              <w:t>沈启航</w:t>
            </w:r>
          </w:p>
        </w:tc>
      </w:tr>
      <w:tr w:rsidR="00FE6F70" w:rsidRPr="00FE6F70" w14:paraId="3F0E27CD" w14:textId="7BE34AE2" w:rsidTr="00FE6F70">
        <w:trPr>
          <w:trHeight w:val="540"/>
        </w:trPr>
        <w:tc>
          <w:tcPr>
            <w:tcW w:w="765" w:type="dxa"/>
            <w:vMerge/>
            <w:hideMark/>
          </w:tcPr>
          <w:p w14:paraId="0B1425FA" w14:textId="77777777" w:rsidR="00FE6F70" w:rsidRPr="00FE6F70" w:rsidRDefault="00FE6F70" w:rsidP="00FE6F70"/>
        </w:tc>
        <w:tc>
          <w:tcPr>
            <w:tcW w:w="4035" w:type="dxa"/>
            <w:gridSpan w:val="3"/>
            <w:vMerge/>
            <w:hideMark/>
          </w:tcPr>
          <w:p w14:paraId="1F01A617" w14:textId="77777777" w:rsidR="00FE6F70" w:rsidRPr="00FE6F70" w:rsidRDefault="00FE6F70" w:rsidP="00FE6F70"/>
        </w:tc>
        <w:tc>
          <w:tcPr>
            <w:tcW w:w="1961" w:type="dxa"/>
            <w:hideMark/>
          </w:tcPr>
          <w:p w14:paraId="1D4D71A9" w14:textId="77777777" w:rsidR="00FE6F70" w:rsidRPr="00FE6F70" w:rsidRDefault="00FE6F70" w:rsidP="00FE6F70">
            <w:pPr>
              <w:rPr>
                <w:rFonts w:hint="eastAsia"/>
              </w:rPr>
            </w:pPr>
            <w:r w:rsidRPr="00FE6F70">
              <w:rPr>
                <w:rFonts w:hint="eastAsia"/>
              </w:rPr>
              <w:t>项目总评</w:t>
            </w:r>
          </w:p>
        </w:tc>
        <w:tc>
          <w:tcPr>
            <w:tcW w:w="1761" w:type="dxa"/>
            <w:vMerge/>
          </w:tcPr>
          <w:p w14:paraId="59BCAB19" w14:textId="77777777" w:rsidR="00FE6F70" w:rsidRPr="00FE6F70" w:rsidRDefault="00FE6F70" w:rsidP="00FE6F70">
            <w:pPr>
              <w:rPr>
                <w:rFonts w:hint="eastAsia"/>
              </w:rPr>
            </w:pPr>
          </w:p>
        </w:tc>
      </w:tr>
      <w:tr w:rsidR="00FE6F70" w:rsidRPr="00FE6F70" w14:paraId="7B5108E8" w14:textId="35FCC69C" w:rsidTr="00FE6F70">
        <w:trPr>
          <w:trHeight w:val="630"/>
        </w:trPr>
        <w:tc>
          <w:tcPr>
            <w:tcW w:w="765" w:type="dxa"/>
            <w:vMerge/>
            <w:hideMark/>
          </w:tcPr>
          <w:p w14:paraId="1D19C149" w14:textId="77777777" w:rsidR="00FE6F70" w:rsidRPr="00FE6F70" w:rsidRDefault="00FE6F70" w:rsidP="00FE6F70"/>
        </w:tc>
        <w:tc>
          <w:tcPr>
            <w:tcW w:w="4035" w:type="dxa"/>
            <w:gridSpan w:val="3"/>
            <w:vMerge/>
            <w:hideMark/>
          </w:tcPr>
          <w:p w14:paraId="0018D0E2" w14:textId="77777777" w:rsidR="00FE6F70" w:rsidRPr="00FE6F70" w:rsidRDefault="00FE6F70" w:rsidP="00FE6F70"/>
        </w:tc>
        <w:tc>
          <w:tcPr>
            <w:tcW w:w="1961" w:type="dxa"/>
            <w:hideMark/>
          </w:tcPr>
          <w:p w14:paraId="53122CE4" w14:textId="77777777" w:rsidR="00FE6F70" w:rsidRPr="00FE6F70" w:rsidRDefault="00FE6F70" w:rsidP="00FE6F70">
            <w:pPr>
              <w:rPr>
                <w:rFonts w:hint="eastAsia"/>
              </w:rPr>
            </w:pPr>
            <w:r w:rsidRPr="00FE6F70">
              <w:rPr>
                <w:rFonts w:hint="eastAsia"/>
              </w:rPr>
              <w:t>《项目总结报告》</w:t>
            </w:r>
          </w:p>
        </w:tc>
        <w:tc>
          <w:tcPr>
            <w:tcW w:w="1761" w:type="dxa"/>
            <w:vMerge/>
          </w:tcPr>
          <w:p w14:paraId="3D5C110F" w14:textId="77777777" w:rsidR="00FE6F70" w:rsidRPr="00FE6F70" w:rsidRDefault="00FE6F70" w:rsidP="00FE6F70">
            <w:pPr>
              <w:rPr>
                <w:rFonts w:hint="eastAsia"/>
              </w:rPr>
            </w:pPr>
          </w:p>
        </w:tc>
      </w:tr>
      <w:tr w:rsidR="00FE6F70" w:rsidRPr="00FE6F70" w14:paraId="6587EA72" w14:textId="100743BE" w:rsidTr="00FE6F70">
        <w:trPr>
          <w:trHeight w:val="315"/>
        </w:trPr>
        <w:tc>
          <w:tcPr>
            <w:tcW w:w="765" w:type="dxa"/>
            <w:vMerge/>
            <w:hideMark/>
          </w:tcPr>
          <w:p w14:paraId="6ECFB134" w14:textId="77777777" w:rsidR="00FE6F70" w:rsidRPr="00FE6F70" w:rsidRDefault="00FE6F70" w:rsidP="00FE6F70"/>
        </w:tc>
        <w:tc>
          <w:tcPr>
            <w:tcW w:w="4035" w:type="dxa"/>
            <w:gridSpan w:val="3"/>
            <w:vMerge/>
            <w:hideMark/>
          </w:tcPr>
          <w:p w14:paraId="30CDFAB9" w14:textId="77777777" w:rsidR="00FE6F70" w:rsidRPr="00FE6F70" w:rsidRDefault="00FE6F70" w:rsidP="00FE6F70"/>
        </w:tc>
        <w:tc>
          <w:tcPr>
            <w:tcW w:w="1961" w:type="dxa"/>
            <w:hideMark/>
          </w:tcPr>
          <w:p w14:paraId="69185529" w14:textId="77777777" w:rsidR="00FE6F70" w:rsidRPr="00FE6F70" w:rsidRDefault="00FE6F70" w:rsidP="00FE6F70">
            <w:pPr>
              <w:rPr>
                <w:rFonts w:hint="eastAsia"/>
              </w:rPr>
            </w:pPr>
            <w:r w:rsidRPr="00FE6F70">
              <w:rPr>
                <w:rFonts w:hint="eastAsia"/>
              </w:rPr>
              <w:t>散伙饭</w:t>
            </w:r>
          </w:p>
        </w:tc>
        <w:tc>
          <w:tcPr>
            <w:tcW w:w="1761" w:type="dxa"/>
            <w:vMerge/>
          </w:tcPr>
          <w:p w14:paraId="01BE9AF5" w14:textId="77777777" w:rsidR="00FE6F70" w:rsidRPr="00FE6F70" w:rsidRDefault="00FE6F70" w:rsidP="00FE6F70">
            <w:pPr>
              <w:rPr>
                <w:rFonts w:hint="eastAsia"/>
              </w:rPr>
            </w:pPr>
          </w:p>
        </w:tc>
      </w:tr>
    </w:tbl>
    <w:p w14:paraId="0453A654" w14:textId="77777777" w:rsidR="00574C23" w:rsidRDefault="00947F56">
      <w:pPr>
        <w:pStyle w:val="2"/>
        <w:spacing w:line="360" w:lineRule="auto"/>
      </w:pPr>
      <w:bookmarkStart w:id="75" w:name="_Toc531879168"/>
      <w:r>
        <w:rPr>
          <w:rFonts w:hint="eastAsia"/>
        </w:rPr>
        <w:t>3.2</w:t>
      </w:r>
      <w:r>
        <w:t xml:space="preserve"> </w:t>
      </w:r>
      <w:r>
        <w:rPr>
          <w:rFonts w:hint="eastAsia"/>
        </w:rPr>
        <w:t>接口人员</w:t>
      </w:r>
      <w:bookmarkEnd w:id="75"/>
    </w:p>
    <w:tbl>
      <w:tblPr>
        <w:tblW w:w="81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6"/>
        <w:gridCol w:w="1713"/>
        <w:gridCol w:w="2259"/>
        <w:gridCol w:w="1552"/>
        <w:gridCol w:w="1680"/>
      </w:tblGrid>
      <w:tr w:rsidR="00574C23" w14:paraId="1AE45591" w14:textId="77777777" w:rsidTr="004839FE">
        <w:trPr>
          <w:trHeight w:val="187"/>
        </w:trPr>
        <w:tc>
          <w:tcPr>
            <w:tcW w:w="956" w:type="dxa"/>
          </w:tcPr>
          <w:p w14:paraId="1820A615" w14:textId="77777777" w:rsidR="00574C23" w:rsidRDefault="00947F56" w:rsidP="008F06CB">
            <w:pPr>
              <w:spacing w:line="360" w:lineRule="auto"/>
              <w:jc w:val="center"/>
              <w:rPr>
                <w:b/>
              </w:rPr>
            </w:pPr>
            <w:r>
              <w:rPr>
                <w:rFonts w:hint="eastAsia"/>
                <w:b/>
              </w:rPr>
              <w:t>姓名</w:t>
            </w:r>
          </w:p>
        </w:tc>
        <w:tc>
          <w:tcPr>
            <w:tcW w:w="1713" w:type="dxa"/>
          </w:tcPr>
          <w:p w14:paraId="379024A2" w14:textId="77777777" w:rsidR="00574C23" w:rsidRDefault="00947F56" w:rsidP="008F06CB">
            <w:pPr>
              <w:spacing w:line="360" w:lineRule="auto"/>
              <w:jc w:val="center"/>
              <w:rPr>
                <w:b/>
                <w:bCs/>
                <w:color w:val="000000"/>
                <w:sz w:val="24"/>
                <w:szCs w:val="21"/>
              </w:rPr>
            </w:pPr>
            <w:r>
              <w:rPr>
                <w:rFonts w:hint="eastAsia"/>
                <w:b/>
                <w:bCs/>
                <w:color w:val="000000"/>
                <w:sz w:val="24"/>
                <w:szCs w:val="21"/>
              </w:rPr>
              <w:t>联系电话</w:t>
            </w:r>
          </w:p>
        </w:tc>
        <w:tc>
          <w:tcPr>
            <w:tcW w:w="2259" w:type="dxa"/>
          </w:tcPr>
          <w:p w14:paraId="2FDA2CC0" w14:textId="77777777" w:rsidR="00574C23" w:rsidRDefault="00947F56" w:rsidP="008F06CB">
            <w:pPr>
              <w:spacing w:line="360" w:lineRule="auto"/>
              <w:jc w:val="center"/>
              <w:rPr>
                <w:b/>
                <w:bCs/>
                <w:color w:val="000000"/>
                <w:sz w:val="24"/>
                <w:szCs w:val="21"/>
              </w:rPr>
            </w:pPr>
            <w:r>
              <w:rPr>
                <w:rFonts w:hint="eastAsia"/>
                <w:b/>
                <w:bCs/>
                <w:color w:val="000000"/>
                <w:sz w:val="24"/>
                <w:szCs w:val="21"/>
              </w:rPr>
              <w:t>邮箱</w:t>
            </w:r>
          </w:p>
        </w:tc>
        <w:tc>
          <w:tcPr>
            <w:tcW w:w="1552" w:type="dxa"/>
          </w:tcPr>
          <w:p w14:paraId="5FF389AE" w14:textId="77777777" w:rsidR="00574C23" w:rsidRDefault="00947F56" w:rsidP="008F06CB">
            <w:pPr>
              <w:spacing w:line="360" w:lineRule="auto"/>
              <w:jc w:val="center"/>
            </w:pPr>
            <w:r>
              <w:rPr>
                <w:rFonts w:hint="eastAsia"/>
                <w:b/>
                <w:bCs/>
                <w:color w:val="000000"/>
                <w:sz w:val="24"/>
                <w:szCs w:val="21"/>
              </w:rPr>
              <w:t>地址</w:t>
            </w:r>
          </w:p>
        </w:tc>
        <w:tc>
          <w:tcPr>
            <w:tcW w:w="1680" w:type="dxa"/>
          </w:tcPr>
          <w:p w14:paraId="1CF5C070" w14:textId="77777777" w:rsidR="00574C23" w:rsidRDefault="00947F56" w:rsidP="008F06CB">
            <w:pPr>
              <w:spacing w:line="360" w:lineRule="auto"/>
              <w:jc w:val="center"/>
              <w:rPr>
                <w:b/>
                <w:bCs/>
                <w:color w:val="000000"/>
                <w:sz w:val="24"/>
                <w:szCs w:val="21"/>
              </w:rPr>
            </w:pPr>
            <w:r>
              <w:rPr>
                <w:rFonts w:hint="eastAsia"/>
                <w:b/>
                <w:bCs/>
                <w:color w:val="000000"/>
                <w:sz w:val="24"/>
                <w:szCs w:val="21"/>
              </w:rPr>
              <w:t>接口联系人</w:t>
            </w:r>
          </w:p>
        </w:tc>
      </w:tr>
      <w:tr w:rsidR="00574C23" w14:paraId="734B7CB5" w14:textId="77777777" w:rsidTr="004839FE">
        <w:trPr>
          <w:trHeight w:val="323"/>
        </w:trPr>
        <w:tc>
          <w:tcPr>
            <w:tcW w:w="956" w:type="dxa"/>
          </w:tcPr>
          <w:p w14:paraId="44B35D17" w14:textId="77777777" w:rsidR="00574C23" w:rsidRDefault="00947F56">
            <w:pPr>
              <w:spacing w:line="360" w:lineRule="auto"/>
            </w:pPr>
            <w:r>
              <w:rPr>
                <w:rFonts w:hint="eastAsia"/>
              </w:rPr>
              <w:t>杨</w:t>
            </w:r>
            <w:proofErr w:type="gramStart"/>
            <w:r>
              <w:rPr>
                <w:rFonts w:hint="eastAsia"/>
              </w:rPr>
              <w:t>枨</w:t>
            </w:r>
            <w:proofErr w:type="gramEnd"/>
          </w:p>
        </w:tc>
        <w:tc>
          <w:tcPr>
            <w:tcW w:w="1713" w:type="dxa"/>
          </w:tcPr>
          <w:p w14:paraId="300704C9" w14:textId="77777777" w:rsidR="00574C23" w:rsidRDefault="00947F56">
            <w:pPr>
              <w:spacing w:line="360" w:lineRule="auto"/>
              <w:jc w:val="left"/>
            </w:pPr>
            <w:r>
              <w:t>13357102333</w:t>
            </w:r>
          </w:p>
        </w:tc>
        <w:tc>
          <w:tcPr>
            <w:tcW w:w="2259" w:type="dxa"/>
          </w:tcPr>
          <w:p w14:paraId="184F6D29" w14:textId="77777777" w:rsidR="00574C23" w:rsidRDefault="004839FE">
            <w:pPr>
              <w:spacing w:line="360" w:lineRule="auto"/>
              <w:jc w:val="left"/>
            </w:pPr>
            <w:hyperlink r:id="rId12" w:history="1">
              <w:r w:rsidR="00947F56">
                <w:t>yangc@zucc.edu.cn</w:t>
              </w:r>
            </w:hyperlink>
          </w:p>
        </w:tc>
        <w:tc>
          <w:tcPr>
            <w:tcW w:w="1552" w:type="dxa"/>
          </w:tcPr>
          <w:p w14:paraId="3A1B8514" w14:textId="77777777" w:rsidR="00574C23" w:rsidRDefault="00947F56">
            <w:pPr>
              <w:spacing w:line="360" w:lineRule="auto"/>
            </w:pPr>
            <w:r>
              <w:rPr>
                <w:rFonts w:hint="eastAsia"/>
              </w:rPr>
              <w:t>理四</w:t>
            </w:r>
            <w:proofErr w:type="gramStart"/>
            <w:r>
              <w:t>504</w:t>
            </w:r>
            <w:proofErr w:type="gramEnd"/>
          </w:p>
        </w:tc>
        <w:tc>
          <w:tcPr>
            <w:tcW w:w="1680" w:type="dxa"/>
          </w:tcPr>
          <w:p w14:paraId="4CCD192C" w14:textId="77777777" w:rsidR="00574C23" w:rsidRDefault="00947F56">
            <w:pPr>
              <w:spacing w:line="360" w:lineRule="auto"/>
            </w:pPr>
            <w:r>
              <w:rPr>
                <w:rFonts w:hint="eastAsia"/>
              </w:rPr>
              <w:t>叶柏成</w:t>
            </w:r>
          </w:p>
        </w:tc>
      </w:tr>
      <w:tr w:rsidR="00574C23" w14:paraId="1A0D255F" w14:textId="77777777" w:rsidTr="004839FE">
        <w:tc>
          <w:tcPr>
            <w:tcW w:w="956" w:type="dxa"/>
          </w:tcPr>
          <w:p w14:paraId="31FC0FC9" w14:textId="77777777" w:rsidR="00574C23" w:rsidRDefault="00947F56">
            <w:pPr>
              <w:spacing w:line="360" w:lineRule="auto"/>
            </w:pPr>
            <w:r>
              <w:rPr>
                <w:rFonts w:hint="eastAsia"/>
              </w:rPr>
              <w:lastRenderedPageBreak/>
              <w:t>侯宏仑</w:t>
            </w:r>
          </w:p>
        </w:tc>
        <w:tc>
          <w:tcPr>
            <w:tcW w:w="1713" w:type="dxa"/>
          </w:tcPr>
          <w:p w14:paraId="2DF65861" w14:textId="77777777" w:rsidR="00574C23" w:rsidRDefault="00947F56">
            <w:pPr>
              <w:spacing w:line="360" w:lineRule="auto"/>
              <w:jc w:val="left"/>
            </w:pPr>
            <w:r>
              <w:t>13071858629</w:t>
            </w:r>
          </w:p>
        </w:tc>
        <w:tc>
          <w:tcPr>
            <w:tcW w:w="2259" w:type="dxa"/>
          </w:tcPr>
          <w:p w14:paraId="5EA94A38" w14:textId="77777777" w:rsidR="00574C23" w:rsidRDefault="004839FE">
            <w:pPr>
              <w:spacing w:line="360" w:lineRule="auto"/>
              <w:jc w:val="left"/>
            </w:pPr>
            <w:hyperlink r:id="rId13" w:history="1">
              <w:r w:rsidR="00947F56">
                <w:t>houhl@zucc.edu.cn</w:t>
              </w:r>
            </w:hyperlink>
          </w:p>
        </w:tc>
        <w:tc>
          <w:tcPr>
            <w:tcW w:w="1552" w:type="dxa"/>
          </w:tcPr>
          <w:p w14:paraId="1F911D0A" w14:textId="77777777" w:rsidR="00574C23" w:rsidRDefault="00947F56">
            <w:pPr>
              <w:spacing w:line="360" w:lineRule="auto"/>
            </w:pPr>
            <w:r>
              <w:rPr>
                <w:rFonts w:hint="eastAsia"/>
              </w:rPr>
              <w:t>理四</w:t>
            </w:r>
            <w:proofErr w:type="gramStart"/>
            <w:r>
              <w:t>501</w:t>
            </w:r>
            <w:proofErr w:type="gramEnd"/>
          </w:p>
        </w:tc>
        <w:tc>
          <w:tcPr>
            <w:tcW w:w="1680" w:type="dxa"/>
          </w:tcPr>
          <w:p w14:paraId="1D13C22E" w14:textId="77777777" w:rsidR="00574C23" w:rsidRDefault="00947F56">
            <w:pPr>
              <w:spacing w:line="360" w:lineRule="auto"/>
            </w:pPr>
            <w:r>
              <w:rPr>
                <w:rFonts w:hint="eastAsia"/>
              </w:rPr>
              <w:t>骆佳俊</w:t>
            </w:r>
          </w:p>
        </w:tc>
      </w:tr>
      <w:tr w:rsidR="00574C23" w14:paraId="1D90F67A" w14:textId="77777777" w:rsidTr="004839FE">
        <w:tc>
          <w:tcPr>
            <w:tcW w:w="956" w:type="dxa"/>
          </w:tcPr>
          <w:p w14:paraId="055F6C01" w14:textId="77777777" w:rsidR="00574C23" w:rsidRDefault="00947F56">
            <w:pPr>
              <w:spacing w:line="360" w:lineRule="auto"/>
            </w:pPr>
            <w:proofErr w:type="gramStart"/>
            <w:r>
              <w:rPr>
                <w:rFonts w:hint="eastAsia"/>
              </w:rPr>
              <w:t>王飞钢</w:t>
            </w:r>
            <w:proofErr w:type="gramEnd"/>
          </w:p>
        </w:tc>
        <w:tc>
          <w:tcPr>
            <w:tcW w:w="1713" w:type="dxa"/>
          </w:tcPr>
          <w:p w14:paraId="38BF2892" w14:textId="77777777" w:rsidR="00574C23" w:rsidRDefault="00947F56">
            <w:pPr>
              <w:spacing w:line="360" w:lineRule="auto"/>
              <w:jc w:val="left"/>
            </w:pPr>
            <w:r>
              <w:rPr>
                <w:rFonts w:hint="eastAsia"/>
              </w:rPr>
              <w:t>15988139345</w:t>
            </w:r>
          </w:p>
        </w:tc>
        <w:tc>
          <w:tcPr>
            <w:tcW w:w="2259" w:type="dxa"/>
          </w:tcPr>
          <w:p w14:paraId="18844A73" w14:textId="442EF049" w:rsidR="00574C23" w:rsidRDefault="009B5602">
            <w:pPr>
              <w:spacing w:line="360" w:lineRule="auto"/>
              <w:jc w:val="left"/>
            </w:pPr>
            <w:r>
              <w:rPr>
                <w:rFonts w:hint="eastAsia"/>
              </w:rPr>
              <w:t>31</w:t>
            </w:r>
            <w:r w:rsidR="004839FE">
              <w:rPr>
                <w:rFonts w:hint="eastAsia"/>
              </w:rPr>
              <w:t>601408@stu</w:t>
            </w:r>
            <w:r w:rsidR="004839FE">
              <w:t>.edu.cn</w:t>
            </w:r>
          </w:p>
        </w:tc>
        <w:tc>
          <w:tcPr>
            <w:tcW w:w="1552" w:type="dxa"/>
          </w:tcPr>
          <w:p w14:paraId="2628D65A" w14:textId="77777777" w:rsidR="00574C23" w:rsidRDefault="00947F56">
            <w:pPr>
              <w:spacing w:line="360" w:lineRule="auto"/>
            </w:pPr>
            <w:r>
              <w:rPr>
                <w:rFonts w:hint="eastAsia"/>
              </w:rPr>
              <w:t>弘毅</w:t>
            </w:r>
            <w:r>
              <w:rPr>
                <w:rFonts w:hint="eastAsia"/>
              </w:rPr>
              <w:t>B1-615</w:t>
            </w:r>
          </w:p>
        </w:tc>
        <w:tc>
          <w:tcPr>
            <w:tcW w:w="1680" w:type="dxa"/>
          </w:tcPr>
          <w:p w14:paraId="07B3F37F" w14:textId="77777777" w:rsidR="00574C23" w:rsidRDefault="00947F56">
            <w:pPr>
              <w:spacing w:line="360" w:lineRule="auto"/>
            </w:pPr>
            <w:r>
              <w:rPr>
                <w:rFonts w:hint="eastAsia"/>
              </w:rPr>
              <w:t>杨以恒</w:t>
            </w:r>
          </w:p>
        </w:tc>
      </w:tr>
      <w:tr w:rsidR="00574C23" w14:paraId="758B408D" w14:textId="77777777" w:rsidTr="004839FE">
        <w:tc>
          <w:tcPr>
            <w:tcW w:w="956" w:type="dxa"/>
          </w:tcPr>
          <w:p w14:paraId="5D4C67A8" w14:textId="77777777" w:rsidR="00574C23" w:rsidRDefault="00947F56">
            <w:pPr>
              <w:spacing w:line="360" w:lineRule="auto"/>
            </w:pPr>
            <w:r>
              <w:rPr>
                <w:rFonts w:hint="eastAsia"/>
              </w:rPr>
              <w:t>冯炫霖</w:t>
            </w:r>
          </w:p>
        </w:tc>
        <w:tc>
          <w:tcPr>
            <w:tcW w:w="1713" w:type="dxa"/>
          </w:tcPr>
          <w:p w14:paraId="573180DB" w14:textId="77777777" w:rsidR="00574C23" w:rsidRDefault="00947F56">
            <w:pPr>
              <w:spacing w:line="360" w:lineRule="auto"/>
              <w:jc w:val="left"/>
            </w:pPr>
            <w:r>
              <w:rPr>
                <w:rFonts w:hint="eastAsia"/>
              </w:rPr>
              <w:t>13588898527</w:t>
            </w:r>
          </w:p>
        </w:tc>
        <w:tc>
          <w:tcPr>
            <w:tcW w:w="2259" w:type="dxa"/>
          </w:tcPr>
          <w:p w14:paraId="21292FD2" w14:textId="037FBF44" w:rsidR="00574C23" w:rsidRDefault="004839FE">
            <w:pPr>
              <w:spacing w:line="360" w:lineRule="auto"/>
              <w:jc w:val="left"/>
            </w:pPr>
            <w:r>
              <w:rPr>
                <w:rFonts w:hint="eastAsia"/>
              </w:rPr>
              <w:t>/</w:t>
            </w:r>
          </w:p>
        </w:tc>
        <w:tc>
          <w:tcPr>
            <w:tcW w:w="1552" w:type="dxa"/>
          </w:tcPr>
          <w:p w14:paraId="441C5219" w14:textId="77777777" w:rsidR="00574C23" w:rsidRDefault="00947F56">
            <w:pPr>
              <w:spacing w:line="360" w:lineRule="auto"/>
            </w:pPr>
            <w:r>
              <w:rPr>
                <w:rFonts w:hint="eastAsia"/>
              </w:rPr>
              <w:t>致远</w:t>
            </w:r>
            <w:r>
              <w:rPr>
                <w:rFonts w:hint="eastAsia"/>
              </w:rPr>
              <w:t>D2-522</w:t>
            </w:r>
          </w:p>
        </w:tc>
        <w:tc>
          <w:tcPr>
            <w:tcW w:w="1680" w:type="dxa"/>
          </w:tcPr>
          <w:p w14:paraId="0D865583" w14:textId="77777777" w:rsidR="00574C23" w:rsidRDefault="00947F56">
            <w:pPr>
              <w:spacing w:line="360" w:lineRule="auto"/>
            </w:pPr>
            <w:r>
              <w:rPr>
                <w:rFonts w:hint="eastAsia"/>
              </w:rPr>
              <w:t>沈启航</w:t>
            </w:r>
          </w:p>
        </w:tc>
      </w:tr>
    </w:tbl>
    <w:p w14:paraId="613D7610" w14:textId="77777777" w:rsidR="00574C23" w:rsidRDefault="00947F56">
      <w:pPr>
        <w:pStyle w:val="2"/>
        <w:spacing w:line="360" w:lineRule="auto"/>
      </w:pPr>
      <w:bookmarkStart w:id="76" w:name="_Toc531879169"/>
      <w:r>
        <w:rPr>
          <w:rFonts w:hint="eastAsia"/>
        </w:rPr>
        <w:t>3.3</w:t>
      </w:r>
      <w:r>
        <w:t xml:space="preserve"> </w:t>
      </w:r>
      <w:commentRangeStart w:id="77"/>
      <w:r>
        <w:rPr>
          <w:rFonts w:hint="eastAsia"/>
        </w:rPr>
        <w:t>进度</w:t>
      </w:r>
      <w:commentRangeEnd w:id="77"/>
      <w:r>
        <w:rPr>
          <w:rStyle w:val="af2"/>
          <w:rFonts w:asciiTheme="minorHAnsi" w:eastAsiaTheme="minorEastAsia" w:hAnsiTheme="minorHAnsi" w:cstheme="minorBidi"/>
          <w:b w:val="0"/>
          <w:bCs w:val="0"/>
        </w:rPr>
        <w:commentReference w:id="77"/>
      </w:r>
      <w:bookmarkEnd w:id="76"/>
    </w:p>
    <w:p w14:paraId="0DE72E24" w14:textId="1D0562D1" w:rsidR="00574C23" w:rsidRDefault="002B131A">
      <w:pPr>
        <w:spacing w:line="360" w:lineRule="auto"/>
      </w:pPr>
      <w:r>
        <w:rPr>
          <w:noProof/>
        </w:rPr>
        <w:drawing>
          <wp:inline distT="0" distB="0" distL="0" distR="0" wp14:anchorId="72ACA791" wp14:editId="119BAF25">
            <wp:extent cx="5233988" cy="340518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764" b="3151"/>
                    <a:stretch/>
                  </pic:blipFill>
                  <pic:spPr bwMode="auto">
                    <a:xfrm>
                      <a:off x="0" y="0"/>
                      <a:ext cx="5233988" cy="3405188"/>
                    </a:xfrm>
                    <a:prstGeom prst="rect">
                      <a:avLst/>
                    </a:prstGeom>
                    <a:ln>
                      <a:noFill/>
                    </a:ln>
                    <a:extLst>
                      <a:ext uri="{53640926-AAD7-44D8-BBD7-CCE9431645EC}">
                        <a14:shadowObscured xmlns:a14="http://schemas.microsoft.com/office/drawing/2010/main"/>
                      </a:ext>
                    </a:extLst>
                  </pic:spPr>
                </pic:pic>
              </a:graphicData>
            </a:graphic>
          </wp:inline>
        </w:drawing>
      </w:r>
    </w:p>
    <w:p w14:paraId="78E1C4E3" w14:textId="62A65FD4" w:rsidR="00574C23" w:rsidRDefault="00453BA2">
      <w:pPr>
        <w:spacing w:line="360" w:lineRule="auto"/>
      </w:pPr>
      <w:r>
        <w:rPr>
          <w:rFonts w:hint="eastAsia"/>
        </w:rPr>
        <w:t>详见</w:t>
      </w:r>
      <w:r>
        <w:rPr>
          <w:rFonts w:hint="eastAsia"/>
        </w:rPr>
        <w:t xml:space="preserve"> </w:t>
      </w:r>
      <w:r>
        <w:t>PRD2018-G03-</w:t>
      </w:r>
      <w:proofErr w:type="gramStart"/>
      <w:r>
        <w:rPr>
          <w:rFonts w:hint="eastAsia"/>
        </w:rPr>
        <w:t>甘特图</w:t>
      </w:r>
      <w:proofErr w:type="gramEnd"/>
    </w:p>
    <w:p w14:paraId="084B1FF2" w14:textId="409C6C9A" w:rsidR="00574C23" w:rsidRDefault="00574C23"/>
    <w:p w14:paraId="4515348C" w14:textId="77777777" w:rsidR="00574C23" w:rsidRDefault="00947F56">
      <w:pPr>
        <w:pStyle w:val="2"/>
        <w:spacing w:line="360" w:lineRule="auto"/>
      </w:pPr>
      <w:bookmarkStart w:id="78" w:name="_Toc531879170"/>
      <w:r>
        <w:rPr>
          <w:rFonts w:hint="eastAsia"/>
        </w:rPr>
        <w:t>3.4</w:t>
      </w:r>
      <w:r>
        <w:t xml:space="preserve"> </w:t>
      </w:r>
      <w:r>
        <w:rPr>
          <w:rFonts w:hint="eastAsia"/>
        </w:rPr>
        <w:t>预算</w:t>
      </w:r>
      <w:bookmarkEnd w:id="78"/>
    </w:p>
    <w:p w14:paraId="598DAA16" w14:textId="77777777" w:rsidR="00574C23" w:rsidRDefault="00947F56">
      <w:pPr>
        <w:spacing w:line="360" w:lineRule="auto"/>
      </w:pPr>
      <w:r>
        <w:rPr>
          <w:rFonts w:hint="eastAsia"/>
        </w:rPr>
        <w:t>准备</w:t>
      </w:r>
      <w:r>
        <w:t>阶段</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03"/>
        <w:gridCol w:w="2145"/>
        <w:gridCol w:w="2074"/>
      </w:tblGrid>
      <w:tr w:rsidR="00574C23" w14:paraId="2FF86FF7" w14:textId="77777777" w:rsidTr="00BA7B8B">
        <w:tc>
          <w:tcPr>
            <w:tcW w:w="2074" w:type="dxa"/>
          </w:tcPr>
          <w:p w14:paraId="2AC2F5EB" w14:textId="77777777" w:rsidR="00574C23" w:rsidRDefault="00947F56">
            <w:pPr>
              <w:spacing w:line="360" w:lineRule="auto"/>
              <w:jc w:val="center"/>
              <w:rPr>
                <w:b/>
                <w:bCs/>
                <w:color w:val="000000"/>
                <w:sz w:val="24"/>
                <w:szCs w:val="21"/>
              </w:rPr>
            </w:pPr>
            <w:r>
              <w:rPr>
                <w:rFonts w:hint="eastAsia"/>
                <w:b/>
                <w:bCs/>
                <w:color w:val="000000"/>
                <w:sz w:val="24"/>
                <w:szCs w:val="21"/>
              </w:rPr>
              <w:t>采购</w:t>
            </w:r>
            <w:r>
              <w:rPr>
                <w:b/>
                <w:bCs/>
                <w:color w:val="000000"/>
                <w:sz w:val="24"/>
                <w:szCs w:val="21"/>
              </w:rPr>
              <w:t>项目</w:t>
            </w:r>
          </w:p>
        </w:tc>
        <w:tc>
          <w:tcPr>
            <w:tcW w:w="2003" w:type="dxa"/>
          </w:tcPr>
          <w:p w14:paraId="14610FBE" w14:textId="7CDBA9AD" w:rsidR="00574C23" w:rsidRDefault="00947F56">
            <w:pPr>
              <w:spacing w:line="360" w:lineRule="auto"/>
              <w:jc w:val="center"/>
              <w:rPr>
                <w:b/>
                <w:bCs/>
                <w:color w:val="000000"/>
                <w:sz w:val="24"/>
                <w:szCs w:val="21"/>
              </w:rPr>
            </w:pPr>
            <w:r>
              <w:rPr>
                <w:rFonts w:hint="eastAsia"/>
                <w:b/>
                <w:bCs/>
                <w:color w:val="000000"/>
                <w:sz w:val="24"/>
                <w:szCs w:val="21"/>
              </w:rPr>
              <w:t>平均</w:t>
            </w:r>
            <w:proofErr w:type="gramStart"/>
            <w:r>
              <w:rPr>
                <w:b/>
                <w:bCs/>
                <w:color w:val="000000"/>
                <w:sz w:val="24"/>
                <w:szCs w:val="21"/>
              </w:rPr>
              <w:t>月投入</w:t>
            </w:r>
            <w:proofErr w:type="gramEnd"/>
            <w:r>
              <w:rPr>
                <w:rFonts w:hint="eastAsia"/>
                <w:b/>
                <w:bCs/>
                <w:color w:val="000000"/>
                <w:sz w:val="24"/>
                <w:szCs w:val="21"/>
              </w:rPr>
              <w:t>资金</w:t>
            </w:r>
            <w:r w:rsidR="00F477F6">
              <w:rPr>
                <w:rFonts w:hint="eastAsia"/>
                <w:b/>
                <w:bCs/>
                <w:color w:val="000000"/>
                <w:sz w:val="24"/>
                <w:szCs w:val="21"/>
              </w:rPr>
              <w:t>（元</w:t>
            </w:r>
            <w:r w:rsidR="00F477F6">
              <w:rPr>
                <w:rFonts w:hint="eastAsia"/>
                <w:b/>
                <w:bCs/>
                <w:color w:val="000000"/>
                <w:sz w:val="24"/>
                <w:szCs w:val="21"/>
              </w:rPr>
              <w:t>/</w:t>
            </w:r>
            <w:r w:rsidR="00F477F6">
              <w:rPr>
                <w:rFonts w:hint="eastAsia"/>
                <w:b/>
                <w:bCs/>
                <w:color w:val="000000"/>
                <w:sz w:val="24"/>
                <w:szCs w:val="21"/>
              </w:rPr>
              <w:t>月）</w:t>
            </w:r>
          </w:p>
        </w:tc>
        <w:tc>
          <w:tcPr>
            <w:tcW w:w="2145" w:type="dxa"/>
          </w:tcPr>
          <w:p w14:paraId="6AA5978E" w14:textId="615C3198" w:rsidR="00574C23" w:rsidRDefault="00947F56">
            <w:pPr>
              <w:spacing w:line="360" w:lineRule="auto"/>
              <w:jc w:val="center"/>
              <w:rPr>
                <w:b/>
                <w:bCs/>
                <w:color w:val="000000"/>
                <w:sz w:val="24"/>
                <w:szCs w:val="21"/>
              </w:rPr>
            </w:pPr>
            <w:r>
              <w:rPr>
                <w:rFonts w:hint="eastAsia"/>
                <w:b/>
                <w:bCs/>
                <w:color w:val="000000"/>
                <w:sz w:val="24"/>
                <w:szCs w:val="21"/>
              </w:rPr>
              <w:t>项目</w:t>
            </w:r>
            <w:r>
              <w:rPr>
                <w:b/>
                <w:bCs/>
                <w:color w:val="000000"/>
                <w:sz w:val="24"/>
                <w:szCs w:val="21"/>
              </w:rPr>
              <w:t>总投入</w:t>
            </w:r>
            <w:r>
              <w:rPr>
                <w:rFonts w:hint="eastAsia"/>
                <w:b/>
                <w:bCs/>
                <w:color w:val="000000"/>
                <w:sz w:val="24"/>
                <w:szCs w:val="21"/>
              </w:rPr>
              <w:t>资金</w:t>
            </w:r>
            <w:r w:rsidR="00F477F6" w:rsidRPr="00F477F6">
              <w:rPr>
                <w:rFonts w:hint="eastAsia"/>
                <w:b/>
                <w:bCs/>
                <w:color w:val="000000"/>
                <w:sz w:val="24"/>
                <w:szCs w:val="21"/>
              </w:rPr>
              <w:t>（元</w:t>
            </w:r>
            <w:r w:rsidR="00F477F6" w:rsidRPr="00F477F6">
              <w:rPr>
                <w:rFonts w:hint="eastAsia"/>
                <w:b/>
                <w:bCs/>
                <w:color w:val="000000"/>
                <w:sz w:val="24"/>
                <w:szCs w:val="21"/>
              </w:rPr>
              <w:t>/</w:t>
            </w:r>
            <w:r w:rsidR="00BA7B8B">
              <w:rPr>
                <w:rFonts w:hint="eastAsia"/>
                <w:b/>
                <w:bCs/>
                <w:color w:val="000000"/>
                <w:sz w:val="24"/>
                <w:szCs w:val="21"/>
              </w:rPr>
              <w:t>年</w:t>
            </w:r>
            <w:r w:rsidR="00F477F6" w:rsidRPr="00F477F6">
              <w:rPr>
                <w:rFonts w:hint="eastAsia"/>
                <w:b/>
                <w:bCs/>
                <w:color w:val="000000"/>
                <w:sz w:val="24"/>
                <w:szCs w:val="21"/>
              </w:rPr>
              <w:t>）</w:t>
            </w:r>
          </w:p>
        </w:tc>
        <w:tc>
          <w:tcPr>
            <w:tcW w:w="2074" w:type="dxa"/>
          </w:tcPr>
          <w:p w14:paraId="6DB410E1" w14:textId="77777777" w:rsidR="00574C23" w:rsidRDefault="00947F56">
            <w:pPr>
              <w:spacing w:line="360" w:lineRule="auto"/>
              <w:jc w:val="center"/>
              <w:rPr>
                <w:b/>
                <w:bCs/>
                <w:color w:val="000000"/>
                <w:sz w:val="24"/>
                <w:szCs w:val="21"/>
              </w:rPr>
            </w:pPr>
            <w:r>
              <w:rPr>
                <w:rFonts w:hint="eastAsia"/>
                <w:b/>
                <w:bCs/>
                <w:color w:val="000000"/>
                <w:sz w:val="24"/>
                <w:szCs w:val="21"/>
              </w:rPr>
              <w:t>备注</w:t>
            </w:r>
          </w:p>
        </w:tc>
      </w:tr>
      <w:tr w:rsidR="00574C23" w14:paraId="67E2006C" w14:textId="77777777" w:rsidTr="00BA7B8B">
        <w:tc>
          <w:tcPr>
            <w:tcW w:w="2074" w:type="dxa"/>
          </w:tcPr>
          <w:p w14:paraId="68EC23AE" w14:textId="77777777" w:rsidR="00574C23" w:rsidRDefault="00947F56">
            <w:pPr>
              <w:spacing w:line="360" w:lineRule="auto"/>
              <w:rPr>
                <w:szCs w:val="21"/>
              </w:rPr>
            </w:pPr>
            <w:proofErr w:type="gramStart"/>
            <w:r>
              <w:rPr>
                <w:rFonts w:hint="eastAsia"/>
                <w:szCs w:val="21"/>
              </w:rPr>
              <w:t>网盘</w:t>
            </w:r>
            <w:r>
              <w:rPr>
                <w:szCs w:val="21"/>
              </w:rPr>
              <w:t>会员</w:t>
            </w:r>
            <w:proofErr w:type="gramEnd"/>
          </w:p>
        </w:tc>
        <w:tc>
          <w:tcPr>
            <w:tcW w:w="2003" w:type="dxa"/>
          </w:tcPr>
          <w:p w14:paraId="4621B8F4" w14:textId="1A12D01C" w:rsidR="00574C23" w:rsidRDefault="00947F56">
            <w:pPr>
              <w:spacing w:line="360" w:lineRule="auto"/>
              <w:rPr>
                <w:szCs w:val="21"/>
              </w:rPr>
            </w:pPr>
            <w:r>
              <w:rPr>
                <w:rFonts w:hint="eastAsia"/>
                <w:szCs w:val="21"/>
              </w:rPr>
              <w:t>25</w:t>
            </w:r>
          </w:p>
        </w:tc>
        <w:tc>
          <w:tcPr>
            <w:tcW w:w="2145" w:type="dxa"/>
          </w:tcPr>
          <w:p w14:paraId="16C15451" w14:textId="5EC69185" w:rsidR="00574C23" w:rsidRDefault="00947F56">
            <w:pPr>
              <w:spacing w:line="360" w:lineRule="auto"/>
              <w:rPr>
                <w:szCs w:val="21"/>
              </w:rPr>
            </w:pPr>
            <w:r>
              <w:rPr>
                <w:rFonts w:hint="eastAsia"/>
                <w:szCs w:val="21"/>
              </w:rPr>
              <w:t>100</w:t>
            </w:r>
          </w:p>
        </w:tc>
        <w:tc>
          <w:tcPr>
            <w:tcW w:w="2074" w:type="dxa"/>
          </w:tcPr>
          <w:p w14:paraId="11CC5B94" w14:textId="77777777" w:rsidR="00574C23" w:rsidRDefault="00574C23">
            <w:pPr>
              <w:spacing w:line="360" w:lineRule="auto"/>
              <w:rPr>
                <w:szCs w:val="21"/>
              </w:rPr>
            </w:pPr>
          </w:p>
        </w:tc>
      </w:tr>
      <w:tr w:rsidR="00574C23" w14:paraId="14615A32" w14:textId="77777777" w:rsidTr="00BA7B8B">
        <w:tc>
          <w:tcPr>
            <w:tcW w:w="2074" w:type="dxa"/>
          </w:tcPr>
          <w:p w14:paraId="64373042" w14:textId="77777777" w:rsidR="00574C23" w:rsidRDefault="00947F56">
            <w:pPr>
              <w:spacing w:line="360" w:lineRule="auto"/>
              <w:rPr>
                <w:szCs w:val="21"/>
              </w:rPr>
            </w:pPr>
            <w:r>
              <w:rPr>
                <w:rFonts w:hint="eastAsia"/>
                <w:szCs w:val="21"/>
              </w:rPr>
              <w:t>相关电子</w:t>
            </w:r>
            <w:r>
              <w:rPr>
                <w:szCs w:val="21"/>
              </w:rPr>
              <w:t>文档</w:t>
            </w:r>
          </w:p>
        </w:tc>
        <w:tc>
          <w:tcPr>
            <w:tcW w:w="2003" w:type="dxa"/>
          </w:tcPr>
          <w:p w14:paraId="34434BF0" w14:textId="77777777" w:rsidR="00574C23" w:rsidRDefault="00947F56">
            <w:pPr>
              <w:spacing w:line="360" w:lineRule="auto"/>
              <w:rPr>
                <w:szCs w:val="21"/>
              </w:rPr>
            </w:pPr>
            <w:r>
              <w:rPr>
                <w:rFonts w:hint="eastAsia"/>
                <w:szCs w:val="21"/>
              </w:rPr>
              <w:t>/</w:t>
            </w:r>
          </w:p>
        </w:tc>
        <w:tc>
          <w:tcPr>
            <w:tcW w:w="2145" w:type="dxa"/>
          </w:tcPr>
          <w:p w14:paraId="14C5089D" w14:textId="77777777" w:rsidR="00574C23" w:rsidRDefault="00947F56">
            <w:pPr>
              <w:spacing w:line="360" w:lineRule="auto"/>
              <w:rPr>
                <w:szCs w:val="21"/>
              </w:rPr>
            </w:pPr>
            <w:r>
              <w:rPr>
                <w:rFonts w:hint="eastAsia"/>
                <w:szCs w:val="21"/>
              </w:rPr>
              <w:t>/</w:t>
            </w:r>
          </w:p>
        </w:tc>
        <w:tc>
          <w:tcPr>
            <w:tcW w:w="2074" w:type="dxa"/>
          </w:tcPr>
          <w:p w14:paraId="65E81B04" w14:textId="77777777" w:rsidR="00574C23" w:rsidRDefault="00947F56">
            <w:pPr>
              <w:spacing w:line="360" w:lineRule="auto"/>
              <w:rPr>
                <w:szCs w:val="21"/>
              </w:rPr>
            </w:pPr>
            <w:r>
              <w:rPr>
                <w:rFonts w:hint="eastAsia"/>
                <w:szCs w:val="21"/>
              </w:rPr>
              <w:t>仅为</w:t>
            </w:r>
            <w:r>
              <w:rPr>
                <w:szCs w:val="21"/>
              </w:rPr>
              <w:t>学习使用</w:t>
            </w:r>
          </w:p>
        </w:tc>
      </w:tr>
      <w:tr w:rsidR="00574C23" w14:paraId="797FA789" w14:textId="77777777" w:rsidTr="00BA7B8B">
        <w:tc>
          <w:tcPr>
            <w:tcW w:w="2074" w:type="dxa"/>
          </w:tcPr>
          <w:p w14:paraId="75CDFFA9" w14:textId="77777777" w:rsidR="00574C23" w:rsidRDefault="00947F56">
            <w:pPr>
              <w:spacing w:line="360" w:lineRule="auto"/>
              <w:rPr>
                <w:szCs w:val="21"/>
              </w:rPr>
            </w:pPr>
            <w:r>
              <w:rPr>
                <w:rFonts w:hint="eastAsia"/>
                <w:szCs w:val="21"/>
              </w:rPr>
              <w:t>Office</w:t>
            </w:r>
            <w:r>
              <w:rPr>
                <w:szCs w:val="21"/>
              </w:rPr>
              <w:t>工具</w:t>
            </w:r>
          </w:p>
        </w:tc>
        <w:tc>
          <w:tcPr>
            <w:tcW w:w="2003" w:type="dxa"/>
          </w:tcPr>
          <w:p w14:paraId="7AD5EBE1" w14:textId="77777777" w:rsidR="00574C23" w:rsidRDefault="00947F56">
            <w:pPr>
              <w:spacing w:line="360" w:lineRule="auto"/>
              <w:rPr>
                <w:szCs w:val="21"/>
              </w:rPr>
            </w:pPr>
            <w:r>
              <w:rPr>
                <w:rFonts w:hint="eastAsia"/>
                <w:szCs w:val="21"/>
              </w:rPr>
              <w:t>/</w:t>
            </w:r>
          </w:p>
        </w:tc>
        <w:tc>
          <w:tcPr>
            <w:tcW w:w="2145" w:type="dxa"/>
          </w:tcPr>
          <w:p w14:paraId="7BC70FBF" w14:textId="77777777" w:rsidR="00574C23" w:rsidRDefault="00947F56">
            <w:pPr>
              <w:spacing w:line="360" w:lineRule="auto"/>
              <w:rPr>
                <w:szCs w:val="21"/>
              </w:rPr>
            </w:pPr>
            <w:r>
              <w:rPr>
                <w:rFonts w:hint="eastAsia"/>
                <w:szCs w:val="21"/>
              </w:rPr>
              <w:t>/</w:t>
            </w:r>
          </w:p>
        </w:tc>
        <w:tc>
          <w:tcPr>
            <w:tcW w:w="2074" w:type="dxa"/>
          </w:tcPr>
          <w:p w14:paraId="1EB3F9B7" w14:textId="77777777" w:rsidR="00574C23" w:rsidRDefault="00947F56">
            <w:pPr>
              <w:spacing w:line="360" w:lineRule="auto"/>
              <w:rPr>
                <w:szCs w:val="21"/>
              </w:rPr>
            </w:pPr>
            <w:r>
              <w:rPr>
                <w:rFonts w:hint="eastAsia"/>
                <w:szCs w:val="21"/>
              </w:rPr>
              <w:t>仅为</w:t>
            </w:r>
            <w:r>
              <w:rPr>
                <w:szCs w:val="21"/>
              </w:rPr>
              <w:t>学习使用</w:t>
            </w:r>
          </w:p>
        </w:tc>
      </w:tr>
      <w:tr w:rsidR="00574C23" w14:paraId="270C3907" w14:textId="77777777" w:rsidTr="00BA7B8B">
        <w:tc>
          <w:tcPr>
            <w:tcW w:w="2074" w:type="dxa"/>
          </w:tcPr>
          <w:p w14:paraId="314B2C9B" w14:textId="77777777" w:rsidR="00574C23" w:rsidRDefault="00947F56">
            <w:pPr>
              <w:spacing w:line="360" w:lineRule="auto"/>
              <w:rPr>
                <w:szCs w:val="21"/>
              </w:rPr>
            </w:pPr>
            <w:r>
              <w:rPr>
                <w:rFonts w:hint="eastAsia"/>
                <w:szCs w:val="21"/>
              </w:rPr>
              <w:t>Project</w:t>
            </w:r>
            <w:r>
              <w:rPr>
                <w:szCs w:val="21"/>
              </w:rPr>
              <w:t>工具</w:t>
            </w:r>
          </w:p>
        </w:tc>
        <w:tc>
          <w:tcPr>
            <w:tcW w:w="2003" w:type="dxa"/>
          </w:tcPr>
          <w:p w14:paraId="2BFAF746" w14:textId="77777777" w:rsidR="00574C23" w:rsidRDefault="00947F56">
            <w:pPr>
              <w:spacing w:line="360" w:lineRule="auto"/>
              <w:rPr>
                <w:szCs w:val="21"/>
              </w:rPr>
            </w:pPr>
            <w:r>
              <w:rPr>
                <w:rFonts w:hint="eastAsia"/>
                <w:szCs w:val="21"/>
              </w:rPr>
              <w:t>/</w:t>
            </w:r>
          </w:p>
        </w:tc>
        <w:tc>
          <w:tcPr>
            <w:tcW w:w="2145" w:type="dxa"/>
          </w:tcPr>
          <w:p w14:paraId="55ECFE69" w14:textId="77777777" w:rsidR="00574C23" w:rsidRDefault="00947F56">
            <w:pPr>
              <w:spacing w:line="360" w:lineRule="auto"/>
              <w:rPr>
                <w:szCs w:val="21"/>
              </w:rPr>
            </w:pPr>
            <w:r>
              <w:rPr>
                <w:rFonts w:hint="eastAsia"/>
                <w:szCs w:val="21"/>
              </w:rPr>
              <w:t>/</w:t>
            </w:r>
          </w:p>
        </w:tc>
        <w:tc>
          <w:tcPr>
            <w:tcW w:w="2074" w:type="dxa"/>
          </w:tcPr>
          <w:p w14:paraId="7FE8F502" w14:textId="77777777" w:rsidR="00574C23" w:rsidRDefault="00947F56">
            <w:pPr>
              <w:spacing w:line="360" w:lineRule="auto"/>
              <w:rPr>
                <w:szCs w:val="21"/>
              </w:rPr>
            </w:pPr>
            <w:r>
              <w:rPr>
                <w:rFonts w:hint="eastAsia"/>
                <w:szCs w:val="21"/>
              </w:rPr>
              <w:t>仅为</w:t>
            </w:r>
            <w:r>
              <w:rPr>
                <w:szCs w:val="21"/>
              </w:rPr>
              <w:t>学习使用</w:t>
            </w:r>
          </w:p>
        </w:tc>
      </w:tr>
      <w:tr w:rsidR="00574C23" w14:paraId="0B4BF773" w14:textId="77777777" w:rsidTr="00BA7B8B">
        <w:tc>
          <w:tcPr>
            <w:tcW w:w="2074" w:type="dxa"/>
          </w:tcPr>
          <w:p w14:paraId="1AF47938" w14:textId="77777777" w:rsidR="00574C23" w:rsidRDefault="00947F56">
            <w:pPr>
              <w:spacing w:line="360" w:lineRule="auto"/>
              <w:rPr>
                <w:szCs w:val="21"/>
              </w:rPr>
            </w:pPr>
            <w:r>
              <w:rPr>
                <w:rFonts w:hint="eastAsia"/>
                <w:szCs w:val="21"/>
              </w:rPr>
              <w:t>VMWARE</w:t>
            </w:r>
            <w:r>
              <w:rPr>
                <w:szCs w:val="21"/>
              </w:rPr>
              <w:t>虚拟机工</w:t>
            </w:r>
            <w:r>
              <w:rPr>
                <w:szCs w:val="21"/>
              </w:rPr>
              <w:lastRenderedPageBreak/>
              <w:t>具</w:t>
            </w:r>
          </w:p>
        </w:tc>
        <w:tc>
          <w:tcPr>
            <w:tcW w:w="2003" w:type="dxa"/>
          </w:tcPr>
          <w:p w14:paraId="2FDB0B3F" w14:textId="77777777" w:rsidR="00574C23" w:rsidRDefault="00947F56">
            <w:pPr>
              <w:spacing w:line="360" w:lineRule="auto"/>
              <w:rPr>
                <w:szCs w:val="21"/>
              </w:rPr>
            </w:pPr>
            <w:r>
              <w:rPr>
                <w:rFonts w:hint="eastAsia"/>
                <w:szCs w:val="21"/>
              </w:rPr>
              <w:lastRenderedPageBreak/>
              <w:t>/</w:t>
            </w:r>
          </w:p>
        </w:tc>
        <w:tc>
          <w:tcPr>
            <w:tcW w:w="2145" w:type="dxa"/>
          </w:tcPr>
          <w:p w14:paraId="014B48AE" w14:textId="77777777" w:rsidR="00574C23" w:rsidRDefault="00947F56">
            <w:pPr>
              <w:spacing w:line="360" w:lineRule="auto"/>
              <w:rPr>
                <w:szCs w:val="21"/>
              </w:rPr>
            </w:pPr>
            <w:r>
              <w:rPr>
                <w:rFonts w:hint="eastAsia"/>
                <w:szCs w:val="21"/>
              </w:rPr>
              <w:t>/</w:t>
            </w:r>
          </w:p>
        </w:tc>
        <w:tc>
          <w:tcPr>
            <w:tcW w:w="2074" w:type="dxa"/>
          </w:tcPr>
          <w:p w14:paraId="402FF80E" w14:textId="77777777" w:rsidR="00574C23" w:rsidRDefault="00947F56">
            <w:pPr>
              <w:spacing w:line="360" w:lineRule="auto"/>
              <w:rPr>
                <w:szCs w:val="21"/>
              </w:rPr>
            </w:pPr>
            <w:r>
              <w:rPr>
                <w:rFonts w:hint="eastAsia"/>
                <w:szCs w:val="21"/>
              </w:rPr>
              <w:t>仅为</w:t>
            </w:r>
            <w:r>
              <w:rPr>
                <w:szCs w:val="21"/>
              </w:rPr>
              <w:t>学习使用</w:t>
            </w:r>
          </w:p>
        </w:tc>
      </w:tr>
      <w:tr w:rsidR="00574C23" w14:paraId="0FAFB5FB" w14:textId="77777777" w:rsidTr="00BA7B8B">
        <w:tc>
          <w:tcPr>
            <w:tcW w:w="2074" w:type="dxa"/>
          </w:tcPr>
          <w:p w14:paraId="7C60A4DB" w14:textId="77777777" w:rsidR="00574C23" w:rsidRDefault="00947F56">
            <w:pPr>
              <w:spacing w:line="360" w:lineRule="auto"/>
              <w:rPr>
                <w:szCs w:val="21"/>
              </w:rPr>
            </w:pPr>
            <w:r>
              <w:rPr>
                <w:rFonts w:hint="eastAsia"/>
                <w:szCs w:val="21"/>
              </w:rPr>
              <w:t>Axure</w:t>
            </w:r>
            <w:r>
              <w:rPr>
                <w:szCs w:val="21"/>
              </w:rPr>
              <w:t>RP</w:t>
            </w:r>
          </w:p>
        </w:tc>
        <w:tc>
          <w:tcPr>
            <w:tcW w:w="2003" w:type="dxa"/>
          </w:tcPr>
          <w:p w14:paraId="22A15A99" w14:textId="77777777" w:rsidR="00574C23" w:rsidRDefault="00947F56">
            <w:pPr>
              <w:spacing w:line="360" w:lineRule="auto"/>
              <w:rPr>
                <w:szCs w:val="21"/>
              </w:rPr>
            </w:pPr>
            <w:r>
              <w:rPr>
                <w:rFonts w:hint="eastAsia"/>
                <w:szCs w:val="21"/>
              </w:rPr>
              <w:t>/</w:t>
            </w:r>
          </w:p>
        </w:tc>
        <w:tc>
          <w:tcPr>
            <w:tcW w:w="2145" w:type="dxa"/>
          </w:tcPr>
          <w:p w14:paraId="231D6EEF" w14:textId="77777777" w:rsidR="00574C23" w:rsidRDefault="00947F56">
            <w:pPr>
              <w:spacing w:line="360" w:lineRule="auto"/>
              <w:rPr>
                <w:szCs w:val="21"/>
              </w:rPr>
            </w:pPr>
            <w:r>
              <w:rPr>
                <w:rFonts w:hint="eastAsia"/>
                <w:szCs w:val="21"/>
              </w:rPr>
              <w:t>/</w:t>
            </w:r>
          </w:p>
        </w:tc>
        <w:tc>
          <w:tcPr>
            <w:tcW w:w="2074" w:type="dxa"/>
          </w:tcPr>
          <w:p w14:paraId="3B358803" w14:textId="77777777" w:rsidR="00574C23" w:rsidRDefault="00947F56">
            <w:pPr>
              <w:spacing w:line="360" w:lineRule="auto"/>
              <w:rPr>
                <w:szCs w:val="21"/>
              </w:rPr>
            </w:pPr>
            <w:r>
              <w:rPr>
                <w:rFonts w:hint="eastAsia"/>
                <w:szCs w:val="21"/>
              </w:rPr>
              <w:t>仅为</w:t>
            </w:r>
            <w:r>
              <w:rPr>
                <w:szCs w:val="21"/>
              </w:rPr>
              <w:t>学习使用</w:t>
            </w:r>
          </w:p>
        </w:tc>
      </w:tr>
      <w:tr w:rsidR="00574C23" w14:paraId="4940E608" w14:textId="77777777" w:rsidTr="00BA7B8B">
        <w:tc>
          <w:tcPr>
            <w:tcW w:w="2074" w:type="dxa"/>
          </w:tcPr>
          <w:p w14:paraId="62E51E52" w14:textId="77777777" w:rsidR="00574C23" w:rsidRDefault="00947F56">
            <w:pPr>
              <w:spacing w:line="360" w:lineRule="auto"/>
              <w:rPr>
                <w:szCs w:val="21"/>
              </w:rPr>
            </w:pPr>
            <w:r>
              <w:rPr>
                <w:rFonts w:hint="eastAsia"/>
                <w:szCs w:val="21"/>
              </w:rPr>
              <w:t>UML</w:t>
            </w:r>
            <w:r>
              <w:rPr>
                <w:rFonts w:hint="eastAsia"/>
                <w:szCs w:val="21"/>
              </w:rPr>
              <w:t>相关</w:t>
            </w:r>
            <w:r>
              <w:rPr>
                <w:szCs w:val="21"/>
              </w:rPr>
              <w:t>工具</w:t>
            </w:r>
          </w:p>
        </w:tc>
        <w:tc>
          <w:tcPr>
            <w:tcW w:w="2003" w:type="dxa"/>
          </w:tcPr>
          <w:p w14:paraId="0AC91C37" w14:textId="77777777" w:rsidR="00574C23" w:rsidRDefault="00947F56">
            <w:pPr>
              <w:spacing w:line="360" w:lineRule="auto"/>
              <w:rPr>
                <w:szCs w:val="21"/>
              </w:rPr>
            </w:pPr>
            <w:r>
              <w:rPr>
                <w:rFonts w:hint="eastAsia"/>
                <w:szCs w:val="21"/>
              </w:rPr>
              <w:t>/</w:t>
            </w:r>
          </w:p>
        </w:tc>
        <w:tc>
          <w:tcPr>
            <w:tcW w:w="2145" w:type="dxa"/>
          </w:tcPr>
          <w:p w14:paraId="604C1716" w14:textId="77777777" w:rsidR="00574C23" w:rsidRDefault="00947F56">
            <w:pPr>
              <w:spacing w:line="360" w:lineRule="auto"/>
              <w:rPr>
                <w:szCs w:val="21"/>
              </w:rPr>
            </w:pPr>
            <w:r>
              <w:rPr>
                <w:rFonts w:hint="eastAsia"/>
                <w:szCs w:val="21"/>
              </w:rPr>
              <w:t>/</w:t>
            </w:r>
          </w:p>
        </w:tc>
        <w:tc>
          <w:tcPr>
            <w:tcW w:w="2074" w:type="dxa"/>
          </w:tcPr>
          <w:p w14:paraId="621E8E2B" w14:textId="77777777" w:rsidR="00574C23" w:rsidRDefault="00947F56">
            <w:pPr>
              <w:spacing w:line="360" w:lineRule="auto"/>
              <w:rPr>
                <w:szCs w:val="21"/>
              </w:rPr>
            </w:pPr>
            <w:r>
              <w:rPr>
                <w:rFonts w:hint="eastAsia"/>
                <w:szCs w:val="21"/>
              </w:rPr>
              <w:t>仅为</w:t>
            </w:r>
            <w:r>
              <w:rPr>
                <w:szCs w:val="21"/>
              </w:rPr>
              <w:t>学习使用</w:t>
            </w:r>
          </w:p>
        </w:tc>
      </w:tr>
      <w:tr w:rsidR="00574C23" w14:paraId="4891488A" w14:textId="77777777" w:rsidTr="00BA7B8B">
        <w:tc>
          <w:tcPr>
            <w:tcW w:w="2074" w:type="dxa"/>
          </w:tcPr>
          <w:p w14:paraId="59C595A6" w14:textId="77777777" w:rsidR="00574C23" w:rsidRDefault="00947F56">
            <w:pPr>
              <w:spacing w:line="360" w:lineRule="auto"/>
              <w:rPr>
                <w:szCs w:val="21"/>
              </w:rPr>
            </w:pPr>
            <w:r>
              <w:rPr>
                <w:rFonts w:hint="eastAsia"/>
                <w:szCs w:val="21"/>
              </w:rPr>
              <w:t>个人</w:t>
            </w:r>
            <w:r>
              <w:rPr>
                <w:szCs w:val="21"/>
              </w:rPr>
              <w:t>电脑</w:t>
            </w:r>
          </w:p>
        </w:tc>
        <w:tc>
          <w:tcPr>
            <w:tcW w:w="2003" w:type="dxa"/>
          </w:tcPr>
          <w:p w14:paraId="0C0AEBDB" w14:textId="77777777" w:rsidR="00574C23" w:rsidRDefault="00947F56">
            <w:pPr>
              <w:spacing w:line="360" w:lineRule="auto"/>
              <w:rPr>
                <w:szCs w:val="21"/>
              </w:rPr>
            </w:pPr>
            <w:r>
              <w:rPr>
                <w:rFonts w:hint="eastAsia"/>
                <w:szCs w:val="21"/>
              </w:rPr>
              <w:t>/</w:t>
            </w:r>
          </w:p>
        </w:tc>
        <w:tc>
          <w:tcPr>
            <w:tcW w:w="2145" w:type="dxa"/>
          </w:tcPr>
          <w:p w14:paraId="1A06EF47" w14:textId="77777777" w:rsidR="00574C23" w:rsidRDefault="00947F56">
            <w:pPr>
              <w:spacing w:line="360" w:lineRule="auto"/>
              <w:rPr>
                <w:szCs w:val="21"/>
              </w:rPr>
            </w:pPr>
            <w:r>
              <w:rPr>
                <w:rFonts w:hint="eastAsia"/>
                <w:szCs w:val="21"/>
              </w:rPr>
              <w:t>/</w:t>
            </w:r>
          </w:p>
        </w:tc>
        <w:tc>
          <w:tcPr>
            <w:tcW w:w="2074" w:type="dxa"/>
          </w:tcPr>
          <w:p w14:paraId="17162B8C" w14:textId="77777777" w:rsidR="00574C23" w:rsidRDefault="00947F56">
            <w:pPr>
              <w:spacing w:line="360" w:lineRule="auto"/>
              <w:rPr>
                <w:szCs w:val="21"/>
              </w:rPr>
            </w:pPr>
            <w:r>
              <w:rPr>
                <w:rFonts w:hint="eastAsia"/>
                <w:szCs w:val="21"/>
              </w:rPr>
              <w:t>组员自备</w:t>
            </w:r>
          </w:p>
        </w:tc>
      </w:tr>
      <w:tr w:rsidR="00574C23" w14:paraId="0D8EFB9D" w14:textId="77777777" w:rsidTr="00BA7B8B">
        <w:tc>
          <w:tcPr>
            <w:tcW w:w="2074" w:type="dxa"/>
          </w:tcPr>
          <w:p w14:paraId="0898B632" w14:textId="77777777" w:rsidR="00574C23" w:rsidRDefault="00947F56">
            <w:pPr>
              <w:spacing w:line="360" w:lineRule="auto"/>
              <w:rPr>
                <w:szCs w:val="21"/>
              </w:rPr>
            </w:pPr>
            <w:r>
              <w:rPr>
                <w:rFonts w:hint="eastAsia"/>
                <w:szCs w:val="21"/>
              </w:rPr>
              <w:t>电费</w:t>
            </w:r>
          </w:p>
        </w:tc>
        <w:tc>
          <w:tcPr>
            <w:tcW w:w="2003" w:type="dxa"/>
          </w:tcPr>
          <w:p w14:paraId="65924A65" w14:textId="02C982DF" w:rsidR="00574C23" w:rsidRDefault="00947F56">
            <w:pPr>
              <w:spacing w:line="360" w:lineRule="auto"/>
              <w:rPr>
                <w:szCs w:val="21"/>
              </w:rPr>
            </w:pPr>
            <w:r>
              <w:rPr>
                <w:rFonts w:hint="eastAsia"/>
                <w:szCs w:val="21"/>
              </w:rPr>
              <w:t>300</w:t>
            </w:r>
          </w:p>
        </w:tc>
        <w:tc>
          <w:tcPr>
            <w:tcW w:w="2145" w:type="dxa"/>
          </w:tcPr>
          <w:p w14:paraId="383CE14E" w14:textId="46ADC346" w:rsidR="00574C23" w:rsidRDefault="00947F56">
            <w:pPr>
              <w:spacing w:line="360" w:lineRule="auto"/>
              <w:rPr>
                <w:szCs w:val="21"/>
              </w:rPr>
            </w:pPr>
            <w:r>
              <w:rPr>
                <w:rFonts w:hint="eastAsia"/>
                <w:szCs w:val="21"/>
              </w:rPr>
              <w:t>1200</w:t>
            </w:r>
          </w:p>
        </w:tc>
        <w:tc>
          <w:tcPr>
            <w:tcW w:w="2074" w:type="dxa"/>
          </w:tcPr>
          <w:p w14:paraId="129C344C" w14:textId="77777777" w:rsidR="00574C23" w:rsidRDefault="00574C23">
            <w:pPr>
              <w:spacing w:line="360" w:lineRule="auto"/>
              <w:rPr>
                <w:szCs w:val="21"/>
              </w:rPr>
            </w:pPr>
          </w:p>
        </w:tc>
      </w:tr>
      <w:tr w:rsidR="00574C23" w14:paraId="24DE64B8" w14:textId="77777777" w:rsidTr="00BA7B8B">
        <w:tc>
          <w:tcPr>
            <w:tcW w:w="2074" w:type="dxa"/>
          </w:tcPr>
          <w:p w14:paraId="41576BC2" w14:textId="77777777" w:rsidR="00574C23" w:rsidRDefault="00947F56">
            <w:pPr>
              <w:spacing w:line="360" w:lineRule="auto"/>
              <w:rPr>
                <w:szCs w:val="21"/>
              </w:rPr>
            </w:pPr>
            <w:r>
              <w:rPr>
                <w:rFonts w:hint="eastAsia"/>
                <w:szCs w:val="21"/>
              </w:rPr>
              <w:t>宽带费用</w:t>
            </w:r>
          </w:p>
        </w:tc>
        <w:tc>
          <w:tcPr>
            <w:tcW w:w="2003" w:type="dxa"/>
          </w:tcPr>
          <w:p w14:paraId="51CDD462" w14:textId="07AE598A" w:rsidR="00574C23" w:rsidRDefault="00947F56">
            <w:pPr>
              <w:spacing w:line="360" w:lineRule="auto"/>
              <w:rPr>
                <w:szCs w:val="21"/>
              </w:rPr>
            </w:pPr>
            <w:r>
              <w:rPr>
                <w:rFonts w:hint="eastAsia"/>
                <w:szCs w:val="21"/>
              </w:rPr>
              <w:t>150</w:t>
            </w:r>
          </w:p>
        </w:tc>
        <w:tc>
          <w:tcPr>
            <w:tcW w:w="2145" w:type="dxa"/>
          </w:tcPr>
          <w:p w14:paraId="60598473" w14:textId="1329317C" w:rsidR="00574C23" w:rsidRDefault="00947F56">
            <w:pPr>
              <w:spacing w:line="360" w:lineRule="auto"/>
              <w:rPr>
                <w:szCs w:val="21"/>
              </w:rPr>
            </w:pPr>
            <w:r>
              <w:rPr>
                <w:rFonts w:hint="eastAsia"/>
                <w:szCs w:val="21"/>
              </w:rPr>
              <w:t>600</w:t>
            </w:r>
          </w:p>
        </w:tc>
        <w:tc>
          <w:tcPr>
            <w:tcW w:w="2074" w:type="dxa"/>
          </w:tcPr>
          <w:p w14:paraId="653B093D" w14:textId="77777777" w:rsidR="00574C23" w:rsidRDefault="00574C23">
            <w:pPr>
              <w:spacing w:line="360" w:lineRule="auto"/>
              <w:rPr>
                <w:szCs w:val="21"/>
              </w:rPr>
            </w:pPr>
          </w:p>
        </w:tc>
      </w:tr>
      <w:tr w:rsidR="00574C23" w14:paraId="09881034" w14:textId="77777777" w:rsidTr="00BA7B8B">
        <w:tc>
          <w:tcPr>
            <w:tcW w:w="2074" w:type="dxa"/>
          </w:tcPr>
          <w:p w14:paraId="02CAAE7B" w14:textId="77777777" w:rsidR="00574C23" w:rsidRDefault="00947F56">
            <w:pPr>
              <w:spacing w:line="360" w:lineRule="auto"/>
              <w:rPr>
                <w:szCs w:val="21"/>
              </w:rPr>
            </w:pPr>
            <w:r>
              <w:rPr>
                <w:rFonts w:hint="eastAsia"/>
                <w:szCs w:val="21"/>
              </w:rPr>
              <w:t>人力支出</w:t>
            </w:r>
          </w:p>
        </w:tc>
        <w:tc>
          <w:tcPr>
            <w:tcW w:w="2003" w:type="dxa"/>
          </w:tcPr>
          <w:p w14:paraId="34944AAC" w14:textId="550D91EE" w:rsidR="00574C23" w:rsidRDefault="00947F56">
            <w:pPr>
              <w:spacing w:line="360" w:lineRule="auto"/>
              <w:rPr>
                <w:szCs w:val="21"/>
              </w:rPr>
            </w:pPr>
            <w:r>
              <w:rPr>
                <w:rFonts w:hint="eastAsia"/>
                <w:szCs w:val="21"/>
              </w:rPr>
              <w:t>9015.07</w:t>
            </w:r>
          </w:p>
        </w:tc>
        <w:tc>
          <w:tcPr>
            <w:tcW w:w="2145" w:type="dxa"/>
          </w:tcPr>
          <w:p w14:paraId="380185D9" w14:textId="2E5C1D2B" w:rsidR="00574C23" w:rsidRDefault="00947F56">
            <w:pPr>
              <w:spacing w:line="360" w:lineRule="auto"/>
              <w:rPr>
                <w:szCs w:val="21"/>
              </w:rPr>
            </w:pPr>
            <w:r>
              <w:rPr>
                <w:rFonts w:hint="eastAsia"/>
                <w:szCs w:val="21"/>
              </w:rPr>
              <w:t>36060.267</w:t>
            </w:r>
          </w:p>
        </w:tc>
        <w:tc>
          <w:tcPr>
            <w:tcW w:w="2074" w:type="dxa"/>
          </w:tcPr>
          <w:p w14:paraId="2D78ACC0" w14:textId="77777777" w:rsidR="00574C23" w:rsidRDefault="00574C23">
            <w:pPr>
              <w:spacing w:line="360" w:lineRule="auto"/>
              <w:rPr>
                <w:szCs w:val="21"/>
              </w:rPr>
            </w:pPr>
          </w:p>
        </w:tc>
      </w:tr>
      <w:tr w:rsidR="00574C23" w14:paraId="3F8AAA05" w14:textId="77777777" w:rsidTr="00BA7B8B">
        <w:tc>
          <w:tcPr>
            <w:tcW w:w="2074" w:type="dxa"/>
          </w:tcPr>
          <w:p w14:paraId="43E2552F" w14:textId="77777777" w:rsidR="00574C23" w:rsidRDefault="00947F56">
            <w:pPr>
              <w:spacing w:line="360" w:lineRule="auto"/>
              <w:rPr>
                <w:szCs w:val="21"/>
              </w:rPr>
            </w:pPr>
            <w:r>
              <w:rPr>
                <w:rFonts w:hint="eastAsia"/>
                <w:szCs w:val="21"/>
              </w:rPr>
              <w:t>总计</w:t>
            </w:r>
          </w:p>
        </w:tc>
        <w:tc>
          <w:tcPr>
            <w:tcW w:w="2003" w:type="dxa"/>
          </w:tcPr>
          <w:p w14:paraId="5CEAD20D" w14:textId="04A44BE7" w:rsidR="00574C23" w:rsidRDefault="00947F56">
            <w:pPr>
              <w:spacing w:line="360" w:lineRule="auto"/>
              <w:rPr>
                <w:szCs w:val="21"/>
              </w:rPr>
            </w:pPr>
            <w:r>
              <w:rPr>
                <w:rFonts w:hint="eastAsia"/>
                <w:szCs w:val="21"/>
              </w:rPr>
              <w:t>9490.07</w:t>
            </w:r>
          </w:p>
        </w:tc>
        <w:tc>
          <w:tcPr>
            <w:tcW w:w="2145" w:type="dxa"/>
          </w:tcPr>
          <w:p w14:paraId="37891EBB" w14:textId="1ED7BA2A" w:rsidR="00574C23" w:rsidRDefault="00947F56">
            <w:pPr>
              <w:spacing w:line="360" w:lineRule="auto"/>
              <w:rPr>
                <w:szCs w:val="21"/>
              </w:rPr>
            </w:pPr>
            <w:r>
              <w:rPr>
                <w:rFonts w:hint="eastAsia"/>
                <w:szCs w:val="21"/>
              </w:rPr>
              <w:t>37960.267</w:t>
            </w:r>
          </w:p>
        </w:tc>
        <w:tc>
          <w:tcPr>
            <w:tcW w:w="2074" w:type="dxa"/>
          </w:tcPr>
          <w:p w14:paraId="226CB5E4" w14:textId="77777777" w:rsidR="00574C23" w:rsidRDefault="00574C23">
            <w:pPr>
              <w:spacing w:line="360" w:lineRule="auto"/>
              <w:rPr>
                <w:szCs w:val="21"/>
              </w:rPr>
            </w:pPr>
          </w:p>
        </w:tc>
      </w:tr>
    </w:tbl>
    <w:p w14:paraId="0BCF5D7C" w14:textId="77777777" w:rsidR="00574C23" w:rsidRDefault="00947F56">
      <w:pPr>
        <w:spacing w:line="360" w:lineRule="auto"/>
      </w:pPr>
      <w:r>
        <w:rPr>
          <w:rFonts w:hint="eastAsia"/>
        </w:rPr>
        <w:t>实现</w:t>
      </w:r>
      <w:r>
        <w:t>阶段</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574C23" w14:paraId="6A39E8CE" w14:textId="77777777" w:rsidTr="00CF765A">
        <w:tc>
          <w:tcPr>
            <w:tcW w:w="2074" w:type="dxa"/>
          </w:tcPr>
          <w:p w14:paraId="2D42151F" w14:textId="77777777" w:rsidR="00574C23" w:rsidRDefault="00947F56">
            <w:pPr>
              <w:spacing w:line="360" w:lineRule="auto"/>
              <w:jc w:val="center"/>
              <w:rPr>
                <w:b/>
                <w:bCs/>
                <w:color w:val="000000"/>
                <w:sz w:val="24"/>
                <w:szCs w:val="21"/>
              </w:rPr>
            </w:pPr>
            <w:r>
              <w:rPr>
                <w:rFonts w:hint="eastAsia"/>
                <w:b/>
                <w:bCs/>
                <w:color w:val="000000"/>
                <w:sz w:val="24"/>
                <w:szCs w:val="21"/>
              </w:rPr>
              <w:t>采购</w:t>
            </w:r>
            <w:r>
              <w:rPr>
                <w:b/>
                <w:bCs/>
                <w:color w:val="000000"/>
                <w:sz w:val="24"/>
                <w:szCs w:val="21"/>
              </w:rPr>
              <w:t>项目</w:t>
            </w:r>
          </w:p>
        </w:tc>
        <w:tc>
          <w:tcPr>
            <w:tcW w:w="2074" w:type="dxa"/>
          </w:tcPr>
          <w:p w14:paraId="5B310D24" w14:textId="56F9ABEC" w:rsidR="00574C23" w:rsidRDefault="00947F56">
            <w:pPr>
              <w:spacing w:line="360" w:lineRule="auto"/>
              <w:jc w:val="center"/>
              <w:rPr>
                <w:b/>
                <w:bCs/>
                <w:color w:val="000000"/>
                <w:sz w:val="24"/>
                <w:szCs w:val="21"/>
              </w:rPr>
            </w:pPr>
            <w:r>
              <w:rPr>
                <w:rFonts w:hint="eastAsia"/>
                <w:b/>
                <w:bCs/>
                <w:color w:val="000000"/>
                <w:sz w:val="24"/>
                <w:szCs w:val="21"/>
              </w:rPr>
              <w:t>平均</w:t>
            </w:r>
            <w:proofErr w:type="gramStart"/>
            <w:r>
              <w:rPr>
                <w:b/>
                <w:bCs/>
                <w:color w:val="000000"/>
                <w:sz w:val="24"/>
                <w:szCs w:val="21"/>
              </w:rPr>
              <w:t>月投入</w:t>
            </w:r>
            <w:proofErr w:type="gramEnd"/>
            <w:r>
              <w:rPr>
                <w:rFonts w:hint="eastAsia"/>
                <w:b/>
                <w:bCs/>
                <w:color w:val="000000"/>
                <w:sz w:val="24"/>
                <w:szCs w:val="21"/>
              </w:rPr>
              <w:t>资金</w:t>
            </w:r>
            <w:r w:rsidR="00BA7B8B" w:rsidRPr="00BA7B8B">
              <w:rPr>
                <w:rFonts w:hint="eastAsia"/>
                <w:b/>
                <w:bCs/>
                <w:color w:val="000000"/>
                <w:sz w:val="24"/>
                <w:szCs w:val="21"/>
              </w:rPr>
              <w:t>（元</w:t>
            </w:r>
            <w:r w:rsidR="00BA7B8B" w:rsidRPr="00BA7B8B">
              <w:rPr>
                <w:rFonts w:hint="eastAsia"/>
                <w:b/>
                <w:bCs/>
                <w:color w:val="000000"/>
                <w:sz w:val="24"/>
                <w:szCs w:val="21"/>
              </w:rPr>
              <w:t>/</w:t>
            </w:r>
            <w:r w:rsidR="00BA7B8B" w:rsidRPr="00BA7B8B">
              <w:rPr>
                <w:rFonts w:hint="eastAsia"/>
                <w:b/>
                <w:bCs/>
                <w:color w:val="000000"/>
                <w:sz w:val="24"/>
                <w:szCs w:val="21"/>
              </w:rPr>
              <w:t>月）</w:t>
            </w:r>
          </w:p>
        </w:tc>
        <w:tc>
          <w:tcPr>
            <w:tcW w:w="2074" w:type="dxa"/>
          </w:tcPr>
          <w:p w14:paraId="03D217D7" w14:textId="1FBAA944" w:rsidR="00574C23" w:rsidRDefault="00947F56">
            <w:pPr>
              <w:spacing w:line="360" w:lineRule="auto"/>
              <w:jc w:val="center"/>
              <w:rPr>
                <w:b/>
                <w:bCs/>
                <w:color w:val="000000"/>
                <w:sz w:val="24"/>
                <w:szCs w:val="21"/>
              </w:rPr>
            </w:pPr>
            <w:r>
              <w:rPr>
                <w:rFonts w:hint="eastAsia"/>
                <w:b/>
                <w:bCs/>
                <w:color w:val="000000"/>
                <w:sz w:val="24"/>
                <w:szCs w:val="21"/>
              </w:rPr>
              <w:t>项目</w:t>
            </w:r>
            <w:r>
              <w:rPr>
                <w:b/>
                <w:bCs/>
                <w:color w:val="000000"/>
                <w:sz w:val="24"/>
                <w:szCs w:val="21"/>
              </w:rPr>
              <w:t>总投入</w:t>
            </w:r>
            <w:r>
              <w:rPr>
                <w:rFonts w:hint="eastAsia"/>
                <w:b/>
                <w:bCs/>
                <w:color w:val="000000"/>
                <w:sz w:val="24"/>
                <w:szCs w:val="21"/>
              </w:rPr>
              <w:t>资金</w:t>
            </w:r>
            <w:r w:rsidR="00BA7B8B" w:rsidRPr="00BA7B8B">
              <w:rPr>
                <w:rFonts w:hint="eastAsia"/>
                <w:b/>
                <w:bCs/>
                <w:color w:val="000000"/>
                <w:sz w:val="24"/>
                <w:szCs w:val="21"/>
              </w:rPr>
              <w:t>（元</w:t>
            </w:r>
            <w:r w:rsidR="00BA7B8B" w:rsidRPr="00BA7B8B">
              <w:rPr>
                <w:rFonts w:hint="eastAsia"/>
                <w:b/>
                <w:bCs/>
                <w:color w:val="000000"/>
                <w:sz w:val="24"/>
                <w:szCs w:val="21"/>
              </w:rPr>
              <w:t>/</w:t>
            </w:r>
            <w:r w:rsidR="00BA7B8B" w:rsidRPr="00BA7B8B">
              <w:rPr>
                <w:rFonts w:hint="eastAsia"/>
                <w:b/>
                <w:bCs/>
                <w:color w:val="000000"/>
                <w:sz w:val="24"/>
                <w:szCs w:val="21"/>
              </w:rPr>
              <w:t>月）</w:t>
            </w:r>
          </w:p>
        </w:tc>
        <w:tc>
          <w:tcPr>
            <w:tcW w:w="2074" w:type="dxa"/>
          </w:tcPr>
          <w:p w14:paraId="2DE94CF4" w14:textId="77777777" w:rsidR="00574C23" w:rsidRDefault="00947F56">
            <w:pPr>
              <w:spacing w:line="360" w:lineRule="auto"/>
              <w:jc w:val="center"/>
              <w:rPr>
                <w:b/>
                <w:bCs/>
                <w:color w:val="000000"/>
                <w:sz w:val="24"/>
                <w:szCs w:val="21"/>
              </w:rPr>
            </w:pPr>
            <w:r>
              <w:rPr>
                <w:rFonts w:hint="eastAsia"/>
                <w:b/>
                <w:bCs/>
                <w:color w:val="000000"/>
                <w:sz w:val="24"/>
                <w:szCs w:val="21"/>
              </w:rPr>
              <w:t>备注</w:t>
            </w:r>
          </w:p>
        </w:tc>
      </w:tr>
      <w:tr w:rsidR="00574C23" w14:paraId="7640C9EC" w14:textId="77777777" w:rsidTr="00CF765A">
        <w:tc>
          <w:tcPr>
            <w:tcW w:w="2074" w:type="dxa"/>
          </w:tcPr>
          <w:p w14:paraId="4AA52191" w14:textId="77777777" w:rsidR="00574C23" w:rsidRDefault="00947F56">
            <w:pPr>
              <w:spacing w:line="360" w:lineRule="auto"/>
            </w:pPr>
            <w:r>
              <w:rPr>
                <w:rFonts w:hint="eastAsia"/>
              </w:rPr>
              <w:t>域名</w:t>
            </w:r>
          </w:p>
        </w:tc>
        <w:tc>
          <w:tcPr>
            <w:tcW w:w="2074" w:type="dxa"/>
          </w:tcPr>
          <w:p w14:paraId="3C05A5BF" w14:textId="77777777" w:rsidR="00574C23" w:rsidRDefault="00947F56">
            <w:pPr>
              <w:spacing w:line="360" w:lineRule="auto"/>
            </w:pPr>
            <w:r>
              <w:rPr>
                <w:rFonts w:hint="eastAsia"/>
              </w:rPr>
              <w:t>/</w:t>
            </w:r>
          </w:p>
        </w:tc>
        <w:tc>
          <w:tcPr>
            <w:tcW w:w="2074" w:type="dxa"/>
          </w:tcPr>
          <w:p w14:paraId="3FB463B5" w14:textId="77777777" w:rsidR="00574C23" w:rsidRDefault="00947F56">
            <w:pPr>
              <w:spacing w:line="360" w:lineRule="auto"/>
            </w:pPr>
            <w:r>
              <w:rPr>
                <w:rFonts w:hint="eastAsia"/>
              </w:rPr>
              <w:t>/</w:t>
            </w:r>
          </w:p>
        </w:tc>
        <w:tc>
          <w:tcPr>
            <w:tcW w:w="2074" w:type="dxa"/>
          </w:tcPr>
          <w:p w14:paraId="0661EFFF" w14:textId="77777777" w:rsidR="00574C23" w:rsidRDefault="00574C23">
            <w:pPr>
              <w:spacing w:line="360" w:lineRule="auto"/>
            </w:pPr>
          </w:p>
        </w:tc>
      </w:tr>
      <w:tr w:rsidR="00574C23" w14:paraId="287D560F" w14:textId="77777777" w:rsidTr="00CF765A">
        <w:tc>
          <w:tcPr>
            <w:tcW w:w="2074" w:type="dxa"/>
          </w:tcPr>
          <w:p w14:paraId="2E8F5D18" w14:textId="77777777" w:rsidR="00574C23" w:rsidRDefault="00947F56">
            <w:pPr>
              <w:spacing w:line="360" w:lineRule="auto"/>
            </w:pPr>
            <w:r>
              <w:rPr>
                <w:rFonts w:hint="eastAsia"/>
              </w:rPr>
              <w:t>服务器</w:t>
            </w:r>
          </w:p>
        </w:tc>
        <w:tc>
          <w:tcPr>
            <w:tcW w:w="2074" w:type="dxa"/>
          </w:tcPr>
          <w:p w14:paraId="4CF32D05" w14:textId="2E009ABC" w:rsidR="00574C23" w:rsidRDefault="00947F56">
            <w:pPr>
              <w:spacing w:line="360" w:lineRule="auto"/>
            </w:pPr>
            <w:r>
              <w:rPr>
                <w:rFonts w:hint="eastAsia"/>
              </w:rPr>
              <w:t>32</w:t>
            </w:r>
          </w:p>
        </w:tc>
        <w:tc>
          <w:tcPr>
            <w:tcW w:w="2074" w:type="dxa"/>
          </w:tcPr>
          <w:p w14:paraId="281307B6" w14:textId="05309217" w:rsidR="00574C23" w:rsidRDefault="00947F56">
            <w:pPr>
              <w:spacing w:line="360" w:lineRule="auto"/>
            </w:pPr>
            <w:r>
              <w:rPr>
                <w:rFonts w:hint="eastAsia"/>
              </w:rPr>
              <w:t>128</w:t>
            </w:r>
          </w:p>
        </w:tc>
        <w:tc>
          <w:tcPr>
            <w:tcW w:w="2074" w:type="dxa"/>
          </w:tcPr>
          <w:p w14:paraId="7D1BA45C" w14:textId="77777777" w:rsidR="00574C23" w:rsidRDefault="00574C23">
            <w:pPr>
              <w:spacing w:line="360" w:lineRule="auto"/>
            </w:pPr>
          </w:p>
        </w:tc>
      </w:tr>
      <w:tr w:rsidR="00574C23" w14:paraId="06633F1A" w14:textId="77777777" w:rsidTr="00CF765A">
        <w:tc>
          <w:tcPr>
            <w:tcW w:w="2074" w:type="dxa"/>
          </w:tcPr>
          <w:p w14:paraId="6B5B4202" w14:textId="77777777" w:rsidR="00574C23" w:rsidRDefault="00947F56">
            <w:pPr>
              <w:spacing w:line="360" w:lineRule="auto"/>
            </w:pPr>
            <w:r>
              <w:rPr>
                <w:rFonts w:hint="eastAsia"/>
              </w:rPr>
              <w:t>总计</w:t>
            </w:r>
          </w:p>
        </w:tc>
        <w:tc>
          <w:tcPr>
            <w:tcW w:w="2074" w:type="dxa"/>
          </w:tcPr>
          <w:p w14:paraId="27002849" w14:textId="683CF284" w:rsidR="00574C23" w:rsidRDefault="00947F56">
            <w:pPr>
              <w:spacing w:line="360" w:lineRule="auto"/>
            </w:pPr>
            <w:r>
              <w:rPr>
                <w:rFonts w:hint="eastAsia"/>
              </w:rPr>
              <w:t>32</w:t>
            </w:r>
          </w:p>
        </w:tc>
        <w:tc>
          <w:tcPr>
            <w:tcW w:w="2074" w:type="dxa"/>
          </w:tcPr>
          <w:p w14:paraId="4C163F2D" w14:textId="3361318E" w:rsidR="00574C23" w:rsidRDefault="00947F56">
            <w:pPr>
              <w:spacing w:line="360" w:lineRule="auto"/>
            </w:pPr>
            <w:r>
              <w:rPr>
                <w:rFonts w:hint="eastAsia"/>
              </w:rPr>
              <w:t>128</w:t>
            </w:r>
          </w:p>
        </w:tc>
        <w:tc>
          <w:tcPr>
            <w:tcW w:w="2074" w:type="dxa"/>
          </w:tcPr>
          <w:p w14:paraId="0C828634" w14:textId="77777777" w:rsidR="00574C23" w:rsidRDefault="00574C23">
            <w:pPr>
              <w:spacing w:line="360" w:lineRule="auto"/>
            </w:pPr>
          </w:p>
        </w:tc>
      </w:tr>
    </w:tbl>
    <w:p w14:paraId="2878837E" w14:textId="77777777" w:rsidR="00574C23" w:rsidRDefault="00947F56">
      <w:pPr>
        <w:pStyle w:val="2"/>
        <w:spacing w:line="360" w:lineRule="auto"/>
      </w:pPr>
      <w:bookmarkStart w:id="79" w:name="_Toc531879171"/>
      <w:r>
        <w:rPr>
          <w:rFonts w:hint="eastAsia"/>
        </w:rPr>
        <w:t>3.5</w:t>
      </w:r>
      <w:r>
        <w:t xml:space="preserve"> </w:t>
      </w:r>
      <w:r>
        <w:rPr>
          <w:rFonts w:hint="eastAsia"/>
        </w:rPr>
        <w:t>关键问题</w:t>
      </w:r>
      <w:bookmarkStart w:id="80" w:name="_Toc525938484"/>
      <w:bookmarkEnd w:id="7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574C23" w14:paraId="558266A3" w14:textId="77777777" w:rsidTr="00CF765A">
        <w:tc>
          <w:tcPr>
            <w:tcW w:w="4261" w:type="dxa"/>
          </w:tcPr>
          <w:p w14:paraId="22C6DC21" w14:textId="2ABBA6E6" w:rsidR="00574C23" w:rsidRDefault="00947F56" w:rsidP="00751E38">
            <w:pPr>
              <w:spacing w:line="360" w:lineRule="auto"/>
              <w:jc w:val="center"/>
              <w:rPr>
                <w:b/>
                <w:bCs/>
                <w:sz w:val="24"/>
                <w:szCs w:val="24"/>
              </w:rPr>
            </w:pPr>
            <w:r>
              <w:rPr>
                <w:rFonts w:hint="eastAsia"/>
                <w:b/>
                <w:bCs/>
                <w:sz w:val="24"/>
                <w:szCs w:val="24"/>
              </w:rPr>
              <w:t>关键问题</w:t>
            </w:r>
          </w:p>
        </w:tc>
        <w:tc>
          <w:tcPr>
            <w:tcW w:w="4261" w:type="dxa"/>
          </w:tcPr>
          <w:p w14:paraId="41F7ABB0" w14:textId="77777777" w:rsidR="00574C23" w:rsidRDefault="00947F56" w:rsidP="00751E38">
            <w:pPr>
              <w:spacing w:line="360" w:lineRule="auto"/>
              <w:jc w:val="center"/>
              <w:rPr>
                <w:b/>
                <w:bCs/>
                <w:sz w:val="24"/>
                <w:szCs w:val="24"/>
              </w:rPr>
            </w:pPr>
            <w:r>
              <w:rPr>
                <w:rFonts w:hint="eastAsia"/>
                <w:b/>
                <w:bCs/>
                <w:sz w:val="24"/>
                <w:szCs w:val="24"/>
              </w:rPr>
              <w:t>对项目的影响</w:t>
            </w:r>
          </w:p>
        </w:tc>
      </w:tr>
      <w:tr w:rsidR="00574C23" w14:paraId="393F6500" w14:textId="77777777" w:rsidTr="00CF765A">
        <w:tc>
          <w:tcPr>
            <w:tcW w:w="4261" w:type="dxa"/>
          </w:tcPr>
          <w:p w14:paraId="06A8640B" w14:textId="77777777" w:rsidR="00574C23" w:rsidRDefault="00947F56">
            <w:pPr>
              <w:spacing w:line="360" w:lineRule="auto"/>
              <w:rPr>
                <w:sz w:val="24"/>
                <w:szCs w:val="24"/>
              </w:rPr>
            </w:pPr>
            <w:r>
              <w:rPr>
                <w:rFonts w:hint="eastAsia"/>
                <w:szCs w:val="21"/>
              </w:rPr>
              <w:t>无法通过评审</w:t>
            </w:r>
          </w:p>
        </w:tc>
        <w:tc>
          <w:tcPr>
            <w:tcW w:w="4261" w:type="dxa"/>
          </w:tcPr>
          <w:p w14:paraId="0512B1E6" w14:textId="77777777" w:rsidR="00574C23" w:rsidRDefault="00947F56">
            <w:pPr>
              <w:spacing w:line="360" w:lineRule="auto"/>
              <w:rPr>
                <w:sz w:val="24"/>
                <w:szCs w:val="24"/>
              </w:rPr>
            </w:pPr>
            <w:r>
              <w:rPr>
                <w:rFonts w:hint="eastAsia"/>
                <w:sz w:val="24"/>
                <w:szCs w:val="24"/>
              </w:rPr>
              <w:t>项目无法进行</w:t>
            </w:r>
          </w:p>
        </w:tc>
      </w:tr>
    </w:tbl>
    <w:p w14:paraId="50127D6D" w14:textId="77777777" w:rsidR="00574C23" w:rsidRDefault="00574C23">
      <w:pPr>
        <w:spacing w:line="360" w:lineRule="auto"/>
        <w:rPr>
          <w:sz w:val="24"/>
          <w:szCs w:val="24"/>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574C23" w14:paraId="17DAD5A8" w14:textId="77777777" w:rsidTr="00CF765A">
        <w:tc>
          <w:tcPr>
            <w:tcW w:w="4261" w:type="dxa"/>
          </w:tcPr>
          <w:p w14:paraId="7062A2ED" w14:textId="77777777" w:rsidR="00574C23" w:rsidRDefault="00947F56" w:rsidP="00751E38">
            <w:pPr>
              <w:spacing w:line="360" w:lineRule="auto"/>
              <w:jc w:val="center"/>
              <w:rPr>
                <w:b/>
                <w:bCs/>
                <w:sz w:val="24"/>
                <w:szCs w:val="24"/>
              </w:rPr>
            </w:pPr>
            <w:r>
              <w:rPr>
                <w:rFonts w:hint="eastAsia"/>
                <w:b/>
                <w:bCs/>
                <w:sz w:val="24"/>
                <w:szCs w:val="24"/>
              </w:rPr>
              <w:t>技术难点</w:t>
            </w:r>
          </w:p>
        </w:tc>
        <w:tc>
          <w:tcPr>
            <w:tcW w:w="4261" w:type="dxa"/>
          </w:tcPr>
          <w:p w14:paraId="13114042" w14:textId="77777777" w:rsidR="00574C23" w:rsidRDefault="00947F56" w:rsidP="00751E38">
            <w:pPr>
              <w:spacing w:line="360" w:lineRule="auto"/>
              <w:jc w:val="center"/>
              <w:rPr>
                <w:b/>
                <w:bCs/>
                <w:sz w:val="24"/>
                <w:szCs w:val="24"/>
              </w:rPr>
            </w:pPr>
            <w:r>
              <w:rPr>
                <w:rFonts w:hint="eastAsia"/>
                <w:b/>
                <w:bCs/>
                <w:sz w:val="24"/>
                <w:szCs w:val="24"/>
              </w:rPr>
              <w:t>对项目的影响</w:t>
            </w:r>
          </w:p>
        </w:tc>
      </w:tr>
      <w:tr w:rsidR="00574C23" w14:paraId="7B3A8BFF" w14:textId="77777777" w:rsidTr="00CF765A">
        <w:tc>
          <w:tcPr>
            <w:tcW w:w="4261" w:type="dxa"/>
          </w:tcPr>
          <w:p w14:paraId="414351EB" w14:textId="77777777" w:rsidR="00574C23" w:rsidRDefault="00947F56">
            <w:pPr>
              <w:spacing w:line="360" w:lineRule="auto"/>
              <w:rPr>
                <w:szCs w:val="21"/>
              </w:rPr>
            </w:pPr>
            <w:r>
              <w:rPr>
                <w:rFonts w:hint="eastAsia"/>
                <w:szCs w:val="21"/>
              </w:rPr>
              <w:t>不知道相关文档的具体规范</w:t>
            </w:r>
          </w:p>
        </w:tc>
        <w:tc>
          <w:tcPr>
            <w:tcW w:w="4261" w:type="dxa"/>
          </w:tcPr>
          <w:p w14:paraId="4EAA6D93" w14:textId="77777777" w:rsidR="00574C23" w:rsidRDefault="00947F56">
            <w:pPr>
              <w:spacing w:line="360" w:lineRule="auto"/>
              <w:rPr>
                <w:sz w:val="24"/>
                <w:szCs w:val="24"/>
              </w:rPr>
            </w:pPr>
            <w:r>
              <w:rPr>
                <w:rFonts w:hint="eastAsia"/>
                <w:sz w:val="24"/>
                <w:szCs w:val="24"/>
              </w:rPr>
              <w:t>项目无法进行</w:t>
            </w:r>
          </w:p>
        </w:tc>
      </w:tr>
    </w:tbl>
    <w:p w14:paraId="447055B7" w14:textId="77777777" w:rsidR="00574C23" w:rsidRDefault="00947F56">
      <w:pPr>
        <w:pStyle w:val="1"/>
        <w:spacing w:line="360" w:lineRule="auto"/>
        <w:rPr>
          <w:rFonts w:asciiTheme="majorEastAsia" w:hAnsiTheme="majorEastAsia"/>
        </w:rPr>
      </w:pPr>
      <w:bookmarkStart w:id="81" w:name="_Toc531879172"/>
      <w:r>
        <w:rPr>
          <w:rFonts w:asciiTheme="majorEastAsia" w:hAnsiTheme="majorEastAsia" w:hint="eastAsia"/>
        </w:rPr>
        <w:t>4</w:t>
      </w:r>
      <w:r>
        <w:rPr>
          <w:rFonts w:asciiTheme="majorEastAsia" w:hAnsiTheme="majorEastAsia"/>
        </w:rPr>
        <w:t xml:space="preserve"> </w:t>
      </w:r>
      <w:r>
        <w:rPr>
          <w:rFonts w:asciiTheme="majorEastAsia" w:hAnsiTheme="majorEastAsia" w:hint="eastAsia"/>
        </w:rPr>
        <w:t>支持条件</w:t>
      </w:r>
      <w:bookmarkEnd w:id="81"/>
    </w:p>
    <w:p w14:paraId="24952EBD" w14:textId="77777777" w:rsidR="00574C23" w:rsidRDefault="00947F56">
      <w:pPr>
        <w:pStyle w:val="2"/>
        <w:spacing w:line="360" w:lineRule="auto"/>
      </w:pPr>
      <w:bookmarkStart w:id="82" w:name="_Toc531879173"/>
      <w:bookmarkEnd w:id="80"/>
      <w:r>
        <w:rPr>
          <w:rFonts w:hint="eastAsia"/>
        </w:rPr>
        <w:t>4.1</w:t>
      </w:r>
      <w:r>
        <w:t xml:space="preserve"> </w:t>
      </w:r>
      <w:r>
        <w:rPr>
          <w:rFonts w:hint="eastAsia"/>
        </w:rPr>
        <w:t>计算机系统</w:t>
      </w:r>
      <w:r>
        <w:t>支持</w:t>
      </w:r>
      <w:bookmarkEnd w:id="82"/>
    </w:p>
    <w:p w14:paraId="0A2ED9A9" w14:textId="77777777" w:rsidR="00574C23" w:rsidRDefault="00947F56">
      <w:pPr>
        <w:spacing w:line="360" w:lineRule="auto"/>
        <w:ind w:firstLineChars="180" w:firstLine="378"/>
        <w:rPr>
          <w:szCs w:val="21"/>
        </w:rPr>
      </w:pPr>
      <w:r>
        <w:rPr>
          <w:szCs w:val="21"/>
        </w:rPr>
        <w:t>WIN7/10</w:t>
      </w:r>
      <w:r>
        <w:rPr>
          <w:rFonts w:hint="eastAsia"/>
          <w:szCs w:val="21"/>
        </w:rPr>
        <w:t>操作系统电脑（已配置）</w:t>
      </w:r>
    </w:p>
    <w:p w14:paraId="4260E96F" w14:textId="77777777" w:rsidR="00574C23" w:rsidRDefault="00947F56">
      <w:pPr>
        <w:spacing w:line="360" w:lineRule="auto"/>
        <w:ind w:firstLineChars="180" w:firstLine="378"/>
        <w:rPr>
          <w:szCs w:val="21"/>
        </w:rPr>
      </w:pPr>
      <w:r>
        <w:rPr>
          <w:szCs w:val="21"/>
        </w:rPr>
        <w:t>E</w:t>
      </w:r>
      <w:r>
        <w:rPr>
          <w:rFonts w:hint="eastAsia"/>
          <w:szCs w:val="21"/>
        </w:rPr>
        <w:t>clipse</w:t>
      </w:r>
      <w:r>
        <w:rPr>
          <w:rFonts w:hint="eastAsia"/>
          <w:szCs w:val="21"/>
        </w:rPr>
        <w:t>开发环境（已配置）</w:t>
      </w:r>
    </w:p>
    <w:p w14:paraId="1AE81447" w14:textId="77777777" w:rsidR="00574C23" w:rsidRDefault="00947F56">
      <w:pPr>
        <w:spacing w:line="360" w:lineRule="auto"/>
        <w:ind w:firstLineChars="180" w:firstLine="378"/>
        <w:rPr>
          <w:szCs w:val="21"/>
        </w:rPr>
      </w:pPr>
      <w:r>
        <w:rPr>
          <w:szCs w:val="21"/>
        </w:rPr>
        <w:t>A</w:t>
      </w:r>
      <w:r>
        <w:rPr>
          <w:rFonts w:hint="eastAsia"/>
          <w:szCs w:val="21"/>
        </w:rPr>
        <w:t>xure</w:t>
      </w:r>
      <w:r>
        <w:rPr>
          <w:szCs w:val="21"/>
        </w:rPr>
        <w:t xml:space="preserve"> RP</w:t>
      </w:r>
      <w:r>
        <w:rPr>
          <w:rFonts w:hint="eastAsia"/>
          <w:szCs w:val="21"/>
        </w:rPr>
        <w:t>8</w:t>
      </w:r>
      <w:r>
        <w:rPr>
          <w:rFonts w:hint="eastAsia"/>
          <w:szCs w:val="21"/>
        </w:rPr>
        <w:t>（已配置）</w:t>
      </w:r>
    </w:p>
    <w:p w14:paraId="545EB02C" w14:textId="7BFE90A1" w:rsidR="00574C23" w:rsidRDefault="00947F56">
      <w:pPr>
        <w:spacing w:line="360" w:lineRule="auto"/>
        <w:ind w:firstLineChars="180" w:firstLine="378"/>
        <w:rPr>
          <w:szCs w:val="21"/>
        </w:rPr>
      </w:pPr>
      <w:r>
        <w:rPr>
          <w:szCs w:val="21"/>
        </w:rPr>
        <w:lastRenderedPageBreak/>
        <w:t>G</w:t>
      </w:r>
      <w:r>
        <w:rPr>
          <w:rFonts w:hint="eastAsia"/>
          <w:szCs w:val="21"/>
        </w:rPr>
        <w:t>itHub</w:t>
      </w:r>
      <w:r>
        <w:rPr>
          <w:rFonts w:hint="eastAsia"/>
          <w:szCs w:val="21"/>
        </w:rPr>
        <w:t>配置管理工具（已配置）</w:t>
      </w:r>
    </w:p>
    <w:p w14:paraId="4F9973A8" w14:textId="77777777" w:rsidR="00574C23" w:rsidRDefault="00947F56">
      <w:pPr>
        <w:spacing w:line="360" w:lineRule="auto"/>
        <w:ind w:firstLineChars="180" w:firstLine="378"/>
        <w:rPr>
          <w:szCs w:val="21"/>
        </w:rPr>
      </w:pPr>
      <w:r>
        <w:rPr>
          <w:szCs w:val="21"/>
        </w:rPr>
        <w:t>M</w:t>
      </w:r>
      <w:r>
        <w:rPr>
          <w:rFonts w:hint="eastAsia"/>
          <w:szCs w:val="21"/>
        </w:rPr>
        <w:t>ic</w:t>
      </w:r>
      <w:r>
        <w:rPr>
          <w:szCs w:val="21"/>
        </w:rPr>
        <w:t>rosoft office</w:t>
      </w:r>
      <w:r>
        <w:rPr>
          <w:rFonts w:hint="eastAsia"/>
          <w:szCs w:val="21"/>
        </w:rPr>
        <w:t xml:space="preserve"> </w:t>
      </w:r>
      <w:r>
        <w:rPr>
          <w:rFonts w:hint="eastAsia"/>
          <w:szCs w:val="21"/>
        </w:rPr>
        <w:t>文档</w:t>
      </w:r>
      <w:r>
        <w:rPr>
          <w:szCs w:val="21"/>
        </w:rPr>
        <w:t>编写工具</w:t>
      </w:r>
      <w:r>
        <w:rPr>
          <w:rFonts w:hint="eastAsia"/>
          <w:szCs w:val="21"/>
        </w:rPr>
        <w:t>（已配置）</w:t>
      </w:r>
    </w:p>
    <w:p w14:paraId="4CF6CE8B" w14:textId="77777777" w:rsidR="00574C23" w:rsidRDefault="00947F56">
      <w:pPr>
        <w:spacing w:line="360" w:lineRule="auto"/>
        <w:ind w:firstLineChars="180" w:firstLine="378"/>
        <w:rPr>
          <w:szCs w:val="21"/>
        </w:rPr>
      </w:pPr>
      <w:r>
        <w:rPr>
          <w:szCs w:val="21"/>
        </w:rPr>
        <w:t>M</w:t>
      </w:r>
      <w:r>
        <w:rPr>
          <w:rFonts w:hint="eastAsia"/>
          <w:szCs w:val="21"/>
        </w:rPr>
        <w:t>ic</w:t>
      </w:r>
      <w:r>
        <w:rPr>
          <w:szCs w:val="21"/>
        </w:rPr>
        <w:t>rosoft Project</w:t>
      </w:r>
      <w:r>
        <w:rPr>
          <w:rFonts w:hint="eastAsia"/>
          <w:szCs w:val="21"/>
        </w:rPr>
        <w:t>项目管理工具（部分人员</w:t>
      </w:r>
      <w:r>
        <w:rPr>
          <w:szCs w:val="21"/>
        </w:rPr>
        <w:t>已</w:t>
      </w:r>
      <w:r>
        <w:rPr>
          <w:rFonts w:hint="eastAsia"/>
          <w:szCs w:val="21"/>
        </w:rPr>
        <w:t>配置）</w:t>
      </w:r>
    </w:p>
    <w:p w14:paraId="335E9485" w14:textId="77777777" w:rsidR="00574C23" w:rsidRDefault="00947F56">
      <w:pPr>
        <w:spacing w:line="360" w:lineRule="auto"/>
        <w:ind w:firstLineChars="180" w:firstLine="378"/>
        <w:rPr>
          <w:szCs w:val="21"/>
        </w:rPr>
      </w:pPr>
      <w:r>
        <w:rPr>
          <w:szCs w:val="21"/>
        </w:rPr>
        <w:t>StarUML</w:t>
      </w:r>
      <w:r>
        <w:rPr>
          <w:rFonts w:hint="eastAsia"/>
          <w:szCs w:val="21"/>
        </w:rPr>
        <w:t>分析与建模工具（已配置）</w:t>
      </w:r>
    </w:p>
    <w:p w14:paraId="4E748CFB" w14:textId="77777777" w:rsidR="00574C23" w:rsidRDefault="00947F56">
      <w:pPr>
        <w:spacing w:line="360" w:lineRule="auto"/>
        <w:ind w:firstLineChars="180" w:firstLine="378"/>
        <w:rPr>
          <w:szCs w:val="21"/>
        </w:rPr>
      </w:pPr>
      <w:r>
        <w:rPr>
          <w:szCs w:val="21"/>
        </w:rPr>
        <w:t>IBM R</w:t>
      </w:r>
      <w:r>
        <w:rPr>
          <w:rFonts w:hint="eastAsia"/>
          <w:szCs w:val="21"/>
        </w:rPr>
        <w:t>ational</w:t>
      </w:r>
      <w:r>
        <w:rPr>
          <w:szCs w:val="21"/>
        </w:rPr>
        <w:t xml:space="preserve"> R</w:t>
      </w:r>
      <w:r>
        <w:rPr>
          <w:rFonts w:hint="eastAsia"/>
          <w:szCs w:val="21"/>
        </w:rPr>
        <w:t>equ</w:t>
      </w:r>
      <w:r>
        <w:rPr>
          <w:szCs w:val="21"/>
        </w:rPr>
        <w:t xml:space="preserve">isitePro </w:t>
      </w:r>
      <w:r>
        <w:rPr>
          <w:rFonts w:hint="eastAsia"/>
          <w:szCs w:val="21"/>
        </w:rPr>
        <w:t>软件需求管理工具（未配置，</w:t>
      </w:r>
      <w:r>
        <w:rPr>
          <w:szCs w:val="21"/>
        </w:rPr>
        <w:t>正在寻找替换工具</w:t>
      </w:r>
      <w:r>
        <w:rPr>
          <w:rFonts w:hint="eastAsia"/>
          <w:szCs w:val="21"/>
        </w:rPr>
        <w:t>）</w:t>
      </w:r>
    </w:p>
    <w:p w14:paraId="11AEAD15" w14:textId="77777777" w:rsidR="00574C23" w:rsidRDefault="00947F56">
      <w:pPr>
        <w:pStyle w:val="2"/>
        <w:spacing w:line="360" w:lineRule="auto"/>
      </w:pPr>
      <w:bookmarkStart w:id="83" w:name="_Toc531879174"/>
      <w:r>
        <w:rPr>
          <w:rFonts w:hint="eastAsia"/>
        </w:rPr>
        <w:t>4.2</w:t>
      </w:r>
      <w:r>
        <w:t xml:space="preserve"> </w:t>
      </w:r>
      <w:r>
        <w:rPr>
          <w:rFonts w:hint="eastAsia"/>
        </w:rPr>
        <w:t>需由</w:t>
      </w:r>
      <w:r>
        <w:t>用户承担的工作</w:t>
      </w:r>
      <w:bookmarkEnd w:id="83"/>
    </w:p>
    <w:p w14:paraId="7532AA9C" w14:textId="77777777" w:rsidR="00574C23" w:rsidRDefault="00947F56">
      <w:pPr>
        <w:spacing w:line="360" w:lineRule="auto"/>
        <w:ind w:firstLineChars="180" w:firstLine="378"/>
        <w:rPr>
          <w:szCs w:val="21"/>
        </w:rPr>
      </w:pPr>
      <w:r>
        <w:rPr>
          <w:rFonts w:hint="eastAsia"/>
          <w:szCs w:val="21"/>
        </w:rPr>
        <w:t>用户需要与开发人员进行多次的需求访谈（进行中）</w:t>
      </w:r>
    </w:p>
    <w:p w14:paraId="33C8146A" w14:textId="77777777" w:rsidR="00574C23" w:rsidRDefault="00947F56">
      <w:pPr>
        <w:spacing w:line="360" w:lineRule="auto"/>
        <w:ind w:firstLineChars="180" w:firstLine="378"/>
        <w:rPr>
          <w:szCs w:val="21"/>
        </w:rPr>
      </w:pPr>
      <w:r>
        <w:rPr>
          <w:rFonts w:hint="eastAsia"/>
          <w:szCs w:val="21"/>
        </w:rPr>
        <w:t>用户需积极配合开发人员的工作，保持联系</w:t>
      </w:r>
    </w:p>
    <w:p w14:paraId="1DC3F629" w14:textId="77777777" w:rsidR="00574C23" w:rsidRDefault="00947F56">
      <w:pPr>
        <w:spacing w:line="360" w:lineRule="auto"/>
        <w:ind w:firstLineChars="180" w:firstLine="378"/>
        <w:rPr>
          <w:szCs w:val="21"/>
        </w:rPr>
      </w:pPr>
      <w:r>
        <w:rPr>
          <w:rFonts w:hint="eastAsia"/>
          <w:szCs w:val="21"/>
        </w:rPr>
        <w:t>当用户需求发生变更应及时通知开发人员</w:t>
      </w:r>
    </w:p>
    <w:p w14:paraId="01C73999" w14:textId="77777777" w:rsidR="00574C23" w:rsidRDefault="00947F56">
      <w:pPr>
        <w:pStyle w:val="2"/>
        <w:spacing w:line="360" w:lineRule="auto"/>
      </w:pPr>
      <w:bookmarkStart w:id="84" w:name="_Toc531879175"/>
      <w:r>
        <w:rPr>
          <w:rFonts w:hint="eastAsia"/>
        </w:rPr>
        <w:t>4.3</w:t>
      </w:r>
      <w:r>
        <w:t xml:space="preserve"> </w:t>
      </w:r>
      <w:r>
        <w:rPr>
          <w:rFonts w:hint="eastAsia"/>
        </w:rPr>
        <w:t>外界提供条件</w:t>
      </w:r>
      <w:bookmarkStart w:id="85" w:name="_Toc525938485"/>
      <w:bookmarkEnd w:id="84"/>
    </w:p>
    <w:p w14:paraId="52F9469F" w14:textId="77777777" w:rsidR="00574C23" w:rsidRDefault="00947F56">
      <w:pPr>
        <w:spacing w:line="360" w:lineRule="auto"/>
        <w:ind w:firstLineChars="180" w:firstLine="378"/>
        <w:rPr>
          <w:szCs w:val="21"/>
        </w:rPr>
      </w:pPr>
      <w:r>
        <w:rPr>
          <w:rFonts w:hint="eastAsia"/>
          <w:szCs w:val="21"/>
        </w:rPr>
        <w:t>运行环境：在校园内</w:t>
      </w:r>
      <w:proofErr w:type="gramStart"/>
      <w:r>
        <w:rPr>
          <w:rFonts w:hint="eastAsia"/>
          <w:szCs w:val="21"/>
        </w:rPr>
        <w:t>网环境</w:t>
      </w:r>
      <w:proofErr w:type="gramEnd"/>
      <w:r>
        <w:rPr>
          <w:rFonts w:hint="eastAsia"/>
          <w:szCs w:val="21"/>
        </w:rPr>
        <w:t>内运行的服务器</w:t>
      </w:r>
      <w:r>
        <w:rPr>
          <w:rFonts w:hint="eastAsia"/>
          <w:szCs w:val="21"/>
        </w:rPr>
        <w:t xml:space="preserve">*1 </w:t>
      </w:r>
      <w:r>
        <w:rPr>
          <w:rFonts w:hint="eastAsia"/>
          <w:szCs w:val="21"/>
        </w:rPr>
        <w:t>计算机</w:t>
      </w:r>
      <w:r>
        <w:rPr>
          <w:rFonts w:hint="eastAsia"/>
          <w:szCs w:val="21"/>
        </w:rPr>
        <w:t>*4</w:t>
      </w:r>
      <w:r>
        <w:rPr>
          <w:rFonts w:hint="eastAsia"/>
          <w:szCs w:val="21"/>
        </w:rPr>
        <w:t>；百兆光纤宽带</w:t>
      </w:r>
    </w:p>
    <w:p w14:paraId="4465DCCF" w14:textId="12D4BF81" w:rsidR="00410D10" w:rsidRPr="00410D10" w:rsidRDefault="00947F56" w:rsidP="00410D10">
      <w:pPr>
        <w:pStyle w:val="1"/>
      </w:pPr>
      <w:bookmarkStart w:id="86" w:name="_Toc531879176"/>
      <w:r>
        <w:rPr>
          <w:rFonts w:hint="eastAsia"/>
        </w:rPr>
        <w:t xml:space="preserve">5 </w:t>
      </w:r>
      <w:r>
        <w:rPr>
          <w:rFonts w:hint="eastAsia"/>
        </w:rPr>
        <w:t>质量管理</w:t>
      </w:r>
      <w:commentRangeStart w:id="87"/>
      <w:r>
        <w:rPr>
          <w:rFonts w:hint="eastAsia"/>
        </w:rPr>
        <w:t>计划</w:t>
      </w:r>
      <w:commentRangeEnd w:id="87"/>
      <w:r w:rsidR="00410D10">
        <w:rPr>
          <w:rStyle w:val="af2"/>
          <w:rFonts w:asciiTheme="minorHAnsi" w:eastAsiaTheme="minorEastAsia" w:hAnsiTheme="minorHAnsi"/>
          <w:b w:val="0"/>
          <w:bCs w:val="0"/>
        </w:rPr>
        <w:commentReference w:id="87"/>
      </w:r>
      <w:bookmarkEnd w:id="86"/>
    </w:p>
    <w:p w14:paraId="20EF90FE" w14:textId="255D31D7" w:rsidR="00364D55" w:rsidRDefault="00E106D8" w:rsidP="009B45FD">
      <w:pPr>
        <w:pStyle w:val="2"/>
      </w:pPr>
      <w:bookmarkStart w:id="88" w:name="_Toc531879177"/>
      <w:r>
        <w:rPr>
          <w:rFonts w:hint="eastAsia"/>
        </w:rPr>
        <w:t>5.1</w:t>
      </w:r>
      <w:r>
        <w:t xml:space="preserve"> </w:t>
      </w:r>
      <w:r w:rsidRPr="00E106D8">
        <w:rPr>
          <w:rFonts w:hint="eastAsia"/>
        </w:rPr>
        <w:t>项目采用的质量标准</w:t>
      </w:r>
      <w:bookmarkEnd w:id="88"/>
    </w:p>
    <w:p w14:paraId="034DCBB1" w14:textId="185F05E7" w:rsidR="009B45FD" w:rsidRDefault="009B45FD" w:rsidP="009B45FD">
      <w:pPr>
        <w:pStyle w:val="3"/>
      </w:pPr>
      <w:bookmarkStart w:id="89" w:name="_Toc531879178"/>
      <w:r>
        <w:rPr>
          <w:rFonts w:hint="eastAsia"/>
        </w:rPr>
        <w:t>5.1.1</w:t>
      </w:r>
      <w:r>
        <w:t xml:space="preserve"> </w:t>
      </w:r>
      <w:r>
        <w:rPr>
          <w:rFonts w:hint="eastAsia"/>
        </w:rPr>
        <w:t>文档模板</w:t>
      </w:r>
      <w:bookmarkEnd w:id="89"/>
    </w:p>
    <w:p w14:paraId="00822350" w14:textId="77777777" w:rsidR="009B45FD" w:rsidRDefault="009B45FD" w:rsidP="009B45FD">
      <w:r>
        <w:rPr>
          <w:rFonts w:hint="eastAsia"/>
        </w:rPr>
        <w:t>《</w:t>
      </w:r>
      <w:r>
        <w:rPr>
          <w:rFonts w:hint="eastAsia"/>
        </w:rPr>
        <w:t xml:space="preserve">ISO-9001 </w:t>
      </w:r>
      <w:r>
        <w:rPr>
          <w:rFonts w:hint="eastAsia"/>
        </w:rPr>
        <w:t>软件工程模板》</w:t>
      </w:r>
    </w:p>
    <w:p w14:paraId="10722924" w14:textId="1B91661E" w:rsidR="009B45FD" w:rsidRPr="009B45FD" w:rsidRDefault="009B45FD" w:rsidP="009B45FD">
      <w:r>
        <w:rPr>
          <w:rFonts w:hint="eastAsia"/>
        </w:rPr>
        <w:t>《</w:t>
      </w:r>
      <w:r>
        <w:rPr>
          <w:rFonts w:hint="eastAsia"/>
        </w:rPr>
        <w:t xml:space="preserve">GB </w:t>
      </w:r>
      <w:r>
        <w:rPr>
          <w:rFonts w:hint="eastAsia"/>
        </w:rPr>
        <w:t>软件工程模板》</w:t>
      </w:r>
    </w:p>
    <w:p w14:paraId="21F71C79" w14:textId="34074D44" w:rsidR="009B45FD" w:rsidRDefault="009B45FD" w:rsidP="009B45FD">
      <w:pPr>
        <w:pStyle w:val="3"/>
      </w:pPr>
      <w:bookmarkStart w:id="90" w:name="_Toc531879179"/>
      <w:r>
        <w:rPr>
          <w:rFonts w:hint="eastAsia"/>
        </w:rPr>
        <w:t>5.1.2</w:t>
      </w:r>
      <w:r>
        <w:t xml:space="preserve"> </w:t>
      </w:r>
      <w:r>
        <w:rPr>
          <w:rFonts w:hint="eastAsia"/>
        </w:rPr>
        <w:t>组内协定标准</w:t>
      </w:r>
      <w:bookmarkEnd w:id="90"/>
    </w:p>
    <w:p w14:paraId="10A14F48" w14:textId="77777777" w:rsidR="009B45FD" w:rsidRDefault="009B45FD" w:rsidP="009B45FD">
      <w:r>
        <w:rPr>
          <w:rFonts w:hint="eastAsia"/>
        </w:rPr>
        <w:t>《</w:t>
      </w:r>
      <w:r>
        <w:rPr>
          <w:rFonts w:hint="eastAsia"/>
        </w:rPr>
        <w:t>PRD-2018-G03-</w:t>
      </w:r>
      <w:r>
        <w:rPr>
          <w:rFonts w:hint="eastAsia"/>
        </w:rPr>
        <w:t>配置管理》</w:t>
      </w:r>
    </w:p>
    <w:p w14:paraId="10C356D8" w14:textId="1BE4C38D" w:rsidR="009B45FD" w:rsidRDefault="009B45FD" w:rsidP="009B45FD">
      <w:r>
        <w:rPr>
          <w:rFonts w:hint="eastAsia"/>
        </w:rPr>
        <w:t>《</w:t>
      </w:r>
      <w:r>
        <w:rPr>
          <w:rFonts w:hint="eastAsia"/>
        </w:rPr>
        <w:t>PRD-2018-G03-</w:t>
      </w:r>
      <w:r>
        <w:rPr>
          <w:rFonts w:hint="eastAsia"/>
        </w:rPr>
        <w:t>文档编写规范》</w:t>
      </w:r>
    </w:p>
    <w:p w14:paraId="322EBBCF" w14:textId="5C862724" w:rsidR="00AC06C8" w:rsidRDefault="00AC06C8" w:rsidP="00AC06C8">
      <w:pPr>
        <w:pStyle w:val="3"/>
      </w:pPr>
      <w:bookmarkStart w:id="91" w:name="_Toc531879180"/>
      <w:r>
        <w:t xml:space="preserve">5.1.3 </w:t>
      </w:r>
      <w:r>
        <w:rPr>
          <w:rFonts w:hint="eastAsia"/>
        </w:rPr>
        <w:t>质量目标</w:t>
      </w:r>
      <w:bookmarkEnd w:id="91"/>
    </w:p>
    <w:p w14:paraId="21988857" w14:textId="38308968" w:rsidR="00AC06C8" w:rsidRPr="00AC06C8" w:rsidRDefault="00AC06C8" w:rsidP="00AC06C8">
      <w:r w:rsidRPr="00AC06C8">
        <w:rPr>
          <w:rFonts w:hint="eastAsia"/>
        </w:rPr>
        <w:t>参照</w:t>
      </w:r>
      <w:r w:rsidRPr="00AC06C8">
        <w:rPr>
          <w:rFonts w:hint="eastAsia"/>
        </w:rPr>
        <w:t>CMMI</w:t>
      </w:r>
      <w:r w:rsidRPr="00AC06C8">
        <w:rPr>
          <w:rFonts w:hint="eastAsia"/>
        </w:rPr>
        <w:t>标准，对</w:t>
      </w:r>
      <w:r>
        <w:rPr>
          <w:rFonts w:hint="eastAsia"/>
        </w:rPr>
        <w:t>本</w:t>
      </w:r>
      <w:r w:rsidRPr="00AC06C8">
        <w:rPr>
          <w:rFonts w:hint="eastAsia"/>
        </w:rPr>
        <w:t>项目产品进行质量审计，并进行质量控制，使其至少达到</w:t>
      </w:r>
      <w:r w:rsidRPr="00AC06C8">
        <w:rPr>
          <w:rFonts w:hint="eastAsia"/>
        </w:rPr>
        <w:t>CMMI</w:t>
      </w:r>
      <w:r>
        <w:rPr>
          <w:rFonts w:hint="eastAsia"/>
        </w:rPr>
        <w:t>可重复</w:t>
      </w:r>
      <w:r w:rsidRPr="00AC06C8">
        <w:rPr>
          <w:rFonts w:hint="eastAsia"/>
        </w:rPr>
        <w:t>级的标准</w:t>
      </w:r>
      <w:r w:rsidR="00070F65">
        <w:rPr>
          <w:rFonts w:hint="eastAsia"/>
        </w:rPr>
        <w:t>，即</w:t>
      </w:r>
      <w:r w:rsidR="00070F65" w:rsidRPr="00070F65">
        <w:rPr>
          <w:rFonts w:hint="eastAsia"/>
        </w:rPr>
        <w:t>能够遵守既定的计划与流程，有资源准备，权责到人，对相关的项目实施人</w:t>
      </w:r>
      <w:r w:rsidR="00070F65" w:rsidRPr="00070F65">
        <w:rPr>
          <w:rFonts w:hint="eastAsia"/>
        </w:rPr>
        <w:lastRenderedPageBreak/>
        <w:t>员有相应的培训，对整个流程有监测与控制，并与上级单位对项目与流程进行审查。</w:t>
      </w:r>
    </w:p>
    <w:p w14:paraId="2DB7040B" w14:textId="23BE683E" w:rsidR="00E106D8" w:rsidRDefault="00E106D8" w:rsidP="009B45FD">
      <w:pPr>
        <w:pStyle w:val="2"/>
      </w:pPr>
      <w:bookmarkStart w:id="92" w:name="_Toc531879181"/>
      <w:r>
        <w:rPr>
          <w:rFonts w:hint="eastAsia"/>
        </w:rPr>
        <w:t>5.</w:t>
      </w:r>
      <w:r w:rsidR="00011C31">
        <w:rPr>
          <w:rFonts w:hint="eastAsia"/>
        </w:rPr>
        <w:t>2</w:t>
      </w:r>
      <w:r>
        <w:t xml:space="preserve"> </w:t>
      </w:r>
      <w:r w:rsidR="00011C31">
        <w:rPr>
          <w:rFonts w:hint="eastAsia"/>
        </w:rPr>
        <w:t>管理</w:t>
      </w:r>
      <w:bookmarkEnd w:id="92"/>
      <w:r w:rsidR="009618AB">
        <w:rPr>
          <w:rFonts w:hint="eastAsia"/>
        </w:rPr>
        <w:t>方式</w:t>
      </w:r>
    </w:p>
    <w:p w14:paraId="41E65AE2" w14:textId="3437F0FE" w:rsidR="00011C31" w:rsidRDefault="00011C31" w:rsidP="009B45FD">
      <w:pPr>
        <w:pStyle w:val="3"/>
      </w:pPr>
      <w:bookmarkStart w:id="93" w:name="_Toc531879182"/>
      <w:r>
        <w:rPr>
          <w:rFonts w:hint="eastAsia"/>
        </w:rPr>
        <w:t>5.2.1</w:t>
      </w:r>
      <w:r>
        <w:t xml:space="preserve"> </w:t>
      </w:r>
      <w:r>
        <w:rPr>
          <w:rFonts w:hint="eastAsia"/>
        </w:rPr>
        <w:t>质量保证小组</w:t>
      </w:r>
      <w:bookmarkEnd w:id="93"/>
    </w:p>
    <w:p w14:paraId="612518FD" w14:textId="03D3ACD8" w:rsidR="009B45FD" w:rsidRPr="009B45FD" w:rsidRDefault="009B45FD" w:rsidP="009B45FD">
      <w:r>
        <w:rPr>
          <w:noProof/>
        </w:rPr>
        <w:drawing>
          <wp:inline distT="0" distB="0" distL="0" distR="0" wp14:anchorId="6A9A8241" wp14:editId="36248A25">
            <wp:extent cx="5274310" cy="23171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2303" t="25601" r="20359" b="36608"/>
                    <a:stretch/>
                  </pic:blipFill>
                  <pic:spPr bwMode="auto">
                    <a:xfrm>
                      <a:off x="0" y="0"/>
                      <a:ext cx="5274310" cy="2317115"/>
                    </a:xfrm>
                    <a:prstGeom prst="rect">
                      <a:avLst/>
                    </a:prstGeom>
                    <a:ln>
                      <a:noFill/>
                    </a:ln>
                    <a:extLst>
                      <a:ext uri="{53640926-AAD7-44D8-BBD7-CCE9431645EC}">
                        <a14:shadowObscured xmlns:a14="http://schemas.microsoft.com/office/drawing/2010/main"/>
                      </a:ext>
                    </a:extLst>
                  </pic:spPr>
                </pic:pic>
              </a:graphicData>
            </a:graphic>
          </wp:inline>
        </w:drawing>
      </w:r>
    </w:p>
    <w:p w14:paraId="23965183" w14:textId="32D4815D" w:rsidR="00410D10" w:rsidRDefault="00410D10" w:rsidP="009B45FD">
      <w:pPr>
        <w:pStyle w:val="3"/>
      </w:pPr>
      <w:bookmarkStart w:id="94" w:name="_Toc531879183"/>
      <w:r>
        <w:rPr>
          <w:rFonts w:hint="eastAsia"/>
        </w:rPr>
        <w:t>5.2.2</w:t>
      </w:r>
      <w:r>
        <w:t xml:space="preserve"> </w:t>
      </w:r>
      <w:r>
        <w:rPr>
          <w:rFonts w:hint="eastAsia"/>
        </w:rPr>
        <w:t>质量管理工具</w:t>
      </w:r>
      <w:bookmarkEnd w:id="94"/>
    </w:p>
    <w:p w14:paraId="3635C38F" w14:textId="7083C249" w:rsidR="009B45FD" w:rsidRPr="009B45FD" w:rsidRDefault="009B45FD" w:rsidP="009B45FD">
      <w:pPr>
        <w:pStyle w:val="af4"/>
        <w:numPr>
          <w:ilvl w:val="0"/>
          <w:numId w:val="8"/>
        </w:numPr>
        <w:ind w:firstLineChars="0"/>
        <w:rPr>
          <w:rFonts w:ascii="宋体" w:eastAsia="宋体" w:hAnsi="宋体"/>
        </w:rPr>
      </w:pPr>
      <w:r w:rsidRPr="009B45FD">
        <w:rPr>
          <w:rFonts w:ascii="宋体" w:eastAsia="宋体" w:hAnsi="宋体" w:hint="eastAsia"/>
        </w:rPr>
        <w:t>配置管理工具：</w:t>
      </w:r>
      <w:r w:rsidRPr="009B45FD">
        <w:rPr>
          <w:rFonts w:ascii="宋体" w:eastAsia="宋体" w:hAnsi="宋体"/>
        </w:rPr>
        <w:t>Git / Sourcetree</w:t>
      </w:r>
    </w:p>
    <w:p w14:paraId="479C059D" w14:textId="5A1CF007" w:rsidR="009B45FD" w:rsidRPr="009B45FD" w:rsidRDefault="009B45FD" w:rsidP="009B45FD">
      <w:pPr>
        <w:pStyle w:val="af4"/>
        <w:numPr>
          <w:ilvl w:val="0"/>
          <w:numId w:val="8"/>
        </w:numPr>
        <w:ind w:firstLineChars="0"/>
        <w:rPr>
          <w:rFonts w:ascii="宋体" w:eastAsia="宋体" w:hAnsi="宋体"/>
        </w:rPr>
      </w:pPr>
      <w:r w:rsidRPr="009B45FD">
        <w:rPr>
          <w:rFonts w:ascii="宋体" w:eastAsia="宋体" w:hAnsi="宋体" w:hint="eastAsia"/>
        </w:rPr>
        <w:t>项目管理工具：</w:t>
      </w:r>
      <w:r w:rsidRPr="009B45FD">
        <w:rPr>
          <w:rFonts w:ascii="宋体" w:eastAsia="宋体" w:hAnsi="宋体"/>
        </w:rPr>
        <w:t>Project</w:t>
      </w:r>
    </w:p>
    <w:p w14:paraId="1D73910C" w14:textId="3130F15D" w:rsidR="009B45FD" w:rsidRPr="009B45FD" w:rsidRDefault="009B45FD" w:rsidP="009B45FD">
      <w:pPr>
        <w:pStyle w:val="af4"/>
        <w:numPr>
          <w:ilvl w:val="0"/>
          <w:numId w:val="8"/>
        </w:numPr>
        <w:ind w:firstLineChars="0"/>
        <w:rPr>
          <w:rFonts w:ascii="宋体" w:eastAsia="宋体" w:hAnsi="宋体"/>
        </w:rPr>
      </w:pPr>
      <w:r w:rsidRPr="009B45FD">
        <w:rPr>
          <w:rFonts w:ascii="宋体" w:eastAsia="宋体" w:hAnsi="宋体" w:hint="eastAsia"/>
        </w:rPr>
        <w:t>团队沟通工具：</w:t>
      </w:r>
      <w:r w:rsidRPr="009B45FD">
        <w:rPr>
          <w:rFonts w:ascii="宋体" w:eastAsia="宋体" w:hAnsi="宋体"/>
        </w:rPr>
        <w:t>QQ / TIM</w:t>
      </w:r>
    </w:p>
    <w:p w14:paraId="08628D61" w14:textId="0366A7AD" w:rsidR="00011C31" w:rsidRDefault="00011C31" w:rsidP="009B45FD">
      <w:pPr>
        <w:pStyle w:val="3"/>
      </w:pPr>
      <w:bookmarkStart w:id="95" w:name="_Toc531879184"/>
      <w:r>
        <w:rPr>
          <w:rFonts w:hint="eastAsia"/>
        </w:rPr>
        <w:t>5.2.</w:t>
      </w:r>
      <w:r w:rsidR="00410D10">
        <w:rPr>
          <w:rFonts w:hint="eastAsia"/>
        </w:rPr>
        <w:t>3</w:t>
      </w:r>
      <w:r>
        <w:t xml:space="preserve"> </w:t>
      </w:r>
      <w:r>
        <w:rPr>
          <w:rFonts w:hint="eastAsia"/>
        </w:rPr>
        <w:t>质量测试</w:t>
      </w:r>
      <w:bookmarkEnd w:id="95"/>
    </w:p>
    <w:tbl>
      <w:tblPr>
        <w:tblStyle w:val="af3"/>
        <w:tblW w:w="0" w:type="auto"/>
        <w:tblLook w:val="04A0" w:firstRow="1" w:lastRow="0" w:firstColumn="1" w:lastColumn="0" w:noHBand="0" w:noVBand="1"/>
      </w:tblPr>
      <w:tblGrid>
        <w:gridCol w:w="2074"/>
        <w:gridCol w:w="2741"/>
        <w:gridCol w:w="1701"/>
        <w:gridCol w:w="1780"/>
      </w:tblGrid>
      <w:tr w:rsidR="009B45FD" w14:paraId="19FD56F3" w14:textId="77777777" w:rsidTr="00DC38DA">
        <w:tc>
          <w:tcPr>
            <w:tcW w:w="2074" w:type="dxa"/>
            <w:shd w:val="clear" w:color="auto" w:fill="auto"/>
          </w:tcPr>
          <w:p w14:paraId="358E4F90" w14:textId="77777777" w:rsidR="009B45FD" w:rsidRPr="00B27BFA" w:rsidRDefault="009B45FD" w:rsidP="009B45FD">
            <w:pPr>
              <w:pStyle w:val="afe"/>
              <w:jc w:val="center"/>
              <w:rPr>
                <w:b/>
              </w:rPr>
            </w:pPr>
            <w:r w:rsidRPr="00B27BFA">
              <w:rPr>
                <w:rFonts w:hint="eastAsia"/>
                <w:b/>
              </w:rPr>
              <w:t>内容</w:t>
            </w:r>
          </w:p>
        </w:tc>
        <w:tc>
          <w:tcPr>
            <w:tcW w:w="2741" w:type="dxa"/>
            <w:shd w:val="clear" w:color="auto" w:fill="auto"/>
          </w:tcPr>
          <w:p w14:paraId="2F8F262C" w14:textId="77777777" w:rsidR="009B45FD" w:rsidRPr="00B27BFA" w:rsidRDefault="009B45FD" w:rsidP="009B45FD">
            <w:pPr>
              <w:pStyle w:val="afe"/>
              <w:jc w:val="center"/>
              <w:rPr>
                <w:b/>
              </w:rPr>
            </w:pPr>
            <w:r w:rsidRPr="00B27BFA">
              <w:rPr>
                <w:rFonts w:hint="eastAsia"/>
                <w:b/>
              </w:rPr>
              <w:t>测试</w:t>
            </w:r>
            <w:r w:rsidRPr="00B27BFA">
              <w:rPr>
                <w:b/>
              </w:rPr>
              <w:t>方法</w:t>
            </w:r>
          </w:p>
        </w:tc>
        <w:tc>
          <w:tcPr>
            <w:tcW w:w="1701" w:type="dxa"/>
            <w:shd w:val="clear" w:color="auto" w:fill="auto"/>
          </w:tcPr>
          <w:p w14:paraId="21B83E2D" w14:textId="77777777" w:rsidR="009B45FD" w:rsidRPr="00B27BFA" w:rsidRDefault="009B45FD" w:rsidP="009B45FD">
            <w:pPr>
              <w:pStyle w:val="afe"/>
              <w:jc w:val="center"/>
              <w:rPr>
                <w:b/>
              </w:rPr>
            </w:pPr>
            <w:r w:rsidRPr="00B27BFA">
              <w:rPr>
                <w:rFonts w:hint="eastAsia"/>
                <w:b/>
              </w:rPr>
              <w:t>负责人</w:t>
            </w:r>
          </w:p>
        </w:tc>
        <w:tc>
          <w:tcPr>
            <w:tcW w:w="1780" w:type="dxa"/>
            <w:shd w:val="clear" w:color="auto" w:fill="auto"/>
          </w:tcPr>
          <w:p w14:paraId="3436162C" w14:textId="77777777" w:rsidR="009B45FD" w:rsidRPr="00B27BFA" w:rsidRDefault="009B45FD" w:rsidP="009B45FD">
            <w:pPr>
              <w:pStyle w:val="afe"/>
              <w:jc w:val="center"/>
              <w:rPr>
                <w:b/>
              </w:rPr>
            </w:pPr>
            <w:r w:rsidRPr="00B27BFA">
              <w:rPr>
                <w:rFonts w:hint="eastAsia"/>
                <w:b/>
              </w:rPr>
              <w:t>备注</w:t>
            </w:r>
          </w:p>
        </w:tc>
      </w:tr>
      <w:tr w:rsidR="009B45FD" w14:paraId="3AE6AA68" w14:textId="77777777" w:rsidTr="00DC38DA">
        <w:tc>
          <w:tcPr>
            <w:tcW w:w="2074" w:type="dxa"/>
            <w:shd w:val="clear" w:color="auto" w:fill="auto"/>
          </w:tcPr>
          <w:p w14:paraId="26FD6E43" w14:textId="77777777" w:rsidR="009B45FD" w:rsidRDefault="009B45FD" w:rsidP="009B45FD">
            <w:pPr>
              <w:pStyle w:val="afe"/>
            </w:pPr>
            <w:r>
              <w:rPr>
                <w:rFonts w:hint="eastAsia"/>
              </w:rPr>
              <w:t>单元测试</w:t>
            </w:r>
          </w:p>
        </w:tc>
        <w:tc>
          <w:tcPr>
            <w:tcW w:w="2741" w:type="dxa"/>
            <w:shd w:val="clear" w:color="auto" w:fill="auto"/>
          </w:tcPr>
          <w:p w14:paraId="637BCCD7" w14:textId="77777777" w:rsidR="009B45FD" w:rsidRDefault="009B45FD" w:rsidP="009B45FD">
            <w:pPr>
              <w:pStyle w:val="afe"/>
            </w:pPr>
            <w:r>
              <w:rPr>
                <w:rFonts w:hint="eastAsia"/>
              </w:rPr>
              <w:t>验收某一个需求的功能</w:t>
            </w:r>
          </w:p>
        </w:tc>
        <w:tc>
          <w:tcPr>
            <w:tcW w:w="1701" w:type="dxa"/>
            <w:shd w:val="clear" w:color="auto" w:fill="auto"/>
          </w:tcPr>
          <w:p w14:paraId="1F6E3F68" w14:textId="62BF9520" w:rsidR="009B45FD" w:rsidRDefault="00DC38DA" w:rsidP="009B45FD">
            <w:pPr>
              <w:pStyle w:val="afe"/>
            </w:pPr>
            <w:r>
              <w:rPr>
                <w:rFonts w:hint="eastAsia"/>
              </w:rPr>
              <w:t>叶柏成</w:t>
            </w:r>
          </w:p>
        </w:tc>
        <w:tc>
          <w:tcPr>
            <w:tcW w:w="1780" w:type="dxa"/>
            <w:shd w:val="clear" w:color="auto" w:fill="auto"/>
          </w:tcPr>
          <w:p w14:paraId="63833073" w14:textId="7A83F644" w:rsidR="009B45FD" w:rsidRDefault="00DC38DA" w:rsidP="009B45FD">
            <w:pPr>
              <w:pStyle w:val="afe"/>
            </w:pPr>
            <w:r>
              <w:rPr>
                <w:rFonts w:hint="eastAsia"/>
              </w:rPr>
              <w:t>T</w:t>
            </w:r>
            <w:r>
              <w:t>BD</w:t>
            </w:r>
          </w:p>
        </w:tc>
      </w:tr>
      <w:tr w:rsidR="009B45FD" w14:paraId="7A6C037D" w14:textId="77777777" w:rsidTr="00DC38DA">
        <w:tc>
          <w:tcPr>
            <w:tcW w:w="2074" w:type="dxa"/>
            <w:shd w:val="clear" w:color="auto" w:fill="auto"/>
          </w:tcPr>
          <w:p w14:paraId="3E243092" w14:textId="77777777" w:rsidR="009B45FD" w:rsidRDefault="009B45FD" w:rsidP="009B45FD">
            <w:pPr>
              <w:pStyle w:val="afe"/>
            </w:pPr>
            <w:r>
              <w:rPr>
                <w:rFonts w:hint="eastAsia"/>
              </w:rPr>
              <w:t>集成测试</w:t>
            </w:r>
          </w:p>
        </w:tc>
        <w:tc>
          <w:tcPr>
            <w:tcW w:w="2741" w:type="dxa"/>
            <w:shd w:val="clear" w:color="auto" w:fill="auto"/>
          </w:tcPr>
          <w:p w14:paraId="0D68343F" w14:textId="77777777" w:rsidR="009B45FD" w:rsidRDefault="009B45FD" w:rsidP="009B45FD">
            <w:pPr>
              <w:pStyle w:val="afe"/>
            </w:pPr>
            <w:r>
              <w:rPr>
                <w:rFonts w:hint="eastAsia"/>
              </w:rPr>
              <w:t>验证某一个群体的需求</w:t>
            </w:r>
          </w:p>
        </w:tc>
        <w:tc>
          <w:tcPr>
            <w:tcW w:w="1701" w:type="dxa"/>
            <w:shd w:val="clear" w:color="auto" w:fill="auto"/>
          </w:tcPr>
          <w:p w14:paraId="71A91B3E" w14:textId="0A681309" w:rsidR="009B45FD" w:rsidRDefault="00DC38DA" w:rsidP="009B45FD">
            <w:pPr>
              <w:pStyle w:val="afe"/>
            </w:pPr>
            <w:r>
              <w:rPr>
                <w:rFonts w:hint="eastAsia"/>
              </w:rPr>
              <w:t>杨以恒</w:t>
            </w:r>
          </w:p>
        </w:tc>
        <w:tc>
          <w:tcPr>
            <w:tcW w:w="1780" w:type="dxa"/>
            <w:shd w:val="clear" w:color="auto" w:fill="auto"/>
          </w:tcPr>
          <w:p w14:paraId="7F8708DD" w14:textId="5FDF867E" w:rsidR="009B45FD" w:rsidRDefault="00DC38DA" w:rsidP="009B45FD">
            <w:pPr>
              <w:pStyle w:val="afe"/>
            </w:pPr>
            <w:r w:rsidRPr="00DC38DA">
              <w:t>TBD</w:t>
            </w:r>
          </w:p>
        </w:tc>
      </w:tr>
      <w:tr w:rsidR="009B45FD" w14:paraId="680A760A" w14:textId="77777777" w:rsidTr="00DC38DA">
        <w:tc>
          <w:tcPr>
            <w:tcW w:w="2074" w:type="dxa"/>
            <w:shd w:val="clear" w:color="auto" w:fill="auto"/>
          </w:tcPr>
          <w:p w14:paraId="1CCEC055" w14:textId="77777777" w:rsidR="009B45FD" w:rsidRDefault="009B45FD" w:rsidP="009B45FD">
            <w:pPr>
              <w:pStyle w:val="afe"/>
            </w:pPr>
            <w:r>
              <w:rPr>
                <w:rFonts w:hint="eastAsia"/>
              </w:rPr>
              <w:t>系统测试</w:t>
            </w:r>
          </w:p>
        </w:tc>
        <w:tc>
          <w:tcPr>
            <w:tcW w:w="2741" w:type="dxa"/>
            <w:shd w:val="clear" w:color="auto" w:fill="auto"/>
          </w:tcPr>
          <w:p w14:paraId="42B54256" w14:textId="77777777" w:rsidR="009B45FD" w:rsidRDefault="009B45FD" w:rsidP="009B45FD">
            <w:pPr>
              <w:pStyle w:val="afe"/>
            </w:pPr>
            <w:r>
              <w:rPr>
                <w:rFonts w:hint="eastAsia"/>
              </w:rPr>
              <w:t>验收整个系统是否符合要求</w:t>
            </w:r>
          </w:p>
        </w:tc>
        <w:tc>
          <w:tcPr>
            <w:tcW w:w="1701" w:type="dxa"/>
            <w:shd w:val="clear" w:color="auto" w:fill="auto"/>
          </w:tcPr>
          <w:p w14:paraId="3EBEC5B1" w14:textId="08BE9CFC" w:rsidR="009B45FD" w:rsidRDefault="00DC38DA" w:rsidP="009B45FD">
            <w:pPr>
              <w:pStyle w:val="afe"/>
            </w:pPr>
            <w:r>
              <w:rPr>
                <w:rFonts w:hint="eastAsia"/>
              </w:rPr>
              <w:t>骆佳俊</w:t>
            </w:r>
          </w:p>
        </w:tc>
        <w:tc>
          <w:tcPr>
            <w:tcW w:w="1780" w:type="dxa"/>
            <w:shd w:val="clear" w:color="auto" w:fill="auto"/>
          </w:tcPr>
          <w:p w14:paraId="37B2F915" w14:textId="45182C22" w:rsidR="009B45FD" w:rsidRDefault="00DC38DA" w:rsidP="009B45FD">
            <w:pPr>
              <w:pStyle w:val="afe"/>
            </w:pPr>
            <w:r w:rsidRPr="00DC38DA">
              <w:t>TBD</w:t>
            </w:r>
          </w:p>
        </w:tc>
      </w:tr>
      <w:tr w:rsidR="009B45FD" w14:paraId="4B123911" w14:textId="77777777" w:rsidTr="00DC38DA">
        <w:tc>
          <w:tcPr>
            <w:tcW w:w="2074" w:type="dxa"/>
            <w:shd w:val="clear" w:color="auto" w:fill="auto"/>
          </w:tcPr>
          <w:p w14:paraId="745F4E8C" w14:textId="77777777" w:rsidR="009B45FD" w:rsidRDefault="009B45FD" w:rsidP="009B45FD">
            <w:pPr>
              <w:pStyle w:val="afe"/>
            </w:pPr>
            <w:r>
              <w:rPr>
                <w:rFonts w:hint="eastAsia"/>
              </w:rPr>
              <w:t>验收测试</w:t>
            </w:r>
          </w:p>
        </w:tc>
        <w:tc>
          <w:tcPr>
            <w:tcW w:w="2741" w:type="dxa"/>
            <w:shd w:val="clear" w:color="auto" w:fill="auto"/>
          </w:tcPr>
          <w:p w14:paraId="075546CD" w14:textId="77777777" w:rsidR="009B45FD" w:rsidRDefault="009B45FD" w:rsidP="009B45FD">
            <w:pPr>
              <w:pStyle w:val="afe"/>
            </w:pPr>
            <w:r>
              <w:rPr>
                <w:rFonts w:hint="eastAsia"/>
              </w:rPr>
              <w:t>交给客户前进行验收</w:t>
            </w:r>
          </w:p>
        </w:tc>
        <w:tc>
          <w:tcPr>
            <w:tcW w:w="1701" w:type="dxa"/>
            <w:shd w:val="clear" w:color="auto" w:fill="auto"/>
          </w:tcPr>
          <w:p w14:paraId="6D89D659" w14:textId="0D951807" w:rsidR="009B45FD" w:rsidRDefault="00DC38DA" w:rsidP="009B45FD">
            <w:pPr>
              <w:pStyle w:val="afe"/>
            </w:pPr>
            <w:r>
              <w:rPr>
                <w:rFonts w:hint="eastAsia"/>
              </w:rPr>
              <w:t>徐哲远</w:t>
            </w:r>
          </w:p>
        </w:tc>
        <w:tc>
          <w:tcPr>
            <w:tcW w:w="1780" w:type="dxa"/>
            <w:shd w:val="clear" w:color="auto" w:fill="auto"/>
          </w:tcPr>
          <w:p w14:paraId="5BF11728" w14:textId="46AAEEB5" w:rsidR="009B45FD" w:rsidRDefault="00DC38DA" w:rsidP="009B45FD">
            <w:pPr>
              <w:pStyle w:val="afe"/>
            </w:pPr>
            <w:r w:rsidRPr="00DC38DA">
              <w:t>TBD</w:t>
            </w:r>
          </w:p>
        </w:tc>
      </w:tr>
    </w:tbl>
    <w:p w14:paraId="6BD756A0" w14:textId="022218F9" w:rsidR="009618AB" w:rsidRDefault="009618AB" w:rsidP="009618AB">
      <w:pPr>
        <w:pStyle w:val="3"/>
      </w:pPr>
      <w:bookmarkStart w:id="96" w:name="_Toc531879185"/>
      <w:r>
        <w:rPr>
          <w:rFonts w:hint="eastAsia"/>
        </w:rPr>
        <w:lastRenderedPageBreak/>
        <w:t>5.2.4</w:t>
      </w:r>
      <w:r>
        <w:t xml:space="preserve"> </w:t>
      </w:r>
      <w:r>
        <w:rPr>
          <w:rFonts w:hint="eastAsia"/>
        </w:rPr>
        <w:t>质量管理流程</w:t>
      </w:r>
    </w:p>
    <w:p w14:paraId="7124B230" w14:textId="79B183CB" w:rsidR="009618AB" w:rsidRPr="009618AB" w:rsidRDefault="009618AB" w:rsidP="009618AB">
      <w:r>
        <w:rPr>
          <w:noProof/>
        </w:rPr>
        <w:drawing>
          <wp:inline distT="0" distB="0" distL="0" distR="0" wp14:anchorId="2A1A0114" wp14:editId="628BDF5B">
            <wp:extent cx="5314950" cy="25345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366" t="22352" r="12413" b="24553"/>
                    <a:stretch/>
                  </pic:blipFill>
                  <pic:spPr bwMode="auto">
                    <a:xfrm>
                      <a:off x="0" y="0"/>
                      <a:ext cx="5326799" cy="2540201"/>
                    </a:xfrm>
                    <a:prstGeom prst="rect">
                      <a:avLst/>
                    </a:prstGeom>
                    <a:ln>
                      <a:noFill/>
                    </a:ln>
                    <a:extLst>
                      <a:ext uri="{53640926-AAD7-44D8-BBD7-CCE9431645EC}">
                        <a14:shadowObscured xmlns:a14="http://schemas.microsoft.com/office/drawing/2010/main"/>
                      </a:ext>
                    </a:extLst>
                  </pic:spPr>
                </pic:pic>
              </a:graphicData>
            </a:graphic>
          </wp:inline>
        </w:drawing>
      </w:r>
    </w:p>
    <w:p w14:paraId="03B0B634" w14:textId="6885B0AA" w:rsidR="00011C31" w:rsidRDefault="00011C31" w:rsidP="009B45FD">
      <w:pPr>
        <w:pStyle w:val="2"/>
      </w:pPr>
      <w:r>
        <w:rPr>
          <w:rFonts w:hint="eastAsia"/>
        </w:rPr>
        <w:t>5.3</w:t>
      </w:r>
      <w:r>
        <w:t xml:space="preserve"> </w:t>
      </w:r>
      <w:commentRangeStart w:id="97"/>
      <w:r>
        <w:rPr>
          <w:rFonts w:hint="eastAsia"/>
        </w:rPr>
        <w:t>控制质量</w:t>
      </w:r>
      <w:commentRangeEnd w:id="97"/>
      <w:r w:rsidR="00410D10">
        <w:rPr>
          <w:rStyle w:val="af2"/>
        </w:rPr>
        <w:commentReference w:id="97"/>
      </w:r>
      <w:bookmarkEnd w:id="96"/>
    </w:p>
    <w:p w14:paraId="3456C807" w14:textId="1399231A" w:rsidR="00011C31" w:rsidRDefault="00011C31" w:rsidP="009B45FD">
      <w:pPr>
        <w:pStyle w:val="3"/>
      </w:pPr>
      <w:bookmarkStart w:id="98" w:name="_Toc531879186"/>
      <w:r>
        <w:rPr>
          <w:rFonts w:hint="eastAsia"/>
        </w:rPr>
        <w:t>5.3.1</w:t>
      </w:r>
      <w:r>
        <w:t xml:space="preserve"> </w:t>
      </w:r>
      <w:r w:rsidRPr="00011C31">
        <w:rPr>
          <w:rFonts w:hint="eastAsia"/>
        </w:rPr>
        <w:t>需要质量审查的项目可交付成果和过程</w:t>
      </w:r>
      <w:bookmarkEnd w:id="98"/>
    </w:p>
    <w:tbl>
      <w:tblPr>
        <w:tblW w:w="825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9"/>
        <w:gridCol w:w="2122"/>
        <w:gridCol w:w="1567"/>
        <w:gridCol w:w="1255"/>
        <w:gridCol w:w="1865"/>
      </w:tblGrid>
      <w:tr w:rsidR="00DC38DA" w14:paraId="752FEFE9" w14:textId="77777777" w:rsidTr="00080DE4">
        <w:tc>
          <w:tcPr>
            <w:tcW w:w="8258" w:type="dxa"/>
            <w:gridSpan w:val="5"/>
          </w:tcPr>
          <w:p w14:paraId="0DB1B315" w14:textId="77777777" w:rsidR="00DC38DA" w:rsidRDefault="00DC38DA" w:rsidP="00080DE4">
            <w:pPr>
              <w:spacing w:line="360" w:lineRule="auto"/>
              <w:jc w:val="center"/>
              <w:rPr>
                <w:b/>
                <w:bCs/>
                <w:color w:val="000000"/>
                <w:sz w:val="24"/>
                <w:szCs w:val="21"/>
              </w:rPr>
            </w:pPr>
            <w:r>
              <w:rPr>
                <w:rFonts w:hint="eastAsia"/>
                <w:b/>
                <w:bCs/>
                <w:color w:val="000000"/>
                <w:sz w:val="24"/>
                <w:szCs w:val="21"/>
              </w:rPr>
              <w:t>过程与产品质量检查</w:t>
            </w:r>
          </w:p>
        </w:tc>
      </w:tr>
      <w:tr w:rsidR="00DC38DA" w14:paraId="395BAEC8" w14:textId="77777777" w:rsidTr="00080DE4">
        <w:tc>
          <w:tcPr>
            <w:tcW w:w="1449" w:type="dxa"/>
          </w:tcPr>
          <w:p w14:paraId="4B13C231" w14:textId="77777777" w:rsidR="00DC38DA" w:rsidRDefault="00DC38DA" w:rsidP="00080DE4">
            <w:pPr>
              <w:spacing w:line="360" w:lineRule="auto"/>
              <w:rPr>
                <w:b/>
                <w:bCs/>
                <w:color w:val="000000"/>
                <w:sz w:val="24"/>
                <w:szCs w:val="21"/>
              </w:rPr>
            </w:pPr>
            <w:r>
              <w:rPr>
                <w:rFonts w:hint="eastAsia"/>
                <w:b/>
                <w:bCs/>
                <w:color w:val="000000"/>
                <w:sz w:val="24"/>
                <w:szCs w:val="21"/>
              </w:rPr>
              <w:t>质量保证员</w:t>
            </w:r>
          </w:p>
        </w:tc>
        <w:tc>
          <w:tcPr>
            <w:tcW w:w="6809" w:type="dxa"/>
            <w:gridSpan w:val="4"/>
          </w:tcPr>
          <w:p w14:paraId="500DB814" w14:textId="77777777" w:rsidR="00DC38DA" w:rsidRPr="002C7DEC" w:rsidRDefault="00DC38DA" w:rsidP="00080DE4">
            <w:pPr>
              <w:spacing w:line="360" w:lineRule="auto"/>
              <w:jc w:val="center"/>
              <w:rPr>
                <w:bCs/>
                <w:color w:val="000000"/>
                <w:sz w:val="24"/>
                <w:szCs w:val="21"/>
              </w:rPr>
            </w:pPr>
            <w:r w:rsidRPr="002C7DEC">
              <w:rPr>
                <w:rFonts w:hint="eastAsia"/>
                <w:bCs/>
                <w:color w:val="000000"/>
                <w:sz w:val="24"/>
                <w:szCs w:val="21"/>
              </w:rPr>
              <w:t>杨以恒</w:t>
            </w:r>
          </w:p>
        </w:tc>
      </w:tr>
      <w:tr w:rsidR="00DC38DA" w14:paraId="6530FF18" w14:textId="77777777" w:rsidTr="00080DE4">
        <w:tc>
          <w:tcPr>
            <w:tcW w:w="1449" w:type="dxa"/>
          </w:tcPr>
          <w:p w14:paraId="0D4D0E7E" w14:textId="77777777" w:rsidR="00DC38DA" w:rsidRDefault="00DC38DA" w:rsidP="00080DE4">
            <w:pPr>
              <w:spacing w:line="360" w:lineRule="auto"/>
              <w:rPr>
                <w:b/>
                <w:bCs/>
                <w:color w:val="000000"/>
                <w:sz w:val="24"/>
                <w:szCs w:val="21"/>
              </w:rPr>
            </w:pPr>
            <w:r>
              <w:rPr>
                <w:rFonts w:hint="eastAsia"/>
                <w:b/>
                <w:bCs/>
                <w:color w:val="000000"/>
                <w:sz w:val="24"/>
                <w:szCs w:val="21"/>
              </w:rPr>
              <w:t>主要过程域</w:t>
            </w:r>
          </w:p>
        </w:tc>
        <w:tc>
          <w:tcPr>
            <w:tcW w:w="2122" w:type="dxa"/>
          </w:tcPr>
          <w:p w14:paraId="6031B776" w14:textId="77777777" w:rsidR="00DC38DA" w:rsidRDefault="00DC38DA" w:rsidP="00080DE4">
            <w:pPr>
              <w:spacing w:line="360" w:lineRule="auto"/>
              <w:jc w:val="center"/>
              <w:rPr>
                <w:b/>
                <w:bCs/>
                <w:color w:val="000000"/>
                <w:sz w:val="24"/>
                <w:szCs w:val="21"/>
              </w:rPr>
            </w:pPr>
            <w:r>
              <w:rPr>
                <w:rFonts w:hint="eastAsia"/>
                <w:b/>
                <w:bCs/>
                <w:color w:val="000000"/>
                <w:sz w:val="24"/>
                <w:szCs w:val="21"/>
              </w:rPr>
              <w:t>主要工作成果</w:t>
            </w:r>
          </w:p>
        </w:tc>
        <w:tc>
          <w:tcPr>
            <w:tcW w:w="1567" w:type="dxa"/>
          </w:tcPr>
          <w:p w14:paraId="6E5812D7" w14:textId="77777777" w:rsidR="00DC38DA" w:rsidRDefault="00DC38DA" w:rsidP="00080DE4">
            <w:pPr>
              <w:spacing w:line="360" w:lineRule="auto"/>
              <w:jc w:val="center"/>
              <w:rPr>
                <w:b/>
                <w:bCs/>
                <w:color w:val="000000"/>
                <w:sz w:val="24"/>
                <w:szCs w:val="21"/>
              </w:rPr>
            </w:pPr>
            <w:r>
              <w:rPr>
                <w:rFonts w:hint="eastAsia"/>
                <w:b/>
                <w:bCs/>
                <w:color w:val="000000"/>
                <w:sz w:val="24"/>
                <w:szCs w:val="21"/>
              </w:rPr>
              <w:t>阶段负责人</w:t>
            </w:r>
          </w:p>
        </w:tc>
        <w:tc>
          <w:tcPr>
            <w:tcW w:w="1255" w:type="dxa"/>
          </w:tcPr>
          <w:p w14:paraId="43D7AE4D" w14:textId="77777777" w:rsidR="00DC38DA" w:rsidRDefault="00DC38DA" w:rsidP="00080DE4">
            <w:pPr>
              <w:spacing w:line="360" w:lineRule="auto"/>
              <w:jc w:val="center"/>
              <w:rPr>
                <w:b/>
                <w:bCs/>
                <w:color w:val="000000"/>
                <w:sz w:val="24"/>
                <w:szCs w:val="21"/>
              </w:rPr>
            </w:pPr>
            <w:r>
              <w:rPr>
                <w:rFonts w:hint="eastAsia"/>
                <w:b/>
                <w:bCs/>
                <w:color w:val="000000"/>
                <w:sz w:val="24"/>
                <w:szCs w:val="21"/>
              </w:rPr>
              <w:t>检查时间</w:t>
            </w:r>
          </w:p>
        </w:tc>
        <w:tc>
          <w:tcPr>
            <w:tcW w:w="1865" w:type="dxa"/>
          </w:tcPr>
          <w:p w14:paraId="4446A4E7" w14:textId="77777777" w:rsidR="00DC38DA" w:rsidRDefault="00DC38DA" w:rsidP="00080DE4">
            <w:pPr>
              <w:spacing w:line="360" w:lineRule="auto"/>
              <w:jc w:val="center"/>
              <w:rPr>
                <w:b/>
                <w:bCs/>
                <w:color w:val="000000"/>
                <w:sz w:val="24"/>
                <w:szCs w:val="21"/>
              </w:rPr>
            </w:pPr>
            <w:r>
              <w:rPr>
                <w:rFonts w:hint="eastAsia"/>
                <w:b/>
                <w:bCs/>
                <w:color w:val="000000"/>
                <w:sz w:val="24"/>
                <w:szCs w:val="21"/>
              </w:rPr>
              <w:t>参与人员</w:t>
            </w:r>
          </w:p>
        </w:tc>
      </w:tr>
      <w:tr w:rsidR="00DC38DA" w14:paraId="5A41F416" w14:textId="77777777" w:rsidTr="00080DE4">
        <w:tc>
          <w:tcPr>
            <w:tcW w:w="1449" w:type="dxa"/>
          </w:tcPr>
          <w:p w14:paraId="23B71902"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0</w:t>
            </w:r>
          </w:p>
        </w:tc>
        <w:tc>
          <w:tcPr>
            <w:tcW w:w="2122" w:type="dxa"/>
          </w:tcPr>
          <w:p w14:paraId="42471AAC" w14:textId="77777777" w:rsidR="00DC38DA" w:rsidRDefault="00DC38DA" w:rsidP="00080DE4">
            <w:pPr>
              <w:rPr>
                <w:rFonts w:asciiTheme="minorEastAsia" w:hAnsiTheme="minorEastAsia"/>
                <w:szCs w:val="21"/>
              </w:rPr>
            </w:pPr>
            <w:r>
              <w:rPr>
                <w:rFonts w:asciiTheme="minorEastAsia" w:hAnsiTheme="minorEastAsia" w:hint="eastAsia"/>
                <w:szCs w:val="21"/>
              </w:rPr>
              <w:t>项目可行性报告</w:t>
            </w:r>
          </w:p>
        </w:tc>
        <w:tc>
          <w:tcPr>
            <w:tcW w:w="1567" w:type="dxa"/>
          </w:tcPr>
          <w:p w14:paraId="3CD7141F"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w:t>
            </w:r>
          </w:p>
        </w:tc>
        <w:tc>
          <w:tcPr>
            <w:tcW w:w="1255" w:type="dxa"/>
          </w:tcPr>
          <w:p w14:paraId="222BC8B9"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04C0246C" w14:textId="77777777" w:rsidR="00DC38DA" w:rsidRDefault="00DC38DA" w:rsidP="00080DE4">
            <w:pPr>
              <w:jc w:val="center"/>
              <w:rPr>
                <w:rFonts w:asciiTheme="minorEastAsia" w:hAnsiTheme="minorEastAsia"/>
                <w:szCs w:val="21"/>
              </w:rPr>
            </w:pPr>
            <w:r>
              <w:rPr>
                <w:rFonts w:asciiTheme="minorEastAsia" w:hAnsiTheme="minorEastAsia" w:hint="eastAsia"/>
                <w:szCs w:val="21"/>
              </w:rPr>
              <w:t>杨以恒、叶柏成、徐哲远、骆佳俊</w:t>
            </w:r>
          </w:p>
        </w:tc>
      </w:tr>
      <w:tr w:rsidR="00DC38DA" w14:paraId="63B62480" w14:textId="77777777" w:rsidTr="00080DE4">
        <w:tc>
          <w:tcPr>
            <w:tcW w:w="1449" w:type="dxa"/>
          </w:tcPr>
          <w:p w14:paraId="2F3DDA51"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M1</w:t>
            </w:r>
          </w:p>
        </w:tc>
        <w:tc>
          <w:tcPr>
            <w:tcW w:w="2122" w:type="dxa"/>
          </w:tcPr>
          <w:p w14:paraId="72ED2599" w14:textId="1873E5D2" w:rsidR="00DC38DA" w:rsidRDefault="00DC38DA" w:rsidP="00080DE4">
            <w:pPr>
              <w:rPr>
                <w:rFonts w:asciiTheme="minorEastAsia" w:hAnsiTheme="minorEastAsia"/>
                <w:szCs w:val="21"/>
              </w:rPr>
            </w:pPr>
            <w:r>
              <w:rPr>
                <w:rFonts w:asciiTheme="minorEastAsia" w:hAnsiTheme="minorEastAsia" w:hint="eastAsia"/>
                <w:szCs w:val="21"/>
              </w:rPr>
              <w:t>项目章程</w:t>
            </w:r>
          </w:p>
        </w:tc>
        <w:tc>
          <w:tcPr>
            <w:tcW w:w="1567" w:type="dxa"/>
          </w:tcPr>
          <w:p w14:paraId="0EC84610"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w:t>
            </w:r>
          </w:p>
        </w:tc>
        <w:tc>
          <w:tcPr>
            <w:tcW w:w="1255" w:type="dxa"/>
          </w:tcPr>
          <w:p w14:paraId="34348172"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5D56BDA4" w14:textId="77777777" w:rsidR="00DC38DA" w:rsidRDefault="00DC38DA" w:rsidP="00080DE4">
            <w:pPr>
              <w:jc w:val="center"/>
              <w:rPr>
                <w:rFonts w:asciiTheme="minorEastAsia" w:hAnsiTheme="minorEastAsia"/>
                <w:szCs w:val="21"/>
              </w:rPr>
            </w:pPr>
            <w:r>
              <w:rPr>
                <w:rFonts w:asciiTheme="minorEastAsia" w:hAnsiTheme="minorEastAsia" w:hint="eastAsia"/>
                <w:szCs w:val="21"/>
              </w:rPr>
              <w:t>杨以恒、叶柏成、徐哲远、骆佳俊</w:t>
            </w:r>
          </w:p>
        </w:tc>
      </w:tr>
      <w:tr w:rsidR="00DC38DA" w14:paraId="27A9259B" w14:textId="77777777" w:rsidTr="00080DE4">
        <w:tc>
          <w:tcPr>
            <w:tcW w:w="1449" w:type="dxa"/>
          </w:tcPr>
          <w:p w14:paraId="5DA3403A"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2</w:t>
            </w:r>
          </w:p>
        </w:tc>
        <w:tc>
          <w:tcPr>
            <w:tcW w:w="2122" w:type="dxa"/>
          </w:tcPr>
          <w:p w14:paraId="5AE3E954" w14:textId="19F99FCB" w:rsidR="00DC38DA" w:rsidRDefault="006A3AC3" w:rsidP="00080DE4">
            <w:pPr>
              <w:rPr>
                <w:rFonts w:asciiTheme="minorEastAsia" w:hAnsiTheme="minorEastAsia"/>
                <w:szCs w:val="21"/>
              </w:rPr>
            </w:pPr>
            <w:r>
              <w:rPr>
                <w:rFonts w:asciiTheme="minorEastAsia" w:hAnsiTheme="minorEastAsia" w:hint="eastAsia"/>
                <w:szCs w:val="21"/>
              </w:rPr>
              <w:t>需求工程项目</w:t>
            </w:r>
            <w:r w:rsidR="00DC38DA">
              <w:rPr>
                <w:rFonts w:asciiTheme="minorEastAsia" w:hAnsiTheme="minorEastAsia"/>
                <w:szCs w:val="21"/>
              </w:rPr>
              <w:t>计划</w:t>
            </w:r>
          </w:p>
        </w:tc>
        <w:tc>
          <w:tcPr>
            <w:tcW w:w="1567" w:type="dxa"/>
          </w:tcPr>
          <w:p w14:paraId="747B29CF" w14:textId="77777777" w:rsidR="00DC38DA" w:rsidRDefault="00DC38DA" w:rsidP="00080DE4">
            <w:pPr>
              <w:jc w:val="center"/>
              <w:rPr>
                <w:rFonts w:asciiTheme="minorEastAsia" w:hAnsiTheme="minorEastAsia"/>
                <w:szCs w:val="21"/>
              </w:rPr>
            </w:pPr>
            <w:r>
              <w:rPr>
                <w:rFonts w:asciiTheme="minorEastAsia" w:hAnsiTheme="minorEastAsia" w:hint="eastAsia"/>
                <w:szCs w:val="21"/>
              </w:rPr>
              <w:t>杨以恒</w:t>
            </w:r>
          </w:p>
        </w:tc>
        <w:tc>
          <w:tcPr>
            <w:tcW w:w="1255" w:type="dxa"/>
          </w:tcPr>
          <w:p w14:paraId="33FFD26D"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78386C8C"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沈启航、叶柏成、徐哲远、骆佳俊</w:t>
            </w:r>
          </w:p>
        </w:tc>
      </w:tr>
      <w:tr w:rsidR="00DC38DA" w14:paraId="28C65D41" w14:textId="77777777" w:rsidTr="00080DE4">
        <w:tc>
          <w:tcPr>
            <w:tcW w:w="1449" w:type="dxa"/>
          </w:tcPr>
          <w:p w14:paraId="13010F3A" w14:textId="29901B62"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sidR="006A3AC3">
              <w:rPr>
                <w:rFonts w:ascii="等线 Light" w:eastAsia="等线 Light" w:hAnsi="等线 Light" w:hint="eastAsia"/>
                <w:szCs w:val="21"/>
              </w:rPr>
              <w:t>3</w:t>
            </w:r>
          </w:p>
        </w:tc>
        <w:tc>
          <w:tcPr>
            <w:tcW w:w="2122" w:type="dxa"/>
          </w:tcPr>
          <w:p w14:paraId="2AB1CFAE" w14:textId="77777777" w:rsidR="00DC38DA" w:rsidRDefault="00DC38DA" w:rsidP="00080DE4">
            <w:pPr>
              <w:rPr>
                <w:rFonts w:asciiTheme="minorEastAsia" w:hAnsiTheme="minorEastAsia"/>
                <w:szCs w:val="21"/>
              </w:rPr>
            </w:pPr>
            <w:r>
              <w:rPr>
                <w:rFonts w:asciiTheme="minorEastAsia" w:hAnsiTheme="minorEastAsia" w:hint="eastAsia"/>
                <w:szCs w:val="21"/>
              </w:rPr>
              <w:t>软件需求规格说明书</w:t>
            </w:r>
          </w:p>
        </w:tc>
        <w:tc>
          <w:tcPr>
            <w:tcW w:w="1567" w:type="dxa"/>
          </w:tcPr>
          <w:p w14:paraId="0279151D" w14:textId="77777777" w:rsidR="00DC38DA" w:rsidRDefault="00DC38DA" w:rsidP="00080DE4">
            <w:pPr>
              <w:jc w:val="center"/>
              <w:rPr>
                <w:rFonts w:asciiTheme="minorEastAsia" w:hAnsiTheme="minorEastAsia"/>
                <w:szCs w:val="21"/>
              </w:rPr>
            </w:pPr>
            <w:r>
              <w:rPr>
                <w:rFonts w:asciiTheme="minorEastAsia" w:hAnsiTheme="minorEastAsia" w:hint="eastAsia"/>
                <w:szCs w:val="21"/>
              </w:rPr>
              <w:t>叶柏成</w:t>
            </w:r>
          </w:p>
        </w:tc>
        <w:tc>
          <w:tcPr>
            <w:tcW w:w="1255" w:type="dxa"/>
          </w:tcPr>
          <w:p w14:paraId="7A2BB746"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7A22EC0B"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沈启航、杨以恒、徐哲远、骆佳俊</w:t>
            </w:r>
          </w:p>
        </w:tc>
      </w:tr>
      <w:tr w:rsidR="00DC38DA" w14:paraId="144E39C2" w14:textId="77777777" w:rsidTr="00080DE4">
        <w:tc>
          <w:tcPr>
            <w:tcW w:w="1449" w:type="dxa"/>
          </w:tcPr>
          <w:p w14:paraId="500E23D2" w14:textId="30BD4FF2"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sidR="006A3AC3">
              <w:rPr>
                <w:rFonts w:ascii="等线 Light" w:eastAsia="等线 Light" w:hAnsi="等线 Light" w:hint="eastAsia"/>
                <w:szCs w:val="21"/>
              </w:rPr>
              <w:t>4</w:t>
            </w:r>
          </w:p>
        </w:tc>
        <w:tc>
          <w:tcPr>
            <w:tcW w:w="2122" w:type="dxa"/>
          </w:tcPr>
          <w:p w14:paraId="4980FCC4" w14:textId="77777777" w:rsidR="00DC38DA" w:rsidRDefault="00DC38DA" w:rsidP="00080DE4">
            <w:pPr>
              <w:rPr>
                <w:rFonts w:asciiTheme="minorEastAsia" w:hAnsiTheme="minorEastAsia"/>
                <w:szCs w:val="21"/>
              </w:rPr>
            </w:pPr>
            <w:r>
              <w:rPr>
                <w:rFonts w:asciiTheme="minorEastAsia" w:hAnsiTheme="minorEastAsia" w:hint="eastAsia"/>
                <w:szCs w:val="21"/>
              </w:rPr>
              <w:t>软件需求变更文档</w:t>
            </w:r>
          </w:p>
        </w:tc>
        <w:tc>
          <w:tcPr>
            <w:tcW w:w="1567" w:type="dxa"/>
          </w:tcPr>
          <w:p w14:paraId="746DBDFF" w14:textId="77777777" w:rsidR="00DC38DA" w:rsidRDefault="00DC38DA" w:rsidP="00080DE4">
            <w:pPr>
              <w:jc w:val="center"/>
              <w:rPr>
                <w:rFonts w:asciiTheme="minorEastAsia" w:hAnsiTheme="minorEastAsia"/>
                <w:szCs w:val="21"/>
              </w:rPr>
            </w:pPr>
            <w:r>
              <w:rPr>
                <w:rFonts w:asciiTheme="minorEastAsia" w:hAnsiTheme="minorEastAsia" w:hint="eastAsia"/>
                <w:szCs w:val="21"/>
              </w:rPr>
              <w:t>叶柏成</w:t>
            </w:r>
          </w:p>
        </w:tc>
        <w:tc>
          <w:tcPr>
            <w:tcW w:w="1255" w:type="dxa"/>
          </w:tcPr>
          <w:p w14:paraId="311ED4D3"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06D77FCB"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沈启航、杨以恒、徐哲远、骆佳俊</w:t>
            </w:r>
          </w:p>
        </w:tc>
      </w:tr>
      <w:tr w:rsidR="00DC38DA" w14:paraId="3CB9FE6F" w14:textId="77777777" w:rsidTr="00080DE4">
        <w:tc>
          <w:tcPr>
            <w:tcW w:w="1449" w:type="dxa"/>
          </w:tcPr>
          <w:p w14:paraId="180A84FF" w14:textId="3E73773A"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sidR="006A3AC3">
              <w:rPr>
                <w:rFonts w:ascii="等线 Light" w:eastAsia="等线 Light" w:hAnsi="等线 Light" w:hint="eastAsia"/>
                <w:szCs w:val="21"/>
              </w:rPr>
              <w:t>5</w:t>
            </w:r>
          </w:p>
        </w:tc>
        <w:tc>
          <w:tcPr>
            <w:tcW w:w="2122" w:type="dxa"/>
          </w:tcPr>
          <w:p w14:paraId="669CE2FB" w14:textId="258634C3" w:rsidR="00DC38DA" w:rsidRDefault="006A3AC3" w:rsidP="00080DE4">
            <w:pPr>
              <w:rPr>
                <w:rFonts w:asciiTheme="minorEastAsia" w:hAnsiTheme="minorEastAsia"/>
                <w:szCs w:val="21"/>
              </w:rPr>
            </w:pPr>
            <w:r>
              <w:rPr>
                <w:rFonts w:asciiTheme="minorEastAsia" w:hAnsiTheme="minorEastAsia" w:hint="eastAsia"/>
                <w:szCs w:val="21"/>
              </w:rPr>
              <w:t>项目总结报告</w:t>
            </w:r>
          </w:p>
        </w:tc>
        <w:tc>
          <w:tcPr>
            <w:tcW w:w="1567" w:type="dxa"/>
          </w:tcPr>
          <w:p w14:paraId="2BBCA7CD" w14:textId="77777777" w:rsidR="00DC38DA" w:rsidRDefault="00DC38DA" w:rsidP="00080DE4">
            <w:pPr>
              <w:jc w:val="center"/>
              <w:rPr>
                <w:rFonts w:asciiTheme="minorEastAsia" w:hAnsiTheme="minorEastAsia"/>
                <w:szCs w:val="21"/>
              </w:rPr>
            </w:pPr>
            <w:r>
              <w:rPr>
                <w:rFonts w:asciiTheme="minorEastAsia" w:hAnsiTheme="minorEastAsia" w:hint="eastAsia"/>
                <w:szCs w:val="21"/>
              </w:rPr>
              <w:t>骆佳俊</w:t>
            </w:r>
          </w:p>
        </w:tc>
        <w:tc>
          <w:tcPr>
            <w:tcW w:w="1255" w:type="dxa"/>
          </w:tcPr>
          <w:p w14:paraId="7F7E3D88"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290B9759"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沈启航、杨以恒、徐哲远、叶柏成</w:t>
            </w:r>
          </w:p>
        </w:tc>
      </w:tr>
    </w:tbl>
    <w:p w14:paraId="4F7639F0" w14:textId="262B22B4" w:rsidR="00011C31" w:rsidRDefault="00011C31" w:rsidP="009B45FD">
      <w:pPr>
        <w:pStyle w:val="3"/>
      </w:pPr>
      <w:bookmarkStart w:id="99" w:name="_Toc531879187"/>
      <w:r>
        <w:rPr>
          <w:rFonts w:hint="eastAsia"/>
        </w:rPr>
        <w:t>5.3.2</w:t>
      </w:r>
      <w:r>
        <w:t xml:space="preserve"> </w:t>
      </w:r>
      <w:r w:rsidR="00DC38DA">
        <w:rPr>
          <w:rFonts w:hint="eastAsia"/>
        </w:rPr>
        <w:t>问题报告和纠正措施</w:t>
      </w:r>
      <w:bookmarkEnd w:id="99"/>
    </w:p>
    <w:tbl>
      <w:tblPr>
        <w:tblStyle w:val="af3"/>
        <w:tblW w:w="0" w:type="auto"/>
        <w:tblLook w:val="04A0" w:firstRow="1" w:lastRow="0" w:firstColumn="1" w:lastColumn="0" w:noHBand="0" w:noVBand="1"/>
      </w:tblPr>
      <w:tblGrid>
        <w:gridCol w:w="2689"/>
        <w:gridCol w:w="992"/>
        <w:gridCol w:w="2268"/>
        <w:gridCol w:w="1559"/>
      </w:tblGrid>
      <w:tr w:rsidR="00DC38DA" w14:paraId="39E67E05" w14:textId="77777777" w:rsidTr="00DC38DA">
        <w:tc>
          <w:tcPr>
            <w:tcW w:w="2689" w:type="dxa"/>
            <w:shd w:val="clear" w:color="auto" w:fill="auto"/>
          </w:tcPr>
          <w:p w14:paraId="0B78D46B" w14:textId="77777777" w:rsidR="00DC38DA" w:rsidRPr="00B27BFA" w:rsidRDefault="00DC38DA" w:rsidP="00080DE4">
            <w:pPr>
              <w:jc w:val="center"/>
              <w:rPr>
                <w:b/>
              </w:rPr>
            </w:pPr>
            <w:r w:rsidRPr="00B27BFA">
              <w:rPr>
                <w:rFonts w:hint="eastAsia"/>
                <w:b/>
              </w:rPr>
              <w:t>问题名称</w:t>
            </w:r>
          </w:p>
        </w:tc>
        <w:tc>
          <w:tcPr>
            <w:tcW w:w="992" w:type="dxa"/>
            <w:shd w:val="clear" w:color="auto" w:fill="auto"/>
          </w:tcPr>
          <w:p w14:paraId="3579B7BB" w14:textId="77777777" w:rsidR="00DC38DA" w:rsidRPr="00B27BFA" w:rsidRDefault="00DC38DA" w:rsidP="00080DE4">
            <w:pPr>
              <w:jc w:val="center"/>
              <w:rPr>
                <w:b/>
              </w:rPr>
            </w:pPr>
            <w:r w:rsidRPr="00B27BFA">
              <w:rPr>
                <w:rFonts w:hint="eastAsia"/>
                <w:b/>
              </w:rPr>
              <w:t>负责</w:t>
            </w:r>
            <w:r w:rsidRPr="00B27BFA">
              <w:rPr>
                <w:b/>
              </w:rPr>
              <w:t>人</w:t>
            </w:r>
          </w:p>
        </w:tc>
        <w:tc>
          <w:tcPr>
            <w:tcW w:w="2268" w:type="dxa"/>
            <w:shd w:val="clear" w:color="auto" w:fill="auto"/>
          </w:tcPr>
          <w:p w14:paraId="198A56E1" w14:textId="77777777" w:rsidR="00DC38DA" w:rsidRPr="00B27BFA" w:rsidRDefault="00DC38DA" w:rsidP="00080DE4">
            <w:pPr>
              <w:jc w:val="center"/>
              <w:rPr>
                <w:b/>
              </w:rPr>
            </w:pPr>
            <w:r w:rsidRPr="00B27BFA">
              <w:rPr>
                <w:rFonts w:hint="eastAsia"/>
                <w:b/>
              </w:rPr>
              <w:t>解决</w:t>
            </w:r>
            <w:r w:rsidRPr="00B27BFA">
              <w:rPr>
                <w:b/>
              </w:rPr>
              <w:t>流程</w:t>
            </w:r>
          </w:p>
        </w:tc>
        <w:tc>
          <w:tcPr>
            <w:tcW w:w="1559" w:type="dxa"/>
            <w:shd w:val="clear" w:color="auto" w:fill="auto"/>
          </w:tcPr>
          <w:p w14:paraId="6B33B653" w14:textId="77777777" w:rsidR="00DC38DA" w:rsidRPr="00B27BFA" w:rsidRDefault="00DC38DA" w:rsidP="00080DE4">
            <w:pPr>
              <w:jc w:val="center"/>
              <w:rPr>
                <w:b/>
              </w:rPr>
            </w:pPr>
            <w:r w:rsidRPr="00B27BFA">
              <w:rPr>
                <w:rFonts w:hint="eastAsia"/>
                <w:b/>
              </w:rPr>
              <w:t>备注</w:t>
            </w:r>
          </w:p>
        </w:tc>
      </w:tr>
      <w:tr w:rsidR="00DC38DA" w14:paraId="04BE7105" w14:textId="77777777" w:rsidTr="00DC38DA">
        <w:tc>
          <w:tcPr>
            <w:tcW w:w="2689" w:type="dxa"/>
            <w:shd w:val="clear" w:color="auto" w:fill="auto"/>
          </w:tcPr>
          <w:p w14:paraId="5A7D66FF" w14:textId="77777777" w:rsidR="00DC38DA" w:rsidRDefault="00DC38DA" w:rsidP="00080DE4">
            <w:r>
              <w:rPr>
                <w:rFonts w:hint="eastAsia"/>
              </w:rPr>
              <w:lastRenderedPageBreak/>
              <w:t>无法</w:t>
            </w:r>
            <w:r>
              <w:t>评判</w:t>
            </w:r>
            <w:r>
              <w:rPr>
                <w:rFonts w:hint="eastAsia"/>
              </w:rPr>
              <w:t>内容</w:t>
            </w:r>
            <w:r>
              <w:t>是否合乎标准</w:t>
            </w:r>
          </w:p>
        </w:tc>
        <w:tc>
          <w:tcPr>
            <w:tcW w:w="992" w:type="dxa"/>
            <w:shd w:val="clear" w:color="auto" w:fill="auto"/>
          </w:tcPr>
          <w:p w14:paraId="17E53508" w14:textId="343A46F6" w:rsidR="00DC38DA" w:rsidRPr="00D76587" w:rsidRDefault="00DC38DA" w:rsidP="00080DE4">
            <w:r>
              <w:rPr>
                <w:rFonts w:hint="eastAsia"/>
              </w:rPr>
              <w:t>沈启航</w:t>
            </w:r>
          </w:p>
        </w:tc>
        <w:tc>
          <w:tcPr>
            <w:tcW w:w="2268" w:type="dxa"/>
            <w:shd w:val="clear" w:color="auto" w:fill="auto"/>
          </w:tcPr>
          <w:p w14:paraId="4F303911" w14:textId="77777777" w:rsidR="00DC38DA" w:rsidRDefault="00DC38DA" w:rsidP="00080DE4">
            <w:r>
              <w:rPr>
                <w:rFonts w:hint="eastAsia"/>
              </w:rPr>
              <w:t>小组</w:t>
            </w:r>
            <w:r>
              <w:t>讨论投票决定</w:t>
            </w:r>
          </w:p>
        </w:tc>
        <w:tc>
          <w:tcPr>
            <w:tcW w:w="1559" w:type="dxa"/>
            <w:shd w:val="clear" w:color="auto" w:fill="auto"/>
          </w:tcPr>
          <w:p w14:paraId="080A0DC2" w14:textId="77777777" w:rsidR="00DC38DA" w:rsidRDefault="00DC38DA" w:rsidP="00080DE4"/>
        </w:tc>
      </w:tr>
      <w:tr w:rsidR="00DC38DA" w14:paraId="4A7E105F" w14:textId="77777777" w:rsidTr="00DC38DA">
        <w:tc>
          <w:tcPr>
            <w:tcW w:w="2689" w:type="dxa"/>
            <w:shd w:val="clear" w:color="auto" w:fill="auto"/>
          </w:tcPr>
          <w:p w14:paraId="1902805F" w14:textId="77777777" w:rsidR="00DC38DA" w:rsidRDefault="00DC38DA" w:rsidP="00080DE4">
            <w:r>
              <w:rPr>
                <w:rFonts w:hint="eastAsia"/>
              </w:rPr>
              <w:t>测试工具难以使用</w:t>
            </w:r>
          </w:p>
        </w:tc>
        <w:tc>
          <w:tcPr>
            <w:tcW w:w="992" w:type="dxa"/>
            <w:shd w:val="clear" w:color="auto" w:fill="auto"/>
          </w:tcPr>
          <w:p w14:paraId="10036ECB" w14:textId="71AB1EC5" w:rsidR="00DC38DA" w:rsidRDefault="00DC38DA" w:rsidP="00080DE4">
            <w:r>
              <w:rPr>
                <w:rFonts w:hint="eastAsia"/>
              </w:rPr>
              <w:t>叶柏成</w:t>
            </w:r>
          </w:p>
        </w:tc>
        <w:tc>
          <w:tcPr>
            <w:tcW w:w="2268" w:type="dxa"/>
            <w:shd w:val="clear" w:color="auto" w:fill="auto"/>
          </w:tcPr>
          <w:p w14:paraId="6EBE10A6" w14:textId="77777777" w:rsidR="00DC38DA" w:rsidRDefault="00DC38DA" w:rsidP="00080DE4">
            <w:r>
              <w:rPr>
                <w:rFonts w:hint="eastAsia"/>
              </w:rPr>
              <w:t>决定人员学习测试工具并定下具体时间进行组员培训</w:t>
            </w:r>
          </w:p>
        </w:tc>
        <w:tc>
          <w:tcPr>
            <w:tcW w:w="1559" w:type="dxa"/>
            <w:shd w:val="clear" w:color="auto" w:fill="auto"/>
          </w:tcPr>
          <w:p w14:paraId="0C91A545" w14:textId="77777777" w:rsidR="00DC38DA" w:rsidRDefault="00DC38DA" w:rsidP="00080DE4"/>
        </w:tc>
      </w:tr>
    </w:tbl>
    <w:p w14:paraId="3EAE906C" w14:textId="2CAC1B21" w:rsidR="00574C23" w:rsidRDefault="00947F56">
      <w:pPr>
        <w:pStyle w:val="1"/>
      </w:pPr>
      <w:bookmarkStart w:id="100" w:name="_Toc531879188"/>
      <w:r>
        <w:rPr>
          <w:rFonts w:hint="eastAsia"/>
        </w:rPr>
        <w:t>6</w:t>
      </w:r>
      <w:r>
        <w:t xml:space="preserve"> </w:t>
      </w:r>
      <w:r>
        <w:rPr>
          <w:rFonts w:hint="eastAsia"/>
        </w:rPr>
        <w:t>人力资源管理计划</w:t>
      </w:r>
      <w:bookmarkEnd w:id="85"/>
      <w:bookmarkEnd w:id="100"/>
    </w:p>
    <w:p w14:paraId="61997A75" w14:textId="04B990C7" w:rsidR="008447ED" w:rsidRPr="00BC4203" w:rsidRDefault="008447ED" w:rsidP="003F1F9C">
      <w:pPr>
        <w:pStyle w:val="2"/>
      </w:pPr>
      <w:bookmarkStart w:id="101" w:name="_Toc531879189"/>
      <w:r w:rsidRPr="00BC4203">
        <w:rPr>
          <w:rFonts w:hint="eastAsia"/>
        </w:rPr>
        <w:t>6.1</w:t>
      </w:r>
      <w:r w:rsidRPr="00BC4203">
        <w:t xml:space="preserve"> </w:t>
      </w:r>
      <w:r w:rsidRPr="00BC4203">
        <w:rPr>
          <w:rFonts w:hint="eastAsia"/>
        </w:rPr>
        <w:t>角色和职责</w:t>
      </w:r>
      <w:bookmarkEnd w:id="101"/>
    </w:p>
    <w:p w14:paraId="794E826F" w14:textId="0C353416" w:rsidR="008447ED" w:rsidRPr="00BC4203" w:rsidRDefault="008447ED" w:rsidP="003F1F9C">
      <w:pPr>
        <w:pStyle w:val="3"/>
      </w:pPr>
      <w:bookmarkStart w:id="102" w:name="_Toc531879190"/>
      <w:r w:rsidRPr="00BC4203">
        <w:t>6.1</w:t>
      </w:r>
      <w:r w:rsidRPr="00BC4203">
        <w:rPr>
          <w:rFonts w:hint="eastAsia"/>
        </w:rPr>
        <w:t xml:space="preserve">.1 </w:t>
      </w:r>
      <w:r w:rsidRPr="00BC4203">
        <w:rPr>
          <w:rFonts w:hint="eastAsia"/>
        </w:rPr>
        <w:t>项目经理</w:t>
      </w:r>
      <w:bookmarkEnd w:id="102"/>
    </w:p>
    <w:p w14:paraId="7956DFBC" w14:textId="77777777" w:rsidR="008447ED" w:rsidRDefault="008447ED" w:rsidP="008447ED">
      <w:pPr>
        <w:spacing w:line="360" w:lineRule="auto"/>
        <w:ind w:firstLineChars="180" w:firstLine="378"/>
        <w:rPr>
          <w:szCs w:val="21"/>
        </w:rPr>
      </w:pPr>
      <w:r>
        <w:rPr>
          <w:rFonts w:hint="eastAsia"/>
          <w:szCs w:val="21"/>
        </w:rPr>
        <w:t>职位描述</w:t>
      </w:r>
      <w:r>
        <w:rPr>
          <w:szCs w:val="21"/>
        </w:rPr>
        <w:t>：</w:t>
      </w:r>
    </w:p>
    <w:p w14:paraId="14D23858" w14:textId="77777777" w:rsidR="008447ED" w:rsidRDefault="008447ED" w:rsidP="008447ED">
      <w:pPr>
        <w:spacing w:line="360" w:lineRule="auto"/>
        <w:ind w:firstLineChars="180" w:firstLine="378"/>
        <w:rPr>
          <w:szCs w:val="21"/>
        </w:rPr>
      </w:pPr>
      <w:r>
        <w:rPr>
          <w:rFonts w:hint="eastAsia"/>
          <w:szCs w:val="21"/>
        </w:rPr>
        <w:t>负责</w:t>
      </w:r>
      <w:r>
        <w:rPr>
          <w:szCs w:val="21"/>
        </w:rPr>
        <w:t>整体项目规划，</w:t>
      </w:r>
      <w:r>
        <w:rPr>
          <w:rFonts w:hint="eastAsia"/>
          <w:szCs w:val="21"/>
        </w:rPr>
        <w:t>分配</w:t>
      </w:r>
      <w:r>
        <w:rPr>
          <w:szCs w:val="21"/>
        </w:rPr>
        <w:t>任务，统合组内各成员分工</w:t>
      </w:r>
      <w:r>
        <w:rPr>
          <w:rFonts w:hint="eastAsia"/>
          <w:szCs w:val="21"/>
        </w:rPr>
        <w:t>，协调</w:t>
      </w:r>
      <w:r>
        <w:rPr>
          <w:szCs w:val="21"/>
        </w:rPr>
        <w:t>各成员之间的关系，指定成员工作目标及时间规划。</w:t>
      </w:r>
      <w:r>
        <w:rPr>
          <w:rFonts w:hint="eastAsia"/>
          <w:szCs w:val="21"/>
        </w:rPr>
        <w:t>对</w:t>
      </w:r>
      <w:r>
        <w:rPr>
          <w:szCs w:val="21"/>
        </w:rPr>
        <w:t>项目资源进行管理及分配</w:t>
      </w:r>
      <w:r>
        <w:rPr>
          <w:rFonts w:hint="eastAsia"/>
          <w:szCs w:val="21"/>
        </w:rPr>
        <w:t>，</w:t>
      </w:r>
      <w:r>
        <w:rPr>
          <w:szCs w:val="21"/>
        </w:rPr>
        <w:t>对项目情况进行宏观把控</w:t>
      </w:r>
      <w:r>
        <w:rPr>
          <w:rFonts w:hint="eastAsia"/>
          <w:szCs w:val="21"/>
        </w:rPr>
        <w:t>，</w:t>
      </w:r>
      <w:r>
        <w:rPr>
          <w:szCs w:val="21"/>
        </w:rPr>
        <w:t>规避风险</w:t>
      </w:r>
      <w:r>
        <w:rPr>
          <w:rFonts w:hint="eastAsia"/>
          <w:szCs w:val="21"/>
        </w:rPr>
        <w:t>，</w:t>
      </w:r>
      <w:r>
        <w:rPr>
          <w:szCs w:val="21"/>
        </w:rPr>
        <w:t>保证项目在客户要求下完成，符号客户要求，完成项目目标。有权召开例会</w:t>
      </w:r>
      <w:r>
        <w:rPr>
          <w:rFonts w:hint="eastAsia"/>
          <w:szCs w:val="21"/>
        </w:rPr>
        <w:t>并</w:t>
      </w:r>
      <w:r>
        <w:rPr>
          <w:szCs w:val="21"/>
        </w:rPr>
        <w:t>指定</w:t>
      </w:r>
      <w:r>
        <w:rPr>
          <w:rFonts w:hint="eastAsia"/>
          <w:szCs w:val="21"/>
        </w:rPr>
        <w:t>例会时间</w:t>
      </w:r>
      <w:r>
        <w:rPr>
          <w:szCs w:val="21"/>
        </w:rPr>
        <w:t>，有权在规范内调整成员工作以应对突发状况（</w:t>
      </w:r>
      <w:r>
        <w:rPr>
          <w:rFonts w:hint="eastAsia"/>
          <w:szCs w:val="21"/>
        </w:rPr>
        <w:t>成员</w:t>
      </w:r>
      <w:r>
        <w:rPr>
          <w:szCs w:val="21"/>
        </w:rPr>
        <w:t>请假、临时退出小组、</w:t>
      </w:r>
      <w:r>
        <w:rPr>
          <w:rFonts w:hint="eastAsia"/>
          <w:szCs w:val="21"/>
        </w:rPr>
        <w:t>顾客</w:t>
      </w:r>
      <w:r>
        <w:rPr>
          <w:szCs w:val="21"/>
        </w:rPr>
        <w:t>提出要求，等等）</w:t>
      </w:r>
      <w:r>
        <w:rPr>
          <w:rFonts w:hint="eastAsia"/>
          <w:szCs w:val="21"/>
        </w:rPr>
        <w:t>，</w:t>
      </w:r>
      <w:r>
        <w:rPr>
          <w:szCs w:val="21"/>
        </w:rPr>
        <w:t>有权对不符合规范的操作或成员行为进行批评惩罚</w:t>
      </w:r>
      <w:r>
        <w:rPr>
          <w:rFonts w:hint="eastAsia"/>
          <w:szCs w:val="21"/>
        </w:rPr>
        <w:t>。</w:t>
      </w:r>
      <w:r>
        <w:rPr>
          <w:szCs w:val="21"/>
        </w:rPr>
        <w:t>项目</w:t>
      </w:r>
      <w:r>
        <w:rPr>
          <w:rFonts w:hint="eastAsia"/>
          <w:szCs w:val="21"/>
        </w:rPr>
        <w:t>出现</w:t>
      </w:r>
      <w:r>
        <w:rPr>
          <w:szCs w:val="21"/>
        </w:rPr>
        <w:t>整体问题时承担主要责任</w:t>
      </w:r>
      <w:r>
        <w:rPr>
          <w:rFonts w:hint="eastAsia"/>
          <w:szCs w:val="21"/>
        </w:rPr>
        <w:t>。</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55F6A6E1" w14:textId="77777777" w:rsidTr="00025031">
        <w:tc>
          <w:tcPr>
            <w:tcW w:w="616" w:type="dxa"/>
          </w:tcPr>
          <w:p w14:paraId="5FC843FC"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616" w:type="dxa"/>
          </w:tcPr>
          <w:p w14:paraId="20E50758"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99" w:type="dxa"/>
          </w:tcPr>
          <w:p w14:paraId="0D578AEC"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59" w:type="dxa"/>
          </w:tcPr>
          <w:p w14:paraId="72792BF0"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2D979CD6"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2C6880F4"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4027E7DC"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68B72900" w14:textId="77777777" w:rsidTr="00025031">
        <w:tc>
          <w:tcPr>
            <w:tcW w:w="616" w:type="dxa"/>
          </w:tcPr>
          <w:p w14:paraId="726CFC46" w14:textId="77777777" w:rsidR="008447ED" w:rsidRDefault="008447ED" w:rsidP="00025031">
            <w:pPr>
              <w:spacing w:line="360" w:lineRule="auto"/>
              <w:rPr>
                <w:szCs w:val="21"/>
              </w:rPr>
            </w:pPr>
            <w:r>
              <w:rPr>
                <w:rFonts w:hint="eastAsia"/>
                <w:szCs w:val="21"/>
              </w:rPr>
              <w:t>项目经理</w:t>
            </w:r>
          </w:p>
        </w:tc>
        <w:tc>
          <w:tcPr>
            <w:tcW w:w="616" w:type="dxa"/>
          </w:tcPr>
          <w:p w14:paraId="5A16F0E8" w14:textId="77777777" w:rsidR="008447ED" w:rsidRDefault="008447ED" w:rsidP="00025031">
            <w:pPr>
              <w:spacing w:line="360" w:lineRule="auto"/>
              <w:rPr>
                <w:szCs w:val="21"/>
              </w:rPr>
            </w:pPr>
            <w:r>
              <w:rPr>
                <w:rFonts w:hint="eastAsia"/>
                <w:szCs w:val="21"/>
              </w:rPr>
              <w:t>沈启航</w:t>
            </w:r>
          </w:p>
        </w:tc>
        <w:tc>
          <w:tcPr>
            <w:tcW w:w="799" w:type="dxa"/>
          </w:tcPr>
          <w:p w14:paraId="3D24C847"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47241705" w14:textId="77777777" w:rsidR="008447ED" w:rsidRDefault="008447ED" w:rsidP="00025031">
            <w:pPr>
              <w:spacing w:line="360" w:lineRule="auto"/>
              <w:rPr>
                <w:szCs w:val="21"/>
              </w:rPr>
            </w:pPr>
            <w:r>
              <w:rPr>
                <w:rFonts w:hint="eastAsia"/>
                <w:szCs w:val="21"/>
              </w:rPr>
              <w:t>31601404</w:t>
            </w:r>
          </w:p>
        </w:tc>
        <w:tc>
          <w:tcPr>
            <w:tcW w:w="1429" w:type="dxa"/>
          </w:tcPr>
          <w:p w14:paraId="4E9402BE" w14:textId="77777777" w:rsidR="008447ED" w:rsidRDefault="008447ED" w:rsidP="00025031">
            <w:pPr>
              <w:spacing w:line="360" w:lineRule="auto"/>
              <w:rPr>
                <w:szCs w:val="21"/>
              </w:rPr>
            </w:pPr>
            <w:r>
              <w:rPr>
                <w:rFonts w:hint="eastAsia"/>
                <w:szCs w:val="21"/>
              </w:rPr>
              <w:t>15988122404</w:t>
            </w:r>
          </w:p>
        </w:tc>
        <w:tc>
          <w:tcPr>
            <w:tcW w:w="2570" w:type="dxa"/>
          </w:tcPr>
          <w:p w14:paraId="1F3A0A64" w14:textId="77777777" w:rsidR="008447ED" w:rsidRDefault="008447ED" w:rsidP="00025031">
            <w:pPr>
              <w:spacing w:line="360" w:lineRule="auto"/>
              <w:rPr>
                <w:szCs w:val="21"/>
              </w:rPr>
            </w:pPr>
            <w:r>
              <w:rPr>
                <w:rFonts w:hint="eastAsia"/>
                <w:szCs w:val="21"/>
              </w:rPr>
              <w:t>31601404</w:t>
            </w:r>
            <w:r>
              <w:rPr>
                <w:szCs w:val="21"/>
              </w:rPr>
              <w:t>@stu.zucc.edu.cn</w:t>
            </w:r>
          </w:p>
        </w:tc>
        <w:tc>
          <w:tcPr>
            <w:tcW w:w="1107" w:type="dxa"/>
          </w:tcPr>
          <w:p w14:paraId="10AD703A" w14:textId="77777777" w:rsidR="008447ED" w:rsidRDefault="008447ED" w:rsidP="00025031">
            <w:pPr>
              <w:spacing w:line="360" w:lineRule="auto"/>
              <w:rPr>
                <w:szCs w:val="21"/>
              </w:rPr>
            </w:pPr>
            <w:r>
              <w:rPr>
                <w:rFonts w:hint="eastAsia"/>
                <w:szCs w:val="21"/>
              </w:rPr>
              <w:t>弘毅</w:t>
            </w:r>
            <w:r>
              <w:rPr>
                <w:szCs w:val="21"/>
              </w:rPr>
              <w:t>B1-614</w:t>
            </w:r>
          </w:p>
        </w:tc>
      </w:tr>
    </w:tbl>
    <w:p w14:paraId="35CE191D" w14:textId="0ABE149F" w:rsidR="008447ED" w:rsidRDefault="008447ED" w:rsidP="003F1F9C">
      <w:pPr>
        <w:pStyle w:val="3"/>
      </w:pPr>
      <w:bookmarkStart w:id="103" w:name="_Toc531879191"/>
      <w:r w:rsidRPr="008447ED">
        <w:t>6.1</w:t>
      </w:r>
      <w:r w:rsidRPr="008447ED">
        <w:rPr>
          <w:rFonts w:hint="eastAsia"/>
        </w:rPr>
        <w:t>.2</w:t>
      </w:r>
      <w:r>
        <w:t xml:space="preserve"> </w:t>
      </w:r>
      <w:r w:rsidRPr="008447ED">
        <w:rPr>
          <w:rFonts w:hint="eastAsia"/>
        </w:rPr>
        <w:t>任务审核员</w:t>
      </w:r>
      <w:bookmarkEnd w:id="103"/>
    </w:p>
    <w:p w14:paraId="147D884A" w14:textId="77777777" w:rsidR="008447ED" w:rsidRDefault="008447ED" w:rsidP="008447ED">
      <w:pPr>
        <w:pStyle w:val="afe"/>
        <w:spacing w:line="360" w:lineRule="auto"/>
      </w:pPr>
      <w:r>
        <w:rPr>
          <w:rFonts w:hint="eastAsia"/>
        </w:rPr>
        <w:t>职位描述</w:t>
      </w:r>
      <w:r>
        <w:t>：</w:t>
      </w:r>
    </w:p>
    <w:p w14:paraId="2EE2482A" w14:textId="77777777" w:rsidR="008447ED" w:rsidRDefault="008447ED" w:rsidP="008447ED">
      <w:pPr>
        <w:pStyle w:val="afe"/>
        <w:spacing w:line="360" w:lineRule="auto"/>
      </w:pPr>
      <w:r>
        <w:tab/>
      </w:r>
      <w:r>
        <w:rPr>
          <w:rFonts w:hint="eastAsia"/>
        </w:rPr>
        <w:t>负责</w:t>
      </w:r>
      <w:r>
        <w:t>审核各阶段任务完成情况，</w:t>
      </w:r>
      <w:r>
        <w:rPr>
          <w:rFonts w:hint="eastAsia"/>
        </w:rPr>
        <w:t>形成</w:t>
      </w:r>
      <w:r>
        <w:t>每日汇总</w:t>
      </w:r>
      <w:r>
        <w:rPr>
          <w:rFonts w:hint="eastAsia"/>
        </w:rPr>
        <w:t>并</w:t>
      </w:r>
      <w:r>
        <w:t>评价个人工作完成情况。有权对不符合规范的操作或成员行为进行批评惩罚</w:t>
      </w:r>
      <w:r>
        <w:rPr>
          <w:rFonts w:hint="eastAsia"/>
        </w:rPr>
        <w:t>。没有</w:t>
      </w:r>
      <w:r>
        <w:t>及时提醒项目人员工作进度，没有按时统计个人</w:t>
      </w:r>
      <w:r>
        <w:lastRenderedPageBreak/>
        <w:t>工作完成情况，或</w:t>
      </w:r>
      <w:r>
        <w:rPr>
          <w:rFonts w:hint="eastAsia"/>
        </w:rPr>
        <w:t>项目</w:t>
      </w:r>
      <w:r>
        <w:t>人员伙同审核员欺瞒项目经理时承担主要责任。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5"/>
        <w:gridCol w:w="594"/>
        <w:gridCol w:w="777"/>
        <w:gridCol w:w="1145"/>
        <w:gridCol w:w="1421"/>
        <w:gridCol w:w="2736"/>
        <w:gridCol w:w="1028"/>
      </w:tblGrid>
      <w:tr w:rsidR="008447ED" w14:paraId="1C5F4787" w14:textId="77777777" w:rsidTr="00025031">
        <w:tc>
          <w:tcPr>
            <w:tcW w:w="595" w:type="dxa"/>
          </w:tcPr>
          <w:p w14:paraId="39F73F76"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594" w:type="dxa"/>
          </w:tcPr>
          <w:p w14:paraId="5D4A614A"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77" w:type="dxa"/>
          </w:tcPr>
          <w:p w14:paraId="09834268"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45" w:type="dxa"/>
          </w:tcPr>
          <w:p w14:paraId="0B974030"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1" w:type="dxa"/>
          </w:tcPr>
          <w:p w14:paraId="448631F3"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736" w:type="dxa"/>
          </w:tcPr>
          <w:p w14:paraId="6B37202D"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028" w:type="dxa"/>
          </w:tcPr>
          <w:p w14:paraId="3CDA4394"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16F6922D" w14:textId="77777777" w:rsidTr="00025031">
        <w:tc>
          <w:tcPr>
            <w:tcW w:w="595" w:type="dxa"/>
          </w:tcPr>
          <w:p w14:paraId="0E47D9D1" w14:textId="77777777" w:rsidR="008447ED" w:rsidRDefault="008447ED" w:rsidP="00025031">
            <w:pPr>
              <w:spacing w:line="360" w:lineRule="auto"/>
              <w:rPr>
                <w:rFonts w:asciiTheme="minorEastAsia" w:hAnsiTheme="minorEastAsia"/>
                <w:szCs w:val="21"/>
              </w:rPr>
            </w:pPr>
            <w:r>
              <w:rPr>
                <w:rFonts w:asciiTheme="minorEastAsia" w:hAnsiTheme="minorEastAsia" w:hint="eastAsia"/>
                <w:szCs w:val="21"/>
              </w:rPr>
              <w:t>任务审核</w:t>
            </w:r>
            <w:r>
              <w:rPr>
                <w:rFonts w:asciiTheme="minorEastAsia" w:hAnsiTheme="minorEastAsia"/>
                <w:szCs w:val="21"/>
              </w:rPr>
              <w:t>员</w:t>
            </w:r>
          </w:p>
        </w:tc>
        <w:tc>
          <w:tcPr>
            <w:tcW w:w="594" w:type="dxa"/>
          </w:tcPr>
          <w:p w14:paraId="757BDD3F" w14:textId="77777777" w:rsidR="008447ED" w:rsidRDefault="008447ED" w:rsidP="00025031">
            <w:pPr>
              <w:spacing w:line="360" w:lineRule="auto"/>
              <w:rPr>
                <w:rFonts w:asciiTheme="minorEastAsia" w:hAnsiTheme="minorEastAsia"/>
                <w:szCs w:val="21"/>
              </w:rPr>
            </w:pPr>
            <w:r>
              <w:rPr>
                <w:rFonts w:asciiTheme="minorEastAsia" w:hAnsiTheme="minorEastAsia" w:hint="eastAsia"/>
                <w:szCs w:val="21"/>
              </w:rPr>
              <w:t>杨以恒</w:t>
            </w:r>
          </w:p>
        </w:tc>
        <w:tc>
          <w:tcPr>
            <w:tcW w:w="777" w:type="dxa"/>
          </w:tcPr>
          <w:p w14:paraId="2BE3AE2D" w14:textId="77777777" w:rsidR="008447ED" w:rsidRDefault="008447ED" w:rsidP="00025031">
            <w:pPr>
              <w:spacing w:line="360" w:lineRule="auto"/>
              <w:rPr>
                <w:rFonts w:asciiTheme="minorEastAsia" w:hAnsiTheme="minorEastAsia"/>
                <w:szCs w:val="21"/>
              </w:rPr>
            </w:pPr>
            <w:r>
              <w:rPr>
                <w:rFonts w:asciiTheme="minorEastAsia" w:hAnsiTheme="minorEastAsia" w:hint="eastAsia"/>
                <w:szCs w:val="21"/>
              </w:rPr>
              <w:t>软件工程1602</w:t>
            </w:r>
          </w:p>
        </w:tc>
        <w:tc>
          <w:tcPr>
            <w:tcW w:w="1145" w:type="dxa"/>
          </w:tcPr>
          <w:p w14:paraId="589DCA97" w14:textId="77777777" w:rsidR="008447ED" w:rsidRDefault="008447ED" w:rsidP="00025031">
            <w:pPr>
              <w:spacing w:line="360" w:lineRule="auto"/>
              <w:rPr>
                <w:rFonts w:asciiTheme="minorEastAsia" w:hAnsiTheme="minorEastAsia"/>
                <w:szCs w:val="21"/>
              </w:rPr>
            </w:pPr>
            <w:r>
              <w:rPr>
                <w:rFonts w:asciiTheme="minorEastAsia" w:hAnsiTheme="minorEastAsia"/>
                <w:szCs w:val="21"/>
              </w:rPr>
              <w:t>31601410</w:t>
            </w:r>
          </w:p>
        </w:tc>
        <w:tc>
          <w:tcPr>
            <w:tcW w:w="1421" w:type="dxa"/>
          </w:tcPr>
          <w:p w14:paraId="3871DF51" w14:textId="77777777" w:rsidR="008447ED" w:rsidRDefault="008447ED" w:rsidP="00025031">
            <w:pPr>
              <w:spacing w:line="360" w:lineRule="auto"/>
              <w:rPr>
                <w:rFonts w:asciiTheme="minorEastAsia" w:hAnsiTheme="minorEastAsia"/>
                <w:szCs w:val="21"/>
              </w:rPr>
            </w:pPr>
            <w:r>
              <w:rPr>
                <w:rFonts w:asciiTheme="minorEastAsia" w:hAnsiTheme="minorEastAsia"/>
                <w:szCs w:val="21"/>
              </w:rPr>
              <w:t>18989678901</w:t>
            </w:r>
          </w:p>
        </w:tc>
        <w:tc>
          <w:tcPr>
            <w:tcW w:w="2736" w:type="dxa"/>
          </w:tcPr>
          <w:p w14:paraId="039105D0" w14:textId="77777777" w:rsidR="008447ED" w:rsidRDefault="008447ED" w:rsidP="00025031">
            <w:pPr>
              <w:spacing w:line="360" w:lineRule="auto"/>
              <w:rPr>
                <w:rFonts w:asciiTheme="minorEastAsia" w:hAnsiTheme="minorEastAsia"/>
                <w:szCs w:val="21"/>
              </w:rPr>
            </w:pPr>
            <w:r>
              <w:rPr>
                <w:rFonts w:asciiTheme="minorEastAsia" w:hAnsiTheme="minorEastAsia"/>
                <w:szCs w:val="21"/>
              </w:rPr>
              <w:t>31601410@stu.zucc.edu.cn</w:t>
            </w:r>
          </w:p>
        </w:tc>
        <w:tc>
          <w:tcPr>
            <w:tcW w:w="1028" w:type="dxa"/>
          </w:tcPr>
          <w:p w14:paraId="6D98B8CD" w14:textId="77777777" w:rsidR="008447ED" w:rsidRDefault="008447ED" w:rsidP="00025031">
            <w:pPr>
              <w:spacing w:line="360" w:lineRule="auto"/>
              <w:rPr>
                <w:rFonts w:asciiTheme="minorEastAsia" w:hAnsiTheme="minorEastAsia"/>
                <w:szCs w:val="21"/>
              </w:rPr>
            </w:pPr>
            <w:r>
              <w:rPr>
                <w:rFonts w:asciiTheme="minorEastAsia" w:hAnsiTheme="minorEastAsia" w:hint="eastAsia"/>
                <w:szCs w:val="21"/>
              </w:rPr>
              <w:t>弘毅B1-615</w:t>
            </w:r>
          </w:p>
        </w:tc>
      </w:tr>
    </w:tbl>
    <w:p w14:paraId="21135CF8" w14:textId="395CD5F4" w:rsidR="008447ED" w:rsidRPr="00BC4203" w:rsidRDefault="008447ED" w:rsidP="003F1F9C">
      <w:pPr>
        <w:pStyle w:val="3"/>
      </w:pPr>
      <w:bookmarkStart w:id="104" w:name="_Toc531879192"/>
      <w:r w:rsidRPr="00BC4203">
        <w:t>6.1</w:t>
      </w:r>
      <w:r w:rsidRPr="00BC4203">
        <w:rPr>
          <w:rFonts w:hint="eastAsia"/>
        </w:rPr>
        <w:t>.</w:t>
      </w:r>
      <w:r w:rsidR="00AF669C">
        <w:rPr>
          <w:rFonts w:hint="eastAsia"/>
        </w:rPr>
        <w:t>3</w:t>
      </w:r>
      <w:r w:rsidRPr="00BC4203">
        <w:t xml:space="preserve"> </w:t>
      </w:r>
      <w:r w:rsidRPr="00BC4203">
        <w:rPr>
          <w:rFonts w:hint="eastAsia"/>
        </w:rPr>
        <w:t>文档整合员</w:t>
      </w:r>
      <w:bookmarkEnd w:id="104"/>
    </w:p>
    <w:p w14:paraId="17663BB0" w14:textId="77777777" w:rsidR="008447ED" w:rsidRDefault="008447ED" w:rsidP="008447ED">
      <w:pPr>
        <w:pStyle w:val="afe"/>
        <w:spacing w:line="360" w:lineRule="auto"/>
      </w:pPr>
      <w:r>
        <w:rPr>
          <w:rFonts w:hint="eastAsia"/>
        </w:rPr>
        <w:t>职位描述</w:t>
      </w:r>
      <w:r>
        <w:t>：</w:t>
      </w:r>
    </w:p>
    <w:p w14:paraId="480C9FA3" w14:textId="77777777" w:rsidR="008447ED" w:rsidRDefault="008447ED" w:rsidP="008447ED">
      <w:pPr>
        <w:pStyle w:val="afe"/>
        <w:spacing w:line="360" w:lineRule="auto"/>
      </w:pPr>
      <w:r>
        <w:tab/>
      </w:r>
      <w:r>
        <w:rPr>
          <w:rFonts w:hint="eastAsia"/>
        </w:rPr>
        <w:t>负责</w:t>
      </w:r>
      <w:r>
        <w:t>整合文档并与各</w:t>
      </w:r>
      <w:proofErr w:type="gramStart"/>
      <w:r>
        <w:t>版块</w:t>
      </w:r>
      <w:proofErr w:type="gramEnd"/>
      <w:r>
        <w:t>负责人</w:t>
      </w:r>
      <w:r>
        <w:rPr>
          <w:rFonts w:hint="eastAsia"/>
        </w:rPr>
        <w:t>核实</w:t>
      </w:r>
      <w:r>
        <w:t>，</w:t>
      </w:r>
      <w:r>
        <w:rPr>
          <w:rFonts w:hint="eastAsia"/>
        </w:rPr>
        <w:t>与任务</w:t>
      </w:r>
      <w:r>
        <w:t>审核员和项目经理审核，上传至</w:t>
      </w:r>
      <w:r>
        <w:t>Git</w:t>
      </w:r>
      <w:r>
        <w:t>工作目录。</w:t>
      </w:r>
      <w:r>
        <w:rPr>
          <w:rFonts w:hint="eastAsia"/>
        </w:rPr>
        <w:t>没有</w:t>
      </w:r>
      <w:r>
        <w:t>与模块负责人沟通</w:t>
      </w:r>
      <w:r>
        <w:rPr>
          <w:rFonts w:hint="eastAsia"/>
        </w:rPr>
        <w:t>，</w:t>
      </w:r>
      <w:r>
        <w:t>或及时</w:t>
      </w:r>
      <w:r>
        <w:rPr>
          <w:rFonts w:hint="eastAsia"/>
        </w:rPr>
        <w:t>整合</w:t>
      </w:r>
      <w:r>
        <w:t>文</w:t>
      </w:r>
      <w:r>
        <w:rPr>
          <w:rFonts w:hint="eastAsia"/>
        </w:rPr>
        <w:t>档</w:t>
      </w:r>
      <w:r>
        <w:t>上传至</w:t>
      </w:r>
      <w:r>
        <w:t>GIt</w:t>
      </w:r>
      <w:r>
        <w:rPr>
          <w:rFonts w:hint="eastAsia"/>
        </w:rPr>
        <w:t>时承担</w:t>
      </w:r>
      <w:r>
        <w:t>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0AD67C7F" w14:textId="77777777" w:rsidTr="00025031">
        <w:tc>
          <w:tcPr>
            <w:tcW w:w="616" w:type="dxa"/>
          </w:tcPr>
          <w:p w14:paraId="2754FBBF"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616" w:type="dxa"/>
          </w:tcPr>
          <w:p w14:paraId="024A8577"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99" w:type="dxa"/>
          </w:tcPr>
          <w:p w14:paraId="7FEEC6BF"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59" w:type="dxa"/>
          </w:tcPr>
          <w:p w14:paraId="064B8727"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1A8C8DA8"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1D231923"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6688028B"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5EB4D404" w14:textId="77777777" w:rsidTr="00025031">
        <w:tc>
          <w:tcPr>
            <w:tcW w:w="616" w:type="dxa"/>
          </w:tcPr>
          <w:p w14:paraId="6172BA20" w14:textId="77777777" w:rsidR="008447ED" w:rsidRDefault="008447ED" w:rsidP="00025031">
            <w:pPr>
              <w:spacing w:line="360" w:lineRule="auto"/>
              <w:rPr>
                <w:szCs w:val="21"/>
              </w:rPr>
            </w:pPr>
            <w:r>
              <w:rPr>
                <w:rFonts w:hint="eastAsia"/>
                <w:szCs w:val="21"/>
              </w:rPr>
              <w:t>文档</w:t>
            </w:r>
            <w:proofErr w:type="gramStart"/>
            <w:r>
              <w:rPr>
                <w:rFonts w:hint="eastAsia"/>
                <w:szCs w:val="21"/>
              </w:rPr>
              <w:t>整合组</w:t>
            </w:r>
            <w:proofErr w:type="gramEnd"/>
            <w:r>
              <w:rPr>
                <w:rFonts w:hint="eastAsia"/>
                <w:szCs w:val="21"/>
              </w:rPr>
              <w:t>组长</w:t>
            </w:r>
          </w:p>
        </w:tc>
        <w:tc>
          <w:tcPr>
            <w:tcW w:w="616" w:type="dxa"/>
          </w:tcPr>
          <w:p w14:paraId="095B3AFD" w14:textId="77777777" w:rsidR="008447ED" w:rsidRDefault="008447ED" w:rsidP="00025031">
            <w:pPr>
              <w:spacing w:line="360" w:lineRule="auto"/>
              <w:rPr>
                <w:szCs w:val="21"/>
              </w:rPr>
            </w:pPr>
            <w:r>
              <w:rPr>
                <w:rFonts w:hint="eastAsia"/>
                <w:szCs w:val="21"/>
              </w:rPr>
              <w:t>叶柏成</w:t>
            </w:r>
          </w:p>
        </w:tc>
        <w:tc>
          <w:tcPr>
            <w:tcW w:w="799" w:type="dxa"/>
          </w:tcPr>
          <w:p w14:paraId="0BF2BBD4"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7A1C652A" w14:textId="77777777" w:rsidR="008447ED" w:rsidRDefault="008447ED" w:rsidP="00025031">
            <w:pPr>
              <w:spacing w:line="360" w:lineRule="auto"/>
              <w:rPr>
                <w:szCs w:val="21"/>
              </w:rPr>
            </w:pPr>
            <w:r>
              <w:rPr>
                <w:szCs w:val="21"/>
              </w:rPr>
              <w:t>31601411</w:t>
            </w:r>
          </w:p>
        </w:tc>
        <w:tc>
          <w:tcPr>
            <w:tcW w:w="1429" w:type="dxa"/>
          </w:tcPr>
          <w:p w14:paraId="2E620275" w14:textId="77777777" w:rsidR="008447ED" w:rsidRDefault="008447ED" w:rsidP="00025031">
            <w:pPr>
              <w:spacing w:line="360" w:lineRule="auto"/>
              <w:rPr>
                <w:szCs w:val="21"/>
              </w:rPr>
            </w:pPr>
            <w:r>
              <w:rPr>
                <w:szCs w:val="21"/>
              </w:rPr>
              <w:t>13588025779</w:t>
            </w:r>
          </w:p>
        </w:tc>
        <w:tc>
          <w:tcPr>
            <w:tcW w:w="2570" w:type="dxa"/>
          </w:tcPr>
          <w:p w14:paraId="01050246" w14:textId="77777777" w:rsidR="008447ED" w:rsidRDefault="008447ED" w:rsidP="00025031">
            <w:pPr>
              <w:spacing w:line="360" w:lineRule="auto"/>
              <w:rPr>
                <w:szCs w:val="21"/>
              </w:rPr>
            </w:pPr>
            <w:r>
              <w:rPr>
                <w:szCs w:val="21"/>
              </w:rPr>
              <w:t>31601411@stu.zucc.edu.cn</w:t>
            </w:r>
          </w:p>
        </w:tc>
        <w:tc>
          <w:tcPr>
            <w:tcW w:w="1107" w:type="dxa"/>
          </w:tcPr>
          <w:p w14:paraId="3834DAA6"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53A27954" w14:textId="77777777" w:rsidTr="00025031">
        <w:tc>
          <w:tcPr>
            <w:tcW w:w="616" w:type="dxa"/>
          </w:tcPr>
          <w:p w14:paraId="5A368E38" w14:textId="77777777" w:rsidR="008447ED" w:rsidRDefault="008447ED" w:rsidP="00025031">
            <w:pPr>
              <w:spacing w:line="360" w:lineRule="auto"/>
              <w:rPr>
                <w:szCs w:val="21"/>
              </w:rPr>
            </w:pPr>
            <w:r>
              <w:rPr>
                <w:rFonts w:hint="eastAsia"/>
                <w:szCs w:val="21"/>
              </w:rPr>
              <w:t>文档</w:t>
            </w:r>
            <w:proofErr w:type="gramStart"/>
            <w:r>
              <w:rPr>
                <w:rFonts w:hint="eastAsia"/>
                <w:szCs w:val="21"/>
              </w:rPr>
              <w:t>整合员</w:t>
            </w:r>
            <w:proofErr w:type="gramEnd"/>
          </w:p>
        </w:tc>
        <w:tc>
          <w:tcPr>
            <w:tcW w:w="616" w:type="dxa"/>
          </w:tcPr>
          <w:p w14:paraId="79FAE257" w14:textId="77777777" w:rsidR="008447ED" w:rsidRDefault="008447ED" w:rsidP="00025031">
            <w:pPr>
              <w:spacing w:line="360" w:lineRule="auto"/>
              <w:rPr>
                <w:szCs w:val="21"/>
              </w:rPr>
            </w:pPr>
            <w:r>
              <w:rPr>
                <w:rFonts w:hint="eastAsia"/>
                <w:szCs w:val="21"/>
              </w:rPr>
              <w:t>沈启航</w:t>
            </w:r>
          </w:p>
        </w:tc>
        <w:tc>
          <w:tcPr>
            <w:tcW w:w="799" w:type="dxa"/>
          </w:tcPr>
          <w:p w14:paraId="28CA284E" w14:textId="77777777" w:rsidR="008447ED" w:rsidRDefault="008447ED" w:rsidP="00025031">
            <w:pPr>
              <w:spacing w:line="360" w:lineRule="auto"/>
              <w:rPr>
                <w:szCs w:val="21"/>
              </w:rPr>
            </w:pPr>
            <w:r>
              <w:rPr>
                <w:rFonts w:hint="eastAsia"/>
                <w:szCs w:val="21"/>
              </w:rPr>
              <w:t>软件工程</w:t>
            </w:r>
            <w:r>
              <w:rPr>
                <w:rFonts w:hint="eastAsia"/>
                <w:szCs w:val="21"/>
              </w:rPr>
              <w:t>160</w:t>
            </w:r>
            <w:r>
              <w:rPr>
                <w:szCs w:val="21"/>
              </w:rPr>
              <w:t>1</w:t>
            </w:r>
          </w:p>
        </w:tc>
        <w:tc>
          <w:tcPr>
            <w:tcW w:w="1159" w:type="dxa"/>
          </w:tcPr>
          <w:p w14:paraId="6E79062F" w14:textId="77777777" w:rsidR="008447ED" w:rsidRDefault="008447ED" w:rsidP="00025031">
            <w:pPr>
              <w:spacing w:line="360" w:lineRule="auto"/>
              <w:rPr>
                <w:szCs w:val="21"/>
              </w:rPr>
            </w:pPr>
            <w:r>
              <w:rPr>
                <w:rFonts w:hint="eastAsia"/>
                <w:szCs w:val="21"/>
              </w:rPr>
              <w:t>31601404</w:t>
            </w:r>
          </w:p>
        </w:tc>
        <w:tc>
          <w:tcPr>
            <w:tcW w:w="1429" w:type="dxa"/>
          </w:tcPr>
          <w:p w14:paraId="33EF2EB6" w14:textId="77777777" w:rsidR="008447ED" w:rsidRDefault="008447ED" w:rsidP="00025031">
            <w:pPr>
              <w:spacing w:line="360" w:lineRule="auto"/>
              <w:rPr>
                <w:szCs w:val="21"/>
              </w:rPr>
            </w:pPr>
            <w:r>
              <w:rPr>
                <w:rFonts w:hint="eastAsia"/>
                <w:szCs w:val="21"/>
              </w:rPr>
              <w:t>15988122404</w:t>
            </w:r>
          </w:p>
        </w:tc>
        <w:tc>
          <w:tcPr>
            <w:tcW w:w="2570" w:type="dxa"/>
          </w:tcPr>
          <w:p w14:paraId="79DFDCD9" w14:textId="77777777" w:rsidR="008447ED" w:rsidRDefault="008447ED" w:rsidP="00025031">
            <w:pPr>
              <w:spacing w:line="360" w:lineRule="auto"/>
              <w:rPr>
                <w:szCs w:val="21"/>
              </w:rPr>
            </w:pPr>
            <w:r>
              <w:rPr>
                <w:rFonts w:hint="eastAsia"/>
                <w:szCs w:val="21"/>
              </w:rPr>
              <w:t>31601404</w:t>
            </w:r>
            <w:r>
              <w:rPr>
                <w:szCs w:val="21"/>
              </w:rPr>
              <w:t>@stu</w:t>
            </w:r>
            <w:r>
              <w:rPr>
                <w:rFonts w:hint="eastAsia"/>
                <w:szCs w:val="21"/>
              </w:rPr>
              <w:t>.</w:t>
            </w:r>
            <w:r>
              <w:rPr>
                <w:szCs w:val="21"/>
              </w:rPr>
              <w:t>zucc.edu.cn</w:t>
            </w:r>
          </w:p>
        </w:tc>
        <w:tc>
          <w:tcPr>
            <w:tcW w:w="1107" w:type="dxa"/>
          </w:tcPr>
          <w:p w14:paraId="1C285DC8" w14:textId="77777777" w:rsidR="008447ED" w:rsidRDefault="008447ED" w:rsidP="00025031">
            <w:pPr>
              <w:spacing w:line="360" w:lineRule="auto"/>
              <w:rPr>
                <w:szCs w:val="21"/>
              </w:rPr>
            </w:pPr>
            <w:r>
              <w:rPr>
                <w:rFonts w:hint="eastAsia"/>
                <w:szCs w:val="21"/>
              </w:rPr>
              <w:t>弘毅</w:t>
            </w:r>
            <w:r>
              <w:rPr>
                <w:szCs w:val="21"/>
              </w:rPr>
              <w:t>B1-614</w:t>
            </w:r>
          </w:p>
        </w:tc>
      </w:tr>
    </w:tbl>
    <w:p w14:paraId="1B1563C9" w14:textId="4BFF2CE1" w:rsidR="008447ED" w:rsidRDefault="00C846A5" w:rsidP="003F1F9C">
      <w:pPr>
        <w:pStyle w:val="3"/>
      </w:pPr>
      <w:bookmarkStart w:id="105" w:name="_Toc529483123"/>
      <w:bookmarkStart w:id="106" w:name="_Toc529647076"/>
      <w:bookmarkStart w:id="107" w:name="_Toc529647387"/>
      <w:bookmarkStart w:id="108" w:name="_Toc531879193"/>
      <w:r>
        <w:rPr>
          <w:rFonts w:hint="eastAsia"/>
        </w:rPr>
        <w:lastRenderedPageBreak/>
        <w:t>6.</w:t>
      </w:r>
      <w:r w:rsidR="008447ED">
        <w:rPr>
          <w:rFonts w:hint="eastAsia"/>
        </w:rPr>
        <w:t>1.</w:t>
      </w:r>
      <w:r w:rsidR="00AF669C">
        <w:rPr>
          <w:rFonts w:hint="eastAsia"/>
        </w:rPr>
        <w:t>4</w:t>
      </w:r>
      <w:r w:rsidR="008447ED">
        <w:t xml:space="preserve"> PPT</w:t>
      </w:r>
      <w:r w:rsidR="008447ED">
        <w:rPr>
          <w:rFonts w:hint="eastAsia"/>
        </w:rPr>
        <w:t>编写员</w:t>
      </w:r>
      <w:bookmarkEnd w:id="105"/>
      <w:bookmarkEnd w:id="106"/>
      <w:bookmarkEnd w:id="107"/>
      <w:bookmarkEnd w:id="108"/>
    </w:p>
    <w:p w14:paraId="1EA1C873" w14:textId="77777777" w:rsidR="008447ED" w:rsidRDefault="008447ED" w:rsidP="008447ED">
      <w:pPr>
        <w:pStyle w:val="afe"/>
        <w:spacing w:line="360" w:lineRule="auto"/>
        <w:rPr>
          <w:rFonts w:asciiTheme="minorEastAsia" w:hAnsiTheme="minorEastAsia"/>
        </w:rPr>
      </w:pPr>
      <w:r>
        <w:rPr>
          <w:rFonts w:asciiTheme="minorEastAsia" w:hAnsiTheme="minorEastAsia" w:hint="eastAsia"/>
        </w:rPr>
        <w:t>职位描述:</w:t>
      </w:r>
    </w:p>
    <w:p w14:paraId="3F93A09F" w14:textId="77777777" w:rsidR="008447ED" w:rsidRDefault="008447ED" w:rsidP="008447ED">
      <w:pPr>
        <w:pStyle w:val="afe"/>
        <w:spacing w:line="360" w:lineRule="auto"/>
        <w:rPr>
          <w:rFonts w:asciiTheme="minorEastAsia" w:hAnsiTheme="minorEastAsia"/>
        </w:rPr>
      </w:pPr>
      <w:r>
        <w:rPr>
          <w:rFonts w:asciiTheme="minorEastAsia" w:hAnsiTheme="minorEastAsia"/>
        </w:rPr>
        <w:tab/>
      </w:r>
      <w:r>
        <w:rPr>
          <w:rFonts w:asciiTheme="minorEastAsia" w:hAnsiTheme="minorEastAsia" w:hint="eastAsia"/>
        </w:rPr>
        <w:t>负责P</w:t>
      </w:r>
      <w:r>
        <w:rPr>
          <w:rFonts w:asciiTheme="minorEastAsia" w:hAnsiTheme="minorEastAsia"/>
        </w:rPr>
        <w:t>PT</w:t>
      </w:r>
      <w:r>
        <w:rPr>
          <w:rFonts w:asciiTheme="minorEastAsia" w:hAnsiTheme="minorEastAsia" w:hint="eastAsia"/>
        </w:rPr>
        <w:t>模板</w:t>
      </w:r>
      <w:r>
        <w:rPr>
          <w:rFonts w:asciiTheme="minorEastAsia" w:hAnsiTheme="minorEastAsia"/>
        </w:rPr>
        <w:t>查找及</w:t>
      </w:r>
      <w:r>
        <w:rPr>
          <w:rFonts w:asciiTheme="minorEastAsia" w:hAnsiTheme="minorEastAsia" w:hint="eastAsia"/>
        </w:rPr>
        <w:t>正文</w:t>
      </w:r>
      <w:r>
        <w:rPr>
          <w:rFonts w:asciiTheme="minorEastAsia" w:hAnsiTheme="minorEastAsia"/>
        </w:rPr>
        <w:t>编写</w:t>
      </w:r>
      <w:r>
        <w:rPr>
          <w:rFonts w:asciiTheme="minorEastAsia" w:hAnsiTheme="minorEastAsia" w:hint="eastAsia"/>
        </w:rPr>
        <w:t>。没有</w:t>
      </w:r>
      <w:r>
        <w:rPr>
          <w:rFonts w:asciiTheme="minorEastAsia" w:hAnsiTheme="minorEastAsia"/>
        </w:rPr>
        <w:t>按时完成自己所负责的</w:t>
      </w:r>
      <w:proofErr w:type="gramStart"/>
      <w:r>
        <w:rPr>
          <w:rFonts w:asciiTheme="minorEastAsia" w:hAnsiTheme="minorEastAsia"/>
        </w:rPr>
        <w:t>版块</w:t>
      </w:r>
      <w:proofErr w:type="gramEnd"/>
      <w:r>
        <w:rPr>
          <w:rFonts w:asciiTheme="minorEastAsia" w:hAnsiTheme="minorEastAsia" w:hint="eastAsia"/>
        </w:rPr>
        <w:t>，</w:t>
      </w:r>
      <w:r>
        <w:rPr>
          <w:rFonts w:asciiTheme="minorEastAsia" w:hAnsiTheme="minorEastAsia"/>
        </w:rPr>
        <w:t>或完成状态较差</w:t>
      </w:r>
      <w:r>
        <w:rPr>
          <w:rFonts w:asciiTheme="minorEastAsia" w:hAnsiTheme="minorEastAsia" w:hint="eastAsia"/>
        </w:rPr>
        <w:t>时</w:t>
      </w:r>
      <w:r>
        <w:rPr>
          <w:rFonts w:asciiTheme="minorEastAsia" w:hAnsiTheme="minorEastAsia"/>
        </w:rPr>
        <w:t>承担主要责任。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4B70F108" w14:textId="77777777" w:rsidTr="00025031">
        <w:tc>
          <w:tcPr>
            <w:tcW w:w="616" w:type="dxa"/>
          </w:tcPr>
          <w:p w14:paraId="1D85BA1F"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616" w:type="dxa"/>
          </w:tcPr>
          <w:p w14:paraId="2E42003E"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99" w:type="dxa"/>
          </w:tcPr>
          <w:p w14:paraId="35102137"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59" w:type="dxa"/>
          </w:tcPr>
          <w:p w14:paraId="46D71AE3"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452F637C"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460870E6"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4CE01420"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0AEA0A56" w14:textId="77777777" w:rsidTr="00025031">
        <w:tc>
          <w:tcPr>
            <w:tcW w:w="616" w:type="dxa"/>
          </w:tcPr>
          <w:p w14:paraId="77B2F4F2" w14:textId="77777777" w:rsidR="008447ED" w:rsidRDefault="008447ED" w:rsidP="00025031">
            <w:pPr>
              <w:spacing w:line="360" w:lineRule="auto"/>
              <w:rPr>
                <w:szCs w:val="21"/>
              </w:rPr>
            </w:pPr>
            <w:r>
              <w:rPr>
                <w:rFonts w:hint="eastAsia"/>
                <w:szCs w:val="21"/>
              </w:rPr>
              <w:t>PPT</w:t>
            </w:r>
            <w:r>
              <w:rPr>
                <w:rFonts w:hint="eastAsia"/>
                <w:szCs w:val="21"/>
              </w:rPr>
              <w:t>编写员</w:t>
            </w:r>
          </w:p>
        </w:tc>
        <w:tc>
          <w:tcPr>
            <w:tcW w:w="616" w:type="dxa"/>
          </w:tcPr>
          <w:p w14:paraId="276BF1B6" w14:textId="77777777" w:rsidR="008447ED" w:rsidRDefault="008447ED" w:rsidP="00025031">
            <w:pPr>
              <w:spacing w:line="360" w:lineRule="auto"/>
              <w:rPr>
                <w:szCs w:val="21"/>
              </w:rPr>
            </w:pPr>
            <w:r>
              <w:rPr>
                <w:rFonts w:hint="eastAsia"/>
                <w:szCs w:val="21"/>
              </w:rPr>
              <w:t>徐哲远</w:t>
            </w:r>
          </w:p>
        </w:tc>
        <w:tc>
          <w:tcPr>
            <w:tcW w:w="799" w:type="dxa"/>
          </w:tcPr>
          <w:p w14:paraId="73248817"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5B85C44D" w14:textId="77777777" w:rsidR="008447ED" w:rsidRDefault="008447ED" w:rsidP="00025031">
            <w:pPr>
              <w:spacing w:line="360" w:lineRule="auto"/>
              <w:rPr>
                <w:szCs w:val="21"/>
              </w:rPr>
            </w:pPr>
            <w:r>
              <w:rPr>
                <w:szCs w:val="21"/>
              </w:rPr>
              <w:t>31601409</w:t>
            </w:r>
          </w:p>
        </w:tc>
        <w:tc>
          <w:tcPr>
            <w:tcW w:w="1429" w:type="dxa"/>
          </w:tcPr>
          <w:p w14:paraId="35C8B82F" w14:textId="77777777" w:rsidR="008447ED" w:rsidRDefault="008447ED" w:rsidP="00025031">
            <w:pPr>
              <w:spacing w:line="360" w:lineRule="auto"/>
              <w:rPr>
                <w:szCs w:val="21"/>
              </w:rPr>
            </w:pPr>
            <w:r>
              <w:rPr>
                <w:szCs w:val="21"/>
              </w:rPr>
              <w:t>15968805302</w:t>
            </w:r>
          </w:p>
        </w:tc>
        <w:tc>
          <w:tcPr>
            <w:tcW w:w="2570" w:type="dxa"/>
          </w:tcPr>
          <w:p w14:paraId="704EA05D" w14:textId="77777777" w:rsidR="008447ED" w:rsidRDefault="008447ED" w:rsidP="00025031">
            <w:pPr>
              <w:spacing w:line="360" w:lineRule="auto"/>
              <w:rPr>
                <w:szCs w:val="21"/>
              </w:rPr>
            </w:pPr>
            <w:r>
              <w:rPr>
                <w:szCs w:val="21"/>
              </w:rPr>
              <w:t>31601409@stu.zucc.edu.cn</w:t>
            </w:r>
          </w:p>
        </w:tc>
        <w:tc>
          <w:tcPr>
            <w:tcW w:w="1107" w:type="dxa"/>
          </w:tcPr>
          <w:p w14:paraId="136AFFF5" w14:textId="77777777" w:rsidR="008447ED" w:rsidRDefault="008447ED" w:rsidP="00025031">
            <w:pPr>
              <w:spacing w:line="360" w:lineRule="auto"/>
              <w:rPr>
                <w:szCs w:val="21"/>
              </w:rPr>
            </w:pPr>
            <w:r>
              <w:rPr>
                <w:rFonts w:hint="eastAsia"/>
                <w:szCs w:val="21"/>
              </w:rPr>
              <w:t>弘毅</w:t>
            </w:r>
            <w:r>
              <w:rPr>
                <w:rFonts w:hint="eastAsia"/>
                <w:szCs w:val="21"/>
              </w:rPr>
              <w:t>B1-615</w:t>
            </w:r>
          </w:p>
        </w:tc>
      </w:tr>
    </w:tbl>
    <w:p w14:paraId="59B20EC9" w14:textId="464405A1" w:rsidR="008447ED" w:rsidRDefault="008447ED" w:rsidP="003F1F9C">
      <w:pPr>
        <w:pStyle w:val="3"/>
      </w:pPr>
      <w:bookmarkStart w:id="109" w:name="_Toc531879194"/>
      <w:r w:rsidRPr="008447ED">
        <w:t>6.1</w:t>
      </w:r>
      <w:r w:rsidRPr="008447ED">
        <w:rPr>
          <w:rFonts w:hint="eastAsia"/>
        </w:rPr>
        <w:t>.</w:t>
      </w:r>
      <w:r w:rsidR="00AF669C">
        <w:rPr>
          <w:rFonts w:hint="eastAsia"/>
        </w:rPr>
        <w:t>5</w:t>
      </w:r>
      <w:r>
        <w:t xml:space="preserve"> </w:t>
      </w:r>
      <w:r w:rsidRPr="008447ED">
        <w:rPr>
          <w:rFonts w:hint="eastAsia"/>
        </w:rPr>
        <w:t>会议记录员</w:t>
      </w:r>
      <w:bookmarkEnd w:id="109"/>
    </w:p>
    <w:p w14:paraId="0029D9B4" w14:textId="77777777" w:rsidR="008447ED" w:rsidRPr="008447ED" w:rsidRDefault="008447ED" w:rsidP="008447ED">
      <w:pPr>
        <w:spacing w:line="360" w:lineRule="auto"/>
      </w:pPr>
      <w:r w:rsidRPr="008447ED">
        <w:rPr>
          <w:rFonts w:hint="eastAsia"/>
        </w:rPr>
        <w:t>职位描述</w:t>
      </w:r>
      <w:r w:rsidRPr="008447ED">
        <w:t>：</w:t>
      </w:r>
    </w:p>
    <w:p w14:paraId="60917AAC" w14:textId="77777777" w:rsidR="008447ED" w:rsidRPr="008447ED" w:rsidRDefault="008447ED" w:rsidP="008447ED">
      <w:pPr>
        <w:spacing w:line="360" w:lineRule="auto"/>
      </w:pPr>
      <w:r w:rsidRPr="008447ED">
        <w:tab/>
      </w:r>
      <w:r w:rsidRPr="008447ED">
        <w:rPr>
          <w:rFonts w:hint="eastAsia"/>
        </w:rPr>
        <w:t>负责</w:t>
      </w:r>
      <w:r w:rsidRPr="008447ED">
        <w:t>记录会议情况，包括开会时间、地点、参会人员、会议主要探讨内容</w:t>
      </w:r>
      <w:r w:rsidRPr="008447ED">
        <w:rPr>
          <w:rFonts w:hint="eastAsia"/>
        </w:rPr>
        <w:t>、</w:t>
      </w:r>
      <w:r w:rsidRPr="008447ED">
        <w:t>会议</w:t>
      </w:r>
      <w:r w:rsidRPr="008447ED">
        <w:rPr>
          <w:rFonts w:hint="eastAsia"/>
        </w:rPr>
        <w:t>完成</w:t>
      </w:r>
      <w:r w:rsidRPr="008447ED">
        <w:t>情况，并录音</w:t>
      </w:r>
      <w:r w:rsidRPr="008447ED">
        <w:rPr>
          <w:rFonts w:hint="eastAsia"/>
        </w:rPr>
        <w:t>。会议</w:t>
      </w:r>
      <w:r w:rsidRPr="008447ED">
        <w:t>记录不完善，没有录音时承担主要责任。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rsidRPr="008447ED" w14:paraId="2408B21C" w14:textId="77777777" w:rsidTr="00025031">
        <w:tc>
          <w:tcPr>
            <w:tcW w:w="616" w:type="dxa"/>
          </w:tcPr>
          <w:p w14:paraId="481BFFBD"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职务</w:t>
            </w:r>
          </w:p>
        </w:tc>
        <w:tc>
          <w:tcPr>
            <w:tcW w:w="616" w:type="dxa"/>
          </w:tcPr>
          <w:p w14:paraId="752EC30F"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负责人</w:t>
            </w:r>
          </w:p>
        </w:tc>
        <w:tc>
          <w:tcPr>
            <w:tcW w:w="799" w:type="dxa"/>
          </w:tcPr>
          <w:p w14:paraId="1DFE08A4"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班级</w:t>
            </w:r>
          </w:p>
        </w:tc>
        <w:tc>
          <w:tcPr>
            <w:tcW w:w="1159" w:type="dxa"/>
          </w:tcPr>
          <w:p w14:paraId="359E4E86"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学号</w:t>
            </w:r>
          </w:p>
        </w:tc>
        <w:tc>
          <w:tcPr>
            <w:tcW w:w="1429" w:type="dxa"/>
          </w:tcPr>
          <w:p w14:paraId="15374772"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联系电话</w:t>
            </w:r>
          </w:p>
        </w:tc>
        <w:tc>
          <w:tcPr>
            <w:tcW w:w="2570" w:type="dxa"/>
          </w:tcPr>
          <w:p w14:paraId="04BC8EF3"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邮箱</w:t>
            </w:r>
          </w:p>
        </w:tc>
        <w:tc>
          <w:tcPr>
            <w:tcW w:w="1107" w:type="dxa"/>
          </w:tcPr>
          <w:p w14:paraId="50C4AC09"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寝室号</w:t>
            </w:r>
          </w:p>
        </w:tc>
      </w:tr>
      <w:tr w:rsidR="008447ED" w:rsidRPr="008447ED" w14:paraId="50D3D76D" w14:textId="77777777" w:rsidTr="00025031">
        <w:tc>
          <w:tcPr>
            <w:tcW w:w="616" w:type="dxa"/>
          </w:tcPr>
          <w:p w14:paraId="7CA591AB" w14:textId="77777777" w:rsidR="008447ED" w:rsidRPr="008447ED" w:rsidRDefault="008447ED" w:rsidP="008447ED">
            <w:pPr>
              <w:spacing w:line="360" w:lineRule="auto"/>
              <w:rPr>
                <w:szCs w:val="21"/>
              </w:rPr>
            </w:pPr>
            <w:r w:rsidRPr="008447ED">
              <w:rPr>
                <w:rFonts w:hint="eastAsia"/>
                <w:szCs w:val="21"/>
              </w:rPr>
              <w:t>会议记录员</w:t>
            </w:r>
          </w:p>
        </w:tc>
        <w:tc>
          <w:tcPr>
            <w:tcW w:w="616" w:type="dxa"/>
          </w:tcPr>
          <w:p w14:paraId="76D2417B" w14:textId="77777777" w:rsidR="008447ED" w:rsidRPr="008447ED" w:rsidRDefault="008447ED" w:rsidP="008447ED">
            <w:pPr>
              <w:spacing w:line="360" w:lineRule="auto"/>
              <w:rPr>
                <w:szCs w:val="21"/>
              </w:rPr>
            </w:pPr>
            <w:r w:rsidRPr="008447ED">
              <w:rPr>
                <w:rFonts w:hint="eastAsia"/>
                <w:szCs w:val="21"/>
              </w:rPr>
              <w:t>徐哲远</w:t>
            </w:r>
          </w:p>
        </w:tc>
        <w:tc>
          <w:tcPr>
            <w:tcW w:w="799" w:type="dxa"/>
          </w:tcPr>
          <w:p w14:paraId="7B270F54" w14:textId="77777777" w:rsidR="008447ED" w:rsidRPr="008447ED" w:rsidRDefault="008447ED" w:rsidP="008447ED">
            <w:pPr>
              <w:spacing w:line="360" w:lineRule="auto"/>
              <w:rPr>
                <w:szCs w:val="21"/>
              </w:rPr>
            </w:pPr>
            <w:r w:rsidRPr="008447ED">
              <w:rPr>
                <w:rFonts w:hint="eastAsia"/>
                <w:szCs w:val="21"/>
              </w:rPr>
              <w:t>软件工程</w:t>
            </w:r>
            <w:r w:rsidRPr="008447ED">
              <w:rPr>
                <w:rFonts w:hint="eastAsia"/>
                <w:szCs w:val="21"/>
              </w:rPr>
              <w:t>1602</w:t>
            </w:r>
          </w:p>
        </w:tc>
        <w:tc>
          <w:tcPr>
            <w:tcW w:w="1159" w:type="dxa"/>
          </w:tcPr>
          <w:p w14:paraId="24840F44" w14:textId="77777777" w:rsidR="008447ED" w:rsidRPr="008447ED" w:rsidRDefault="008447ED" w:rsidP="008447ED">
            <w:pPr>
              <w:spacing w:line="360" w:lineRule="auto"/>
              <w:rPr>
                <w:szCs w:val="21"/>
              </w:rPr>
            </w:pPr>
            <w:r w:rsidRPr="008447ED">
              <w:rPr>
                <w:szCs w:val="21"/>
              </w:rPr>
              <w:t>31601409</w:t>
            </w:r>
          </w:p>
        </w:tc>
        <w:tc>
          <w:tcPr>
            <w:tcW w:w="1429" w:type="dxa"/>
          </w:tcPr>
          <w:p w14:paraId="794A6004" w14:textId="77777777" w:rsidR="008447ED" w:rsidRPr="008447ED" w:rsidRDefault="008447ED" w:rsidP="008447ED">
            <w:pPr>
              <w:spacing w:line="360" w:lineRule="auto"/>
              <w:rPr>
                <w:szCs w:val="21"/>
              </w:rPr>
            </w:pPr>
            <w:r w:rsidRPr="008447ED">
              <w:rPr>
                <w:szCs w:val="21"/>
              </w:rPr>
              <w:t>15968805302</w:t>
            </w:r>
          </w:p>
        </w:tc>
        <w:tc>
          <w:tcPr>
            <w:tcW w:w="2570" w:type="dxa"/>
          </w:tcPr>
          <w:p w14:paraId="35528220" w14:textId="77777777" w:rsidR="008447ED" w:rsidRPr="008447ED" w:rsidRDefault="008447ED" w:rsidP="008447ED">
            <w:pPr>
              <w:spacing w:line="360" w:lineRule="auto"/>
              <w:rPr>
                <w:szCs w:val="21"/>
              </w:rPr>
            </w:pPr>
            <w:r w:rsidRPr="008447ED">
              <w:rPr>
                <w:szCs w:val="21"/>
              </w:rPr>
              <w:t>31601409@stu.zucc.edu.cn</w:t>
            </w:r>
          </w:p>
        </w:tc>
        <w:tc>
          <w:tcPr>
            <w:tcW w:w="1107" w:type="dxa"/>
          </w:tcPr>
          <w:p w14:paraId="3956C517" w14:textId="77777777" w:rsidR="008447ED" w:rsidRPr="008447ED" w:rsidRDefault="008447ED" w:rsidP="008447ED">
            <w:pPr>
              <w:spacing w:line="360" w:lineRule="auto"/>
              <w:rPr>
                <w:szCs w:val="21"/>
              </w:rPr>
            </w:pPr>
            <w:r w:rsidRPr="008447ED">
              <w:rPr>
                <w:rFonts w:hint="eastAsia"/>
                <w:szCs w:val="21"/>
              </w:rPr>
              <w:t>弘毅</w:t>
            </w:r>
            <w:r w:rsidRPr="008447ED">
              <w:rPr>
                <w:rFonts w:hint="eastAsia"/>
                <w:szCs w:val="21"/>
              </w:rPr>
              <w:t>B1-615</w:t>
            </w:r>
          </w:p>
        </w:tc>
      </w:tr>
    </w:tbl>
    <w:p w14:paraId="6AE8CA4E" w14:textId="126CAAD0" w:rsidR="008447ED" w:rsidRDefault="008447ED" w:rsidP="003F1F9C">
      <w:pPr>
        <w:pStyle w:val="3"/>
      </w:pPr>
      <w:bookmarkStart w:id="110" w:name="_Toc531879195"/>
      <w:r w:rsidRPr="008447ED">
        <w:t>6.1</w:t>
      </w:r>
      <w:r w:rsidRPr="008447ED">
        <w:rPr>
          <w:rFonts w:hint="eastAsia"/>
        </w:rPr>
        <w:t>.</w:t>
      </w:r>
      <w:r w:rsidR="00AF669C">
        <w:rPr>
          <w:rFonts w:hint="eastAsia"/>
        </w:rPr>
        <w:t>6</w:t>
      </w:r>
      <w:r>
        <w:t xml:space="preserve"> </w:t>
      </w:r>
      <w:r w:rsidRPr="008447ED">
        <w:rPr>
          <w:rFonts w:hint="eastAsia"/>
        </w:rPr>
        <w:t>设备及配置管理员</w:t>
      </w:r>
      <w:bookmarkEnd w:id="110"/>
    </w:p>
    <w:p w14:paraId="3BFFE434" w14:textId="77777777" w:rsidR="008447ED" w:rsidRDefault="008447ED" w:rsidP="008447ED">
      <w:pPr>
        <w:pStyle w:val="afe"/>
        <w:spacing w:line="360" w:lineRule="auto"/>
      </w:pPr>
      <w:r>
        <w:rPr>
          <w:rFonts w:hint="eastAsia"/>
        </w:rPr>
        <w:t>职位描述</w:t>
      </w:r>
      <w:r>
        <w:t>：</w:t>
      </w:r>
    </w:p>
    <w:p w14:paraId="62E26087" w14:textId="77777777" w:rsidR="008447ED" w:rsidRDefault="008447ED" w:rsidP="008447ED">
      <w:pPr>
        <w:pStyle w:val="afe"/>
        <w:spacing w:line="360" w:lineRule="auto"/>
      </w:pPr>
      <w:r>
        <w:tab/>
      </w:r>
      <w:r>
        <w:rPr>
          <w:rFonts w:hint="eastAsia"/>
        </w:rPr>
        <w:t>负责</w:t>
      </w:r>
      <w:r>
        <w:t>该软件项目所需</w:t>
      </w:r>
      <w:r>
        <w:rPr>
          <w:rFonts w:hint="eastAsia"/>
        </w:rPr>
        <w:t>设备</w:t>
      </w:r>
      <w:r>
        <w:t>工具配置，配置相关虚拟机软件设置</w:t>
      </w:r>
      <w:r>
        <w:rPr>
          <w:rFonts w:hint="eastAsia"/>
        </w:rPr>
        <w:t>，</w:t>
      </w:r>
      <w:r>
        <w:t>建立基线，</w:t>
      </w:r>
      <w:r>
        <w:rPr>
          <w:rFonts w:hint="eastAsia"/>
        </w:rPr>
        <w:t>进行</w:t>
      </w:r>
      <w:r>
        <w:t>版本及</w:t>
      </w:r>
      <w:r>
        <w:lastRenderedPageBreak/>
        <w:t>配置</w:t>
      </w:r>
      <w:r>
        <w:rPr>
          <w:rFonts w:hint="eastAsia"/>
        </w:rPr>
        <w:t>变更控制，</w:t>
      </w:r>
      <w:r>
        <w:t>使组员能够快速有效</w:t>
      </w:r>
      <w:r>
        <w:rPr>
          <w:rFonts w:hint="eastAsia"/>
        </w:rPr>
        <w:t>的</w:t>
      </w:r>
      <w:r>
        <w:t>使用各种工具</w:t>
      </w:r>
      <w:r>
        <w:rPr>
          <w:rFonts w:hint="eastAsia"/>
        </w:rPr>
        <w:t>。有权要求</w:t>
      </w:r>
      <w:r>
        <w:t>统一组内软件使用情况，有权强制规定组员对软件的使用规范</w:t>
      </w:r>
      <w:r>
        <w:rPr>
          <w:rFonts w:hint="eastAsia"/>
        </w:rPr>
        <w:t>，</w:t>
      </w:r>
      <w:r>
        <w:t>有权要求</w:t>
      </w:r>
      <w:r>
        <w:rPr>
          <w:rFonts w:hint="eastAsia"/>
        </w:rPr>
        <w:t>项目</w:t>
      </w:r>
      <w:r>
        <w:t>经理对需要设备进行筹款。</w:t>
      </w:r>
      <w:r>
        <w:rPr>
          <w:rFonts w:hint="eastAsia"/>
        </w:rPr>
        <w:t>配置</w:t>
      </w:r>
      <w:r>
        <w:t>或版本控制不当，提交错误版本，配置不够完善</w:t>
      </w:r>
      <w:r>
        <w:rPr>
          <w:rFonts w:hint="eastAsia"/>
        </w:rPr>
        <w:t>时</w:t>
      </w:r>
      <w:r>
        <w:t>承担主要责任。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708"/>
        <w:gridCol w:w="1134"/>
        <w:gridCol w:w="1276"/>
        <w:gridCol w:w="1418"/>
        <w:gridCol w:w="1665"/>
        <w:gridCol w:w="1107"/>
      </w:tblGrid>
      <w:tr w:rsidR="008447ED" w14:paraId="15238956" w14:textId="77777777" w:rsidTr="00025031">
        <w:tc>
          <w:tcPr>
            <w:tcW w:w="988" w:type="dxa"/>
          </w:tcPr>
          <w:p w14:paraId="219DF961"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708" w:type="dxa"/>
          </w:tcPr>
          <w:p w14:paraId="4474CC04"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1134" w:type="dxa"/>
          </w:tcPr>
          <w:p w14:paraId="4FC37DC2"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276" w:type="dxa"/>
          </w:tcPr>
          <w:p w14:paraId="19BC602F"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18" w:type="dxa"/>
          </w:tcPr>
          <w:p w14:paraId="6AC2A358"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1665" w:type="dxa"/>
          </w:tcPr>
          <w:p w14:paraId="4801509E"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757E9B95"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58E5B91C" w14:textId="77777777" w:rsidTr="00025031">
        <w:tc>
          <w:tcPr>
            <w:tcW w:w="988" w:type="dxa"/>
          </w:tcPr>
          <w:p w14:paraId="0F58526E" w14:textId="77777777" w:rsidR="008447ED" w:rsidRDefault="008447ED" w:rsidP="00025031">
            <w:pPr>
              <w:spacing w:line="360" w:lineRule="auto"/>
              <w:rPr>
                <w:szCs w:val="21"/>
              </w:rPr>
            </w:pPr>
            <w:r>
              <w:rPr>
                <w:rFonts w:hint="eastAsia"/>
                <w:szCs w:val="21"/>
              </w:rPr>
              <w:t>设备及</w:t>
            </w:r>
            <w:r>
              <w:rPr>
                <w:szCs w:val="21"/>
              </w:rPr>
              <w:t>配置管理员</w:t>
            </w:r>
          </w:p>
        </w:tc>
        <w:tc>
          <w:tcPr>
            <w:tcW w:w="708" w:type="dxa"/>
          </w:tcPr>
          <w:p w14:paraId="4A5F038D" w14:textId="77777777" w:rsidR="008447ED" w:rsidRDefault="008447ED" w:rsidP="00025031">
            <w:pPr>
              <w:spacing w:line="360" w:lineRule="auto"/>
              <w:rPr>
                <w:szCs w:val="21"/>
              </w:rPr>
            </w:pPr>
            <w:r>
              <w:rPr>
                <w:rFonts w:hint="eastAsia"/>
                <w:szCs w:val="21"/>
              </w:rPr>
              <w:t>叶柏成</w:t>
            </w:r>
          </w:p>
        </w:tc>
        <w:tc>
          <w:tcPr>
            <w:tcW w:w="1134" w:type="dxa"/>
          </w:tcPr>
          <w:p w14:paraId="3A181DE7"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276" w:type="dxa"/>
          </w:tcPr>
          <w:p w14:paraId="4A3FED0D" w14:textId="77777777" w:rsidR="008447ED" w:rsidRDefault="008447ED" w:rsidP="00025031">
            <w:pPr>
              <w:spacing w:line="360" w:lineRule="auto"/>
              <w:rPr>
                <w:szCs w:val="21"/>
              </w:rPr>
            </w:pPr>
            <w:r>
              <w:rPr>
                <w:szCs w:val="21"/>
              </w:rPr>
              <w:t>31601411</w:t>
            </w:r>
          </w:p>
        </w:tc>
        <w:tc>
          <w:tcPr>
            <w:tcW w:w="1418" w:type="dxa"/>
          </w:tcPr>
          <w:p w14:paraId="1175E62A" w14:textId="77777777" w:rsidR="008447ED" w:rsidRDefault="008447ED" w:rsidP="00025031">
            <w:pPr>
              <w:spacing w:line="360" w:lineRule="auto"/>
              <w:rPr>
                <w:szCs w:val="21"/>
              </w:rPr>
            </w:pPr>
            <w:r>
              <w:rPr>
                <w:szCs w:val="21"/>
              </w:rPr>
              <w:t>13588025779</w:t>
            </w:r>
          </w:p>
        </w:tc>
        <w:tc>
          <w:tcPr>
            <w:tcW w:w="1665" w:type="dxa"/>
          </w:tcPr>
          <w:p w14:paraId="730B95F2" w14:textId="77777777" w:rsidR="008447ED" w:rsidRDefault="008447ED" w:rsidP="00025031">
            <w:pPr>
              <w:spacing w:line="360" w:lineRule="auto"/>
              <w:rPr>
                <w:szCs w:val="21"/>
              </w:rPr>
            </w:pPr>
            <w:r>
              <w:rPr>
                <w:szCs w:val="21"/>
              </w:rPr>
              <w:t>31601411@stu.zucc.edu.cn</w:t>
            </w:r>
          </w:p>
        </w:tc>
        <w:tc>
          <w:tcPr>
            <w:tcW w:w="1107" w:type="dxa"/>
          </w:tcPr>
          <w:p w14:paraId="1E846A10" w14:textId="77777777" w:rsidR="008447ED" w:rsidRDefault="008447ED" w:rsidP="00025031">
            <w:pPr>
              <w:spacing w:line="360" w:lineRule="auto"/>
              <w:rPr>
                <w:szCs w:val="21"/>
              </w:rPr>
            </w:pPr>
            <w:r>
              <w:rPr>
                <w:rFonts w:hint="eastAsia"/>
                <w:szCs w:val="21"/>
              </w:rPr>
              <w:t>弘毅</w:t>
            </w:r>
            <w:r>
              <w:rPr>
                <w:rFonts w:hint="eastAsia"/>
                <w:szCs w:val="21"/>
              </w:rPr>
              <w:t>B1-615</w:t>
            </w:r>
          </w:p>
        </w:tc>
      </w:tr>
    </w:tbl>
    <w:p w14:paraId="2C54CFD9" w14:textId="03E60E91" w:rsidR="008447ED" w:rsidRDefault="008447ED" w:rsidP="003F1F9C">
      <w:pPr>
        <w:pStyle w:val="3"/>
      </w:pPr>
      <w:bookmarkStart w:id="111" w:name="_Toc531879196"/>
      <w:r w:rsidRPr="008447ED">
        <w:t>6.1.</w:t>
      </w:r>
      <w:r w:rsidR="00AF669C">
        <w:rPr>
          <w:rFonts w:hint="eastAsia"/>
        </w:rPr>
        <w:t>7</w:t>
      </w:r>
      <w:r>
        <w:t xml:space="preserve"> </w:t>
      </w:r>
      <w:r w:rsidRPr="008447ED">
        <w:rPr>
          <w:rFonts w:hint="eastAsia"/>
        </w:rPr>
        <w:t>原型设计员</w:t>
      </w:r>
      <w:bookmarkEnd w:id="111"/>
    </w:p>
    <w:p w14:paraId="1B0084F9" w14:textId="77777777" w:rsidR="008447ED" w:rsidRDefault="008447ED" w:rsidP="008447ED">
      <w:pPr>
        <w:pStyle w:val="afe"/>
        <w:spacing w:line="360" w:lineRule="auto"/>
      </w:pPr>
      <w:r>
        <w:rPr>
          <w:rFonts w:hint="eastAsia"/>
        </w:rPr>
        <w:t>职位描述</w:t>
      </w:r>
      <w:r>
        <w:t>：</w:t>
      </w:r>
    </w:p>
    <w:p w14:paraId="7DF9F442" w14:textId="77777777" w:rsidR="008447ED" w:rsidRDefault="008447ED" w:rsidP="008447ED">
      <w:pPr>
        <w:pStyle w:val="afe"/>
        <w:spacing w:line="360" w:lineRule="auto"/>
      </w:pPr>
      <w:r>
        <w:tab/>
      </w:r>
      <w:r>
        <w:rPr>
          <w:rFonts w:hint="eastAsia"/>
        </w:rPr>
        <w:t>负责</w:t>
      </w:r>
      <w:r>
        <w:t>网站原型设计</w:t>
      </w:r>
      <w:r>
        <w:rPr>
          <w:rFonts w:hint="eastAsia"/>
        </w:rPr>
        <w:t>，</w:t>
      </w:r>
      <w:r>
        <w:t>要求与组员和客户进行充分沟通。</w:t>
      </w:r>
      <w:r>
        <w:rPr>
          <w:rFonts w:hint="eastAsia"/>
        </w:rPr>
        <w:t>有权</w:t>
      </w:r>
      <w:r>
        <w:t>拒绝</w:t>
      </w:r>
      <w:proofErr w:type="gramStart"/>
      <w:r>
        <w:t>除项目</w:t>
      </w:r>
      <w:proofErr w:type="gramEnd"/>
      <w:r>
        <w:t>经理以外的组员提出的要求。</w:t>
      </w:r>
      <w:r>
        <w:rPr>
          <w:rFonts w:hint="eastAsia"/>
        </w:rPr>
        <w:t>网站功能</w:t>
      </w:r>
      <w:r>
        <w:t>设计不够</w:t>
      </w:r>
      <w:r>
        <w:rPr>
          <w:rFonts w:hint="eastAsia"/>
        </w:rPr>
        <w:t>，样式</w:t>
      </w:r>
      <w:r>
        <w:t>丑陋，用户友好度低时负主要责任。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83"/>
        <w:gridCol w:w="2516"/>
        <w:gridCol w:w="1107"/>
      </w:tblGrid>
      <w:tr w:rsidR="008447ED" w14:paraId="0CAC5D23" w14:textId="77777777" w:rsidTr="00025031">
        <w:tc>
          <w:tcPr>
            <w:tcW w:w="616" w:type="dxa"/>
          </w:tcPr>
          <w:p w14:paraId="791C83D4"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616" w:type="dxa"/>
          </w:tcPr>
          <w:p w14:paraId="55FA65F5"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99" w:type="dxa"/>
          </w:tcPr>
          <w:p w14:paraId="02265148"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59" w:type="dxa"/>
          </w:tcPr>
          <w:p w14:paraId="1308F281"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83" w:type="dxa"/>
          </w:tcPr>
          <w:p w14:paraId="594BECF2"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16" w:type="dxa"/>
          </w:tcPr>
          <w:p w14:paraId="50CDE597"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05EDBE5B"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35BA3F60" w14:textId="77777777" w:rsidTr="00025031">
        <w:tc>
          <w:tcPr>
            <w:tcW w:w="616" w:type="dxa"/>
          </w:tcPr>
          <w:p w14:paraId="4B7DC468" w14:textId="77777777" w:rsidR="008447ED" w:rsidRDefault="008447ED" w:rsidP="00025031">
            <w:pPr>
              <w:spacing w:line="360" w:lineRule="auto"/>
              <w:rPr>
                <w:szCs w:val="21"/>
              </w:rPr>
            </w:pPr>
            <w:r>
              <w:rPr>
                <w:rFonts w:hint="eastAsia"/>
                <w:szCs w:val="21"/>
              </w:rPr>
              <w:t>原型设计员</w:t>
            </w:r>
          </w:p>
        </w:tc>
        <w:tc>
          <w:tcPr>
            <w:tcW w:w="616" w:type="dxa"/>
          </w:tcPr>
          <w:p w14:paraId="32E4A891" w14:textId="77777777" w:rsidR="008447ED" w:rsidRDefault="008447ED" w:rsidP="00025031">
            <w:pPr>
              <w:spacing w:line="360" w:lineRule="auto"/>
              <w:rPr>
                <w:szCs w:val="21"/>
              </w:rPr>
            </w:pPr>
            <w:r>
              <w:rPr>
                <w:rFonts w:hint="eastAsia"/>
                <w:szCs w:val="21"/>
              </w:rPr>
              <w:t>杨以恒</w:t>
            </w:r>
          </w:p>
        </w:tc>
        <w:tc>
          <w:tcPr>
            <w:tcW w:w="799" w:type="dxa"/>
          </w:tcPr>
          <w:p w14:paraId="092393E7"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34EDB480" w14:textId="77777777" w:rsidR="008447ED" w:rsidRDefault="008447ED" w:rsidP="00025031">
            <w:pPr>
              <w:spacing w:line="360" w:lineRule="auto"/>
              <w:rPr>
                <w:szCs w:val="21"/>
              </w:rPr>
            </w:pPr>
            <w:r>
              <w:rPr>
                <w:szCs w:val="21"/>
              </w:rPr>
              <w:t>31601410</w:t>
            </w:r>
          </w:p>
        </w:tc>
        <w:tc>
          <w:tcPr>
            <w:tcW w:w="1483" w:type="dxa"/>
          </w:tcPr>
          <w:p w14:paraId="1E325317" w14:textId="77777777" w:rsidR="008447ED" w:rsidRDefault="008447ED" w:rsidP="00025031">
            <w:pPr>
              <w:spacing w:line="360" w:lineRule="auto"/>
              <w:rPr>
                <w:szCs w:val="21"/>
              </w:rPr>
            </w:pPr>
            <w:r>
              <w:rPr>
                <w:szCs w:val="21"/>
              </w:rPr>
              <w:t>18989678901</w:t>
            </w:r>
          </w:p>
        </w:tc>
        <w:tc>
          <w:tcPr>
            <w:tcW w:w="2516" w:type="dxa"/>
          </w:tcPr>
          <w:p w14:paraId="0BAA62DD" w14:textId="77777777" w:rsidR="008447ED" w:rsidRDefault="008447ED" w:rsidP="00025031">
            <w:pPr>
              <w:spacing w:line="360" w:lineRule="auto"/>
              <w:rPr>
                <w:szCs w:val="21"/>
              </w:rPr>
            </w:pPr>
            <w:r>
              <w:rPr>
                <w:szCs w:val="21"/>
              </w:rPr>
              <w:t>31601410@stu.zucc.edu.cn</w:t>
            </w:r>
          </w:p>
        </w:tc>
        <w:tc>
          <w:tcPr>
            <w:tcW w:w="1107" w:type="dxa"/>
          </w:tcPr>
          <w:p w14:paraId="229F7308" w14:textId="77777777" w:rsidR="008447ED" w:rsidRDefault="008447ED" w:rsidP="00025031">
            <w:pPr>
              <w:spacing w:line="360" w:lineRule="auto"/>
              <w:rPr>
                <w:szCs w:val="21"/>
              </w:rPr>
            </w:pPr>
            <w:r>
              <w:rPr>
                <w:rFonts w:hint="eastAsia"/>
                <w:szCs w:val="21"/>
              </w:rPr>
              <w:t>弘毅</w:t>
            </w:r>
            <w:r>
              <w:rPr>
                <w:rFonts w:hint="eastAsia"/>
                <w:szCs w:val="21"/>
              </w:rPr>
              <w:t>B1-615</w:t>
            </w:r>
          </w:p>
          <w:p w14:paraId="5A0CBCF7" w14:textId="77777777" w:rsidR="008447ED" w:rsidRDefault="008447ED" w:rsidP="00025031">
            <w:pPr>
              <w:spacing w:line="360" w:lineRule="auto"/>
              <w:rPr>
                <w:szCs w:val="21"/>
              </w:rPr>
            </w:pPr>
          </w:p>
        </w:tc>
      </w:tr>
    </w:tbl>
    <w:p w14:paraId="7008D8A9" w14:textId="6E0A9063" w:rsidR="008447ED" w:rsidRDefault="008447ED" w:rsidP="003F1F9C">
      <w:pPr>
        <w:pStyle w:val="3"/>
      </w:pPr>
      <w:bookmarkStart w:id="112" w:name="_Toc531879197"/>
      <w:r w:rsidRPr="008447ED">
        <w:t>6.1.</w:t>
      </w:r>
      <w:r w:rsidR="00AF669C">
        <w:rPr>
          <w:rFonts w:hint="eastAsia"/>
        </w:rPr>
        <w:t>8</w:t>
      </w:r>
      <w:r>
        <w:t xml:space="preserve"> </w:t>
      </w:r>
      <w:r w:rsidRPr="008447ED">
        <w:rPr>
          <w:rFonts w:hint="eastAsia"/>
        </w:rPr>
        <w:t>用户访谈员</w:t>
      </w:r>
      <w:bookmarkEnd w:id="112"/>
    </w:p>
    <w:p w14:paraId="7992536F" w14:textId="77777777" w:rsidR="008447ED" w:rsidRDefault="008447ED" w:rsidP="008447ED">
      <w:pPr>
        <w:pStyle w:val="afe"/>
        <w:spacing w:line="360" w:lineRule="auto"/>
      </w:pPr>
      <w:r>
        <w:rPr>
          <w:rFonts w:hint="eastAsia"/>
        </w:rPr>
        <w:t>职位描述：</w:t>
      </w:r>
    </w:p>
    <w:p w14:paraId="7D97C900" w14:textId="77777777" w:rsidR="008447ED" w:rsidRDefault="008447ED" w:rsidP="008447ED">
      <w:pPr>
        <w:pStyle w:val="afe"/>
        <w:spacing w:line="360" w:lineRule="auto"/>
      </w:pPr>
      <w:r>
        <w:tab/>
      </w:r>
      <w:r>
        <w:rPr>
          <w:rFonts w:hint="eastAsia"/>
        </w:rPr>
        <w:t>负责</w:t>
      </w:r>
      <w:r>
        <w:t>从顾客获取需求</w:t>
      </w:r>
      <w:r>
        <w:rPr>
          <w:rFonts w:hint="eastAsia"/>
        </w:rPr>
        <w:t>，</w:t>
      </w:r>
      <w:r>
        <w:t>分析顾客需求</w:t>
      </w:r>
      <w:r>
        <w:rPr>
          <w:rFonts w:hint="eastAsia"/>
        </w:rPr>
        <w:t>并</w:t>
      </w:r>
      <w:r>
        <w:t>反馈成具体需要实现的功能。</w:t>
      </w:r>
      <w:r>
        <w:rPr>
          <w:rFonts w:hint="eastAsia"/>
        </w:rPr>
        <w:t>对顾客</w:t>
      </w:r>
      <w:r>
        <w:t>要求分析不清</w:t>
      </w:r>
      <w:r>
        <w:rPr>
          <w:rFonts w:hint="eastAsia"/>
        </w:rPr>
        <w:t>，</w:t>
      </w:r>
      <w:r>
        <w:t>记录需求不清晰时，</w:t>
      </w:r>
      <w:r>
        <w:rPr>
          <w:rFonts w:hint="eastAsia"/>
        </w:rPr>
        <w:t>导致</w:t>
      </w:r>
      <w:r>
        <w:t>生成功能</w:t>
      </w:r>
      <w:r>
        <w:rPr>
          <w:rFonts w:hint="eastAsia"/>
        </w:rPr>
        <w:t>错误</w:t>
      </w:r>
      <w:r>
        <w:t>时负主要责任。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992"/>
        <w:gridCol w:w="1134"/>
        <w:gridCol w:w="1134"/>
        <w:gridCol w:w="1559"/>
        <w:gridCol w:w="1524"/>
        <w:gridCol w:w="1107"/>
      </w:tblGrid>
      <w:tr w:rsidR="008447ED" w14:paraId="434590A2" w14:textId="77777777" w:rsidTr="00025031">
        <w:tc>
          <w:tcPr>
            <w:tcW w:w="846" w:type="dxa"/>
          </w:tcPr>
          <w:p w14:paraId="4306F29F"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992" w:type="dxa"/>
          </w:tcPr>
          <w:p w14:paraId="7C968DB5"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1134" w:type="dxa"/>
          </w:tcPr>
          <w:p w14:paraId="36C751B0"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34" w:type="dxa"/>
          </w:tcPr>
          <w:p w14:paraId="1795AD5F"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559" w:type="dxa"/>
          </w:tcPr>
          <w:p w14:paraId="6428E695"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1524" w:type="dxa"/>
          </w:tcPr>
          <w:p w14:paraId="1022D080"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22A58755"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2813C2E4" w14:textId="77777777" w:rsidTr="00025031">
        <w:tc>
          <w:tcPr>
            <w:tcW w:w="846" w:type="dxa"/>
          </w:tcPr>
          <w:p w14:paraId="5ECA7F00" w14:textId="77777777" w:rsidR="008447ED" w:rsidRDefault="008447ED" w:rsidP="00025031">
            <w:pPr>
              <w:spacing w:line="360" w:lineRule="auto"/>
              <w:rPr>
                <w:szCs w:val="21"/>
              </w:rPr>
            </w:pPr>
            <w:r>
              <w:rPr>
                <w:rFonts w:hint="eastAsia"/>
                <w:szCs w:val="21"/>
              </w:rPr>
              <w:t>用户</w:t>
            </w:r>
            <w:proofErr w:type="gramStart"/>
            <w:r>
              <w:rPr>
                <w:rFonts w:hint="eastAsia"/>
                <w:szCs w:val="21"/>
              </w:rPr>
              <w:t>访</w:t>
            </w:r>
            <w:r>
              <w:rPr>
                <w:rFonts w:hint="eastAsia"/>
                <w:szCs w:val="21"/>
              </w:rPr>
              <w:lastRenderedPageBreak/>
              <w:t>谈组</w:t>
            </w:r>
            <w:proofErr w:type="gramEnd"/>
            <w:r>
              <w:rPr>
                <w:rFonts w:hint="eastAsia"/>
                <w:szCs w:val="21"/>
              </w:rPr>
              <w:t>组长</w:t>
            </w:r>
          </w:p>
        </w:tc>
        <w:tc>
          <w:tcPr>
            <w:tcW w:w="992" w:type="dxa"/>
          </w:tcPr>
          <w:p w14:paraId="19770F46" w14:textId="77777777" w:rsidR="008447ED" w:rsidRDefault="008447ED" w:rsidP="00025031">
            <w:pPr>
              <w:spacing w:line="360" w:lineRule="auto"/>
              <w:rPr>
                <w:szCs w:val="21"/>
              </w:rPr>
            </w:pPr>
            <w:r>
              <w:rPr>
                <w:rFonts w:hint="eastAsia"/>
                <w:szCs w:val="21"/>
              </w:rPr>
              <w:lastRenderedPageBreak/>
              <w:t>沈启航</w:t>
            </w:r>
          </w:p>
        </w:tc>
        <w:tc>
          <w:tcPr>
            <w:tcW w:w="1134" w:type="dxa"/>
          </w:tcPr>
          <w:p w14:paraId="0791B5F8" w14:textId="77777777" w:rsidR="008447ED" w:rsidRDefault="008447ED" w:rsidP="00025031">
            <w:pPr>
              <w:spacing w:line="360" w:lineRule="auto"/>
              <w:rPr>
                <w:szCs w:val="21"/>
              </w:rPr>
            </w:pPr>
            <w:r>
              <w:rPr>
                <w:rFonts w:hint="eastAsia"/>
                <w:szCs w:val="21"/>
              </w:rPr>
              <w:t>软件工程</w:t>
            </w:r>
            <w:r>
              <w:rPr>
                <w:rFonts w:hint="eastAsia"/>
                <w:szCs w:val="21"/>
              </w:rPr>
              <w:lastRenderedPageBreak/>
              <w:t>1602</w:t>
            </w:r>
          </w:p>
        </w:tc>
        <w:tc>
          <w:tcPr>
            <w:tcW w:w="1134" w:type="dxa"/>
          </w:tcPr>
          <w:p w14:paraId="7BFE8DC8" w14:textId="77777777" w:rsidR="008447ED" w:rsidRDefault="008447ED" w:rsidP="00025031">
            <w:pPr>
              <w:spacing w:line="360" w:lineRule="auto"/>
              <w:rPr>
                <w:szCs w:val="21"/>
              </w:rPr>
            </w:pPr>
            <w:r>
              <w:rPr>
                <w:rFonts w:hint="eastAsia"/>
                <w:szCs w:val="21"/>
              </w:rPr>
              <w:lastRenderedPageBreak/>
              <w:t>31601404</w:t>
            </w:r>
          </w:p>
        </w:tc>
        <w:tc>
          <w:tcPr>
            <w:tcW w:w="1559" w:type="dxa"/>
          </w:tcPr>
          <w:p w14:paraId="6F9235AD" w14:textId="77777777" w:rsidR="008447ED" w:rsidRDefault="008447ED" w:rsidP="00025031">
            <w:pPr>
              <w:spacing w:line="360" w:lineRule="auto"/>
              <w:rPr>
                <w:szCs w:val="21"/>
              </w:rPr>
            </w:pPr>
            <w:r>
              <w:rPr>
                <w:rFonts w:hint="eastAsia"/>
                <w:szCs w:val="21"/>
              </w:rPr>
              <w:t>15988122404</w:t>
            </w:r>
          </w:p>
        </w:tc>
        <w:tc>
          <w:tcPr>
            <w:tcW w:w="1524" w:type="dxa"/>
          </w:tcPr>
          <w:p w14:paraId="57223026" w14:textId="77777777" w:rsidR="008447ED" w:rsidRDefault="008447ED" w:rsidP="00025031">
            <w:pPr>
              <w:spacing w:line="360" w:lineRule="auto"/>
              <w:rPr>
                <w:szCs w:val="21"/>
              </w:rPr>
            </w:pPr>
            <w:r>
              <w:rPr>
                <w:rFonts w:hint="eastAsia"/>
                <w:szCs w:val="21"/>
              </w:rPr>
              <w:t>31601404</w:t>
            </w:r>
            <w:r>
              <w:rPr>
                <w:szCs w:val="21"/>
              </w:rPr>
              <w:t>@stu</w:t>
            </w:r>
            <w:r>
              <w:rPr>
                <w:rFonts w:hint="eastAsia"/>
                <w:szCs w:val="21"/>
              </w:rPr>
              <w:lastRenderedPageBreak/>
              <w:t>.</w:t>
            </w:r>
            <w:r>
              <w:rPr>
                <w:szCs w:val="21"/>
              </w:rPr>
              <w:t>zucc.edu.cn</w:t>
            </w:r>
          </w:p>
        </w:tc>
        <w:tc>
          <w:tcPr>
            <w:tcW w:w="1107" w:type="dxa"/>
          </w:tcPr>
          <w:p w14:paraId="559DF6D9" w14:textId="77777777" w:rsidR="008447ED" w:rsidRDefault="008447ED" w:rsidP="00025031">
            <w:pPr>
              <w:spacing w:line="360" w:lineRule="auto"/>
              <w:rPr>
                <w:szCs w:val="21"/>
              </w:rPr>
            </w:pPr>
            <w:r>
              <w:rPr>
                <w:rFonts w:hint="eastAsia"/>
                <w:szCs w:val="21"/>
              </w:rPr>
              <w:lastRenderedPageBreak/>
              <w:t>弘毅</w:t>
            </w:r>
            <w:r>
              <w:rPr>
                <w:szCs w:val="21"/>
              </w:rPr>
              <w:lastRenderedPageBreak/>
              <w:t>B1-614</w:t>
            </w:r>
          </w:p>
        </w:tc>
      </w:tr>
      <w:tr w:rsidR="008447ED" w14:paraId="09D677B6" w14:textId="77777777" w:rsidTr="00025031">
        <w:tc>
          <w:tcPr>
            <w:tcW w:w="846" w:type="dxa"/>
          </w:tcPr>
          <w:p w14:paraId="1928796D" w14:textId="77777777" w:rsidR="008447ED" w:rsidRDefault="008447ED" w:rsidP="00025031">
            <w:pPr>
              <w:spacing w:line="360" w:lineRule="auto"/>
              <w:rPr>
                <w:szCs w:val="21"/>
              </w:rPr>
            </w:pPr>
            <w:r>
              <w:rPr>
                <w:rFonts w:hint="eastAsia"/>
                <w:szCs w:val="21"/>
              </w:rPr>
              <w:lastRenderedPageBreak/>
              <w:t>用户访谈员</w:t>
            </w:r>
          </w:p>
        </w:tc>
        <w:tc>
          <w:tcPr>
            <w:tcW w:w="992" w:type="dxa"/>
          </w:tcPr>
          <w:p w14:paraId="40C700D9" w14:textId="77777777" w:rsidR="008447ED" w:rsidRDefault="008447ED" w:rsidP="00025031">
            <w:pPr>
              <w:spacing w:line="360" w:lineRule="auto"/>
              <w:rPr>
                <w:szCs w:val="21"/>
              </w:rPr>
            </w:pPr>
            <w:r>
              <w:rPr>
                <w:rFonts w:hint="eastAsia"/>
                <w:szCs w:val="21"/>
              </w:rPr>
              <w:t>叶柏成</w:t>
            </w:r>
          </w:p>
        </w:tc>
        <w:tc>
          <w:tcPr>
            <w:tcW w:w="1134" w:type="dxa"/>
          </w:tcPr>
          <w:p w14:paraId="2D784BCA"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34" w:type="dxa"/>
          </w:tcPr>
          <w:p w14:paraId="7B005EBE" w14:textId="77777777" w:rsidR="008447ED" w:rsidRDefault="008447ED" w:rsidP="00025031">
            <w:pPr>
              <w:spacing w:line="360" w:lineRule="auto"/>
              <w:rPr>
                <w:szCs w:val="21"/>
              </w:rPr>
            </w:pPr>
            <w:r>
              <w:rPr>
                <w:szCs w:val="21"/>
              </w:rPr>
              <w:t>31601411</w:t>
            </w:r>
          </w:p>
        </w:tc>
        <w:tc>
          <w:tcPr>
            <w:tcW w:w="1559" w:type="dxa"/>
          </w:tcPr>
          <w:p w14:paraId="583FA179" w14:textId="77777777" w:rsidR="008447ED" w:rsidRDefault="008447ED" w:rsidP="00025031">
            <w:pPr>
              <w:spacing w:line="360" w:lineRule="auto"/>
              <w:rPr>
                <w:szCs w:val="21"/>
              </w:rPr>
            </w:pPr>
            <w:r>
              <w:rPr>
                <w:szCs w:val="21"/>
              </w:rPr>
              <w:t>13588025779</w:t>
            </w:r>
          </w:p>
        </w:tc>
        <w:tc>
          <w:tcPr>
            <w:tcW w:w="1524" w:type="dxa"/>
          </w:tcPr>
          <w:p w14:paraId="1C2281F1" w14:textId="77777777" w:rsidR="008447ED" w:rsidRDefault="008447ED" w:rsidP="00025031">
            <w:pPr>
              <w:spacing w:line="360" w:lineRule="auto"/>
              <w:rPr>
                <w:szCs w:val="21"/>
              </w:rPr>
            </w:pPr>
            <w:r>
              <w:rPr>
                <w:szCs w:val="21"/>
              </w:rPr>
              <w:t>31601411@stu.zucc.edu.cn</w:t>
            </w:r>
          </w:p>
        </w:tc>
        <w:tc>
          <w:tcPr>
            <w:tcW w:w="1107" w:type="dxa"/>
          </w:tcPr>
          <w:p w14:paraId="72DFAC00"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2618922F" w14:textId="77777777" w:rsidTr="00025031">
        <w:tc>
          <w:tcPr>
            <w:tcW w:w="846" w:type="dxa"/>
          </w:tcPr>
          <w:p w14:paraId="03BB3067" w14:textId="77777777" w:rsidR="008447ED" w:rsidRDefault="008447ED" w:rsidP="00025031">
            <w:pPr>
              <w:spacing w:line="360" w:lineRule="auto"/>
              <w:rPr>
                <w:szCs w:val="21"/>
              </w:rPr>
            </w:pPr>
            <w:r>
              <w:rPr>
                <w:rFonts w:hint="eastAsia"/>
                <w:szCs w:val="21"/>
              </w:rPr>
              <w:t>用户访谈员</w:t>
            </w:r>
          </w:p>
        </w:tc>
        <w:tc>
          <w:tcPr>
            <w:tcW w:w="992" w:type="dxa"/>
          </w:tcPr>
          <w:p w14:paraId="3F3C8422" w14:textId="77777777" w:rsidR="008447ED" w:rsidRDefault="008447ED" w:rsidP="00025031">
            <w:pPr>
              <w:spacing w:line="360" w:lineRule="auto"/>
              <w:rPr>
                <w:szCs w:val="21"/>
              </w:rPr>
            </w:pPr>
            <w:r>
              <w:rPr>
                <w:rFonts w:hint="eastAsia"/>
                <w:szCs w:val="21"/>
              </w:rPr>
              <w:t>杨以恒</w:t>
            </w:r>
          </w:p>
        </w:tc>
        <w:tc>
          <w:tcPr>
            <w:tcW w:w="1134" w:type="dxa"/>
          </w:tcPr>
          <w:p w14:paraId="0FA5E658"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34" w:type="dxa"/>
          </w:tcPr>
          <w:p w14:paraId="6A827736" w14:textId="77777777" w:rsidR="008447ED" w:rsidRDefault="008447ED" w:rsidP="00025031">
            <w:pPr>
              <w:spacing w:line="360" w:lineRule="auto"/>
              <w:rPr>
                <w:szCs w:val="21"/>
              </w:rPr>
            </w:pPr>
            <w:r>
              <w:rPr>
                <w:szCs w:val="21"/>
              </w:rPr>
              <w:t>31601410</w:t>
            </w:r>
          </w:p>
        </w:tc>
        <w:tc>
          <w:tcPr>
            <w:tcW w:w="1559" w:type="dxa"/>
          </w:tcPr>
          <w:p w14:paraId="2A244A21" w14:textId="77777777" w:rsidR="008447ED" w:rsidRDefault="008447ED" w:rsidP="00025031">
            <w:pPr>
              <w:spacing w:line="360" w:lineRule="auto"/>
              <w:rPr>
                <w:szCs w:val="21"/>
              </w:rPr>
            </w:pPr>
            <w:r>
              <w:rPr>
                <w:szCs w:val="21"/>
              </w:rPr>
              <w:t>18989678901</w:t>
            </w:r>
          </w:p>
        </w:tc>
        <w:tc>
          <w:tcPr>
            <w:tcW w:w="1524" w:type="dxa"/>
          </w:tcPr>
          <w:p w14:paraId="4D3CA2F6" w14:textId="77777777" w:rsidR="008447ED" w:rsidRDefault="008447ED" w:rsidP="00025031">
            <w:pPr>
              <w:spacing w:line="360" w:lineRule="auto"/>
              <w:rPr>
                <w:szCs w:val="21"/>
              </w:rPr>
            </w:pPr>
            <w:r>
              <w:rPr>
                <w:szCs w:val="21"/>
              </w:rPr>
              <w:t>31601410@stu.zucc.edu.cn</w:t>
            </w:r>
          </w:p>
        </w:tc>
        <w:tc>
          <w:tcPr>
            <w:tcW w:w="1107" w:type="dxa"/>
          </w:tcPr>
          <w:p w14:paraId="2A44A271"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315168E7" w14:textId="77777777" w:rsidTr="00025031">
        <w:tc>
          <w:tcPr>
            <w:tcW w:w="846" w:type="dxa"/>
          </w:tcPr>
          <w:p w14:paraId="17ACD358" w14:textId="77777777" w:rsidR="008447ED" w:rsidRDefault="008447ED" w:rsidP="00025031">
            <w:pPr>
              <w:spacing w:line="360" w:lineRule="auto"/>
              <w:rPr>
                <w:szCs w:val="21"/>
              </w:rPr>
            </w:pPr>
            <w:r>
              <w:rPr>
                <w:rFonts w:hint="eastAsia"/>
                <w:szCs w:val="21"/>
              </w:rPr>
              <w:t>用户访谈员</w:t>
            </w:r>
          </w:p>
        </w:tc>
        <w:tc>
          <w:tcPr>
            <w:tcW w:w="992" w:type="dxa"/>
          </w:tcPr>
          <w:p w14:paraId="5C348845" w14:textId="77777777" w:rsidR="008447ED" w:rsidRDefault="008447ED" w:rsidP="00025031">
            <w:pPr>
              <w:spacing w:line="360" w:lineRule="auto"/>
              <w:rPr>
                <w:szCs w:val="21"/>
              </w:rPr>
            </w:pPr>
            <w:r>
              <w:rPr>
                <w:rFonts w:hint="eastAsia"/>
                <w:szCs w:val="21"/>
              </w:rPr>
              <w:t>徐哲远</w:t>
            </w:r>
          </w:p>
        </w:tc>
        <w:tc>
          <w:tcPr>
            <w:tcW w:w="1134" w:type="dxa"/>
          </w:tcPr>
          <w:p w14:paraId="665CACD6"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34" w:type="dxa"/>
          </w:tcPr>
          <w:p w14:paraId="0C5F6B8E" w14:textId="77777777" w:rsidR="008447ED" w:rsidRDefault="008447ED" w:rsidP="00025031">
            <w:pPr>
              <w:spacing w:line="360" w:lineRule="auto"/>
              <w:rPr>
                <w:szCs w:val="21"/>
              </w:rPr>
            </w:pPr>
            <w:r>
              <w:rPr>
                <w:szCs w:val="21"/>
              </w:rPr>
              <w:t>31601409</w:t>
            </w:r>
          </w:p>
        </w:tc>
        <w:tc>
          <w:tcPr>
            <w:tcW w:w="1559" w:type="dxa"/>
          </w:tcPr>
          <w:p w14:paraId="43ADE9F2" w14:textId="77777777" w:rsidR="008447ED" w:rsidRDefault="008447ED" w:rsidP="00025031">
            <w:pPr>
              <w:spacing w:line="360" w:lineRule="auto"/>
              <w:rPr>
                <w:szCs w:val="21"/>
              </w:rPr>
            </w:pPr>
            <w:r>
              <w:rPr>
                <w:szCs w:val="21"/>
              </w:rPr>
              <w:t>15968805302</w:t>
            </w:r>
          </w:p>
        </w:tc>
        <w:tc>
          <w:tcPr>
            <w:tcW w:w="1524" w:type="dxa"/>
          </w:tcPr>
          <w:p w14:paraId="01F4CE12" w14:textId="77777777" w:rsidR="008447ED" w:rsidRDefault="008447ED" w:rsidP="00025031">
            <w:pPr>
              <w:spacing w:line="360" w:lineRule="auto"/>
              <w:rPr>
                <w:szCs w:val="21"/>
              </w:rPr>
            </w:pPr>
            <w:r>
              <w:rPr>
                <w:szCs w:val="21"/>
              </w:rPr>
              <w:t>31601409@stu.zucc.edu.cn</w:t>
            </w:r>
          </w:p>
        </w:tc>
        <w:tc>
          <w:tcPr>
            <w:tcW w:w="1107" w:type="dxa"/>
          </w:tcPr>
          <w:p w14:paraId="27924442"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3B923E51" w14:textId="77777777" w:rsidTr="00025031">
        <w:tc>
          <w:tcPr>
            <w:tcW w:w="846" w:type="dxa"/>
          </w:tcPr>
          <w:p w14:paraId="1B3236FE" w14:textId="77777777" w:rsidR="008447ED" w:rsidRDefault="008447ED" w:rsidP="00025031">
            <w:pPr>
              <w:spacing w:line="360" w:lineRule="auto"/>
              <w:rPr>
                <w:szCs w:val="21"/>
              </w:rPr>
            </w:pPr>
            <w:r>
              <w:rPr>
                <w:rFonts w:hint="eastAsia"/>
                <w:szCs w:val="21"/>
              </w:rPr>
              <w:t>用户访谈员</w:t>
            </w:r>
          </w:p>
        </w:tc>
        <w:tc>
          <w:tcPr>
            <w:tcW w:w="992" w:type="dxa"/>
          </w:tcPr>
          <w:p w14:paraId="70747647" w14:textId="77777777" w:rsidR="008447ED" w:rsidRDefault="008447ED" w:rsidP="00025031">
            <w:pPr>
              <w:spacing w:line="360" w:lineRule="auto"/>
              <w:rPr>
                <w:szCs w:val="21"/>
              </w:rPr>
            </w:pPr>
            <w:r>
              <w:rPr>
                <w:rFonts w:hint="eastAsia"/>
                <w:szCs w:val="21"/>
              </w:rPr>
              <w:t>骆佳俊</w:t>
            </w:r>
          </w:p>
        </w:tc>
        <w:tc>
          <w:tcPr>
            <w:tcW w:w="1134" w:type="dxa"/>
          </w:tcPr>
          <w:p w14:paraId="3EEA70FD" w14:textId="77777777" w:rsidR="008447ED" w:rsidRDefault="008447ED" w:rsidP="00025031">
            <w:pPr>
              <w:spacing w:line="360" w:lineRule="auto"/>
              <w:rPr>
                <w:szCs w:val="21"/>
              </w:rPr>
            </w:pPr>
            <w:r>
              <w:rPr>
                <w:rFonts w:hint="eastAsia"/>
                <w:szCs w:val="21"/>
              </w:rPr>
              <w:t>软件工程</w:t>
            </w:r>
            <w:r>
              <w:rPr>
                <w:rFonts w:hint="eastAsia"/>
                <w:szCs w:val="21"/>
              </w:rPr>
              <w:t>160</w:t>
            </w:r>
            <w:r>
              <w:rPr>
                <w:szCs w:val="21"/>
              </w:rPr>
              <w:t>1</w:t>
            </w:r>
          </w:p>
        </w:tc>
        <w:tc>
          <w:tcPr>
            <w:tcW w:w="1134" w:type="dxa"/>
          </w:tcPr>
          <w:p w14:paraId="42FD62AA" w14:textId="77777777" w:rsidR="008447ED" w:rsidRDefault="008447ED" w:rsidP="00025031">
            <w:pPr>
              <w:spacing w:line="360" w:lineRule="auto"/>
              <w:rPr>
                <w:szCs w:val="21"/>
              </w:rPr>
            </w:pPr>
            <w:r>
              <w:rPr>
                <w:szCs w:val="21"/>
              </w:rPr>
              <w:t>31601215</w:t>
            </w:r>
          </w:p>
        </w:tc>
        <w:tc>
          <w:tcPr>
            <w:tcW w:w="1559" w:type="dxa"/>
          </w:tcPr>
          <w:p w14:paraId="0DBEFBE9" w14:textId="77777777" w:rsidR="008447ED" w:rsidRDefault="008447ED" w:rsidP="00025031">
            <w:pPr>
              <w:spacing w:line="360" w:lineRule="auto"/>
              <w:rPr>
                <w:szCs w:val="21"/>
              </w:rPr>
            </w:pPr>
            <w:r>
              <w:rPr>
                <w:szCs w:val="21"/>
              </w:rPr>
              <w:t>18058735546</w:t>
            </w:r>
          </w:p>
        </w:tc>
        <w:tc>
          <w:tcPr>
            <w:tcW w:w="1524" w:type="dxa"/>
          </w:tcPr>
          <w:p w14:paraId="72D2DF8D" w14:textId="77777777" w:rsidR="008447ED" w:rsidRDefault="008447ED" w:rsidP="00025031">
            <w:pPr>
              <w:spacing w:line="360" w:lineRule="auto"/>
              <w:rPr>
                <w:szCs w:val="21"/>
              </w:rPr>
            </w:pPr>
            <w:r>
              <w:rPr>
                <w:szCs w:val="21"/>
              </w:rPr>
              <w:t>31601215@stu.zucc.edu.cn</w:t>
            </w:r>
          </w:p>
        </w:tc>
        <w:tc>
          <w:tcPr>
            <w:tcW w:w="1107" w:type="dxa"/>
          </w:tcPr>
          <w:p w14:paraId="1ED7101F" w14:textId="77777777" w:rsidR="008447ED" w:rsidRDefault="008447ED" w:rsidP="00025031">
            <w:pPr>
              <w:spacing w:line="360" w:lineRule="auto"/>
              <w:rPr>
                <w:szCs w:val="21"/>
              </w:rPr>
            </w:pPr>
            <w:r>
              <w:rPr>
                <w:rFonts w:hint="eastAsia"/>
                <w:szCs w:val="21"/>
              </w:rPr>
              <w:t>弘毅</w:t>
            </w:r>
            <w:r>
              <w:rPr>
                <w:rFonts w:hint="eastAsia"/>
                <w:szCs w:val="21"/>
              </w:rPr>
              <w:t>B2-206</w:t>
            </w:r>
          </w:p>
        </w:tc>
      </w:tr>
    </w:tbl>
    <w:p w14:paraId="7570D86D" w14:textId="3780DD86" w:rsidR="008447ED" w:rsidRDefault="008447ED" w:rsidP="003F1F9C">
      <w:pPr>
        <w:pStyle w:val="3"/>
      </w:pPr>
      <w:bookmarkStart w:id="113" w:name="_Toc531879198"/>
      <w:r w:rsidRPr="008447ED">
        <w:t>6.1.</w:t>
      </w:r>
      <w:r w:rsidR="00AF669C">
        <w:rPr>
          <w:rFonts w:hint="eastAsia"/>
        </w:rPr>
        <w:t>9</w:t>
      </w:r>
      <w:r>
        <w:t xml:space="preserve"> </w:t>
      </w:r>
      <w:r w:rsidRPr="008447ED">
        <w:rPr>
          <w:rFonts w:hint="eastAsia"/>
        </w:rPr>
        <w:t>工作计划管理员</w:t>
      </w:r>
      <w:bookmarkEnd w:id="113"/>
    </w:p>
    <w:p w14:paraId="3C9A25A7" w14:textId="77777777" w:rsidR="008447ED" w:rsidRPr="00130E8A" w:rsidRDefault="008447ED" w:rsidP="008447ED">
      <w:r>
        <w:rPr>
          <w:rFonts w:hint="eastAsia"/>
        </w:rPr>
        <w:t>职位描述：工作任务规划，根据实际情况调整工作时间，修改</w:t>
      </w:r>
      <w:proofErr w:type="gramStart"/>
      <w:r>
        <w:rPr>
          <w:rFonts w:hint="eastAsia"/>
        </w:rPr>
        <w:t>甘特图</w:t>
      </w:r>
      <w:proofErr w:type="gramEnd"/>
      <w:r>
        <w:rPr>
          <w:rFonts w:hint="eastAsia"/>
        </w:rPr>
        <w:t>。</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1088F249" w14:textId="77777777" w:rsidTr="00025031">
        <w:tc>
          <w:tcPr>
            <w:tcW w:w="616" w:type="dxa"/>
          </w:tcPr>
          <w:p w14:paraId="00A33BC8" w14:textId="77777777" w:rsidR="008447ED" w:rsidRDefault="008447ED" w:rsidP="00025031">
            <w:pPr>
              <w:spacing w:line="360" w:lineRule="auto"/>
              <w:jc w:val="center"/>
              <w:rPr>
                <w:b/>
                <w:bCs/>
                <w:color w:val="000000"/>
                <w:sz w:val="24"/>
                <w:szCs w:val="21"/>
              </w:rPr>
            </w:pPr>
            <w:bookmarkStart w:id="114" w:name="_Hlk529715701"/>
            <w:r>
              <w:rPr>
                <w:rFonts w:hint="eastAsia"/>
                <w:b/>
                <w:bCs/>
                <w:color w:val="000000"/>
                <w:sz w:val="24"/>
                <w:szCs w:val="21"/>
              </w:rPr>
              <w:t>职务</w:t>
            </w:r>
          </w:p>
        </w:tc>
        <w:tc>
          <w:tcPr>
            <w:tcW w:w="616" w:type="dxa"/>
          </w:tcPr>
          <w:p w14:paraId="11391F68"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99" w:type="dxa"/>
          </w:tcPr>
          <w:p w14:paraId="577691A7"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59" w:type="dxa"/>
          </w:tcPr>
          <w:p w14:paraId="7ABE93D6"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7C3A6AEE"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682525C5"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7426D366"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23244A8A" w14:textId="77777777" w:rsidTr="00025031">
        <w:tc>
          <w:tcPr>
            <w:tcW w:w="616" w:type="dxa"/>
          </w:tcPr>
          <w:p w14:paraId="70C3824E" w14:textId="77777777" w:rsidR="008447ED" w:rsidRDefault="008447ED" w:rsidP="00025031">
            <w:pPr>
              <w:spacing w:line="360" w:lineRule="auto"/>
              <w:rPr>
                <w:szCs w:val="21"/>
              </w:rPr>
            </w:pPr>
            <w:r>
              <w:rPr>
                <w:rFonts w:hint="eastAsia"/>
              </w:rPr>
              <w:t>工作计划管理员</w:t>
            </w:r>
          </w:p>
        </w:tc>
        <w:tc>
          <w:tcPr>
            <w:tcW w:w="616" w:type="dxa"/>
          </w:tcPr>
          <w:p w14:paraId="176AD57C" w14:textId="77777777" w:rsidR="008447ED" w:rsidRDefault="008447ED" w:rsidP="00025031">
            <w:pPr>
              <w:spacing w:line="360" w:lineRule="auto"/>
              <w:rPr>
                <w:szCs w:val="21"/>
              </w:rPr>
            </w:pPr>
            <w:r>
              <w:rPr>
                <w:rFonts w:hint="eastAsia"/>
                <w:szCs w:val="21"/>
              </w:rPr>
              <w:t>骆佳俊</w:t>
            </w:r>
          </w:p>
        </w:tc>
        <w:tc>
          <w:tcPr>
            <w:tcW w:w="799" w:type="dxa"/>
          </w:tcPr>
          <w:p w14:paraId="788CC64B" w14:textId="77777777" w:rsidR="008447ED" w:rsidRDefault="008447ED" w:rsidP="00025031">
            <w:pPr>
              <w:spacing w:line="360" w:lineRule="auto"/>
              <w:rPr>
                <w:szCs w:val="21"/>
              </w:rPr>
            </w:pPr>
            <w:r>
              <w:rPr>
                <w:rFonts w:hint="eastAsia"/>
                <w:szCs w:val="21"/>
              </w:rPr>
              <w:t>软件工程</w:t>
            </w:r>
            <w:r>
              <w:rPr>
                <w:rFonts w:hint="eastAsia"/>
                <w:szCs w:val="21"/>
              </w:rPr>
              <w:t>160</w:t>
            </w:r>
            <w:r>
              <w:rPr>
                <w:szCs w:val="21"/>
              </w:rPr>
              <w:t>1</w:t>
            </w:r>
          </w:p>
        </w:tc>
        <w:tc>
          <w:tcPr>
            <w:tcW w:w="1159" w:type="dxa"/>
          </w:tcPr>
          <w:p w14:paraId="4BA019B1" w14:textId="77777777" w:rsidR="008447ED" w:rsidRDefault="008447ED" w:rsidP="00025031">
            <w:pPr>
              <w:spacing w:line="360" w:lineRule="auto"/>
              <w:rPr>
                <w:szCs w:val="21"/>
              </w:rPr>
            </w:pPr>
            <w:r>
              <w:rPr>
                <w:szCs w:val="21"/>
              </w:rPr>
              <w:t>31601215</w:t>
            </w:r>
          </w:p>
        </w:tc>
        <w:tc>
          <w:tcPr>
            <w:tcW w:w="1429" w:type="dxa"/>
          </w:tcPr>
          <w:p w14:paraId="58066B40" w14:textId="77777777" w:rsidR="008447ED" w:rsidRDefault="008447ED" w:rsidP="00025031">
            <w:pPr>
              <w:spacing w:line="360" w:lineRule="auto"/>
              <w:rPr>
                <w:szCs w:val="21"/>
              </w:rPr>
            </w:pPr>
            <w:r>
              <w:rPr>
                <w:szCs w:val="21"/>
              </w:rPr>
              <w:t>18058735546</w:t>
            </w:r>
          </w:p>
        </w:tc>
        <w:tc>
          <w:tcPr>
            <w:tcW w:w="2570" w:type="dxa"/>
          </w:tcPr>
          <w:p w14:paraId="094D48D3" w14:textId="77777777" w:rsidR="008447ED" w:rsidRDefault="008447ED" w:rsidP="00025031">
            <w:pPr>
              <w:spacing w:line="360" w:lineRule="auto"/>
              <w:rPr>
                <w:szCs w:val="21"/>
              </w:rPr>
            </w:pPr>
            <w:r>
              <w:rPr>
                <w:szCs w:val="21"/>
              </w:rPr>
              <w:t>31601215@stu.zucc.edu.cn</w:t>
            </w:r>
          </w:p>
        </w:tc>
        <w:tc>
          <w:tcPr>
            <w:tcW w:w="1107" w:type="dxa"/>
          </w:tcPr>
          <w:p w14:paraId="74EF8092" w14:textId="77777777" w:rsidR="008447ED" w:rsidRDefault="008447ED" w:rsidP="00025031">
            <w:pPr>
              <w:spacing w:line="360" w:lineRule="auto"/>
              <w:rPr>
                <w:szCs w:val="21"/>
              </w:rPr>
            </w:pPr>
            <w:r>
              <w:rPr>
                <w:rFonts w:hint="eastAsia"/>
                <w:szCs w:val="21"/>
              </w:rPr>
              <w:t>弘毅</w:t>
            </w:r>
            <w:r>
              <w:rPr>
                <w:rFonts w:hint="eastAsia"/>
                <w:szCs w:val="21"/>
              </w:rPr>
              <w:t>B2-206</w:t>
            </w:r>
          </w:p>
        </w:tc>
      </w:tr>
    </w:tbl>
    <w:p w14:paraId="1DDD9B01" w14:textId="754B8945" w:rsidR="008447ED" w:rsidRDefault="008447ED" w:rsidP="003F1F9C">
      <w:pPr>
        <w:pStyle w:val="3"/>
      </w:pPr>
      <w:bookmarkStart w:id="115" w:name="_Toc531879199"/>
      <w:bookmarkEnd w:id="114"/>
      <w:r w:rsidRPr="008447ED">
        <w:t>6.1.1</w:t>
      </w:r>
      <w:r w:rsidR="00AF669C">
        <w:rPr>
          <w:rFonts w:hint="eastAsia"/>
        </w:rPr>
        <w:t>0</w:t>
      </w:r>
      <w:r>
        <w:t xml:space="preserve"> </w:t>
      </w:r>
      <w:r w:rsidRPr="008447ED">
        <w:rPr>
          <w:rFonts w:hint="eastAsia"/>
        </w:rPr>
        <w:t>后勤辅助员</w:t>
      </w:r>
      <w:bookmarkEnd w:id="115"/>
    </w:p>
    <w:p w14:paraId="1FA0C526" w14:textId="77777777" w:rsidR="008447ED" w:rsidRDefault="008447ED" w:rsidP="008447ED">
      <w:r>
        <w:rPr>
          <w:rFonts w:hint="eastAsia"/>
        </w:rPr>
        <w:t>职位描述</w:t>
      </w:r>
      <w:r>
        <w:t>：当当期任务工作人员因某些因素无法完成任务或无法参与任务，以及某块工作比预期需要的工作量更多时，由</w:t>
      </w:r>
      <w:r>
        <w:rPr>
          <w:rFonts w:hint="eastAsia"/>
        </w:rPr>
        <w:t>后勤</w:t>
      </w:r>
      <w:r>
        <w:t>辅助人员协助进行任务</w:t>
      </w:r>
      <w:r>
        <w:rPr>
          <w:rFonts w:hint="eastAsia"/>
        </w:rPr>
        <w:t>。</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30F157EC" w14:textId="77777777" w:rsidTr="00025031">
        <w:tc>
          <w:tcPr>
            <w:tcW w:w="616" w:type="dxa"/>
          </w:tcPr>
          <w:p w14:paraId="75B816B9"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616" w:type="dxa"/>
          </w:tcPr>
          <w:p w14:paraId="324CA1D5"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w:t>
            </w:r>
            <w:r>
              <w:rPr>
                <w:rFonts w:hint="eastAsia"/>
                <w:b/>
                <w:bCs/>
                <w:color w:val="000000"/>
                <w:sz w:val="24"/>
                <w:szCs w:val="21"/>
              </w:rPr>
              <w:lastRenderedPageBreak/>
              <w:t>人</w:t>
            </w:r>
          </w:p>
        </w:tc>
        <w:tc>
          <w:tcPr>
            <w:tcW w:w="799" w:type="dxa"/>
          </w:tcPr>
          <w:p w14:paraId="40E92E23" w14:textId="77777777" w:rsidR="008447ED" w:rsidRDefault="008447ED" w:rsidP="00025031">
            <w:pPr>
              <w:spacing w:line="360" w:lineRule="auto"/>
              <w:jc w:val="center"/>
              <w:rPr>
                <w:b/>
                <w:bCs/>
                <w:color w:val="000000"/>
                <w:sz w:val="24"/>
                <w:szCs w:val="21"/>
              </w:rPr>
            </w:pPr>
            <w:r>
              <w:rPr>
                <w:rFonts w:hint="eastAsia"/>
                <w:b/>
                <w:bCs/>
                <w:color w:val="000000"/>
                <w:sz w:val="24"/>
                <w:szCs w:val="21"/>
              </w:rPr>
              <w:lastRenderedPageBreak/>
              <w:t>班级</w:t>
            </w:r>
          </w:p>
        </w:tc>
        <w:tc>
          <w:tcPr>
            <w:tcW w:w="1159" w:type="dxa"/>
          </w:tcPr>
          <w:p w14:paraId="4C9BD2AD"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10EE0826"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16BB505B"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2B066F87"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46011CC4" w14:textId="77777777" w:rsidTr="00025031">
        <w:tc>
          <w:tcPr>
            <w:tcW w:w="616" w:type="dxa"/>
          </w:tcPr>
          <w:p w14:paraId="35C6D652" w14:textId="77777777" w:rsidR="008447ED" w:rsidRDefault="008447ED" w:rsidP="00025031">
            <w:pPr>
              <w:spacing w:line="360" w:lineRule="auto"/>
            </w:pPr>
            <w:r>
              <w:rPr>
                <w:rFonts w:hint="eastAsia"/>
              </w:rPr>
              <w:t>后勤辅助</w:t>
            </w:r>
          </w:p>
          <w:p w14:paraId="2818DC9C" w14:textId="77777777" w:rsidR="008447ED" w:rsidRDefault="008447ED" w:rsidP="00025031">
            <w:pPr>
              <w:spacing w:line="360" w:lineRule="auto"/>
              <w:rPr>
                <w:szCs w:val="21"/>
              </w:rPr>
            </w:pPr>
            <w:r>
              <w:rPr>
                <w:rFonts w:hint="eastAsia"/>
              </w:rPr>
              <w:t>员</w:t>
            </w:r>
          </w:p>
        </w:tc>
        <w:tc>
          <w:tcPr>
            <w:tcW w:w="616" w:type="dxa"/>
          </w:tcPr>
          <w:p w14:paraId="5CD417D3" w14:textId="77777777" w:rsidR="008447ED" w:rsidRDefault="008447ED" w:rsidP="00025031">
            <w:pPr>
              <w:spacing w:line="360" w:lineRule="auto"/>
              <w:rPr>
                <w:szCs w:val="21"/>
              </w:rPr>
            </w:pPr>
            <w:r>
              <w:rPr>
                <w:rFonts w:hint="eastAsia"/>
                <w:szCs w:val="21"/>
              </w:rPr>
              <w:t>徐哲远</w:t>
            </w:r>
          </w:p>
        </w:tc>
        <w:tc>
          <w:tcPr>
            <w:tcW w:w="799" w:type="dxa"/>
          </w:tcPr>
          <w:p w14:paraId="4FA2DA9C"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35A96E29" w14:textId="77777777" w:rsidR="008447ED" w:rsidRDefault="008447ED" w:rsidP="00025031">
            <w:pPr>
              <w:spacing w:line="360" w:lineRule="auto"/>
              <w:rPr>
                <w:szCs w:val="21"/>
              </w:rPr>
            </w:pPr>
            <w:r>
              <w:rPr>
                <w:szCs w:val="21"/>
              </w:rPr>
              <w:t>31601409</w:t>
            </w:r>
          </w:p>
        </w:tc>
        <w:tc>
          <w:tcPr>
            <w:tcW w:w="1429" w:type="dxa"/>
          </w:tcPr>
          <w:p w14:paraId="3FF3EC6B" w14:textId="77777777" w:rsidR="008447ED" w:rsidRDefault="008447ED" w:rsidP="00025031">
            <w:pPr>
              <w:spacing w:line="360" w:lineRule="auto"/>
              <w:rPr>
                <w:szCs w:val="21"/>
              </w:rPr>
            </w:pPr>
            <w:r>
              <w:rPr>
                <w:szCs w:val="21"/>
              </w:rPr>
              <w:t>15968805302</w:t>
            </w:r>
          </w:p>
        </w:tc>
        <w:tc>
          <w:tcPr>
            <w:tcW w:w="2570" w:type="dxa"/>
          </w:tcPr>
          <w:p w14:paraId="0BC19054" w14:textId="77777777" w:rsidR="008447ED" w:rsidRDefault="008447ED" w:rsidP="00025031">
            <w:pPr>
              <w:spacing w:line="360" w:lineRule="auto"/>
              <w:rPr>
                <w:szCs w:val="21"/>
              </w:rPr>
            </w:pPr>
            <w:r>
              <w:rPr>
                <w:szCs w:val="21"/>
              </w:rPr>
              <w:t>31601409@stu.zucc.edu.cn</w:t>
            </w:r>
          </w:p>
        </w:tc>
        <w:tc>
          <w:tcPr>
            <w:tcW w:w="1107" w:type="dxa"/>
          </w:tcPr>
          <w:p w14:paraId="1BCA969F" w14:textId="77777777" w:rsidR="008447ED" w:rsidRDefault="008447ED" w:rsidP="00025031">
            <w:pPr>
              <w:spacing w:line="360" w:lineRule="auto"/>
              <w:rPr>
                <w:szCs w:val="21"/>
              </w:rPr>
            </w:pPr>
            <w:r>
              <w:rPr>
                <w:rFonts w:hint="eastAsia"/>
                <w:szCs w:val="21"/>
              </w:rPr>
              <w:t>弘毅</w:t>
            </w:r>
            <w:r>
              <w:rPr>
                <w:rFonts w:hint="eastAsia"/>
                <w:szCs w:val="21"/>
              </w:rPr>
              <w:t>B1-615</w:t>
            </w:r>
          </w:p>
        </w:tc>
      </w:tr>
    </w:tbl>
    <w:p w14:paraId="55536D10" w14:textId="78BF2520" w:rsidR="008447ED" w:rsidRDefault="008447ED" w:rsidP="003F1F9C">
      <w:pPr>
        <w:pStyle w:val="3"/>
      </w:pPr>
      <w:bookmarkStart w:id="116" w:name="_Toc531879200"/>
      <w:r w:rsidRPr="008447ED">
        <w:t>6.1.1</w:t>
      </w:r>
      <w:r w:rsidR="00AF669C">
        <w:rPr>
          <w:rFonts w:hint="eastAsia"/>
        </w:rPr>
        <w:t>1</w:t>
      </w:r>
      <w:r>
        <w:t xml:space="preserve"> </w:t>
      </w:r>
      <w:r w:rsidRPr="008447ED">
        <w:rPr>
          <w:rFonts w:hint="eastAsia"/>
        </w:rPr>
        <w:t>财务管理员</w:t>
      </w:r>
      <w:bookmarkEnd w:id="116"/>
    </w:p>
    <w:p w14:paraId="4925A3F3" w14:textId="77777777" w:rsidR="008447ED" w:rsidRDefault="008447ED" w:rsidP="008447ED">
      <w:r>
        <w:rPr>
          <w:rFonts w:hint="eastAsia"/>
        </w:rPr>
        <w:t>职位描述：负责管理小组所有资金，向采购管理员拨款，向小组成员收取小组资金</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rsidRPr="00D31AB0" w14:paraId="5A4DB17B" w14:textId="77777777" w:rsidTr="00025031">
        <w:tc>
          <w:tcPr>
            <w:tcW w:w="616" w:type="dxa"/>
          </w:tcPr>
          <w:p w14:paraId="440F7C77" w14:textId="77777777" w:rsidR="008447ED" w:rsidRPr="00D31AB0" w:rsidRDefault="008447ED" w:rsidP="00025031">
            <w:pPr>
              <w:rPr>
                <w:b/>
                <w:bCs/>
              </w:rPr>
            </w:pPr>
            <w:r w:rsidRPr="00D31AB0">
              <w:rPr>
                <w:rFonts w:hint="eastAsia"/>
                <w:b/>
                <w:bCs/>
              </w:rPr>
              <w:t>职务</w:t>
            </w:r>
          </w:p>
        </w:tc>
        <w:tc>
          <w:tcPr>
            <w:tcW w:w="616" w:type="dxa"/>
          </w:tcPr>
          <w:p w14:paraId="2126BD3F" w14:textId="77777777" w:rsidR="008447ED" w:rsidRPr="00D31AB0" w:rsidRDefault="008447ED" w:rsidP="00025031">
            <w:pPr>
              <w:rPr>
                <w:b/>
                <w:bCs/>
              </w:rPr>
            </w:pPr>
            <w:r w:rsidRPr="00D31AB0">
              <w:rPr>
                <w:rFonts w:hint="eastAsia"/>
                <w:b/>
                <w:bCs/>
              </w:rPr>
              <w:t>负责人</w:t>
            </w:r>
          </w:p>
        </w:tc>
        <w:tc>
          <w:tcPr>
            <w:tcW w:w="799" w:type="dxa"/>
          </w:tcPr>
          <w:p w14:paraId="6636CF75" w14:textId="77777777" w:rsidR="008447ED" w:rsidRPr="00D31AB0" w:rsidRDefault="008447ED" w:rsidP="00025031">
            <w:pPr>
              <w:rPr>
                <w:b/>
                <w:bCs/>
              </w:rPr>
            </w:pPr>
            <w:r w:rsidRPr="00D31AB0">
              <w:rPr>
                <w:rFonts w:hint="eastAsia"/>
                <w:b/>
                <w:bCs/>
              </w:rPr>
              <w:t>班级</w:t>
            </w:r>
          </w:p>
        </w:tc>
        <w:tc>
          <w:tcPr>
            <w:tcW w:w="1159" w:type="dxa"/>
          </w:tcPr>
          <w:p w14:paraId="5FC1B6D6" w14:textId="77777777" w:rsidR="008447ED" w:rsidRPr="00D31AB0" w:rsidRDefault="008447ED" w:rsidP="00025031">
            <w:pPr>
              <w:rPr>
                <w:b/>
                <w:bCs/>
              </w:rPr>
            </w:pPr>
            <w:r w:rsidRPr="00D31AB0">
              <w:rPr>
                <w:rFonts w:hint="eastAsia"/>
                <w:b/>
                <w:bCs/>
              </w:rPr>
              <w:t>学号</w:t>
            </w:r>
          </w:p>
        </w:tc>
        <w:tc>
          <w:tcPr>
            <w:tcW w:w="1429" w:type="dxa"/>
          </w:tcPr>
          <w:p w14:paraId="259008D5" w14:textId="77777777" w:rsidR="008447ED" w:rsidRPr="00D31AB0" w:rsidRDefault="008447ED" w:rsidP="00025031">
            <w:pPr>
              <w:rPr>
                <w:b/>
                <w:bCs/>
              </w:rPr>
            </w:pPr>
            <w:r w:rsidRPr="00D31AB0">
              <w:rPr>
                <w:rFonts w:hint="eastAsia"/>
                <w:b/>
                <w:bCs/>
              </w:rPr>
              <w:t>联系电话</w:t>
            </w:r>
          </w:p>
        </w:tc>
        <w:tc>
          <w:tcPr>
            <w:tcW w:w="2570" w:type="dxa"/>
          </w:tcPr>
          <w:p w14:paraId="21AFAC19" w14:textId="77777777" w:rsidR="008447ED" w:rsidRPr="00D31AB0" w:rsidRDefault="008447ED" w:rsidP="00025031">
            <w:pPr>
              <w:rPr>
                <w:b/>
                <w:bCs/>
              </w:rPr>
            </w:pPr>
            <w:r w:rsidRPr="00D31AB0">
              <w:rPr>
                <w:rFonts w:hint="eastAsia"/>
                <w:b/>
                <w:bCs/>
              </w:rPr>
              <w:t>邮箱</w:t>
            </w:r>
          </w:p>
        </w:tc>
        <w:tc>
          <w:tcPr>
            <w:tcW w:w="1107" w:type="dxa"/>
          </w:tcPr>
          <w:p w14:paraId="6B69F0F4" w14:textId="77777777" w:rsidR="008447ED" w:rsidRPr="00D31AB0" w:rsidRDefault="008447ED" w:rsidP="00025031">
            <w:pPr>
              <w:rPr>
                <w:b/>
                <w:bCs/>
              </w:rPr>
            </w:pPr>
            <w:r w:rsidRPr="00D31AB0">
              <w:rPr>
                <w:rFonts w:hint="eastAsia"/>
                <w:b/>
                <w:bCs/>
              </w:rPr>
              <w:t>寝室号</w:t>
            </w:r>
          </w:p>
        </w:tc>
      </w:tr>
      <w:tr w:rsidR="008447ED" w:rsidRPr="00D31AB0" w14:paraId="31EADEB0" w14:textId="77777777" w:rsidTr="00025031">
        <w:tc>
          <w:tcPr>
            <w:tcW w:w="616" w:type="dxa"/>
          </w:tcPr>
          <w:p w14:paraId="719EAACD" w14:textId="77777777" w:rsidR="008447ED" w:rsidRPr="00D31AB0" w:rsidRDefault="008447ED" w:rsidP="00025031">
            <w:r>
              <w:rPr>
                <w:rFonts w:hint="eastAsia"/>
              </w:rPr>
              <w:t>财务</w:t>
            </w:r>
            <w:r w:rsidRPr="00D31AB0">
              <w:rPr>
                <w:rFonts w:hint="eastAsia"/>
              </w:rPr>
              <w:t>管理员</w:t>
            </w:r>
          </w:p>
        </w:tc>
        <w:tc>
          <w:tcPr>
            <w:tcW w:w="616" w:type="dxa"/>
          </w:tcPr>
          <w:p w14:paraId="6F0B629F" w14:textId="77777777" w:rsidR="008447ED" w:rsidRPr="00D31AB0" w:rsidRDefault="008447ED" w:rsidP="00025031">
            <w:r w:rsidRPr="00D31AB0">
              <w:rPr>
                <w:rFonts w:hint="eastAsia"/>
              </w:rPr>
              <w:t>骆佳俊</w:t>
            </w:r>
          </w:p>
        </w:tc>
        <w:tc>
          <w:tcPr>
            <w:tcW w:w="799" w:type="dxa"/>
          </w:tcPr>
          <w:p w14:paraId="22D35A2F" w14:textId="77777777" w:rsidR="008447ED" w:rsidRPr="00D31AB0" w:rsidRDefault="008447ED" w:rsidP="00025031">
            <w:r w:rsidRPr="00D31AB0">
              <w:rPr>
                <w:rFonts w:hint="eastAsia"/>
              </w:rPr>
              <w:t>软件工程</w:t>
            </w:r>
            <w:r w:rsidRPr="00D31AB0">
              <w:rPr>
                <w:rFonts w:hint="eastAsia"/>
              </w:rPr>
              <w:t>160</w:t>
            </w:r>
            <w:r w:rsidRPr="00D31AB0">
              <w:t>1</w:t>
            </w:r>
          </w:p>
        </w:tc>
        <w:tc>
          <w:tcPr>
            <w:tcW w:w="1159" w:type="dxa"/>
          </w:tcPr>
          <w:p w14:paraId="2137909F" w14:textId="77777777" w:rsidR="008447ED" w:rsidRPr="00D31AB0" w:rsidRDefault="008447ED" w:rsidP="00025031">
            <w:r w:rsidRPr="00D31AB0">
              <w:t>31601215</w:t>
            </w:r>
          </w:p>
        </w:tc>
        <w:tc>
          <w:tcPr>
            <w:tcW w:w="1429" w:type="dxa"/>
          </w:tcPr>
          <w:p w14:paraId="6BB3EB8A" w14:textId="77777777" w:rsidR="008447ED" w:rsidRPr="00D31AB0" w:rsidRDefault="008447ED" w:rsidP="00025031">
            <w:r w:rsidRPr="00D31AB0">
              <w:t>18058735546</w:t>
            </w:r>
          </w:p>
        </w:tc>
        <w:tc>
          <w:tcPr>
            <w:tcW w:w="2570" w:type="dxa"/>
          </w:tcPr>
          <w:p w14:paraId="70600DC8" w14:textId="77777777" w:rsidR="008447ED" w:rsidRPr="00D31AB0" w:rsidRDefault="008447ED" w:rsidP="00025031">
            <w:r w:rsidRPr="00D31AB0">
              <w:t>31601215@stu.zucc.edu.cn</w:t>
            </w:r>
          </w:p>
        </w:tc>
        <w:tc>
          <w:tcPr>
            <w:tcW w:w="1107" w:type="dxa"/>
          </w:tcPr>
          <w:p w14:paraId="2FFDAD37" w14:textId="77777777" w:rsidR="008447ED" w:rsidRPr="00D31AB0" w:rsidRDefault="008447ED" w:rsidP="00025031">
            <w:r w:rsidRPr="00D31AB0">
              <w:rPr>
                <w:rFonts w:hint="eastAsia"/>
              </w:rPr>
              <w:t>弘毅</w:t>
            </w:r>
            <w:r w:rsidRPr="00D31AB0">
              <w:rPr>
                <w:rFonts w:hint="eastAsia"/>
              </w:rPr>
              <w:t>B2-206</w:t>
            </w:r>
          </w:p>
        </w:tc>
      </w:tr>
    </w:tbl>
    <w:p w14:paraId="6D63B70E" w14:textId="18D7890C" w:rsidR="008447ED" w:rsidRDefault="008447ED" w:rsidP="003F1F9C">
      <w:pPr>
        <w:pStyle w:val="3"/>
      </w:pPr>
      <w:bookmarkStart w:id="117" w:name="_Toc531879201"/>
      <w:r w:rsidRPr="008447ED">
        <w:t>6.1.1</w:t>
      </w:r>
      <w:r w:rsidR="00AF669C">
        <w:rPr>
          <w:rFonts w:hint="eastAsia"/>
        </w:rPr>
        <w:t>2</w:t>
      </w:r>
      <w:r w:rsidRPr="008447ED">
        <w:rPr>
          <w:rFonts w:hint="eastAsia"/>
        </w:rPr>
        <w:t>采购管理员</w:t>
      </w:r>
      <w:bookmarkEnd w:id="117"/>
    </w:p>
    <w:p w14:paraId="517CD484" w14:textId="77777777" w:rsidR="008447ED" w:rsidRDefault="008447ED" w:rsidP="008447ED">
      <w:r w:rsidRPr="00D31AB0">
        <w:rPr>
          <w:rFonts w:hint="eastAsia"/>
        </w:rPr>
        <w:t>职位描述：</w:t>
      </w:r>
      <w:r>
        <w:rPr>
          <w:rFonts w:hint="eastAsia"/>
        </w:rPr>
        <w:t>负责购置项目所需资源</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rsidRPr="00D31AB0" w14:paraId="1359C72E" w14:textId="77777777" w:rsidTr="00025031">
        <w:tc>
          <w:tcPr>
            <w:tcW w:w="616" w:type="dxa"/>
          </w:tcPr>
          <w:p w14:paraId="3CF19CCD" w14:textId="77777777" w:rsidR="008447ED" w:rsidRPr="00D31AB0" w:rsidRDefault="008447ED" w:rsidP="00025031">
            <w:pPr>
              <w:rPr>
                <w:b/>
                <w:bCs/>
              </w:rPr>
            </w:pPr>
            <w:r w:rsidRPr="00D31AB0">
              <w:rPr>
                <w:rFonts w:hint="eastAsia"/>
                <w:b/>
                <w:bCs/>
              </w:rPr>
              <w:t>职务</w:t>
            </w:r>
          </w:p>
        </w:tc>
        <w:tc>
          <w:tcPr>
            <w:tcW w:w="616" w:type="dxa"/>
          </w:tcPr>
          <w:p w14:paraId="1C193DF1" w14:textId="77777777" w:rsidR="008447ED" w:rsidRPr="00D31AB0" w:rsidRDefault="008447ED" w:rsidP="00025031">
            <w:pPr>
              <w:rPr>
                <w:b/>
                <w:bCs/>
              </w:rPr>
            </w:pPr>
            <w:r w:rsidRPr="00D31AB0">
              <w:rPr>
                <w:rFonts w:hint="eastAsia"/>
                <w:b/>
                <w:bCs/>
              </w:rPr>
              <w:t>负责人</w:t>
            </w:r>
          </w:p>
        </w:tc>
        <w:tc>
          <w:tcPr>
            <w:tcW w:w="799" w:type="dxa"/>
          </w:tcPr>
          <w:p w14:paraId="0F69F562" w14:textId="77777777" w:rsidR="008447ED" w:rsidRPr="00D31AB0" w:rsidRDefault="008447ED" w:rsidP="00025031">
            <w:pPr>
              <w:rPr>
                <w:b/>
                <w:bCs/>
              </w:rPr>
            </w:pPr>
            <w:r w:rsidRPr="00D31AB0">
              <w:rPr>
                <w:rFonts w:hint="eastAsia"/>
                <w:b/>
                <w:bCs/>
              </w:rPr>
              <w:t>班级</w:t>
            </w:r>
          </w:p>
        </w:tc>
        <w:tc>
          <w:tcPr>
            <w:tcW w:w="1159" w:type="dxa"/>
          </w:tcPr>
          <w:p w14:paraId="6EF7783B" w14:textId="77777777" w:rsidR="008447ED" w:rsidRPr="00D31AB0" w:rsidRDefault="008447ED" w:rsidP="00025031">
            <w:pPr>
              <w:rPr>
                <w:b/>
                <w:bCs/>
              </w:rPr>
            </w:pPr>
            <w:r w:rsidRPr="00D31AB0">
              <w:rPr>
                <w:rFonts w:hint="eastAsia"/>
                <w:b/>
                <w:bCs/>
              </w:rPr>
              <w:t>学号</w:t>
            </w:r>
          </w:p>
        </w:tc>
        <w:tc>
          <w:tcPr>
            <w:tcW w:w="1429" w:type="dxa"/>
          </w:tcPr>
          <w:p w14:paraId="26CC6227" w14:textId="77777777" w:rsidR="008447ED" w:rsidRPr="00D31AB0" w:rsidRDefault="008447ED" w:rsidP="00025031">
            <w:pPr>
              <w:rPr>
                <w:b/>
                <w:bCs/>
              </w:rPr>
            </w:pPr>
            <w:r w:rsidRPr="00D31AB0">
              <w:rPr>
                <w:rFonts w:hint="eastAsia"/>
                <w:b/>
                <w:bCs/>
              </w:rPr>
              <w:t>联系电话</w:t>
            </w:r>
          </w:p>
        </w:tc>
        <w:tc>
          <w:tcPr>
            <w:tcW w:w="2570" w:type="dxa"/>
          </w:tcPr>
          <w:p w14:paraId="09DE293E" w14:textId="77777777" w:rsidR="008447ED" w:rsidRPr="00D31AB0" w:rsidRDefault="008447ED" w:rsidP="00025031">
            <w:pPr>
              <w:rPr>
                <w:b/>
                <w:bCs/>
              </w:rPr>
            </w:pPr>
            <w:r w:rsidRPr="00D31AB0">
              <w:rPr>
                <w:rFonts w:hint="eastAsia"/>
                <w:b/>
                <w:bCs/>
              </w:rPr>
              <w:t>邮箱</w:t>
            </w:r>
          </w:p>
        </w:tc>
        <w:tc>
          <w:tcPr>
            <w:tcW w:w="1107" w:type="dxa"/>
          </w:tcPr>
          <w:p w14:paraId="2AE0F668" w14:textId="77777777" w:rsidR="008447ED" w:rsidRPr="00D31AB0" w:rsidRDefault="008447ED" w:rsidP="00025031">
            <w:pPr>
              <w:rPr>
                <w:b/>
                <w:bCs/>
              </w:rPr>
            </w:pPr>
            <w:r w:rsidRPr="00D31AB0">
              <w:rPr>
                <w:rFonts w:hint="eastAsia"/>
                <w:b/>
                <w:bCs/>
              </w:rPr>
              <w:t>寝室号</w:t>
            </w:r>
          </w:p>
        </w:tc>
      </w:tr>
      <w:tr w:rsidR="008447ED" w:rsidRPr="00D31AB0" w14:paraId="357B4DB7" w14:textId="77777777" w:rsidTr="00025031">
        <w:tc>
          <w:tcPr>
            <w:tcW w:w="616" w:type="dxa"/>
          </w:tcPr>
          <w:p w14:paraId="763AE98D" w14:textId="77777777" w:rsidR="008447ED" w:rsidRPr="00D31AB0" w:rsidRDefault="008447ED" w:rsidP="00025031">
            <w:r w:rsidRPr="00D31AB0">
              <w:rPr>
                <w:rFonts w:hint="eastAsia"/>
              </w:rPr>
              <w:t>工作计划管理员</w:t>
            </w:r>
          </w:p>
        </w:tc>
        <w:tc>
          <w:tcPr>
            <w:tcW w:w="616" w:type="dxa"/>
          </w:tcPr>
          <w:p w14:paraId="4D1ECF1E" w14:textId="77777777" w:rsidR="008447ED" w:rsidRPr="00D31AB0" w:rsidRDefault="008447ED" w:rsidP="00025031">
            <w:r w:rsidRPr="00D31AB0">
              <w:rPr>
                <w:rFonts w:hint="eastAsia"/>
              </w:rPr>
              <w:t>骆佳俊</w:t>
            </w:r>
          </w:p>
        </w:tc>
        <w:tc>
          <w:tcPr>
            <w:tcW w:w="799" w:type="dxa"/>
          </w:tcPr>
          <w:p w14:paraId="31FC8658" w14:textId="77777777" w:rsidR="008447ED" w:rsidRPr="00D31AB0" w:rsidRDefault="008447ED" w:rsidP="00025031">
            <w:r w:rsidRPr="00D31AB0">
              <w:rPr>
                <w:rFonts w:hint="eastAsia"/>
              </w:rPr>
              <w:t>软件工程</w:t>
            </w:r>
            <w:r w:rsidRPr="00D31AB0">
              <w:rPr>
                <w:rFonts w:hint="eastAsia"/>
              </w:rPr>
              <w:t>160</w:t>
            </w:r>
            <w:r w:rsidRPr="00D31AB0">
              <w:t>1</w:t>
            </w:r>
          </w:p>
        </w:tc>
        <w:tc>
          <w:tcPr>
            <w:tcW w:w="1159" w:type="dxa"/>
          </w:tcPr>
          <w:p w14:paraId="3FBAACA5" w14:textId="77777777" w:rsidR="008447ED" w:rsidRPr="00D31AB0" w:rsidRDefault="008447ED" w:rsidP="00025031">
            <w:r w:rsidRPr="00D31AB0">
              <w:t>31601215</w:t>
            </w:r>
          </w:p>
        </w:tc>
        <w:tc>
          <w:tcPr>
            <w:tcW w:w="1429" w:type="dxa"/>
          </w:tcPr>
          <w:p w14:paraId="777E0523" w14:textId="77777777" w:rsidR="008447ED" w:rsidRPr="00D31AB0" w:rsidRDefault="008447ED" w:rsidP="00025031">
            <w:r w:rsidRPr="00D31AB0">
              <w:t>18058735546</w:t>
            </w:r>
          </w:p>
        </w:tc>
        <w:tc>
          <w:tcPr>
            <w:tcW w:w="2570" w:type="dxa"/>
          </w:tcPr>
          <w:p w14:paraId="38980FB1" w14:textId="77777777" w:rsidR="008447ED" w:rsidRPr="00D31AB0" w:rsidRDefault="008447ED" w:rsidP="00025031">
            <w:r w:rsidRPr="00D31AB0">
              <w:t>31601215@stu.zucc.edu.cn</w:t>
            </w:r>
          </w:p>
        </w:tc>
        <w:tc>
          <w:tcPr>
            <w:tcW w:w="1107" w:type="dxa"/>
          </w:tcPr>
          <w:p w14:paraId="3C9EDC6E" w14:textId="77777777" w:rsidR="008447ED" w:rsidRPr="00D31AB0" w:rsidRDefault="008447ED" w:rsidP="00025031">
            <w:r w:rsidRPr="00D31AB0">
              <w:rPr>
                <w:rFonts w:hint="eastAsia"/>
              </w:rPr>
              <w:t>弘毅</w:t>
            </w:r>
            <w:r w:rsidRPr="00D31AB0">
              <w:rPr>
                <w:rFonts w:hint="eastAsia"/>
              </w:rPr>
              <w:t>B2-206</w:t>
            </w:r>
          </w:p>
        </w:tc>
      </w:tr>
    </w:tbl>
    <w:p w14:paraId="0FAA9E0B" w14:textId="6E79B99C" w:rsidR="00751E38" w:rsidRDefault="00751E38" w:rsidP="00751E38">
      <w:pPr>
        <w:pStyle w:val="3"/>
      </w:pPr>
      <w:bookmarkStart w:id="118" w:name="_Toc531879202"/>
      <w:r>
        <w:rPr>
          <w:rFonts w:hint="eastAsia"/>
        </w:rPr>
        <w:t>6.1.1</w:t>
      </w:r>
      <w:r w:rsidR="00AF669C">
        <w:rPr>
          <w:rFonts w:hint="eastAsia"/>
        </w:rPr>
        <w:t>3</w:t>
      </w:r>
      <w:r>
        <w:t xml:space="preserve"> </w:t>
      </w:r>
      <w:r>
        <w:rPr>
          <w:rFonts w:hint="eastAsia"/>
        </w:rPr>
        <w:t>质量保障员</w:t>
      </w:r>
      <w:bookmarkEnd w:id="118"/>
    </w:p>
    <w:p w14:paraId="031E6041" w14:textId="77777777" w:rsidR="00751E38" w:rsidRDefault="00751E38" w:rsidP="00751E38">
      <w:pPr>
        <w:pStyle w:val="afe"/>
        <w:spacing w:line="360" w:lineRule="auto"/>
      </w:pPr>
      <w:r>
        <w:rPr>
          <w:rFonts w:hint="eastAsia"/>
        </w:rPr>
        <w:t>职位描述</w:t>
      </w:r>
      <w:r>
        <w:t>：</w:t>
      </w:r>
      <w:r>
        <w:rPr>
          <w:rFonts w:hint="eastAsia"/>
        </w:rPr>
        <w:t>对每个阶段的交付物进行评审，保证质量。</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83"/>
        <w:gridCol w:w="2516"/>
        <w:gridCol w:w="1107"/>
      </w:tblGrid>
      <w:tr w:rsidR="00751E38" w14:paraId="2F681C87" w14:textId="77777777" w:rsidTr="000821D5">
        <w:tc>
          <w:tcPr>
            <w:tcW w:w="616" w:type="dxa"/>
          </w:tcPr>
          <w:p w14:paraId="47A5464C" w14:textId="2EAC6D12" w:rsidR="00751E38" w:rsidRDefault="00751E38" w:rsidP="000821D5">
            <w:pPr>
              <w:spacing w:line="360" w:lineRule="auto"/>
              <w:jc w:val="center"/>
              <w:rPr>
                <w:b/>
                <w:bCs/>
                <w:color w:val="000000"/>
                <w:sz w:val="24"/>
                <w:szCs w:val="21"/>
              </w:rPr>
            </w:pPr>
            <w:r>
              <w:tab/>
            </w:r>
            <w:r>
              <w:rPr>
                <w:rFonts w:hint="eastAsia"/>
                <w:b/>
                <w:bCs/>
                <w:color w:val="000000"/>
                <w:sz w:val="24"/>
                <w:szCs w:val="21"/>
              </w:rPr>
              <w:lastRenderedPageBreak/>
              <w:t>职务</w:t>
            </w:r>
          </w:p>
        </w:tc>
        <w:tc>
          <w:tcPr>
            <w:tcW w:w="616" w:type="dxa"/>
          </w:tcPr>
          <w:p w14:paraId="2A869EDD" w14:textId="77777777" w:rsidR="00751E38" w:rsidRDefault="00751E38" w:rsidP="000821D5">
            <w:pPr>
              <w:spacing w:line="360" w:lineRule="auto"/>
              <w:jc w:val="center"/>
              <w:rPr>
                <w:b/>
                <w:bCs/>
                <w:color w:val="000000"/>
                <w:sz w:val="24"/>
                <w:szCs w:val="21"/>
              </w:rPr>
            </w:pPr>
            <w:r>
              <w:rPr>
                <w:rFonts w:hint="eastAsia"/>
                <w:b/>
                <w:bCs/>
                <w:color w:val="000000"/>
                <w:sz w:val="24"/>
                <w:szCs w:val="21"/>
              </w:rPr>
              <w:lastRenderedPageBreak/>
              <w:t>负</w:t>
            </w:r>
            <w:r>
              <w:rPr>
                <w:rFonts w:hint="eastAsia"/>
                <w:b/>
                <w:bCs/>
                <w:color w:val="000000"/>
                <w:sz w:val="24"/>
                <w:szCs w:val="21"/>
              </w:rPr>
              <w:lastRenderedPageBreak/>
              <w:t>责人</w:t>
            </w:r>
          </w:p>
        </w:tc>
        <w:tc>
          <w:tcPr>
            <w:tcW w:w="799" w:type="dxa"/>
          </w:tcPr>
          <w:p w14:paraId="0989422E" w14:textId="77777777" w:rsidR="00751E38" w:rsidRDefault="00751E38" w:rsidP="000821D5">
            <w:pPr>
              <w:spacing w:line="360" w:lineRule="auto"/>
              <w:jc w:val="center"/>
              <w:rPr>
                <w:b/>
                <w:bCs/>
                <w:color w:val="000000"/>
                <w:sz w:val="24"/>
                <w:szCs w:val="21"/>
              </w:rPr>
            </w:pPr>
            <w:r>
              <w:rPr>
                <w:rFonts w:hint="eastAsia"/>
                <w:b/>
                <w:bCs/>
                <w:color w:val="000000"/>
                <w:sz w:val="24"/>
                <w:szCs w:val="21"/>
              </w:rPr>
              <w:lastRenderedPageBreak/>
              <w:t>班级</w:t>
            </w:r>
          </w:p>
        </w:tc>
        <w:tc>
          <w:tcPr>
            <w:tcW w:w="1159" w:type="dxa"/>
          </w:tcPr>
          <w:p w14:paraId="71BC9388" w14:textId="77777777" w:rsidR="00751E38" w:rsidRDefault="00751E38" w:rsidP="000821D5">
            <w:pPr>
              <w:spacing w:line="360" w:lineRule="auto"/>
              <w:jc w:val="center"/>
              <w:rPr>
                <w:b/>
                <w:bCs/>
                <w:color w:val="000000"/>
                <w:sz w:val="24"/>
                <w:szCs w:val="21"/>
              </w:rPr>
            </w:pPr>
            <w:r>
              <w:rPr>
                <w:rFonts w:hint="eastAsia"/>
                <w:b/>
                <w:bCs/>
                <w:color w:val="000000"/>
                <w:sz w:val="24"/>
                <w:szCs w:val="21"/>
              </w:rPr>
              <w:t>学号</w:t>
            </w:r>
          </w:p>
        </w:tc>
        <w:tc>
          <w:tcPr>
            <w:tcW w:w="1483" w:type="dxa"/>
          </w:tcPr>
          <w:p w14:paraId="6A74CAC7" w14:textId="77777777" w:rsidR="00751E38" w:rsidRDefault="00751E38" w:rsidP="000821D5">
            <w:pPr>
              <w:spacing w:line="360" w:lineRule="auto"/>
              <w:jc w:val="center"/>
              <w:rPr>
                <w:b/>
                <w:bCs/>
                <w:color w:val="000000"/>
                <w:sz w:val="24"/>
                <w:szCs w:val="21"/>
              </w:rPr>
            </w:pPr>
            <w:r>
              <w:rPr>
                <w:rFonts w:hint="eastAsia"/>
                <w:b/>
                <w:bCs/>
                <w:color w:val="000000"/>
                <w:sz w:val="24"/>
                <w:szCs w:val="21"/>
              </w:rPr>
              <w:t>联系电话</w:t>
            </w:r>
          </w:p>
        </w:tc>
        <w:tc>
          <w:tcPr>
            <w:tcW w:w="2516" w:type="dxa"/>
          </w:tcPr>
          <w:p w14:paraId="1D943698" w14:textId="77777777" w:rsidR="00751E38" w:rsidRDefault="00751E38" w:rsidP="000821D5">
            <w:pPr>
              <w:spacing w:line="360" w:lineRule="auto"/>
              <w:jc w:val="center"/>
              <w:rPr>
                <w:b/>
                <w:bCs/>
                <w:color w:val="000000"/>
                <w:sz w:val="24"/>
                <w:szCs w:val="21"/>
              </w:rPr>
            </w:pPr>
            <w:r>
              <w:rPr>
                <w:rFonts w:hint="eastAsia"/>
                <w:b/>
                <w:bCs/>
                <w:color w:val="000000"/>
                <w:sz w:val="24"/>
                <w:szCs w:val="21"/>
              </w:rPr>
              <w:t>邮箱</w:t>
            </w:r>
          </w:p>
        </w:tc>
        <w:tc>
          <w:tcPr>
            <w:tcW w:w="1107" w:type="dxa"/>
          </w:tcPr>
          <w:p w14:paraId="59FF3A30" w14:textId="77777777" w:rsidR="00751E38" w:rsidRDefault="00751E38" w:rsidP="000821D5">
            <w:pPr>
              <w:spacing w:line="360" w:lineRule="auto"/>
              <w:jc w:val="center"/>
              <w:rPr>
                <w:b/>
                <w:bCs/>
                <w:color w:val="000000"/>
                <w:sz w:val="24"/>
                <w:szCs w:val="21"/>
              </w:rPr>
            </w:pPr>
            <w:r>
              <w:rPr>
                <w:rFonts w:hint="eastAsia"/>
                <w:b/>
                <w:bCs/>
                <w:color w:val="000000"/>
                <w:sz w:val="24"/>
                <w:szCs w:val="21"/>
              </w:rPr>
              <w:t>寝室号</w:t>
            </w:r>
          </w:p>
        </w:tc>
      </w:tr>
      <w:tr w:rsidR="00751E38" w14:paraId="4BAEA2F5" w14:textId="77777777" w:rsidTr="000821D5">
        <w:tc>
          <w:tcPr>
            <w:tcW w:w="616" w:type="dxa"/>
          </w:tcPr>
          <w:p w14:paraId="481B3FC2" w14:textId="77777777" w:rsidR="00751E38" w:rsidRDefault="00751E38" w:rsidP="000821D5">
            <w:pPr>
              <w:spacing w:line="360" w:lineRule="auto"/>
              <w:rPr>
                <w:szCs w:val="21"/>
              </w:rPr>
            </w:pPr>
            <w:r>
              <w:rPr>
                <w:rFonts w:hint="eastAsia"/>
                <w:szCs w:val="21"/>
              </w:rPr>
              <w:t>质量保障员</w:t>
            </w:r>
          </w:p>
        </w:tc>
        <w:tc>
          <w:tcPr>
            <w:tcW w:w="616" w:type="dxa"/>
          </w:tcPr>
          <w:p w14:paraId="5869D1B6" w14:textId="77777777" w:rsidR="00751E38" w:rsidRDefault="00751E38" w:rsidP="000821D5">
            <w:pPr>
              <w:spacing w:line="360" w:lineRule="auto"/>
              <w:rPr>
                <w:szCs w:val="21"/>
              </w:rPr>
            </w:pPr>
            <w:r>
              <w:rPr>
                <w:rFonts w:hint="eastAsia"/>
                <w:szCs w:val="21"/>
              </w:rPr>
              <w:t>杨以恒</w:t>
            </w:r>
          </w:p>
        </w:tc>
        <w:tc>
          <w:tcPr>
            <w:tcW w:w="799" w:type="dxa"/>
          </w:tcPr>
          <w:p w14:paraId="6E9F23F5" w14:textId="77777777" w:rsidR="00751E38" w:rsidRDefault="00751E38" w:rsidP="000821D5">
            <w:pPr>
              <w:spacing w:line="360" w:lineRule="auto"/>
              <w:rPr>
                <w:szCs w:val="21"/>
              </w:rPr>
            </w:pPr>
            <w:r>
              <w:rPr>
                <w:rFonts w:hint="eastAsia"/>
                <w:szCs w:val="21"/>
              </w:rPr>
              <w:t>软件工程</w:t>
            </w:r>
            <w:r>
              <w:rPr>
                <w:rFonts w:hint="eastAsia"/>
                <w:szCs w:val="21"/>
              </w:rPr>
              <w:t>1602</w:t>
            </w:r>
          </w:p>
        </w:tc>
        <w:tc>
          <w:tcPr>
            <w:tcW w:w="1159" w:type="dxa"/>
          </w:tcPr>
          <w:p w14:paraId="6A335CF8" w14:textId="77777777" w:rsidR="00751E38" w:rsidRDefault="00751E38" w:rsidP="000821D5">
            <w:pPr>
              <w:spacing w:line="360" w:lineRule="auto"/>
              <w:rPr>
                <w:szCs w:val="21"/>
              </w:rPr>
            </w:pPr>
            <w:r>
              <w:rPr>
                <w:szCs w:val="21"/>
              </w:rPr>
              <w:t>31601410</w:t>
            </w:r>
          </w:p>
        </w:tc>
        <w:tc>
          <w:tcPr>
            <w:tcW w:w="1483" w:type="dxa"/>
          </w:tcPr>
          <w:p w14:paraId="4F8296BF" w14:textId="77777777" w:rsidR="00751E38" w:rsidRDefault="00751E38" w:rsidP="000821D5">
            <w:pPr>
              <w:spacing w:line="360" w:lineRule="auto"/>
              <w:rPr>
                <w:szCs w:val="21"/>
              </w:rPr>
            </w:pPr>
            <w:r>
              <w:rPr>
                <w:szCs w:val="21"/>
              </w:rPr>
              <w:t>18989678901</w:t>
            </w:r>
          </w:p>
        </w:tc>
        <w:tc>
          <w:tcPr>
            <w:tcW w:w="2516" w:type="dxa"/>
          </w:tcPr>
          <w:p w14:paraId="5FDDF281" w14:textId="77777777" w:rsidR="00751E38" w:rsidRDefault="00751E38" w:rsidP="000821D5">
            <w:pPr>
              <w:spacing w:line="360" w:lineRule="auto"/>
              <w:rPr>
                <w:szCs w:val="21"/>
              </w:rPr>
            </w:pPr>
            <w:r>
              <w:rPr>
                <w:szCs w:val="21"/>
              </w:rPr>
              <w:t>31601410@stu.zucc.edu.cn</w:t>
            </w:r>
          </w:p>
        </w:tc>
        <w:tc>
          <w:tcPr>
            <w:tcW w:w="1107" w:type="dxa"/>
          </w:tcPr>
          <w:p w14:paraId="60AD25E3" w14:textId="77777777" w:rsidR="00751E38" w:rsidRDefault="00751E38" w:rsidP="000821D5">
            <w:pPr>
              <w:spacing w:line="360" w:lineRule="auto"/>
              <w:rPr>
                <w:szCs w:val="21"/>
              </w:rPr>
            </w:pPr>
            <w:r>
              <w:rPr>
                <w:rFonts w:hint="eastAsia"/>
                <w:szCs w:val="21"/>
              </w:rPr>
              <w:t>弘毅</w:t>
            </w:r>
            <w:r>
              <w:rPr>
                <w:rFonts w:hint="eastAsia"/>
                <w:szCs w:val="21"/>
              </w:rPr>
              <w:t>B1-615</w:t>
            </w:r>
          </w:p>
          <w:p w14:paraId="6D936C4C" w14:textId="77777777" w:rsidR="00751E38" w:rsidRDefault="00751E38" w:rsidP="000821D5">
            <w:pPr>
              <w:spacing w:line="360" w:lineRule="auto"/>
              <w:rPr>
                <w:szCs w:val="21"/>
              </w:rPr>
            </w:pPr>
          </w:p>
        </w:tc>
      </w:tr>
    </w:tbl>
    <w:p w14:paraId="69CB13B0" w14:textId="6D0FBBF5" w:rsidR="008447ED" w:rsidRDefault="008447ED" w:rsidP="003F1F9C">
      <w:pPr>
        <w:pStyle w:val="2"/>
      </w:pPr>
      <w:bookmarkStart w:id="119" w:name="_Toc531879203"/>
      <w:r w:rsidRPr="008447ED">
        <w:rPr>
          <w:rFonts w:hint="eastAsia"/>
        </w:rPr>
        <w:t>6.2项目组织结构（OBS）</w:t>
      </w:r>
      <w:bookmarkEnd w:id="119"/>
    </w:p>
    <w:p w14:paraId="72BF99B3" w14:textId="7ADA8A58" w:rsidR="008447ED" w:rsidRDefault="008447ED" w:rsidP="008447ED">
      <w:r>
        <w:rPr>
          <w:noProof/>
        </w:rPr>
        <w:drawing>
          <wp:inline distT="0" distB="0" distL="0" distR="0" wp14:anchorId="055D597A" wp14:editId="693E579D">
            <wp:extent cx="5227320" cy="341616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839" t="15592" r="24873" b="22043"/>
                    <a:stretch/>
                  </pic:blipFill>
                  <pic:spPr bwMode="auto">
                    <a:xfrm>
                      <a:off x="0" y="0"/>
                      <a:ext cx="5235583" cy="3421564"/>
                    </a:xfrm>
                    <a:prstGeom prst="rect">
                      <a:avLst/>
                    </a:prstGeom>
                    <a:ln>
                      <a:noFill/>
                    </a:ln>
                    <a:extLst>
                      <a:ext uri="{53640926-AAD7-44D8-BBD7-CCE9431645EC}">
                        <a14:shadowObscured xmlns:a14="http://schemas.microsoft.com/office/drawing/2010/main"/>
                      </a:ext>
                    </a:extLst>
                  </pic:spPr>
                </pic:pic>
              </a:graphicData>
            </a:graphic>
          </wp:inline>
        </w:drawing>
      </w:r>
    </w:p>
    <w:p w14:paraId="2CFA52B2" w14:textId="611D5909" w:rsidR="008447ED" w:rsidRDefault="00B3014B" w:rsidP="008447ED">
      <w:r>
        <w:rPr>
          <w:noProof/>
        </w:rPr>
        <w:drawing>
          <wp:inline distT="0" distB="0" distL="0" distR="0" wp14:anchorId="3DED86E9" wp14:editId="35C3A215">
            <wp:extent cx="5728970" cy="21907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D2018-G03-OBS.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48722" cy="2198303"/>
                    </a:xfrm>
                    <a:prstGeom prst="rect">
                      <a:avLst/>
                    </a:prstGeom>
                  </pic:spPr>
                </pic:pic>
              </a:graphicData>
            </a:graphic>
          </wp:inline>
        </w:drawing>
      </w:r>
    </w:p>
    <w:p w14:paraId="618CF29B" w14:textId="07B7D16E" w:rsidR="008447ED" w:rsidRDefault="008447ED" w:rsidP="006E06B9">
      <w:pPr>
        <w:spacing w:line="360" w:lineRule="auto"/>
      </w:pPr>
      <w:r>
        <w:rPr>
          <w:rFonts w:hint="eastAsia"/>
        </w:rPr>
        <w:lastRenderedPageBreak/>
        <w:t>详见</w:t>
      </w:r>
      <w:r>
        <w:rPr>
          <w:rFonts w:hint="eastAsia"/>
        </w:rPr>
        <w:t>P</w:t>
      </w:r>
      <w:r>
        <w:t>RD2018-G03-OBS</w:t>
      </w:r>
    </w:p>
    <w:p w14:paraId="31EA1C4A" w14:textId="60546B20" w:rsidR="006E06B9" w:rsidRPr="006E06B9" w:rsidRDefault="006E06B9" w:rsidP="003F1F9C">
      <w:pPr>
        <w:pStyle w:val="2"/>
      </w:pPr>
      <w:bookmarkStart w:id="120" w:name="_Toc531879204"/>
      <w:r w:rsidRPr="006E06B9">
        <w:rPr>
          <w:rFonts w:hint="eastAsia"/>
        </w:rPr>
        <w:t>6.3</w:t>
      </w:r>
      <w:r>
        <w:t xml:space="preserve"> </w:t>
      </w:r>
      <w:r w:rsidRPr="006E06B9">
        <w:rPr>
          <w:rFonts w:hint="eastAsia"/>
        </w:rPr>
        <w:t>人员配备管理计划</w:t>
      </w:r>
      <w:bookmarkEnd w:id="120"/>
    </w:p>
    <w:p w14:paraId="05D7B503" w14:textId="7DE7A6F9" w:rsidR="008447ED" w:rsidRDefault="008447ED" w:rsidP="003F1F9C">
      <w:pPr>
        <w:pStyle w:val="3"/>
      </w:pPr>
      <w:bookmarkStart w:id="121" w:name="_Toc531879205"/>
      <w:r w:rsidRPr="008447ED">
        <w:rPr>
          <w:rFonts w:hint="eastAsia"/>
        </w:rPr>
        <w:t>6.3</w:t>
      </w:r>
      <w:r w:rsidRPr="008447ED">
        <w:t>.1</w:t>
      </w:r>
      <w:r w:rsidR="006E06B9">
        <w:t xml:space="preserve"> </w:t>
      </w:r>
      <w:r w:rsidR="006E06B9" w:rsidRPr="006E06B9">
        <w:rPr>
          <w:rFonts w:hint="eastAsia"/>
        </w:rPr>
        <w:t>人员招募</w:t>
      </w:r>
      <w:bookmarkEnd w:id="121"/>
    </w:p>
    <w:p w14:paraId="7A360F33" w14:textId="77777777" w:rsidR="006E06B9" w:rsidRDefault="006E06B9" w:rsidP="006E06B9">
      <w:pPr>
        <w:spacing w:line="360" w:lineRule="auto"/>
        <w:ind w:firstLineChars="180" w:firstLine="378"/>
        <w:rPr>
          <w:rFonts w:asciiTheme="minorEastAsia" w:hAnsiTheme="minorEastAsia"/>
          <w:szCs w:val="21"/>
        </w:rPr>
      </w:pPr>
      <w:r>
        <w:rPr>
          <w:rFonts w:asciiTheme="minorEastAsia" w:hAnsiTheme="minorEastAsia" w:hint="eastAsia"/>
          <w:szCs w:val="21"/>
        </w:rPr>
        <w:t>沈启航、</w:t>
      </w:r>
      <w:r>
        <w:rPr>
          <w:rFonts w:asciiTheme="minorEastAsia" w:hAnsiTheme="minorEastAsia"/>
          <w:szCs w:val="21"/>
        </w:rPr>
        <w:t>叶柏成、杨以恒</w:t>
      </w:r>
      <w:r>
        <w:rPr>
          <w:rFonts w:asciiTheme="minorEastAsia" w:hAnsiTheme="minorEastAsia" w:hint="eastAsia"/>
          <w:szCs w:val="21"/>
        </w:rPr>
        <w:t>这3人</w:t>
      </w:r>
      <w:r>
        <w:rPr>
          <w:rFonts w:asciiTheme="minorEastAsia" w:hAnsiTheme="minorEastAsia"/>
          <w:szCs w:val="21"/>
        </w:rPr>
        <w:t>在上学期</w:t>
      </w:r>
      <w:proofErr w:type="gramStart"/>
      <w:r>
        <w:rPr>
          <w:rFonts w:asciiTheme="minorEastAsia" w:hAnsiTheme="minorEastAsia"/>
          <w:szCs w:val="21"/>
        </w:rPr>
        <w:t>的软工基础课</w:t>
      </w:r>
      <w:proofErr w:type="gramEnd"/>
      <w:r>
        <w:rPr>
          <w:rFonts w:asciiTheme="minorEastAsia" w:hAnsiTheme="minorEastAsia"/>
          <w:szCs w:val="21"/>
        </w:rPr>
        <w:t>上为一组，相对要有团队经验，徐哲远与叶柏成</w:t>
      </w:r>
      <w:r>
        <w:rPr>
          <w:rFonts w:asciiTheme="minorEastAsia" w:hAnsiTheme="minorEastAsia" w:hint="eastAsia"/>
          <w:szCs w:val="21"/>
        </w:rPr>
        <w:t>和</w:t>
      </w:r>
      <w:r>
        <w:rPr>
          <w:rFonts w:asciiTheme="minorEastAsia" w:hAnsiTheme="minorEastAsia"/>
          <w:szCs w:val="21"/>
        </w:rPr>
        <w:t>杨以恒较熟，便于交流</w:t>
      </w:r>
      <w:r>
        <w:rPr>
          <w:rFonts w:asciiTheme="minorEastAsia" w:hAnsiTheme="minorEastAsia" w:hint="eastAsia"/>
          <w:szCs w:val="21"/>
        </w:rPr>
        <w:t>。</w:t>
      </w:r>
      <w:r>
        <w:rPr>
          <w:rFonts w:asciiTheme="minorEastAsia" w:hAnsiTheme="minorEastAsia"/>
          <w:szCs w:val="21"/>
        </w:rPr>
        <w:t>骆佳俊</w:t>
      </w:r>
      <w:r>
        <w:rPr>
          <w:rFonts w:asciiTheme="minorEastAsia" w:hAnsiTheme="minorEastAsia" w:hint="eastAsia"/>
          <w:szCs w:val="21"/>
        </w:rPr>
        <w:t>有</w:t>
      </w:r>
      <w:r>
        <w:rPr>
          <w:rFonts w:asciiTheme="minorEastAsia" w:hAnsiTheme="minorEastAsia"/>
          <w:szCs w:val="21"/>
        </w:rPr>
        <w:t>很强的文档编写能力且人缘好，可以从前辈那吸取经验</w:t>
      </w:r>
      <w:r>
        <w:rPr>
          <w:rFonts w:asciiTheme="minorEastAsia" w:hAnsiTheme="minorEastAsia" w:hint="eastAsia"/>
          <w:szCs w:val="21"/>
        </w:rPr>
        <w:t>，</w:t>
      </w:r>
      <w:r>
        <w:rPr>
          <w:rFonts w:asciiTheme="minorEastAsia" w:hAnsiTheme="minorEastAsia"/>
          <w:szCs w:val="21"/>
        </w:rPr>
        <w:t>与沈启航有一定的相识</w:t>
      </w:r>
      <w:r>
        <w:rPr>
          <w:rFonts w:asciiTheme="minorEastAsia" w:hAnsiTheme="minorEastAsia" w:hint="eastAsia"/>
          <w:szCs w:val="21"/>
        </w:rPr>
        <w:t>。</w:t>
      </w:r>
      <w:r>
        <w:rPr>
          <w:rFonts w:asciiTheme="minorEastAsia" w:hAnsiTheme="minorEastAsia"/>
          <w:szCs w:val="21"/>
        </w:rPr>
        <w:t>这</w:t>
      </w:r>
      <w:r>
        <w:rPr>
          <w:rFonts w:asciiTheme="minorEastAsia" w:hAnsiTheme="minorEastAsia" w:hint="eastAsia"/>
          <w:szCs w:val="21"/>
        </w:rPr>
        <w:t>5人</w:t>
      </w:r>
      <w:r>
        <w:rPr>
          <w:rFonts w:asciiTheme="minorEastAsia" w:hAnsiTheme="minorEastAsia"/>
          <w:szCs w:val="21"/>
        </w:rPr>
        <w:t>中没有性格特别突出或能力特别突出的，相互</w:t>
      </w:r>
      <w:proofErr w:type="gramStart"/>
      <w:r>
        <w:rPr>
          <w:rFonts w:asciiTheme="minorEastAsia" w:hAnsiTheme="minorEastAsia"/>
          <w:szCs w:val="21"/>
        </w:rPr>
        <w:t>之间能力</w:t>
      </w:r>
      <w:proofErr w:type="gramEnd"/>
      <w:r>
        <w:rPr>
          <w:rFonts w:asciiTheme="minorEastAsia" w:hAnsiTheme="minorEastAsia"/>
          <w:szCs w:val="21"/>
        </w:rPr>
        <w:t>均匀，可以做到能力互补。</w:t>
      </w:r>
      <w:r>
        <w:rPr>
          <w:rFonts w:asciiTheme="minorEastAsia" w:hAnsiTheme="minorEastAsia" w:hint="eastAsia"/>
          <w:szCs w:val="21"/>
        </w:rPr>
        <w:t>因此</w:t>
      </w:r>
      <w:r>
        <w:rPr>
          <w:rFonts w:asciiTheme="minorEastAsia" w:hAnsiTheme="minorEastAsia"/>
          <w:szCs w:val="21"/>
        </w:rPr>
        <w:t>招募以上</w:t>
      </w:r>
      <w:r>
        <w:rPr>
          <w:rFonts w:asciiTheme="minorEastAsia" w:hAnsiTheme="minorEastAsia" w:hint="eastAsia"/>
          <w:szCs w:val="21"/>
        </w:rPr>
        <w:t>5人</w:t>
      </w:r>
      <w:r>
        <w:rPr>
          <w:rFonts w:asciiTheme="minorEastAsia" w:hAnsiTheme="minorEastAsia"/>
          <w:szCs w:val="21"/>
        </w:rPr>
        <w:t>完成</w:t>
      </w:r>
      <w:r>
        <w:rPr>
          <w:rFonts w:asciiTheme="minorEastAsia" w:hAnsiTheme="minorEastAsia" w:hint="eastAsia"/>
          <w:szCs w:val="21"/>
        </w:rPr>
        <w:t>该</w:t>
      </w:r>
      <w:r>
        <w:rPr>
          <w:rFonts w:asciiTheme="minorEastAsia" w:hAnsiTheme="minorEastAsia"/>
          <w:szCs w:val="21"/>
        </w:rPr>
        <w:t>软件项目。</w:t>
      </w:r>
    </w:p>
    <w:p w14:paraId="4C9F9421" w14:textId="08754C22" w:rsidR="008447ED" w:rsidRDefault="008447ED" w:rsidP="003F1F9C">
      <w:pPr>
        <w:pStyle w:val="3"/>
      </w:pPr>
      <w:bookmarkStart w:id="122" w:name="_Toc531879206"/>
      <w:r w:rsidRPr="008447ED">
        <w:t>6.3.2</w:t>
      </w:r>
      <w:r w:rsidR="006E06B9">
        <w:t xml:space="preserve"> </w:t>
      </w:r>
      <w:r w:rsidR="006E06B9" w:rsidRPr="006E06B9">
        <w:rPr>
          <w:rFonts w:hint="eastAsia"/>
        </w:rPr>
        <w:t>人员技能</w:t>
      </w:r>
      <w:bookmarkEnd w:id="122"/>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6883"/>
      </w:tblGrid>
      <w:tr w:rsidR="006E06B9" w14:paraId="2729B591" w14:textId="77777777" w:rsidTr="00025031">
        <w:tc>
          <w:tcPr>
            <w:tcW w:w="1413" w:type="dxa"/>
          </w:tcPr>
          <w:p w14:paraId="30A16975" w14:textId="77777777" w:rsidR="006E06B9" w:rsidRDefault="006E06B9" w:rsidP="00025031">
            <w:pPr>
              <w:spacing w:line="360" w:lineRule="auto"/>
              <w:jc w:val="center"/>
              <w:rPr>
                <w:b/>
                <w:bCs/>
                <w:color w:val="000000"/>
                <w:sz w:val="24"/>
                <w:szCs w:val="21"/>
              </w:rPr>
            </w:pPr>
            <w:r>
              <w:rPr>
                <w:rFonts w:hint="eastAsia"/>
                <w:b/>
                <w:bCs/>
                <w:color w:val="000000"/>
                <w:sz w:val="24"/>
                <w:szCs w:val="21"/>
              </w:rPr>
              <w:t>人员</w:t>
            </w:r>
          </w:p>
        </w:tc>
        <w:tc>
          <w:tcPr>
            <w:tcW w:w="6883" w:type="dxa"/>
          </w:tcPr>
          <w:p w14:paraId="3B57822C" w14:textId="77777777" w:rsidR="006E06B9" w:rsidRDefault="006E06B9" w:rsidP="00025031">
            <w:pPr>
              <w:spacing w:line="360" w:lineRule="auto"/>
              <w:jc w:val="center"/>
              <w:rPr>
                <w:b/>
                <w:bCs/>
                <w:color w:val="000000"/>
                <w:sz w:val="24"/>
                <w:szCs w:val="21"/>
              </w:rPr>
            </w:pPr>
            <w:r>
              <w:rPr>
                <w:rFonts w:hint="eastAsia"/>
                <w:b/>
                <w:bCs/>
                <w:color w:val="000000"/>
                <w:sz w:val="24"/>
                <w:szCs w:val="21"/>
              </w:rPr>
              <w:t>掌握</w:t>
            </w:r>
            <w:r>
              <w:rPr>
                <w:b/>
                <w:bCs/>
                <w:color w:val="000000"/>
                <w:sz w:val="24"/>
                <w:szCs w:val="21"/>
              </w:rPr>
              <w:t>技能</w:t>
            </w:r>
          </w:p>
        </w:tc>
      </w:tr>
      <w:tr w:rsidR="006E06B9" w14:paraId="5976F52E" w14:textId="77777777" w:rsidTr="00025031">
        <w:tc>
          <w:tcPr>
            <w:tcW w:w="1413" w:type="dxa"/>
          </w:tcPr>
          <w:p w14:paraId="06273E84" w14:textId="77777777" w:rsidR="006E06B9" w:rsidRDefault="006E06B9" w:rsidP="00025031">
            <w:pPr>
              <w:spacing w:line="360" w:lineRule="auto"/>
            </w:pPr>
            <w:r>
              <w:rPr>
                <w:rFonts w:hint="eastAsia"/>
              </w:rPr>
              <w:t>沈启航</w:t>
            </w:r>
          </w:p>
        </w:tc>
        <w:tc>
          <w:tcPr>
            <w:tcW w:w="6883" w:type="dxa"/>
          </w:tcPr>
          <w:p w14:paraId="2A960254" w14:textId="77777777" w:rsidR="006E06B9" w:rsidRDefault="006E06B9" w:rsidP="00025031">
            <w:pPr>
              <w:spacing w:line="360" w:lineRule="auto"/>
            </w:pPr>
            <w:r>
              <w:rPr>
                <w:rFonts w:hint="eastAsia"/>
              </w:rPr>
              <w:t>具有</w:t>
            </w:r>
            <w:r>
              <w:t>良好的沟通能力与组织能力</w:t>
            </w:r>
            <w:r>
              <w:rPr>
                <w:rFonts w:hint="eastAsia"/>
              </w:rPr>
              <w:t>；</w:t>
            </w:r>
          </w:p>
          <w:p w14:paraId="57E42914" w14:textId="77777777" w:rsidR="006E06B9" w:rsidRDefault="006E06B9" w:rsidP="00025031">
            <w:pPr>
              <w:spacing w:line="360" w:lineRule="auto"/>
            </w:pPr>
            <w:r>
              <w:rPr>
                <w:rFonts w:hint="eastAsia"/>
              </w:rPr>
              <w:t>了解</w:t>
            </w:r>
            <w:r>
              <w:t xml:space="preserve">GIt </w:t>
            </w:r>
            <w:r>
              <w:rPr>
                <w:rFonts w:hint="eastAsia"/>
              </w:rPr>
              <w:t>版本</w:t>
            </w:r>
            <w:r>
              <w:t>控制工具</w:t>
            </w:r>
            <w:r>
              <w:rPr>
                <w:rFonts w:hint="eastAsia"/>
              </w:rPr>
              <w:t>的</w:t>
            </w:r>
            <w:r>
              <w:t>使用方法，了解项目开发结构；</w:t>
            </w:r>
          </w:p>
          <w:p w14:paraId="6708D8ED" w14:textId="77777777" w:rsidR="006E06B9" w:rsidRDefault="006E06B9" w:rsidP="00025031">
            <w:pPr>
              <w:spacing w:line="360" w:lineRule="auto"/>
            </w:pPr>
            <w:r>
              <w:rPr>
                <w:rFonts w:hint="eastAsia"/>
              </w:rPr>
              <w:t>了解</w:t>
            </w:r>
            <w:r>
              <w:t>瀑布模型</w:t>
            </w:r>
            <w:r>
              <w:rPr>
                <w:rFonts w:hint="eastAsia"/>
              </w:rPr>
              <w:t>的</w:t>
            </w:r>
            <w:r>
              <w:t>开发过程；</w:t>
            </w:r>
          </w:p>
        </w:tc>
      </w:tr>
      <w:tr w:rsidR="006E06B9" w14:paraId="3D2F402E" w14:textId="77777777" w:rsidTr="00025031">
        <w:tc>
          <w:tcPr>
            <w:tcW w:w="1413" w:type="dxa"/>
          </w:tcPr>
          <w:p w14:paraId="43A8D3EE" w14:textId="77777777" w:rsidR="006E06B9" w:rsidRDefault="006E06B9" w:rsidP="00025031">
            <w:pPr>
              <w:spacing w:line="360" w:lineRule="auto"/>
            </w:pPr>
            <w:r>
              <w:rPr>
                <w:rFonts w:hint="eastAsia"/>
              </w:rPr>
              <w:t>叶柏成</w:t>
            </w:r>
          </w:p>
        </w:tc>
        <w:tc>
          <w:tcPr>
            <w:tcW w:w="6883" w:type="dxa"/>
          </w:tcPr>
          <w:p w14:paraId="3ED732B8" w14:textId="77777777" w:rsidR="006E06B9" w:rsidRDefault="006E06B9" w:rsidP="00025031">
            <w:pPr>
              <w:spacing w:line="360" w:lineRule="auto"/>
            </w:pPr>
            <w:r>
              <w:rPr>
                <w:rFonts w:hint="eastAsia"/>
              </w:rPr>
              <w:t>有一定的开发</w:t>
            </w:r>
            <w:r>
              <w:t>经验</w:t>
            </w:r>
            <w:r>
              <w:rPr>
                <w:rFonts w:hint="eastAsia"/>
              </w:rPr>
              <w:t>；</w:t>
            </w:r>
          </w:p>
          <w:p w14:paraId="60C18DD7" w14:textId="77777777" w:rsidR="006E06B9" w:rsidRDefault="006E06B9" w:rsidP="00025031">
            <w:pPr>
              <w:spacing w:line="360" w:lineRule="auto"/>
            </w:pPr>
            <w:r>
              <w:rPr>
                <w:rFonts w:hint="eastAsia"/>
              </w:rPr>
              <w:t>了解</w:t>
            </w:r>
            <w:r>
              <w:t>Git</w:t>
            </w:r>
            <w:r>
              <w:t>版本控制工具使用，</w:t>
            </w:r>
            <w:r>
              <w:rPr>
                <w:rFonts w:hint="eastAsia"/>
              </w:rPr>
              <w:t>了解</w:t>
            </w:r>
            <w:r>
              <w:t>文档工具使用，有一定软件开发能力；</w:t>
            </w:r>
          </w:p>
          <w:p w14:paraId="7C6B5881" w14:textId="77777777" w:rsidR="006E06B9" w:rsidRDefault="006E06B9" w:rsidP="00025031">
            <w:pPr>
              <w:spacing w:line="360" w:lineRule="auto"/>
            </w:pPr>
            <w:r>
              <w:rPr>
                <w:rFonts w:hint="eastAsia"/>
              </w:rPr>
              <w:t>了解</w:t>
            </w:r>
            <w:r>
              <w:t>瀑布模型</w:t>
            </w:r>
            <w:r>
              <w:rPr>
                <w:rFonts w:hint="eastAsia"/>
              </w:rPr>
              <w:t>的</w:t>
            </w:r>
            <w:r>
              <w:t>开发过程；</w:t>
            </w:r>
          </w:p>
        </w:tc>
      </w:tr>
      <w:tr w:rsidR="006E06B9" w14:paraId="5338AD34" w14:textId="77777777" w:rsidTr="00025031">
        <w:tc>
          <w:tcPr>
            <w:tcW w:w="1413" w:type="dxa"/>
          </w:tcPr>
          <w:p w14:paraId="58BDED2A" w14:textId="77777777" w:rsidR="006E06B9" w:rsidRDefault="006E06B9" w:rsidP="00025031">
            <w:pPr>
              <w:spacing w:line="360" w:lineRule="auto"/>
            </w:pPr>
            <w:r>
              <w:rPr>
                <w:rFonts w:hint="eastAsia"/>
              </w:rPr>
              <w:t>杨以恒</w:t>
            </w:r>
          </w:p>
        </w:tc>
        <w:tc>
          <w:tcPr>
            <w:tcW w:w="6883" w:type="dxa"/>
          </w:tcPr>
          <w:p w14:paraId="094056E7" w14:textId="77777777" w:rsidR="006E06B9" w:rsidRDefault="006E06B9" w:rsidP="00025031">
            <w:pPr>
              <w:spacing w:line="360" w:lineRule="auto"/>
            </w:pPr>
            <w:r>
              <w:rPr>
                <w:rFonts w:hint="eastAsia"/>
              </w:rPr>
              <w:t>有一定</w:t>
            </w:r>
            <w:r>
              <w:t>的开发经验；</w:t>
            </w:r>
          </w:p>
          <w:p w14:paraId="04528BF3" w14:textId="77777777" w:rsidR="006E06B9" w:rsidRDefault="006E06B9" w:rsidP="00025031">
            <w:pPr>
              <w:spacing w:line="360" w:lineRule="auto"/>
            </w:pPr>
            <w:r>
              <w:rPr>
                <w:rFonts w:hint="eastAsia"/>
              </w:rPr>
              <w:t>有一定</w:t>
            </w:r>
            <w:r>
              <w:t>的美工设计经验，</w:t>
            </w:r>
            <w:r>
              <w:rPr>
                <w:rFonts w:hint="eastAsia"/>
              </w:rPr>
              <w:t>熟悉</w:t>
            </w:r>
            <w:r>
              <w:t>Photoshop</w:t>
            </w:r>
            <w:r>
              <w:t>及类似工具使用；</w:t>
            </w:r>
          </w:p>
          <w:p w14:paraId="6DCFAD4F" w14:textId="77777777" w:rsidR="006E06B9" w:rsidRDefault="006E06B9" w:rsidP="00025031">
            <w:pPr>
              <w:spacing w:line="360" w:lineRule="auto"/>
            </w:pPr>
            <w:r>
              <w:rPr>
                <w:rFonts w:hint="eastAsia"/>
              </w:rPr>
              <w:t>了解</w:t>
            </w:r>
            <w:r>
              <w:t>瀑布模型</w:t>
            </w:r>
            <w:r>
              <w:rPr>
                <w:rFonts w:hint="eastAsia"/>
              </w:rPr>
              <w:t>的</w:t>
            </w:r>
            <w:r>
              <w:t>开发过程；</w:t>
            </w:r>
          </w:p>
        </w:tc>
      </w:tr>
      <w:tr w:rsidR="006E06B9" w14:paraId="0D6FE236" w14:textId="77777777" w:rsidTr="00025031">
        <w:tc>
          <w:tcPr>
            <w:tcW w:w="1413" w:type="dxa"/>
          </w:tcPr>
          <w:p w14:paraId="40598752" w14:textId="77777777" w:rsidR="006E06B9" w:rsidRDefault="006E06B9" w:rsidP="00025031">
            <w:pPr>
              <w:spacing w:line="360" w:lineRule="auto"/>
            </w:pPr>
            <w:r>
              <w:rPr>
                <w:rFonts w:hint="eastAsia"/>
              </w:rPr>
              <w:t>徐哲远</w:t>
            </w:r>
          </w:p>
        </w:tc>
        <w:tc>
          <w:tcPr>
            <w:tcW w:w="6883" w:type="dxa"/>
          </w:tcPr>
          <w:p w14:paraId="45A9300D" w14:textId="77777777" w:rsidR="006E06B9" w:rsidRDefault="006E06B9" w:rsidP="00025031">
            <w:pPr>
              <w:spacing w:line="360" w:lineRule="auto"/>
            </w:pPr>
            <w:r>
              <w:rPr>
                <w:rFonts w:hint="eastAsia"/>
              </w:rPr>
              <w:t>有一定</w:t>
            </w:r>
            <w:r>
              <w:t>的开发经验；</w:t>
            </w:r>
          </w:p>
          <w:p w14:paraId="06A545B5" w14:textId="77777777" w:rsidR="006E06B9" w:rsidRDefault="006E06B9" w:rsidP="00025031">
            <w:pPr>
              <w:spacing w:line="360" w:lineRule="auto"/>
            </w:pPr>
            <w:r>
              <w:rPr>
                <w:rFonts w:hint="eastAsia"/>
              </w:rPr>
              <w:t>了解</w:t>
            </w:r>
            <w:r>
              <w:t>瀑布模型</w:t>
            </w:r>
            <w:r>
              <w:rPr>
                <w:rFonts w:hint="eastAsia"/>
              </w:rPr>
              <w:t>的</w:t>
            </w:r>
            <w:r>
              <w:t>开发过程；</w:t>
            </w:r>
          </w:p>
        </w:tc>
      </w:tr>
      <w:tr w:rsidR="006E06B9" w14:paraId="71DE8526" w14:textId="77777777" w:rsidTr="00025031">
        <w:tc>
          <w:tcPr>
            <w:tcW w:w="1413" w:type="dxa"/>
          </w:tcPr>
          <w:p w14:paraId="1845E09A" w14:textId="77777777" w:rsidR="006E06B9" w:rsidRDefault="006E06B9" w:rsidP="00025031">
            <w:pPr>
              <w:spacing w:line="360" w:lineRule="auto"/>
            </w:pPr>
            <w:r>
              <w:rPr>
                <w:rFonts w:hint="eastAsia"/>
              </w:rPr>
              <w:t>骆佳俊</w:t>
            </w:r>
          </w:p>
        </w:tc>
        <w:tc>
          <w:tcPr>
            <w:tcW w:w="6883" w:type="dxa"/>
          </w:tcPr>
          <w:p w14:paraId="4BC62326" w14:textId="77777777" w:rsidR="006E06B9" w:rsidRDefault="006E06B9" w:rsidP="00025031">
            <w:pPr>
              <w:spacing w:line="360" w:lineRule="auto"/>
            </w:pPr>
            <w:r>
              <w:rPr>
                <w:rFonts w:hint="eastAsia"/>
              </w:rPr>
              <w:t>有一定</w:t>
            </w:r>
            <w:r>
              <w:t>的开发经验；</w:t>
            </w:r>
          </w:p>
          <w:p w14:paraId="0B3F5348" w14:textId="77777777" w:rsidR="006E06B9" w:rsidRDefault="006E06B9" w:rsidP="00025031">
            <w:pPr>
              <w:spacing w:line="360" w:lineRule="auto"/>
            </w:pPr>
            <w:r>
              <w:rPr>
                <w:rFonts w:hint="eastAsia"/>
              </w:rPr>
              <w:t>了解</w:t>
            </w:r>
            <w:r>
              <w:t>Project</w:t>
            </w:r>
            <w:r>
              <w:t>使用方法</w:t>
            </w:r>
            <w:r>
              <w:rPr>
                <w:rFonts w:hint="eastAsia"/>
              </w:rPr>
              <w:t>，</w:t>
            </w:r>
            <w:r>
              <w:t>了解相关项目</w:t>
            </w:r>
            <w:r>
              <w:rPr>
                <w:rFonts w:hint="eastAsia"/>
              </w:rPr>
              <w:t>文档</w:t>
            </w:r>
            <w:r>
              <w:t>组织结构</w:t>
            </w:r>
            <w:r>
              <w:rPr>
                <w:rFonts w:hint="eastAsia"/>
              </w:rPr>
              <w:t>；</w:t>
            </w:r>
          </w:p>
          <w:p w14:paraId="176AA8E8" w14:textId="77777777" w:rsidR="006E06B9" w:rsidRDefault="006E06B9" w:rsidP="00025031">
            <w:pPr>
              <w:spacing w:line="360" w:lineRule="auto"/>
            </w:pPr>
            <w:r>
              <w:rPr>
                <w:rFonts w:hint="eastAsia"/>
              </w:rPr>
              <w:t>了解</w:t>
            </w:r>
            <w:r>
              <w:t>瀑布模型</w:t>
            </w:r>
            <w:r>
              <w:rPr>
                <w:rFonts w:hint="eastAsia"/>
              </w:rPr>
              <w:t>的</w:t>
            </w:r>
            <w:r>
              <w:t>开发过程；</w:t>
            </w:r>
          </w:p>
        </w:tc>
      </w:tr>
    </w:tbl>
    <w:p w14:paraId="0E0D6A49" w14:textId="52120391" w:rsidR="008447ED" w:rsidRDefault="008447ED" w:rsidP="003F1F9C">
      <w:pPr>
        <w:pStyle w:val="3"/>
      </w:pPr>
      <w:bookmarkStart w:id="123" w:name="_Toc531879207"/>
      <w:r w:rsidRPr="008447ED">
        <w:lastRenderedPageBreak/>
        <w:t>6.3.3</w:t>
      </w:r>
      <w:r w:rsidR="006E06B9">
        <w:t xml:space="preserve"> </w:t>
      </w:r>
      <w:r w:rsidR="006E06B9" w:rsidRPr="006E06B9">
        <w:rPr>
          <w:rFonts w:hint="eastAsia"/>
        </w:rPr>
        <w:t>培训需要</w:t>
      </w:r>
      <w:bookmarkEnd w:id="123"/>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65"/>
        <w:gridCol w:w="1625"/>
        <w:gridCol w:w="3906"/>
      </w:tblGrid>
      <w:tr w:rsidR="006E06B9" w14:paraId="62790BC3" w14:textId="77777777" w:rsidTr="00193B00">
        <w:tc>
          <w:tcPr>
            <w:tcW w:w="2765" w:type="dxa"/>
          </w:tcPr>
          <w:p w14:paraId="11B05C61" w14:textId="77777777" w:rsidR="006E06B9" w:rsidRDefault="006E06B9" w:rsidP="00025031">
            <w:pPr>
              <w:rPr>
                <w:b/>
                <w:szCs w:val="21"/>
              </w:rPr>
            </w:pPr>
            <w:r>
              <w:rPr>
                <w:rFonts w:hint="eastAsia"/>
                <w:b/>
                <w:szCs w:val="21"/>
              </w:rPr>
              <w:t>培训内容</w:t>
            </w:r>
          </w:p>
        </w:tc>
        <w:tc>
          <w:tcPr>
            <w:tcW w:w="1625" w:type="dxa"/>
          </w:tcPr>
          <w:p w14:paraId="35D4ACB0" w14:textId="77777777" w:rsidR="006E06B9" w:rsidRDefault="006E06B9" w:rsidP="00025031">
            <w:pPr>
              <w:rPr>
                <w:b/>
                <w:szCs w:val="21"/>
              </w:rPr>
            </w:pPr>
            <w:r>
              <w:rPr>
                <w:rFonts w:hint="eastAsia"/>
                <w:b/>
                <w:szCs w:val="21"/>
              </w:rPr>
              <w:t>培训时间</w:t>
            </w:r>
          </w:p>
        </w:tc>
        <w:tc>
          <w:tcPr>
            <w:tcW w:w="3906" w:type="dxa"/>
          </w:tcPr>
          <w:p w14:paraId="3AF19F4C" w14:textId="77777777" w:rsidR="006E06B9" w:rsidRDefault="006E06B9" w:rsidP="00025031">
            <w:pPr>
              <w:rPr>
                <w:b/>
                <w:szCs w:val="21"/>
              </w:rPr>
            </w:pPr>
            <w:r>
              <w:rPr>
                <w:rFonts w:hint="eastAsia"/>
                <w:b/>
                <w:szCs w:val="21"/>
              </w:rPr>
              <w:t>参加人员</w:t>
            </w:r>
          </w:p>
        </w:tc>
      </w:tr>
      <w:tr w:rsidR="006E06B9" w14:paraId="2D0AFA4E" w14:textId="77777777" w:rsidTr="00193B00">
        <w:tc>
          <w:tcPr>
            <w:tcW w:w="2765" w:type="dxa"/>
          </w:tcPr>
          <w:p w14:paraId="58C519EB" w14:textId="77777777" w:rsidR="006E06B9" w:rsidRDefault="006E06B9" w:rsidP="00025031">
            <w:pPr>
              <w:rPr>
                <w:szCs w:val="21"/>
              </w:rPr>
            </w:pPr>
            <w:r>
              <w:rPr>
                <w:rFonts w:hint="eastAsia"/>
                <w:szCs w:val="21"/>
              </w:rPr>
              <w:t>Gith</w:t>
            </w:r>
            <w:r>
              <w:rPr>
                <w:szCs w:val="21"/>
              </w:rPr>
              <w:t>ub</w:t>
            </w:r>
            <w:r>
              <w:rPr>
                <w:rFonts w:hint="eastAsia"/>
                <w:szCs w:val="21"/>
              </w:rPr>
              <w:t>的使用</w:t>
            </w:r>
          </w:p>
        </w:tc>
        <w:tc>
          <w:tcPr>
            <w:tcW w:w="1625" w:type="dxa"/>
          </w:tcPr>
          <w:p w14:paraId="1C8043A9" w14:textId="77777777" w:rsidR="006E06B9" w:rsidRDefault="006E06B9" w:rsidP="00025031">
            <w:pPr>
              <w:rPr>
                <w:szCs w:val="21"/>
              </w:rPr>
            </w:pPr>
            <w:r>
              <w:rPr>
                <w:rFonts w:hint="eastAsia"/>
                <w:szCs w:val="21"/>
              </w:rPr>
              <w:t>第二周会议</w:t>
            </w:r>
          </w:p>
        </w:tc>
        <w:tc>
          <w:tcPr>
            <w:tcW w:w="3906" w:type="dxa"/>
          </w:tcPr>
          <w:p w14:paraId="7FB06476" w14:textId="77777777" w:rsidR="006E06B9" w:rsidRDefault="006E06B9" w:rsidP="00025031">
            <w:pPr>
              <w:rPr>
                <w:szCs w:val="21"/>
              </w:rPr>
            </w:pPr>
            <w:r>
              <w:rPr>
                <w:rFonts w:hint="eastAsia"/>
                <w:szCs w:val="21"/>
              </w:rPr>
              <w:t>主讲人：沈启航</w:t>
            </w:r>
            <w:r>
              <w:rPr>
                <w:rFonts w:hint="eastAsia"/>
                <w:szCs w:val="21"/>
              </w:rPr>
              <w:t xml:space="preserve"> </w:t>
            </w:r>
            <w:r>
              <w:rPr>
                <w:rFonts w:hint="eastAsia"/>
                <w:szCs w:val="21"/>
              </w:rPr>
              <w:t>参与人：其它成员</w:t>
            </w:r>
          </w:p>
        </w:tc>
      </w:tr>
      <w:tr w:rsidR="006E06B9" w14:paraId="6EE440A0" w14:textId="77777777" w:rsidTr="00193B00">
        <w:tc>
          <w:tcPr>
            <w:tcW w:w="2765" w:type="dxa"/>
          </w:tcPr>
          <w:p w14:paraId="19314A7F" w14:textId="77777777" w:rsidR="006E06B9" w:rsidRDefault="006E06B9" w:rsidP="00025031">
            <w:pPr>
              <w:rPr>
                <w:szCs w:val="21"/>
              </w:rPr>
            </w:pPr>
            <w:r>
              <w:rPr>
                <w:rFonts w:hint="eastAsia"/>
                <w:szCs w:val="21"/>
              </w:rPr>
              <w:t>Pro</w:t>
            </w:r>
            <w:r>
              <w:rPr>
                <w:szCs w:val="21"/>
              </w:rPr>
              <w:t>ject</w:t>
            </w:r>
            <w:r>
              <w:rPr>
                <w:rFonts w:hint="eastAsia"/>
                <w:szCs w:val="21"/>
              </w:rPr>
              <w:t>的使用</w:t>
            </w:r>
          </w:p>
        </w:tc>
        <w:tc>
          <w:tcPr>
            <w:tcW w:w="1625" w:type="dxa"/>
          </w:tcPr>
          <w:p w14:paraId="13039A8B" w14:textId="77777777" w:rsidR="006E06B9" w:rsidRDefault="006E06B9" w:rsidP="00025031">
            <w:pPr>
              <w:rPr>
                <w:szCs w:val="21"/>
              </w:rPr>
            </w:pPr>
            <w:r>
              <w:rPr>
                <w:rFonts w:hint="eastAsia"/>
                <w:szCs w:val="21"/>
              </w:rPr>
              <w:t>第三周会议</w:t>
            </w:r>
          </w:p>
        </w:tc>
        <w:tc>
          <w:tcPr>
            <w:tcW w:w="3906" w:type="dxa"/>
          </w:tcPr>
          <w:p w14:paraId="0C4C8703" w14:textId="77777777" w:rsidR="006E06B9" w:rsidRDefault="006E06B9" w:rsidP="00025031">
            <w:pPr>
              <w:rPr>
                <w:szCs w:val="21"/>
              </w:rPr>
            </w:pPr>
            <w:r>
              <w:rPr>
                <w:rFonts w:hint="eastAsia"/>
                <w:szCs w:val="21"/>
              </w:rPr>
              <w:t>主讲人：沈启航</w:t>
            </w:r>
            <w:r>
              <w:rPr>
                <w:szCs w:val="21"/>
              </w:rPr>
              <w:t xml:space="preserve"> </w:t>
            </w:r>
            <w:r>
              <w:rPr>
                <w:szCs w:val="21"/>
              </w:rPr>
              <w:t>参与人：其它成员</w:t>
            </w:r>
          </w:p>
        </w:tc>
      </w:tr>
      <w:tr w:rsidR="006E06B9" w14:paraId="2DC1A023" w14:textId="77777777" w:rsidTr="00193B00">
        <w:tc>
          <w:tcPr>
            <w:tcW w:w="2765" w:type="dxa"/>
          </w:tcPr>
          <w:p w14:paraId="45901F5A" w14:textId="77777777" w:rsidR="006E06B9" w:rsidRDefault="006E06B9" w:rsidP="00025031">
            <w:pPr>
              <w:rPr>
                <w:szCs w:val="21"/>
              </w:rPr>
            </w:pPr>
            <w:r>
              <w:rPr>
                <w:rFonts w:hint="eastAsia"/>
                <w:szCs w:val="21"/>
              </w:rPr>
              <w:t>I</w:t>
            </w:r>
            <w:r>
              <w:rPr>
                <w:szCs w:val="21"/>
              </w:rPr>
              <w:t>BM RSA</w:t>
            </w:r>
            <w:r>
              <w:rPr>
                <w:rFonts w:hint="eastAsia"/>
                <w:szCs w:val="21"/>
              </w:rPr>
              <w:t>的使用</w:t>
            </w:r>
          </w:p>
        </w:tc>
        <w:tc>
          <w:tcPr>
            <w:tcW w:w="1625" w:type="dxa"/>
          </w:tcPr>
          <w:p w14:paraId="450FA8D2" w14:textId="77777777" w:rsidR="006E06B9" w:rsidRDefault="006E06B9" w:rsidP="00025031">
            <w:pPr>
              <w:rPr>
                <w:szCs w:val="21"/>
              </w:rPr>
            </w:pPr>
            <w:r>
              <w:rPr>
                <w:rFonts w:hint="eastAsia"/>
                <w:szCs w:val="21"/>
              </w:rPr>
              <w:t>第三周会议</w:t>
            </w:r>
          </w:p>
        </w:tc>
        <w:tc>
          <w:tcPr>
            <w:tcW w:w="3906" w:type="dxa"/>
          </w:tcPr>
          <w:p w14:paraId="04CC5410" w14:textId="77777777" w:rsidR="006E06B9" w:rsidRDefault="006E06B9" w:rsidP="00025031">
            <w:pPr>
              <w:rPr>
                <w:szCs w:val="21"/>
              </w:rPr>
            </w:pPr>
            <w:r>
              <w:rPr>
                <w:rFonts w:hint="eastAsia"/>
                <w:szCs w:val="21"/>
              </w:rPr>
              <w:t>主讲人：沈启航</w:t>
            </w:r>
            <w:r>
              <w:rPr>
                <w:szCs w:val="21"/>
              </w:rPr>
              <w:t xml:space="preserve"> </w:t>
            </w:r>
            <w:r>
              <w:rPr>
                <w:szCs w:val="21"/>
              </w:rPr>
              <w:t>参与人：其它成员</w:t>
            </w:r>
          </w:p>
        </w:tc>
      </w:tr>
      <w:tr w:rsidR="006E06B9" w14:paraId="1BD15602" w14:textId="77777777" w:rsidTr="00193B00">
        <w:tc>
          <w:tcPr>
            <w:tcW w:w="2765" w:type="dxa"/>
          </w:tcPr>
          <w:p w14:paraId="78292CA3" w14:textId="77777777" w:rsidR="006E06B9" w:rsidRDefault="006E06B9" w:rsidP="00025031">
            <w:pPr>
              <w:rPr>
                <w:szCs w:val="21"/>
              </w:rPr>
            </w:pPr>
            <w:r>
              <w:rPr>
                <w:rFonts w:hint="eastAsia"/>
                <w:szCs w:val="21"/>
              </w:rPr>
              <w:t>Axure</w:t>
            </w:r>
            <w:r>
              <w:rPr>
                <w:szCs w:val="21"/>
              </w:rPr>
              <w:t xml:space="preserve"> RP</w:t>
            </w:r>
            <w:r>
              <w:rPr>
                <w:rFonts w:hint="eastAsia"/>
                <w:szCs w:val="21"/>
              </w:rPr>
              <w:t>的使用</w:t>
            </w:r>
          </w:p>
        </w:tc>
        <w:tc>
          <w:tcPr>
            <w:tcW w:w="1625" w:type="dxa"/>
          </w:tcPr>
          <w:p w14:paraId="5EA265D2" w14:textId="77777777" w:rsidR="006E06B9" w:rsidRDefault="006E06B9" w:rsidP="00025031">
            <w:pPr>
              <w:rPr>
                <w:szCs w:val="21"/>
              </w:rPr>
            </w:pPr>
            <w:r>
              <w:rPr>
                <w:rFonts w:hint="eastAsia"/>
                <w:szCs w:val="21"/>
              </w:rPr>
              <w:t>第三周会议</w:t>
            </w:r>
          </w:p>
        </w:tc>
        <w:tc>
          <w:tcPr>
            <w:tcW w:w="3906" w:type="dxa"/>
          </w:tcPr>
          <w:p w14:paraId="172905D4" w14:textId="77777777" w:rsidR="006E06B9" w:rsidRDefault="006E06B9" w:rsidP="00025031">
            <w:pPr>
              <w:rPr>
                <w:szCs w:val="21"/>
              </w:rPr>
            </w:pPr>
            <w:r>
              <w:rPr>
                <w:rFonts w:hint="eastAsia"/>
                <w:szCs w:val="21"/>
              </w:rPr>
              <w:t>主讲人：沈启航</w:t>
            </w:r>
            <w:r>
              <w:rPr>
                <w:szCs w:val="21"/>
              </w:rPr>
              <w:t xml:space="preserve"> </w:t>
            </w:r>
            <w:r>
              <w:rPr>
                <w:szCs w:val="21"/>
              </w:rPr>
              <w:t>参与人：其它成员</w:t>
            </w:r>
          </w:p>
        </w:tc>
      </w:tr>
      <w:tr w:rsidR="006E06B9" w14:paraId="1C6F7F44" w14:textId="77777777" w:rsidTr="00193B00">
        <w:tc>
          <w:tcPr>
            <w:tcW w:w="2765" w:type="dxa"/>
          </w:tcPr>
          <w:p w14:paraId="48DD42D9" w14:textId="77777777" w:rsidR="006E06B9" w:rsidRDefault="006E06B9" w:rsidP="00025031">
            <w:pPr>
              <w:rPr>
                <w:szCs w:val="21"/>
              </w:rPr>
            </w:pPr>
            <w:r>
              <w:rPr>
                <w:rFonts w:hint="eastAsia"/>
                <w:szCs w:val="21"/>
              </w:rPr>
              <w:t>需求管理工具的使用</w:t>
            </w:r>
          </w:p>
        </w:tc>
        <w:tc>
          <w:tcPr>
            <w:tcW w:w="1625" w:type="dxa"/>
          </w:tcPr>
          <w:p w14:paraId="6B5A5A8B" w14:textId="77777777" w:rsidR="006E06B9" w:rsidRDefault="006E06B9" w:rsidP="00025031">
            <w:pPr>
              <w:rPr>
                <w:szCs w:val="21"/>
              </w:rPr>
            </w:pPr>
            <w:r>
              <w:rPr>
                <w:rFonts w:hint="eastAsia"/>
                <w:szCs w:val="21"/>
              </w:rPr>
              <w:t>第三周会议</w:t>
            </w:r>
          </w:p>
        </w:tc>
        <w:tc>
          <w:tcPr>
            <w:tcW w:w="3906" w:type="dxa"/>
          </w:tcPr>
          <w:p w14:paraId="04506CED" w14:textId="77777777" w:rsidR="006E06B9" w:rsidRDefault="006E06B9" w:rsidP="00025031">
            <w:pPr>
              <w:rPr>
                <w:szCs w:val="21"/>
              </w:rPr>
            </w:pPr>
            <w:r>
              <w:rPr>
                <w:rFonts w:hint="eastAsia"/>
                <w:szCs w:val="21"/>
              </w:rPr>
              <w:t>主讲人：沈启航</w:t>
            </w:r>
            <w:r>
              <w:rPr>
                <w:szCs w:val="21"/>
              </w:rPr>
              <w:t xml:space="preserve"> </w:t>
            </w:r>
            <w:r>
              <w:rPr>
                <w:szCs w:val="21"/>
              </w:rPr>
              <w:t>参与人：其它成员</w:t>
            </w:r>
          </w:p>
        </w:tc>
      </w:tr>
      <w:tr w:rsidR="006E06B9" w14:paraId="3CB7EC25" w14:textId="77777777" w:rsidTr="00193B00">
        <w:tc>
          <w:tcPr>
            <w:tcW w:w="2765" w:type="dxa"/>
          </w:tcPr>
          <w:p w14:paraId="7C720BE5" w14:textId="77777777" w:rsidR="006E06B9" w:rsidRDefault="006E06B9" w:rsidP="00025031">
            <w:pPr>
              <w:rPr>
                <w:szCs w:val="21"/>
              </w:rPr>
            </w:pPr>
            <w:r>
              <w:rPr>
                <w:rFonts w:hint="eastAsia"/>
                <w:szCs w:val="21"/>
              </w:rPr>
              <w:t>U</w:t>
            </w:r>
            <w:r>
              <w:rPr>
                <w:szCs w:val="21"/>
              </w:rPr>
              <w:t>ML</w:t>
            </w:r>
            <w:r>
              <w:rPr>
                <w:rFonts w:hint="eastAsia"/>
                <w:szCs w:val="21"/>
              </w:rPr>
              <w:t>工具的使用</w:t>
            </w:r>
          </w:p>
        </w:tc>
        <w:tc>
          <w:tcPr>
            <w:tcW w:w="1625" w:type="dxa"/>
          </w:tcPr>
          <w:p w14:paraId="3E3F593C" w14:textId="77777777" w:rsidR="006E06B9" w:rsidRDefault="006E06B9" w:rsidP="00025031">
            <w:pPr>
              <w:rPr>
                <w:szCs w:val="21"/>
              </w:rPr>
            </w:pPr>
            <w:r>
              <w:rPr>
                <w:rFonts w:hint="eastAsia"/>
                <w:szCs w:val="21"/>
              </w:rPr>
              <w:t>第三周会议</w:t>
            </w:r>
          </w:p>
        </w:tc>
        <w:tc>
          <w:tcPr>
            <w:tcW w:w="3906" w:type="dxa"/>
          </w:tcPr>
          <w:p w14:paraId="1F4F352E" w14:textId="77777777" w:rsidR="006E06B9" w:rsidRDefault="006E06B9" w:rsidP="00025031">
            <w:pPr>
              <w:rPr>
                <w:szCs w:val="21"/>
              </w:rPr>
            </w:pPr>
            <w:r>
              <w:rPr>
                <w:rFonts w:hint="eastAsia"/>
                <w:szCs w:val="21"/>
              </w:rPr>
              <w:t>主讲人：沈启航</w:t>
            </w:r>
            <w:r>
              <w:rPr>
                <w:szCs w:val="21"/>
              </w:rPr>
              <w:t xml:space="preserve"> </w:t>
            </w:r>
            <w:r>
              <w:rPr>
                <w:szCs w:val="21"/>
              </w:rPr>
              <w:t>参与人：其它成员</w:t>
            </w:r>
          </w:p>
        </w:tc>
      </w:tr>
    </w:tbl>
    <w:p w14:paraId="7A5D294C" w14:textId="41ADFC93" w:rsidR="008447ED" w:rsidRDefault="008447ED" w:rsidP="003F1F9C">
      <w:pPr>
        <w:pStyle w:val="3"/>
      </w:pPr>
      <w:bookmarkStart w:id="124" w:name="_Toc531879208"/>
      <w:r w:rsidRPr="008447ED">
        <w:t>6.3.4</w:t>
      </w:r>
      <w:r w:rsidR="006E06B9">
        <w:t xml:space="preserve"> </w:t>
      </w:r>
      <w:r w:rsidR="006E06B9" w:rsidRPr="006E06B9">
        <w:rPr>
          <w:rFonts w:hint="eastAsia"/>
        </w:rPr>
        <w:t>绩效测量标准</w:t>
      </w:r>
      <w:bookmarkEnd w:id="124"/>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4117"/>
        <w:gridCol w:w="2766"/>
      </w:tblGrid>
      <w:tr w:rsidR="006E06B9" w:rsidRPr="00135D01" w14:paraId="12BC1F8D" w14:textId="77777777" w:rsidTr="00025031">
        <w:tc>
          <w:tcPr>
            <w:tcW w:w="1413" w:type="dxa"/>
          </w:tcPr>
          <w:p w14:paraId="2E3EA4A5" w14:textId="77777777" w:rsidR="006E06B9" w:rsidRPr="00135D01" w:rsidRDefault="006E06B9" w:rsidP="00025031">
            <w:pPr>
              <w:rPr>
                <w:b/>
                <w:szCs w:val="21"/>
              </w:rPr>
            </w:pPr>
            <w:r w:rsidRPr="00135D01">
              <w:rPr>
                <w:rFonts w:hint="eastAsia"/>
                <w:b/>
                <w:szCs w:val="21"/>
              </w:rPr>
              <w:t>等级</w:t>
            </w:r>
          </w:p>
        </w:tc>
        <w:tc>
          <w:tcPr>
            <w:tcW w:w="4117" w:type="dxa"/>
          </w:tcPr>
          <w:p w14:paraId="343F0A8F" w14:textId="77777777" w:rsidR="006E06B9" w:rsidRPr="00135D01" w:rsidRDefault="006E06B9" w:rsidP="00025031">
            <w:pPr>
              <w:rPr>
                <w:b/>
                <w:szCs w:val="21"/>
              </w:rPr>
            </w:pPr>
            <w:r w:rsidRPr="00135D01">
              <w:rPr>
                <w:rFonts w:hint="eastAsia"/>
                <w:b/>
                <w:szCs w:val="21"/>
              </w:rPr>
              <w:t>考核要求</w:t>
            </w:r>
          </w:p>
        </w:tc>
        <w:tc>
          <w:tcPr>
            <w:tcW w:w="2766" w:type="dxa"/>
          </w:tcPr>
          <w:p w14:paraId="7184E7C3" w14:textId="77777777" w:rsidR="006E06B9" w:rsidRPr="00135D01" w:rsidRDefault="006E06B9" w:rsidP="00025031">
            <w:pPr>
              <w:rPr>
                <w:b/>
                <w:szCs w:val="21"/>
              </w:rPr>
            </w:pPr>
            <w:r w:rsidRPr="00135D01">
              <w:rPr>
                <w:rFonts w:hint="eastAsia"/>
                <w:b/>
                <w:szCs w:val="21"/>
              </w:rPr>
              <w:t>措施</w:t>
            </w:r>
          </w:p>
        </w:tc>
      </w:tr>
      <w:tr w:rsidR="006E06B9" w:rsidRPr="00135D01" w14:paraId="3924902C" w14:textId="77777777" w:rsidTr="00025031">
        <w:tc>
          <w:tcPr>
            <w:tcW w:w="1413" w:type="dxa"/>
          </w:tcPr>
          <w:p w14:paraId="56131380" w14:textId="77777777" w:rsidR="006E06B9" w:rsidRPr="00135D01" w:rsidRDefault="006E06B9" w:rsidP="00025031">
            <w:pPr>
              <w:rPr>
                <w:szCs w:val="21"/>
              </w:rPr>
            </w:pPr>
            <w:r w:rsidRPr="00135D01">
              <w:rPr>
                <w:rFonts w:hint="eastAsia"/>
                <w:szCs w:val="21"/>
              </w:rPr>
              <w:t>优秀</w:t>
            </w:r>
          </w:p>
        </w:tc>
        <w:tc>
          <w:tcPr>
            <w:tcW w:w="4117" w:type="dxa"/>
          </w:tcPr>
          <w:p w14:paraId="34E006F1" w14:textId="77777777" w:rsidR="006E06B9" w:rsidRPr="00135D01" w:rsidRDefault="006E06B9" w:rsidP="00025031">
            <w:pPr>
              <w:rPr>
                <w:szCs w:val="21"/>
              </w:rPr>
            </w:pPr>
            <w:r w:rsidRPr="00135D01">
              <w:rPr>
                <w:rFonts w:hint="eastAsia"/>
                <w:szCs w:val="21"/>
              </w:rPr>
              <w:t>依据小组测评结果，超额完成任务或内容优秀者评为优秀</w:t>
            </w:r>
          </w:p>
        </w:tc>
        <w:tc>
          <w:tcPr>
            <w:tcW w:w="2766" w:type="dxa"/>
            <w:vMerge w:val="restart"/>
          </w:tcPr>
          <w:p w14:paraId="1177258B" w14:textId="77777777" w:rsidR="006E06B9" w:rsidRPr="00135D01" w:rsidRDefault="006E06B9" w:rsidP="00025031">
            <w:pPr>
              <w:rPr>
                <w:szCs w:val="21"/>
              </w:rPr>
            </w:pPr>
            <w:r w:rsidRPr="00135D01">
              <w:rPr>
                <w:rFonts w:hint="eastAsia"/>
                <w:szCs w:val="21"/>
              </w:rPr>
              <w:t>依据本组的奖惩措施折算相应的费用，上交小组经费</w:t>
            </w:r>
          </w:p>
          <w:p w14:paraId="22E7FEBE" w14:textId="77777777" w:rsidR="006E06B9" w:rsidRPr="00135D01" w:rsidRDefault="006E06B9" w:rsidP="00025031">
            <w:pPr>
              <w:rPr>
                <w:szCs w:val="21"/>
              </w:rPr>
            </w:pPr>
          </w:p>
        </w:tc>
      </w:tr>
      <w:tr w:rsidR="006E06B9" w:rsidRPr="00135D01" w14:paraId="41F46F52" w14:textId="77777777" w:rsidTr="00025031">
        <w:tc>
          <w:tcPr>
            <w:tcW w:w="1413" w:type="dxa"/>
          </w:tcPr>
          <w:p w14:paraId="4ABBB6F5" w14:textId="77777777" w:rsidR="006E06B9" w:rsidRPr="00135D01" w:rsidRDefault="006E06B9" w:rsidP="00025031">
            <w:pPr>
              <w:rPr>
                <w:szCs w:val="21"/>
              </w:rPr>
            </w:pPr>
            <w:r w:rsidRPr="00135D01">
              <w:rPr>
                <w:rFonts w:hint="eastAsia"/>
                <w:szCs w:val="21"/>
              </w:rPr>
              <w:t>良好</w:t>
            </w:r>
          </w:p>
        </w:tc>
        <w:tc>
          <w:tcPr>
            <w:tcW w:w="4117" w:type="dxa"/>
          </w:tcPr>
          <w:p w14:paraId="1E66C014" w14:textId="77777777" w:rsidR="006E06B9" w:rsidRPr="00135D01" w:rsidRDefault="006E06B9" w:rsidP="00025031">
            <w:pPr>
              <w:rPr>
                <w:szCs w:val="21"/>
              </w:rPr>
            </w:pPr>
            <w:r w:rsidRPr="00135D01">
              <w:rPr>
                <w:rFonts w:hint="eastAsia"/>
                <w:szCs w:val="21"/>
              </w:rPr>
              <w:t>依据小组测评结果，按时完成任务并</w:t>
            </w:r>
            <w:proofErr w:type="gramStart"/>
            <w:r w:rsidRPr="00135D01">
              <w:rPr>
                <w:rFonts w:hint="eastAsia"/>
                <w:szCs w:val="21"/>
              </w:rPr>
              <w:t>无需反工</w:t>
            </w:r>
            <w:proofErr w:type="gramEnd"/>
            <w:r w:rsidRPr="00135D01">
              <w:rPr>
                <w:rFonts w:hint="eastAsia"/>
                <w:szCs w:val="21"/>
              </w:rPr>
              <w:t>为良好</w:t>
            </w:r>
          </w:p>
        </w:tc>
        <w:tc>
          <w:tcPr>
            <w:tcW w:w="2766" w:type="dxa"/>
            <w:vMerge/>
          </w:tcPr>
          <w:p w14:paraId="66E38865" w14:textId="77777777" w:rsidR="006E06B9" w:rsidRPr="00135D01" w:rsidRDefault="006E06B9" w:rsidP="00025031">
            <w:pPr>
              <w:rPr>
                <w:szCs w:val="21"/>
              </w:rPr>
            </w:pPr>
          </w:p>
        </w:tc>
      </w:tr>
      <w:tr w:rsidR="006E06B9" w:rsidRPr="00135D01" w14:paraId="1CC63EDE" w14:textId="77777777" w:rsidTr="00025031">
        <w:tc>
          <w:tcPr>
            <w:tcW w:w="1413" w:type="dxa"/>
          </w:tcPr>
          <w:p w14:paraId="595F7474" w14:textId="77777777" w:rsidR="006E06B9" w:rsidRPr="00135D01" w:rsidRDefault="006E06B9" w:rsidP="00025031">
            <w:pPr>
              <w:rPr>
                <w:szCs w:val="21"/>
              </w:rPr>
            </w:pPr>
            <w:r w:rsidRPr="00135D01">
              <w:rPr>
                <w:rFonts w:hint="eastAsia"/>
                <w:szCs w:val="21"/>
              </w:rPr>
              <w:t>合格</w:t>
            </w:r>
          </w:p>
        </w:tc>
        <w:tc>
          <w:tcPr>
            <w:tcW w:w="4117" w:type="dxa"/>
          </w:tcPr>
          <w:p w14:paraId="3E0373E9" w14:textId="77777777" w:rsidR="006E06B9" w:rsidRPr="00135D01" w:rsidRDefault="006E06B9" w:rsidP="00025031">
            <w:pPr>
              <w:rPr>
                <w:szCs w:val="21"/>
              </w:rPr>
            </w:pPr>
            <w:r w:rsidRPr="00135D01">
              <w:rPr>
                <w:rFonts w:hint="eastAsia"/>
                <w:szCs w:val="21"/>
              </w:rPr>
              <w:t>依据小组测评结果，按时完成任务，但内容一般者为合格</w:t>
            </w:r>
          </w:p>
        </w:tc>
        <w:tc>
          <w:tcPr>
            <w:tcW w:w="2766" w:type="dxa"/>
            <w:vMerge/>
          </w:tcPr>
          <w:p w14:paraId="25828F75" w14:textId="77777777" w:rsidR="006E06B9" w:rsidRPr="00135D01" w:rsidRDefault="006E06B9" w:rsidP="00025031">
            <w:pPr>
              <w:rPr>
                <w:szCs w:val="21"/>
              </w:rPr>
            </w:pPr>
          </w:p>
        </w:tc>
      </w:tr>
      <w:tr w:rsidR="006E06B9" w:rsidRPr="00135D01" w14:paraId="3D1CE0B7" w14:textId="77777777" w:rsidTr="00025031">
        <w:tc>
          <w:tcPr>
            <w:tcW w:w="1413" w:type="dxa"/>
          </w:tcPr>
          <w:p w14:paraId="7C66896F" w14:textId="77777777" w:rsidR="006E06B9" w:rsidRPr="00135D01" w:rsidRDefault="006E06B9" w:rsidP="00025031">
            <w:pPr>
              <w:rPr>
                <w:szCs w:val="21"/>
              </w:rPr>
            </w:pPr>
            <w:r w:rsidRPr="00135D01">
              <w:rPr>
                <w:rFonts w:hint="eastAsia"/>
                <w:szCs w:val="21"/>
              </w:rPr>
              <w:t>不合格</w:t>
            </w:r>
          </w:p>
        </w:tc>
        <w:tc>
          <w:tcPr>
            <w:tcW w:w="4117" w:type="dxa"/>
          </w:tcPr>
          <w:p w14:paraId="04B36FC6" w14:textId="77777777" w:rsidR="006E06B9" w:rsidRPr="00135D01" w:rsidRDefault="006E06B9" w:rsidP="00025031">
            <w:pPr>
              <w:rPr>
                <w:szCs w:val="21"/>
              </w:rPr>
            </w:pPr>
            <w:r w:rsidRPr="00135D01">
              <w:rPr>
                <w:rFonts w:hint="eastAsia"/>
                <w:szCs w:val="21"/>
              </w:rPr>
              <w:t>依据小组测评结果，未完成任务或内容糟糕者为不合格</w:t>
            </w:r>
          </w:p>
        </w:tc>
        <w:tc>
          <w:tcPr>
            <w:tcW w:w="2766" w:type="dxa"/>
          </w:tcPr>
          <w:p w14:paraId="72D3A990" w14:textId="77777777" w:rsidR="006E06B9" w:rsidRPr="00135D01" w:rsidRDefault="006E06B9" w:rsidP="00025031">
            <w:pPr>
              <w:rPr>
                <w:szCs w:val="21"/>
              </w:rPr>
            </w:pPr>
            <w:r w:rsidRPr="00135D01">
              <w:rPr>
                <w:rFonts w:hint="eastAsia"/>
                <w:szCs w:val="21"/>
              </w:rPr>
              <w:t>警告一次，再犯遣退</w:t>
            </w:r>
          </w:p>
        </w:tc>
      </w:tr>
    </w:tbl>
    <w:p w14:paraId="3BD2A6E3" w14:textId="1F3178F9" w:rsidR="008447ED" w:rsidRDefault="008447ED" w:rsidP="003F1F9C">
      <w:pPr>
        <w:pStyle w:val="3"/>
      </w:pPr>
      <w:bookmarkStart w:id="125" w:name="_Toc531879209"/>
      <w:r w:rsidRPr="008447ED">
        <w:t>6.3.5</w:t>
      </w:r>
      <w:r w:rsidR="006E06B9">
        <w:t xml:space="preserve"> </w:t>
      </w:r>
      <w:r w:rsidR="006E06B9" w:rsidRPr="006E06B9">
        <w:rPr>
          <w:rFonts w:hint="eastAsia"/>
        </w:rPr>
        <w:t>合</w:t>
      </w:r>
      <w:proofErr w:type="gramStart"/>
      <w:r w:rsidR="006E06B9" w:rsidRPr="006E06B9">
        <w:rPr>
          <w:rFonts w:hint="eastAsia"/>
        </w:rPr>
        <w:t>规</w:t>
      </w:r>
      <w:proofErr w:type="gramEnd"/>
      <w:r w:rsidR="006E06B9" w:rsidRPr="006E06B9">
        <w:rPr>
          <w:rFonts w:hint="eastAsia"/>
        </w:rPr>
        <w:t>性</w:t>
      </w:r>
      <w:bookmarkEnd w:id="125"/>
    </w:p>
    <w:p w14:paraId="774ACE51" w14:textId="51E1AB53"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不得</w:t>
      </w:r>
      <w:r>
        <w:rPr>
          <w:rFonts w:asciiTheme="minorEastAsia" w:hAnsiTheme="minorEastAsia"/>
        </w:rPr>
        <w:t>违反校纪校规，不</w:t>
      </w:r>
      <w:proofErr w:type="gramStart"/>
      <w:r>
        <w:rPr>
          <w:rFonts w:asciiTheme="minorEastAsia" w:hAnsiTheme="minorEastAsia"/>
        </w:rPr>
        <w:t>得以项目</w:t>
      </w:r>
      <w:proofErr w:type="gramEnd"/>
      <w:r>
        <w:rPr>
          <w:rFonts w:asciiTheme="minorEastAsia" w:hAnsiTheme="minorEastAsia"/>
        </w:rPr>
        <w:t>为借口进行不正当行为。</w:t>
      </w:r>
    </w:p>
    <w:p w14:paraId="0BD9F0CA" w14:textId="3443B802"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不得</w:t>
      </w:r>
      <w:r>
        <w:rPr>
          <w:rFonts w:asciiTheme="minorEastAsia" w:hAnsiTheme="minorEastAsia"/>
        </w:rPr>
        <w:t>随意打探别组的项目计划及具体文档，不得将组内文档随意透露给别组。</w:t>
      </w:r>
    </w:p>
    <w:p w14:paraId="42F7367F" w14:textId="24F6F8DF"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只能</w:t>
      </w:r>
      <w:r>
        <w:rPr>
          <w:rFonts w:asciiTheme="minorEastAsia" w:hAnsiTheme="minorEastAsia"/>
        </w:rPr>
        <w:t>以学习为目的使用下载的软件及配置，不得侵犯</w:t>
      </w:r>
      <w:r>
        <w:rPr>
          <w:rFonts w:asciiTheme="minorEastAsia" w:hAnsiTheme="minorEastAsia" w:hint="eastAsia"/>
        </w:rPr>
        <w:t>软件</w:t>
      </w:r>
      <w:r>
        <w:rPr>
          <w:rFonts w:asciiTheme="minorEastAsia" w:hAnsiTheme="minorEastAsia"/>
        </w:rPr>
        <w:t>原作者</w:t>
      </w:r>
      <w:r>
        <w:rPr>
          <w:rFonts w:asciiTheme="minorEastAsia" w:hAnsiTheme="minorEastAsia" w:hint="eastAsia"/>
        </w:rPr>
        <w:t>权益</w:t>
      </w:r>
      <w:r>
        <w:rPr>
          <w:rFonts w:asciiTheme="minorEastAsia" w:hAnsiTheme="minorEastAsia"/>
        </w:rPr>
        <w:t>、网络</w:t>
      </w:r>
      <w:r>
        <w:rPr>
          <w:rFonts w:asciiTheme="minorEastAsia" w:hAnsiTheme="minorEastAsia" w:hint="eastAsia"/>
        </w:rPr>
        <w:t>相关</w:t>
      </w:r>
      <w:r>
        <w:rPr>
          <w:rFonts w:asciiTheme="minorEastAsia" w:hAnsiTheme="minorEastAsia"/>
        </w:rPr>
        <w:t>文档原作者权益。</w:t>
      </w:r>
    </w:p>
    <w:p w14:paraId="20F27A0F" w14:textId="31B65C2D"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不得</w:t>
      </w:r>
      <w:r>
        <w:rPr>
          <w:rFonts w:asciiTheme="minorEastAsia" w:hAnsiTheme="minorEastAsia"/>
        </w:rPr>
        <w:t>损害小组权益，不得分裂</w:t>
      </w:r>
      <w:r>
        <w:rPr>
          <w:rFonts w:asciiTheme="minorEastAsia" w:hAnsiTheme="minorEastAsia" w:hint="eastAsia"/>
        </w:rPr>
        <w:t>小组</w:t>
      </w:r>
      <w:r>
        <w:rPr>
          <w:rFonts w:asciiTheme="minorEastAsia" w:hAnsiTheme="minorEastAsia"/>
        </w:rPr>
        <w:t>，不得侮辱组内其他成员，不得</w:t>
      </w:r>
      <w:r>
        <w:rPr>
          <w:rFonts w:asciiTheme="minorEastAsia" w:hAnsiTheme="minorEastAsia" w:hint="eastAsia"/>
        </w:rPr>
        <w:t>滥用权力</w:t>
      </w:r>
      <w:r>
        <w:rPr>
          <w:rFonts w:asciiTheme="minorEastAsia" w:hAnsiTheme="minorEastAsia"/>
        </w:rPr>
        <w:t>。</w:t>
      </w:r>
    </w:p>
    <w:p w14:paraId="114155B6" w14:textId="3BFB0A08"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适当</w:t>
      </w:r>
      <w:r>
        <w:rPr>
          <w:rFonts w:asciiTheme="minorEastAsia" w:hAnsiTheme="minorEastAsia"/>
        </w:rPr>
        <w:t>的提出工作需求，不得提出不合理的请求。</w:t>
      </w:r>
    </w:p>
    <w:p w14:paraId="1281ECCE" w14:textId="28BCAD06"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组内建设</w:t>
      </w:r>
      <w:r>
        <w:rPr>
          <w:rFonts w:asciiTheme="minorEastAsia" w:hAnsiTheme="minorEastAsia"/>
        </w:rPr>
        <w:t>场所必须合</w:t>
      </w:r>
      <w:proofErr w:type="gramStart"/>
      <w:r>
        <w:rPr>
          <w:rFonts w:asciiTheme="minorEastAsia" w:hAnsiTheme="minorEastAsia"/>
        </w:rPr>
        <w:t>规</w:t>
      </w:r>
      <w:proofErr w:type="gramEnd"/>
      <w:r>
        <w:rPr>
          <w:rFonts w:asciiTheme="minorEastAsia" w:hAnsiTheme="minorEastAsia"/>
        </w:rPr>
        <w:t>。</w:t>
      </w:r>
    </w:p>
    <w:p w14:paraId="28FCBBDE" w14:textId="69468A08" w:rsidR="008447ED" w:rsidRDefault="008447ED" w:rsidP="003F1F9C">
      <w:pPr>
        <w:pStyle w:val="3"/>
      </w:pPr>
      <w:bookmarkStart w:id="126" w:name="_Toc531879210"/>
      <w:r w:rsidRPr="008447ED">
        <w:t>6.3.6</w:t>
      </w:r>
      <w:r w:rsidR="006E06B9">
        <w:t xml:space="preserve"> </w:t>
      </w:r>
      <w:r w:rsidR="006E06B9" w:rsidRPr="006E06B9">
        <w:rPr>
          <w:rFonts w:hint="eastAsia"/>
        </w:rPr>
        <w:t>安全</w:t>
      </w:r>
      <w:bookmarkEnd w:id="126"/>
    </w:p>
    <w:p w14:paraId="71342D31" w14:textId="08B7AD0B" w:rsidR="006E06B9" w:rsidRDefault="006E06B9" w:rsidP="006E06B9">
      <w:pPr>
        <w:pStyle w:val="afe"/>
        <w:numPr>
          <w:ilvl w:val="0"/>
          <w:numId w:val="3"/>
        </w:numPr>
        <w:spacing w:line="360" w:lineRule="auto"/>
        <w:rPr>
          <w:rFonts w:asciiTheme="minorEastAsia" w:hAnsiTheme="minorEastAsia"/>
        </w:rPr>
      </w:pPr>
      <w:r>
        <w:rPr>
          <w:rFonts w:asciiTheme="minorEastAsia" w:hAnsiTheme="minorEastAsia" w:hint="eastAsia"/>
        </w:rPr>
        <w:t>在</w:t>
      </w:r>
      <w:r>
        <w:rPr>
          <w:rFonts w:asciiTheme="minorEastAsia" w:hAnsiTheme="minorEastAsia"/>
        </w:rPr>
        <w:t>宿舍门禁之前完成一切室外活动。</w:t>
      </w:r>
    </w:p>
    <w:p w14:paraId="79B6B100" w14:textId="5A48ED8C" w:rsidR="006E06B9" w:rsidRDefault="006E06B9" w:rsidP="006E06B9">
      <w:pPr>
        <w:pStyle w:val="afe"/>
        <w:numPr>
          <w:ilvl w:val="0"/>
          <w:numId w:val="3"/>
        </w:numPr>
        <w:spacing w:line="360" w:lineRule="auto"/>
        <w:rPr>
          <w:rFonts w:asciiTheme="minorEastAsia" w:hAnsiTheme="minorEastAsia"/>
        </w:rPr>
      </w:pPr>
      <w:r>
        <w:rPr>
          <w:rFonts w:asciiTheme="minorEastAsia" w:hAnsiTheme="minorEastAsia" w:hint="eastAsia"/>
        </w:rPr>
        <w:t>不得</w:t>
      </w:r>
      <w:r>
        <w:rPr>
          <w:rFonts w:asciiTheme="minorEastAsia" w:hAnsiTheme="minorEastAsia"/>
        </w:rPr>
        <w:t>在自然灾害天气下进行小组室外活动。</w:t>
      </w:r>
    </w:p>
    <w:p w14:paraId="70B1451B" w14:textId="3ACDFABD" w:rsidR="006E06B9" w:rsidRDefault="006E06B9" w:rsidP="006E06B9">
      <w:pPr>
        <w:pStyle w:val="afe"/>
        <w:numPr>
          <w:ilvl w:val="0"/>
          <w:numId w:val="3"/>
        </w:numPr>
        <w:spacing w:line="360" w:lineRule="auto"/>
        <w:rPr>
          <w:rFonts w:asciiTheme="minorEastAsia" w:hAnsiTheme="minorEastAsia"/>
        </w:rPr>
      </w:pPr>
      <w:r>
        <w:rPr>
          <w:rFonts w:asciiTheme="minorEastAsia" w:hAnsiTheme="minorEastAsia" w:hint="eastAsia"/>
        </w:rPr>
        <w:lastRenderedPageBreak/>
        <w:t>组内</w:t>
      </w:r>
      <w:r>
        <w:rPr>
          <w:rFonts w:asciiTheme="minorEastAsia" w:hAnsiTheme="minorEastAsia"/>
        </w:rPr>
        <w:t>建设</w:t>
      </w:r>
      <w:r>
        <w:rPr>
          <w:rFonts w:asciiTheme="minorEastAsia" w:hAnsiTheme="minorEastAsia" w:hint="eastAsia"/>
        </w:rPr>
        <w:t>场所必须</w:t>
      </w:r>
      <w:r>
        <w:rPr>
          <w:rFonts w:asciiTheme="minorEastAsia" w:hAnsiTheme="minorEastAsia"/>
        </w:rPr>
        <w:t>符合安全规定。</w:t>
      </w:r>
    </w:p>
    <w:p w14:paraId="5BB5239A" w14:textId="0B18E733" w:rsidR="006E06B9" w:rsidRPr="00171027" w:rsidRDefault="006E06B9" w:rsidP="006E06B9">
      <w:pPr>
        <w:pStyle w:val="afe"/>
        <w:numPr>
          <w:ilvl w:val="0"/>
          <w:numId w:val="3"/>
        </w:numPr>
        <w:spacing w:line="360" w:lineRule="auto"/>
        <w:rPr>
          <w:rFonts w:asciiTheme="minorEastAsia" w:hAnsiTheme="minorEastAsia"/>
        </w:rPr>
      </w:pPr>
      <w:r>
        <w:rPr>
          <w:rFonts w:asciiTheme="minorEastAsia" w:hAnsiTheme="minorEastAsia" w:hint="eastAsia"/>
        </w:rPr>
        <w:t>组内</w:t>
      </w:r>
      <w:r>
        <w:rPr>
          <w:rFonts w:asciiTheme="minorEastAsia" w:hAnsiTheme="minorEastAsia"/>
        </w:rPr>
        <w:t>矛盾出现时不得动用武力。</w:t>
      </w:r>
    </w:p>
    <w:p w14:paraId="49E7485D" w14:textId="53F9DC3A" w:rsidR="00574C23" w:rsidRDefault="00947F56">
      <w:pPr>
        <w:pStyle w:val="1"/>
      </w:pPr>
      <w:bookmarkStart w:id="127" w:name="_Toc531879211"/>
      <w:r>
        <w:rPr>
          <w:rFonts w:hint="eastAsia"/>
        </w:rPr>
        <w:t>7</w:t>
      </w:r>
      <w:r>
        <w:t xml:space="preserve"> </w:t>
      </w:r>
      <w:r>
        <w:rPr>
          <w:rFonts w:hint="eastAsia"/>
        </w:rPr>
        <w:t>沟通管理计划</w:t>
      </w:r>
      <w:bookmarkEnd w:id="127"/>
    </w:p>
    <w:p w14:paraId="338286DF" w14:textId="09A7D517" w:rsidR="00025031" w:rsidRDefault="00025031" w:rsidP="003F1F9C">
      <w:pPr>
        <w:pStyle w:val="2"/>
      </w:pPr>
      <w:bookmarkStart w:id="128" w:name="_Toc531879212"/>
      <w:r w:rsidRPr="00025031">
        <w:rPr>
          <w:rFonts w:hint="eastAsia"/>
        </w:rPr>
        <w:t>7.1</w:t>
      </w:r>
      <w:r>
        <w:t xml:space="preserve"> </w:t>
      </w:r>
      <w:r>
        <w:rPr>
          <w:rFonts w:hint="eastAsia"/>
        </w:rPr>
        <w:t>干系人手册</w:t>
      </w:r>
      <w:bookmarkEnd w:id="128"/>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850"/>
        <w:gridCol w:w="992"/>
        <w:gridCol w:w="1843"/>
        <w:gridCol w:w="1843"/>
        <w:gridCol w:w="992"/>
        <w:gridCol w:w="2127"/>
      </w:tblGrid>
      <w:tr w:rsidR="002A1300" w:rsidRPr="00410D43" w14:paraId="3D69B9DB" w14:textId="77777777" w:rsidTr="002A1300">
        <w:tc>
          <w:tcPr>
            <w:tcW w:w="846" w:type="dxa"/>
            <w:tcBorders>
              <w:top w:val="single" w:sz="4" w:space="0" w:color="auto"/>
              <w:left w:val="single" w:sz="4" w:space="0" w:color="auto"/>
              <w:bottom w:val="single" w:sz="4" w:space="0" w:color="auto"/>
              <w:right w:val="single" w:sz="4" w:space="0" w:color="auto"/>
            </w:tcBorders>
            <w:shd w:val="clear" w:color="auto" w:fill="auto"/>
          </w:tcPr>
          <w:p w14:paraId="28F82DB1" w14:textId="77777777" w:rsidR="002A1300" w:rsidRPr="001A2088" w:rsidRDefault="002A1300" w:rsidP="00025031">
            <w:r w:rsidRPr="001A2088">
              <w:rPr>
                <w:rFonts w:hint="eastAsia"/>
              </w:rPr>
              <w:t>干系人姓名</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53FDA835" w14:textId="77777777" w:rsidR="002A1300" w:rsidRPr="001A2088" w:rsidRDefault="002A1300" w:rsidP="00025031">
            <w:r w:rsidRPr="001A2088">
              <w:rPr>
                <w:rFonts w:hint="eastAsia"/>
              </w:rPr>
              <w:t>角色</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156D02DA" w14:textId="77777777" w:rsidR="002A1300" w:rsidRPr="001A2088" w:rsidRDefault="002A1300" w:rsidP="00025031">
            <w:r>
              <w:rPr>
                <w:rFonts w:hint="eastAsia"/>
              </w:rPr>
              <w:t>手机号</w:t>
            </w:r>
          </w:p>
        </w:tc>
        <w:tc>
          <w:tcPr>
            <w:tcW w:w="1843" w:type="dxa"/>
            <w:tcBorders>
              <w:top w:val="single" w:sz="4" w:space="0" w:color="auto"/>
              <w:left w:val="single" w:sz="4" w:space="0" w:color="auto"/>
              <w:bottom w:val="single" w:sz="4" w:space="0" w:color="auto"/>
              <w:right w:val="single" w:sz="4" w:space="0" w:color="auto"/>
            </w:tcBorders>
          </w:tcPr>
          <w:p w14:paraId="2FA15042" w14:textId="60CB5EC9" w:rsidR="002A1300" w:rsidRDefault="002A1300" w:rsidP="00025031">
            <w:pPr>
              <w:rPr>
                <w:rFonts w:hint="eastAsia"/>
              </w:rPr>
            </w:pPr>
            <w:proofErr w:type="gramStart"/>
            <w:r>
              <w:rPr>
                <w:rFonts w:hint="eastAsia"/>
              </w:rPr>
              <w:t>微信</w:t>
            </w:r>
            <w:proofErr w:type="gramEnd"/>
          </w:p>
        </w:tc>
        <w:tc>
          <w:tcPr>
            <w:tcW w:w="1843" w:type="dxa"/>
            <w:tcBorders>
              <w:top w:val="single" w:sz="4" w:space="0" w:color="auto"/>
              <w:left w:val="single" w:sz="4" w:space="0" w:color="auto"/>
              <w:bottom w:val="single" w:sz="4" w:space="0" w:color="auto"/>
              <w:right w:val="single" w:sz="4" w:space="0" w:color="auto"/>
            </w:tcBorders>
          </w:tcPr>
          <w:p w14:paraId="12132B7B" w14:textId="7B4C0D25" w:rsidR="002A1300" w:rsidRPr="001A2088" w:rsidRDefault="002A1300" w:rsidP="00025031">
            <w:r>
              <w:rPr>
                <w:rFonts w:hint="eastAsia"/>
              </w:rPr>
              <w:t>邮箱</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0477CFB3" w14:textId="77777777" w:rsidR="002A1300" w:rsidRPr="001A2088" w:rsidRDefault="002A1300" w:rsidP="00025031">
            <w:r w:rsidRPr="001A2088">
              <w:rPr>
                <w:rFonts w:hint="eastAsia"/>
              </w:rPr>
              <w:t>所在地</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0367BA7B" w14:textId="77777777" w:rsidR="002A1300" w:rsidRPr="001A2088" w:rsidRDefault="002A1300" w:rsidP="00025031">
            <w:r w:rsidRPr="001A2088">
              <w:rPr>
                <w:rFonts w:hint="eastAsia"/>
              </w:rPr>
              <w:t>干系人描述</w:t>
            </w:r>
          </w:p>
        </w:tc>
      </w:tr>
      <w:tr w:rsidR="002A1300" w:rsidRPr="00410D43" w14:paraId="1E667B6E" w14:textId="77777777" w:rsidTr="002A1300">
        <w:tc>
          <w:tcPr>
            <w:tcW w:w="846" w:type="dxa"/>
            <w:tcBorders>
              <w:top w:val="single" w:sz="4" w:space="0" w:color="auto"/>
              <w:left w:val="single" w:sz="4" w:space="0" w:color="auto"/>
              <w:bottom w:val="single" w:sz="4" w:space="0" w:color="auto"/>
              <w:right w:val="single" w:sz="4" w:space="0" w:color="auto"/>
            </w:tcBorders>
            <w:shd w:val="clear" w:color="auto" w:fill="auto"/>
          </w:tcPr>
          <w:p w14:paraId="123B4B31" w14:textId="77777777" w:rsidR="002A1300" w:rsidRPr="001A2088" w:rsidRDefault="002A1300" w:rsidP="002A1300">
            <w:r w:rsidRPr="001A2088">
              <w:rPr>
                <w:rFonts w:hint="eastAsia"/>
              </w:rPr>
              <w:t>杨</w:t>
            </w:r>
            <w:proofErr w:type="gramStart"/>
            <w:r w:rsidRPr="001A2088">
              <w:rPr>
                <w:rFonts w:hint="eastAsia"/>
              </w:rPr>
              <w:t>枨</w:t>
            </w:r>
            <w:proofErr w:type="gramEnd"/>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07C0628F" w14:textId="7FB0DB7B" w:rsidR="002A1300" w:rsidRPr="001A2088" w:rsidRDefault="002A1300" w:rsidP="002A1300">
            <w:r w:rsidRPr="001A2088">
              <w:rPr>
                <w:rFonts w:hint="eastAsia"/>
              </w:rPr>
              <w:t>客户</w:t>
            </w:r>
            <w:r w:rsidRPr="001A2088">
              <w:rPr>
                <w:rFonts w:hint="eastAsia"/>
              </w:rPr>
              <w:t>/</w:t>
            </w:r>
            <w:r w:rsidRPr="001A2088">
              <w:rPr>
                <w:rFonts w:hint="eastAsia"/>
              </w:rPr>
              <w:t>用户</w:t>
            </w:r>
            <w:r w:rsidRPr="001A2088">
              <w:rPr>
                <w:rFonts w:hint="eastAsia"/>
              </w:rPr>
              <w:t>/</w:t>
            </w:r>
            <w:r w:rsidRPr="001A2088">
              <w:rPr>
                <w:rFonts w:hint="eastAsia"/>
              </w:rPr>
              <w:t>教师</w:t>
            </w:r>
            <w:r w:rsidRPr="001A2088">
              <w:t>用户</w:t>
            </w:r>
            <w:proofErr w:type="gramStart"/>
            <w:r w:rsidRPr="001A2088">
              <w:t>群</w:t>
            </w:r>
            <w:r w:rsidRPr="001A2088">
              <w:rPr>
                <w:rFonts w:hint="eastAsia"/>
              </w:rPr>
              <w:t>代表</w:t>
            </w:r>
            <w:proofErr w:type="gramEnd"/>
            <w:r>
              <w:rPr>
                <w:rFonts w:hint="eastAsia"/>
              </w:rPr>
              <w:t>/</w:t>
            </w:r>
            <w:r w:rsidRPr="003B65F6">
              <w:rPr>
                <w:rFonts w:hint="eastAsia"/>
              </w:rPr>
              <w:t>任务下达者</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41BC4E32" w14:textId="77777777" w:rsidR="002A1300" w:rsidRPr="001A2088" w:rsidRDefault="002A1300" w:rsidP="002A1300">
            <w:r w:rsidRPr="00682A3C">
              <w:t>13357102333</w:t>
            </w:r>
          </w:p>
        </w:tc>
        <w:tc>
          <w:tcPr>
            <w:tcW w:w="1843" w:type="dxa"/>
            <w:tcBorders>
              <w:top w:val="single" w:sz="4" w:space="0" w:color="auto"/>
              <w:left w:val="single" w:sz="4" w:space="0" w:color="auto"/>
              <w:bottom w:val="single" w:sz="4" w:space="0" w:color="auto"/>
              <w:right w:val="single" w:sz="4" w:space="0" w:color="auto"/>
            </w:tcBorders>
          </w:tcPr>
          <w:p w14:paraId="7FE42037" w14:textId="64B02D0B" w:rsidR="002A1300" w:rsidRPr="00682A3C" w:rsidRDefault="002A1300" w:rsidP="002A1300">
            <w:r w:rsidRPr="002A1300">
              <w:rPr>
                <w:b/>
                <w:bCs/>
                <w:sz w:val="24"/>
                <w:szCs w:val="24"/>
              </w:rPr>
              <w:t>HolleyYang</w:t>
            </w:r>
          </w:p>
        </w:tc>
        <w:tc>
          <w:tcPr>
            <w:tcW w:w="1843" w:type="dxa"/>
            <w:tcBorders>
              <w:top w:val="single" w:sz="4" w:space="0" w:color="auto"/>
              <w:left w:val="single" w:sz="4" w:space="0" w:color="auto"/>
              <w:bottom w:val="single" w:sz="4" w:space="0" w:color="auto"/>
              <w:right w:val="single" w:sz="4" w:space="0" w:color="auto"/>
            </w:tcBorders>
          </w:tcPr>
          <w:p w14:paraId="7010A8C1" w14:textId="5A90CBB7" w:rsidR="002A1300" w:rsidRPr="001A2088" w:rsidRDefault="002A1300" w:rsidP="002A1300">
            <w:r w:rsidRPr="00682A3C">
              <w:t>yangc@zucc.edu.cn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4A26F716" w14:textId="77777777" w:rsidR="002A1300" w:rsidRPr="001A2088" w:rsidRDefault="002A1300" w:rsidP="002A1300">
            <w:proofErr w:type="gramStart"/>
            <w:r w:rsidRPr="001A2088">
              <w:rPr>
                <w:rFonts w:hint="eastAsia"/>
              </w:rPr>
              <w:t>理四</w:t>
            </w:r>
            <w:proofErr w:type="gramEnd"/>
            <w:r w:rsidRPr="001A2088">
              <w:t xml:space="preserve"> </w:t>
            </w:r>
            <w:r w:rsidRPr="001A2088">
              <w:rPr>
                <w:rFonts w:hint="eastAsia"/>
              </w:rPr>
              <w:t>504</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53E1F450" w14:textId="77777777" w:rsidR="002A1300" w:rsidRPr="001A2088" w:rsidRDefault="002A1300" w:rsidP="002A1300">
            <w:r w:rsidRPr="001A2088">
              <w:rPr>
                <w:rFonts w:hint="eastAsia"/>
              </w:rPr>
              <w:t>本项目</w:t>
            </w:r>
            <w:r w:rsidRPr="001A2088">
              <w:t>产品交付人之一</w:t>
            </w:r>
            <w:r w:rsidRPr="001A2088">
              <w:rPr>
                <w:rFonts w:hint="eastAsia"/>
              </w:rPr>
              <w:t>/</w:t>
            </w:r>
            <w:r w:rsidRPr="001A2088">
              <w:rPr>
                <w:rFonts w:hint="eastAsia"/>
              </w:rPr>
              <w:t>以</w:t>
            </w:r>
            <w:r w:rsidRPr="001A2088">
              <w:t>教师身份使用该系统</w:t>
            </w:r>
            <w:r w:rsidRPr="001A2088">
              <w:rPr>
                <w:rFonts w:hint="eastAsia"/>
              </w:rPr>
              <w:t>/</w:t>
            </w:r>
            <w:r w:rsidRPr="001A2088">
              <w:rPr>
                <w:rFonts w:hint="eastAsia"/>
              </w:rPr>
              <w:t>代表</w:t>
            </w:r>
            <w:r w:rsidRPr="001A2088">
              <w:t>教师群体提出功能需求</w:t>
            </w:r>
          </w:p>
        </w:tc>
      </w:tr>
      <w:tr w:rsidR="002A1300" w:rsidRPr="00410D43" w14:paraId="620A4049" w14:textId="77777777" w:rsidTr="002A1300">
        <w:tc>
          <w:tcPr>
            <w:tcW w:w="846" w:type="dxa"/>
            <w:tcBorders>
              <w:top w:val="single" w:sz="4" w:space="0" w:color="auto"/>
              <w:left w:val="single" w:sz="4" w:space="0" w:color="auto"/>
              <w:bottom w:val="single" w:sz="4" w:space="0" w:color="auto"/>
              <w:right w:val="single" w:sz="4" w:space="0" w:color="auto"/>
            </w:tcBorders>
            <w:shd w:val="clear" w:color="auto" w:fill="auto"/>
          </w:tcPr>
          <w:p w14:paraId="5C99E0AF" w14:textId="77777777" w:rsidR="002A1300" w:rsidRPr="001A2088" w:rsidRDefault="002A1300" w:rsidP="002A1300">
            <w:r w:rsidRPr="001A2088">
              <w:rPr>
                <w:rFonts w:hint="eastAsia"/>
              </w:rPr>
              <w:t>侯宏仑</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164D7C7C" w14:textId="57E68ADA" w:rsidR="002A1300" w:rsidRPr="001A2088" w:rsidRDefault="002A1300" w:rsidP="002A1300">
            <w:r w:rsidRPr="001A2088">
              <w:rPr>
                <w:rFonts w:hint="eastAsia"/>
              </w:rPr>
              <w:t>客户</w:t>
            </w:r>
            <w:r w:rsidRPr="001A2088">
              <w:rPr>
                <w:rFonts w:hint="eastAsia"/>
              </w:rPr>
              <w:t>/</w:t>
            </w:r>
            <w:r w:rsidRPr="001A2088">
              <w:rPr>
                <w:rFonts w:hint="eastAsia"/>
              </w:rPr>
              <w:t>用户</w:t>
            </w:r>
            <w:r w:rsidRPr="0016094E">
              <w:rPr>
                <w:rFonts w:hint="eastAsia"/>
              </w:rPr>
              <w:t>/</w:t>
            </w:r>
            <w:r w:rsidRPr="0016094E">
              <w:rPr>
                <w:rFonts w:hint="eastAsia"/>
              </w:rPr>
              <w:t>任务下达者</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543779DF" w14:textId="77777777" w:rsidR="002A1300" w:rsidRPr="001A2088" w:rsidRDefault="002A1300" w:rsidP="002A1300">
            <w:r w:rsidRPr="00682A3C">
              <w:t>13071858629</w:t>
            </w:r>
          </w:p>
        </w:tc>
        <w:tc>
          <w:tcPr>
            <w:tcW w:w="1843" w:type="dxa"/>
            <w:tcBorders>
              <w:top w:val="single" w:sz="4" w:space="0" w:color="auto"/>
              <w:left w:val="single" w:sz="4" w:space="0" w:color="auto"/>
              <w:bottom w:val="single" w:sz="4" w:space="0" w:color="auto"/>
              <w:right w:val="single" w:sz="4" w:space="0" w:color="auto"/>
            </w:tcBorders>
          </w:tcPr>
          <w:p w14:paraId="4EB6C314" w14:textId="6F7785C1" w:rsidR="002A1300" w:rsidRPr="00682A3C" w:rsidRDefault="002A1300" w:rsidP="002A1300">
            <w:r w:rsidRPr="002A1300">
              <w:t>Tuuuuuuudou</w:t>
            </w:r>
          </w:p>
        </w:tc>
        <w:tc>
          <w:tcPr>
            <w:tcW w:w="1843" w:type="dxa"/>
            <w:tcBorders>
              <w:top w:val="single" w:sz="4" w:space="0" w:color="auto"/>
              <w:left w:val="single" w:sz="4" w:space="0" w:color="auto"/>
              <w:bottom w:val="single" w:sz="4" w:space="0" w:color="auto"/>
              <w:right w:val="single" w:sz="4" w:space="0" w:color="auto"/>
            </w:tcBorders>
          </w:tcPr>
          <w:p w14:paraId="6F4B3534" w14:textId="6DB4DE08" w:rsidR="002A1300" w:rsidRPr="001A2088" w:rsidRDefault="002A1300" w:rsidP="002A1300">
            <w:r w:rsidRPr="00682A3C">
              <w:t>houhl@zucc.edu.cn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3344F9E3" w14:textId="77777777" w:rsidR="002A1300" w:rsidRPr="001A2088" w:rsidRDefault="002A1300" w:rsidP="002A1300">
            <w:proofErr w:type="gramStart"/>
            <w:r w:rsidRPr="001A2088">
              <w:rPr>
                <w:rFonts w:hint="eastAsia"/>
              </w:rPr>
              <w:t>理四</w:t>
            </w:r>
            <w:proofErr w:type="gramEnd"/>
            <w:r w:rsidRPr="001A2088">
              <w:t xml:space="preserve"> </w:t>
            </w:r>
            <w:r w:rsidRPr="001A2088">
              <w:rPr>
                <w:rFonts w:hint="eastAsia"/>
              </w:rPr>
              <w:t>501</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783345D0" w14:textId="77777777" w:rsidR="002A1300" w:rsidRPr="001A2088" w:rsidRDefault="002A1300" w:rsidP="002A1300">
            <w:r w:rsidRPr="001A2088">
              <w:rPr>
                <w:rFonts w:hint="eastAsia"/>
              </w:rPr>
              <w:t>本项目</w:t>
            </w:r>
            <w:r w:rsidRPr="001A2088">
              <w:t>产品交付人之一</w:t>
            </w:r>
            <w:r w:rsidRPr="001A2088">
              <w:rPr>
                <w:rFonts w:hint="eastAsia"/>
              </w:rPr>
              <w:t>/</w:t>
            </w:r>
            <w:r w:rsidRPr="001A2088">
              <w:rPr>
                <w:rFonts w:hint="eastAsia"/>
              </w:rPr>
              <w:t>以</w:t>
            </w:r>
            <w:r w:rsidRPr="001A2088">
              <w:t>教师身份使用该系统</w:t>
            </w:r>
          </w:p>
        </w:tc>
      </w:tr>
      <w:tr w:rsidR="002A1300" w:rsidRPr="00410D43" w14:paraId="2511E61C" w14:textId="77777777" w:rsidTr="002A1300">
        <w:tc>
          <w:tcPr>
            <w:tcW w:w="846" w:type="dxa"/>
            <w:tcBorders>
              <w:top w:val="single" w:sz="4" w:space="0" w:color="auto"/>
              <w:left w:val="single" w:sz="4" w:space="0" w:color="auto"/>
              <w:bottom w:val="single" w:sz="4" w:space="0" w:color="auto"/>
              <w:right w:val="single" w:sz="4" w:space="0" w:color="auto"/>
            </w:tcBorders>
            <w:shd w:val="clear" w:color="auto" w:fill="auto"/>
          </w:tcPr>
          <w:p w14:paraId="3E5116F2" w14:textId="77777777" w:rsidR="002A1300" w:rsidRPr="001A2088" w:rsidRDefault="002A1300" w:rsidP="00BA7B8B">
            <w:proofErr w:type="gramStart"/>
            <w:r w:rsidRPr="001A2088">
              <w:rPr>
                <w:rFonts w:hint="eastAsia"/>
              </w:rPr>
              <w:t>王飞刚</w:t>
            </w:r>
            <w:proofErr w:type="gramEnd"/>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47EA275E" w14:textId="77777777" w:rsidR="002A1300" w:rsidRPr="001A2088" w:rsidDel="00501FC8" w:rsidRDefault="002A1300" w:rsidP="00BA7B8B">
            <w:r w:rsidRPr="001A2088">
              <w:rPr>
                <w:rFonts w:hint="eastAsia"/>
              </w:rPr>
              <w:t>用户</w:t>
            </w:r>
            <w:r w:rsidRPr="001A2088">
              <w:rPr>
                <w:rFonts w:hint="eastAsia"/>
              </w:rPr>
              <w:t>/</w:t>
            </w:r>
            <w:r w:rsidRPr="001A2088">
              <w:rPr>
                <w:rFonts w:hint="eastAsia"/>
              </w:rPr>
              <w:t>学生</w:t>
            </w:r>
            <w:r w:rsidRPr="001A2088">
              <w:t>用户</w:t>
            </w:r>
            <w:proofErr w:type="gramStart"/>
            <w:r w:rsidRPr="001A2088">
              <w:t>群代表</w:t>
            </w:r>
            <w:proofErr w:type="gramEnd"/>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61C2F176" w14:textId="77777777" w:rsidR="002A1300" w:rsidRPr="001A2088" w:rsidRDefault="002A1300" w:rsidP="00BA7B8B">
            <w:r w:rsidRPr="001A2088">
              <w:rPr>
                <w:rFonts w:hint="eastAsia"/>
              </w:rPr>
              <w:t>15988139345</w:t>
            </w:r>
          </w:p>
        </w:tc>
        <w:tc>
          <w:tcPr>
            <w:tcW w:w="1843" w:type="dxa"/>
            <w:tcBorders>
              <w:top w:val="single" w:sz="4" w:space="0" w:color="auto"/>
              <w:left w:val="single" w:sz="4" w:space="0" w:color="auto"/>
              <w:bottom w:val="single" w:sz="4" w:space="0" w:color="auto"/>
              <w:right w:val="single" w:sz="4" w:space="0" w:color="auto"/>
            </w:tcBorders>
          </w:tcPr>
          <w:p w14:paraId="04B7F3E1" w14:textId="6E8B9DF9" w:rsidR="002A1300" w:rsidRPr="00671156" w:rsidRDefault="002A1300" w:rsidP="00BA7B8B">
            <w:r w:rsidRPr="002A1300">
              <w:t>steel_wfg_97</w:t>
            </w:r>
          </w:p>
        </w:tc>
        <w:tc>
          <w:tcPr>
            <w:tcW w:w="1843" w:type="dxa"/>
            <w:tcBorders>
              <w:top w:val="single" w:sz="4" w:space="0" w:color="auto"/>
              <w:left w:val="single" w:sz="4" w:space="0" w:color="auto"/>
              <w:bottom w:val="single" w:sz="4" w:space="0" w:color="auto"/>
              <w:right w:val="single" w:sz="4" w:space="0" w:color="auto"/>
            </w:tcBorders>
          </w:tcPr>
          <w:p w14:paraId="0EB61DCD" w14:textId="5466BEF1" w:rsidR="002A1300" w:rsidRPr="001A2088" w:rsidRDefault="002A1300" w:rsidP="00BA7B8B">
            <w:r w:rsidRPr="00671156">
              <w:t>31601</w:t>
            </w:r>
            <w:r>
              <w:rPr>
                <w:rFonts w:hint="eastAsia"/>
              </w:rPr>
              <w:t>408</w:t>
            </w:r>
            <w:r w:rsidRPr="00671156">
              <w:t>@stu.zucc.edu.cn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7BA20475" w14:textId="77777777" w:rsidR="002A1300" w:rsidRPr="001A2088" w:rsidRDefault="002A1300" w:rsidP="00BA7B8B">
            <w:r w:rsidRPr="001A2088">
              <w:rPr>
                <w:rFonts w:hint="eastAsia"/>
              </w:rPr>
              <w:t>弘毅</w:t>
            </w:r>
            <w:r w:rsidRPr="001A2088">
              <w:t>B1-615</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1191E52F" w14:textId="77777777" w:rsidR="002A1300" w:rsidRPr="001A2088" w:rsidRDefault="002A1300" w:rsidP="00BA7B8B">
            <w:r w:rsidRPr="001A2088">
              <w:rPr>
                <w:rFonts w:hint="eastAsia"/>
              </w:rPr>
              <w:t>以</w:t>
            </w:r>
            <w:r w:rsidRPr="001A2088">
              <w:t>学生身份使用该系统</w:t>
            </w:r>
            <w:r w:rsidRPr="001A2088">
              <w:rPr>
                <w:rFonts w:hint="eastAsia"/>
              </w:rPr>
              <w:t>/</w:t>
            </w:r>
            <w:r w:rsidRPr="001A2088">
              <w:rPr>
                <w:rFonts w:hint="eastAsia"/>
              </w:rPr>
              <w:t>代表</w:t>
            </w:r>
            <w:r w:rsidRPr="001A2088">
              <w:t>学生群体提出功能需求</w:t>
            </w:r>
          </w:p>
        </w:tc>
      </w:tr>
      <w:tr w:rsidR="002A1300" w:rsidRPr="00410D43" w14:paraId="728CB494" w14:textId="77777777" w:rsidTr="002A1300">
        <w:tc>
          <w:tcPr>
            <w:tcW w:w="846" w:type="dxa"/>
            <w:tcBorders>
              <w:top w:val="single" w:sz="4" w:space="0" w:color="auto"/>
              <w:left w:val="single" w:sz="4" w:space="0" w:color="auto"/>
              <w:bottom w:val="single" w:sz="4" w:space="0" w:color="auto"/>
              <w:right w:val="single" w:sz="4" w:space="0" w:color="auto"/>
            </w:tcBorders>
            <w:shd w:val="clear" w:color="auto" w:fill="auto"/>
          </w:tcPr>
          <w:p w14:paraId="3AB59631" w14:textId="77777777" w:rsidR="002A1300" w:rsidRPr="001A2088" w:rsidRDefault="002A1300" w:rsidP="00BA7B8B">
            <w:r w:rsidRPr="001A2088">
              <w:rPr>
                <w:rFonts w:hint="eastAsia"/>
              </w:rPr>
              <w:t>冯炫霖</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634F9D5B" w14:textId="77777777" w:rsidR="002A1300" w:rsidRPr="001A2088" w:rsidRDefault="002A1300" w:rsidP="00BA7B8B">
            <w:r w:rsidRPr="001A2088">
              <w:rPr>
                <w:rFonts w:hint="eastAsia"/>
              </w:rPr>
              <w:t>用户</w:t>
            </w:r>
            <w:r w:rsidRPr="001A2088">
              <w:rPr>
                <w:rFonts w:hint="eastAsia"/>
              </w:rPr>
              <w:t>/</w:t>
            </w:r>
            <w:r w:rsidRPr="001A2088">
              <w:rPr>
                <w:rFonts w:hint="eastAsia"/>
              </w:rPr>
              <w:t>游客</w:t>
            </w:r>
            <w:r w:rsidRPr="001A2088">
              <w:t>用户</w:t>
            </w:r>
            <w:proofErr w:type="gramStart"/>
            <w:r w:rsidRPr="001A2088">
              <w:t>群代表</w:t>
            </w:r>
            <w:proofErr w:type="gramEnd"/>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48509B51" w14:textId="77777777" w:rsidR="002A1300" w:rsidRPr="001A2088" w:rsidRDefault="002A1300" w:rsidP="00BA7B8B">
            <w:r w:rsidRPr="001A2088">
              <w:rPr>
                <w:rFonts w:hint="eastAsia"/>
              </w:rPr>
              <w:t>13588898527</w:t>
            </w:r>
          </w:p>
        </w:tc>
        <w:tc>
          <w:tcPr>
            <w:tcW w:w="1843" w:type="dxa"/>
            <w:tcBorders>
              <w:top w:val="single" w:sz="4" w:space="0" w:color="auto"/>
              <w:left w:val="single" w:sz="4" w:space="0" w:color="auto"/>
              <w:bottom w:val="single" w:sz="4" w:space="0" w:color="auto"/>
              <w:right w:val="single" w:sz="4" w:space="0" w:color="auto"/>
            </w:tcBorders>
          </w:tcPr>
          <w:p w14:paraId="2D0ACC47" w14:textId="7D3840A1" w:rsidR="002A1300" w:rsidRDefault="002A1300" w:rsidP="00BA7B8B">
            <w:pPr>
              <w:rPr>
                <w:rFonts w:hint="eastAsia"/>
              </w:rPr>
            </w:pPr>
            <w:r>
              <w:rPr>
                <w:rFonts w:hint="eastAsia"/>
              </w:rPr>
              <w:t>/</w:t>
            </w:r>
          </w:p>
        </w:tc>
        <w:tc>
          <w:tcPr>
            <w:tcW w:w="1843" w:type="dxa"/>
            <w:tcBorders>
              <w:top w:val="single" w:sz="4" w:space="0" w:color="auto"/>
              <w:left w:val="single" w:sz="4" w:space="0" w:color="auto"/>
              <w:bottom w:val="single" w:sz="4" w:space="0" w:color="auto"/>
              <w:right w:val="single" w:sz="4" w:space="0" w:color="auto"/>
            </w:tcBorders>
          </w:tcPr>
          <w:p w14:paraId="57635854" w14:textId="2013A76D" w:rsidR="002A1300" w:rsidRPr="001A2088" w:rsidRDefault="002A1300" w:rsidP="00BA7B8B">
            <w:r>
              <w:rPr>
                <w:rFonts w:hint="eastAsia"/>
              </w:rPr>
              <w:t>/</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194077F1" w14:textId="77777777" w:rsidR="002A1300" w:rsidRPr="001A2088" w:rsidRDefault="002A1300" w:rsidP="00BA7B8B">
            <w:r w:rsidRPr="001A2088">
              <w:rPr>
                <w:rFonts w:hint="eastAsia"/>
              </w:rPr>
              <w:t>致远</w:t>
            </w:r>
            <w:r w:rsidRPr="001A2088">
              <w:rPr>
                <w:rFonts w:hint="eastAsia"/>
              </w:rPr>
              <w:t>B</w:t>
            </w:r>
            <w:r w:rsidRPr="001A2088">
              <w:t>2-522</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594621D4" w14:textId="77777777" w:rsidR="002A1300" w:rsidRPr="001A2088" w:rsidRDefault="002A1300" w:rsidP="00BA7B8B">
            <w:r w:rsidRPr="001A2088">
              <w:rPr>
                <w:rFonts w:hint="eastAsia"/>
              </w:rPr>
              <w:t>以游客</w:t>
            </w:r>
            <w:r w:rsidRPr="001A2088">
              <w:t>身份使用该系统</w:t>
            </w:r>
            <w:r w:rsidRPr="001A2088">
              <w:rPr>
                <w:rFonts w:hint="eastAsia"/>
              </w:rPr>
              <w:t>/</w:t>
            </w:r>
            <w:r w:rsidRPr="001A2088">
              <w:rPr>
                <w:rFonts w:hint="eastAsia"/>
              </w:rPr>
              <w:t>代表游客</w:t>
            </w:r>
            <w:r w:rsidRPr="001A2088">
              <w:t>群体提出功能需求</w:t>
            </w:r>
          </w:p>
        </w:tc>
      </w:tr>
    </w:tbl>
    <w:p w14:paraId="69896E51" w14:textId="77777777" w:rsidR="008F06CB" w:rsidRDefault="008F06CB" w:rsidP="008F06CB">
      <w:pPr>
        <w:pStyle w:val="afe"/>
      </w:pPr>
    </w:p>
    <w:p w14:paraId="0F09DB8A" w14:textId="77777777" w:rsidR="008F06CB" w:rsidRDefault="008F06CB">
      <w:pPr>
        <w:widowControl/>
        <w:jc w:val="left"/>
        <w:rPr>
          <w:rFonts w:asciiTheme="majorEastAsia" w:eastAsiaTheme="majorEastAsia" w:hAnsiTheme="majorEastAsia" w:cstheme="majorBidi"/>
          <w:b/>
          <w:bCs/>
          <w:sz w:val="32"/>
          <w:szCs w:val="32"/>
        </w:rPr>
      </w:pPr>
      <w:r>
        <w:br w:type="page"/>
      </w:r>
    </w:p>
    <w:p w14:paraId="07CD1812" w14:textId="5859FB48" w:rsidR="00025031" w:rsidRDefault="00025031" w:rsidP="003F1F9C">
      <w:pPr>
        <w:pStyle w:val="2"/>
      </w:pPr>
      <w:bookmarkStart w:id="129" w:name="_Toc531879213"/>
      <w:r w:rsidRPr="00025031">
        <w:rPr>
          <w:rFonts w:hint="eastAsia"/>
        </w:rPr>
        <w:lastRenderedPageBreak/>
        <w:t>7.2</w:t>
      </w:r>
      <w:r>
        <w:t xml:space="preserve"> </w:t>
      </w:r>
      <w:r>
        <w:rPr>
          <w:rFonts w:hint="eastAsia"/>
        </w:rPr>
        <w:t>沟通形式</w:t>
      </w:r>
      <w:bookmarkEnd w:id="129"/>
    </w:p>
    <w:p w14:paraId="340A4943" w14:textId="07F74D36" w:rsidR="00025031" w:rsidRDefault="00025031" w:rsidP="003F1F9C">
      <w:pPr>
        <w:pStyle w:val="3"/>
      </w:pPr>
      <w:bookmarkStart w:id="130" w:name="_Toc531879214"/>
      <w:r w:rsidRPr="00025031">
        <w:rPr>
          <w:rFonts w:hint="eastAsia"/>
        </w:rPr>
        <w:t>7.2.1</w:t>
      </w:r>
      <w:r>
        <w:t xml:space="preserve"> </w:t>
      </w:r>
      <w:r>
        <w:rPr>
          <w:rFonts w:hint="eastAsia"/>
        </w:rPr>
        <w:t>正式沟通</w:t>
      </w:r>
      <w:bookmarkEnd w:id="130"/>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993"/>
        <w:gridCol w:w="1134"/>
        <w:gridCol w:w="851"/>
        <w:gridCol w:w="1275"/>
        <w:gridCol w:w="1417"/>
        <w:gridCol w:w="2552"/>
      </w:tblGrid>
      <w:tr w:rsidR="00F47911" w14:paraId="2A9218C5" w14:textId="77777777" w:rsidTr="00F47911">
        <w:tc>
          <w:tcPr>
            <w:tcW w:w="1242" w:type="dxa"/>
          </w:tcPr>
          <w:p w14:paraId="1F1BF61C" w14:textId="77777777" w:rsidR="00F47911" w:rsidRDefault="00F47911" w:rsidP="00025031">
            <w:pPr>
              <w:spacing w:line="360" w:lineRule="auto"/>
              <w:jc w:val="center"/>
              <w:rPr>
                <w:b/>
                <w:bCs/>
                <w:color w:val="000000"/>
                <w:sz w:val="24"/>
                <w:szCs w:val="21"/>
              </w:rPr>
            </w:pPr>
            <w:r>
              <w:rPr>
                <w:rFonts w:hint="eastAsia"/>
                <w:b/>
                <w:bCs/>
                <w:color w:val="000000"/>
                <w:sz w:val="24"/>
                <w:szCs w:val="21"/>
              </w:rPr>
              <w:t>沟通计划</w:t>
            </w:r>
          </w:p>
        </w:tc>
        <w:tc>
          <w:tcPr>
            <w:tcW w:w="993" w:type="dxa"/>
          </w:tcPr>
          <w:p w14:paraId="0EBD5D93" w14:textId="77777777" w:rsidR="00F47911" w:rsidRDefault="00F47911" w:rsidP="00025031">
            <w:pPr>
              <w:spacing w:line="360" w:lineRule="auto"/>
              <w:jc w:val="center"/>
              <w:rPr>
                <w:b/>
                <w:bCs/>
                <w:color w:val="000000"/>
                <w:sz w:val="24"/>
                <w:szCs w:val="21"/>
              </w:rPr>
            </w:pPr>
            <w:r>
              <w:rPr>
                <w:rFonts w:hint="eastAsia"/>
                <w:b/>
                <w:bCs/>
                <w:color w:val="000000"/>
                <w:sz w:val="24"/>
                <w:szCs w:val="21"/>
              </w:rPr>
              <w:t>沟通方式</w:t>
            </w:r>
          </w:p>
        </w:tc>
        <w:tc>
          <w:tcPr>
            <w:tcW w:w="1134" w:type="dxa"/>
          </w:tcPr>
          <w:p w14:paraId="65655661" w14:textId="77777777" w:rsidR="00F47911" w:rsidRDefault="00F47911" w:rsidP="00025031">
            <w:pPr>
              <w:spacing w:line="360" w:lineRule="auto"/>
              <w:jc w:val="center"/>
              <w:rPr>
                <w:b/>
                <w:bCs/>
                <w:color w:val="000000"/>
                <w:sz w:val="24"/>
                <w:szCs w:val="21"/>
              </w:rPr>
            </w:pPr>
            <w:r>
              <w:rPr>
                <w:rFonts w:hint="eastAsia"/>
                <w:b/>
                <w:bCs/>
                <w:color w:val="000000"/>
                <w:sz w:val="24"/>
                <w:szCs w:val="21"/>
              </w:rPr>
              <w:t>沟通地点</w:t>
            </w:r>
          </w:p>
        </w:tc>
        <w:tc>
          <w:tcPr>
            <w:tcW w:w="851" w:type="dxa"/>
          </w:tcPr>
          <w:p w14:paraId="7BAFA3FF" w14:textId="77777777" w:rsidR="00F47911" w:rsidRDefault="00F47911" w:rsidP="00025031">
            <w:pPr>
              <w:spacing w:line="360" w:lineRule="auto"/>
              <w:jc w:val="center"/>
              <w:rPr>
                <w:b/>
                <w:bCs/>
                <w:color w:val="000000"/>
                <w:sz w:val="24"/>
                <w:szCs w:val="21"/>
              </w:rPr>
            </w:pPr>
            <w:r>
              <w:rPr>
                <w:rFonts w:hint="eastAsia"/>
                <w:b/>
                <w:bCs/>
                <w:color w:val="000000"/>
                <w:sz w:val="24"/>
                <w:szCs w:val="21"/>
              </w:rPr>
              <w:t>沟通时间</w:t>
            </w:r>
          </w:p>
        </w:tc>
        <w:tc>
          <w:tcPr>
            <w:tcW w:w="1275" w:type="dxa"/>
          </w:tcPr>
          <w:p w14:paraId="1C3368E5" w14:textId="77777777" w:rsidR="00F47911" w:rsidRDefault="00F47911" w:rsidP="00025031">
            <w:pPr>
              <w:spacing w:line="360" w:lineRule="auto"/>
              <w:jc w:val="center"/>
              <w:rPr>
                <w:b/>
                <w:bCs/>
                <w:color w:val="000000"/>
                <w:sz w:val="24"/>
                <w:szCs w:val="21"/>
              </w:rPr>
            </w:pPr>
            <w:r>
              <w:rPr>
                <w:rFonts w:hint="eastAsia"/>
                <w:b/>
                <w:bCs/>
                <w:color w:val="000000"/>
                <w:sz w:val="24"/>
                <w:szCs w:val="21"/>
              </w:rPr>
              <w:t>参与人员</w:t>
            </w:r>
          </w:p>
        </w:tc>
        <w:tc>
          <w:tcPr>
            <w:tcW w:w="1417" w:type="dxa"/>
          </w:tcPr>
          <w:p w14:paraId="2F114C82" w14:textId="61639EAC" w:rsidR="00F47911" w:rsidRDefault="00F47911" w:rsidP="00025031">
            <w:pPr>
              <w:spacing w:line="360" w:lineRule="auto"/>
              <w:jc w:val="center"/>
              <w:rPr>
                <w:b/>
                <w:bCs/>
                <w:color w:val="000000"/>
                <w:sz w:val="24"/>
                <w:szCs w:val="21"/>
              </w:rPr>
            </w:pPr>
            <w:r>
              <w:rPr>
                <w:rFonts w:hint="eastAsia"/>
                <w:b/>
                <w:bCs/>
                <w:color w:val="000000"/>
                <w:sz w:val="24"/>
                <w:szCs w:val="21"/>
              </w:rPr>
              <w:t>输入</w:t>
            </w:r>
          </w:p>
        </w:tc>
        <w:tc>
          <w:tcPr>
            <w:tcW w:w="2552" w:type="dxa"/>
          </w:tcPr>
          <w:p w14:paraId="7B4BEB62" w14:textId="5A2A97E0" w:rsidR="00F47911" w:rsidRDefault="00F47911" w:rsidP="00025031">
            <w:pPr>
              <w:spacing w:line="360" w:lineRule="auto"/>
              <w:jc w:val="center"/>
              <w:rPr>
                <w:b/>
                <w:bCs/>
                <w:color w:val="000000"/>
                <w:sz w:val="24"/>
                <w:szCs w:val="21"/>
              </w:rPr>
            </w:pPr>
            <w:r>
              <w:rPr>
                <w:rFonts w:hint="eastAsia"/>
                <w:b/>
                <w:bCs/>
                <w:color w:val="000000"/>
                <w:sz w:val="24"/>
                <w:szCs w:val="21"/>
              </w:rPr>
              <w:t>输出</w:t>
            </w:r>
          </w:p>
        </w:tc>
      </w:tr>
      <w:tr w:rsidR="00F47911" w14:paraId="36E61E76" w14:textId="77777777" w:rsidTr="00F47911">
        <w:tc>
          <w:tcPr>
            <w:tcW w:w="1242" w:type="dxa"/>
          </w:tcPr>
          <w:p w14:paraId="41CD154F" w14:textId="77777777" w:rsidR="00F47911" w:rsidRDefault="00F47911" w:rsidP="00025031">
            <w:pPr>
              <w:spacing w:line="360" w:lineRule="auto"/>
              <w:rPr>
                <w:szCs w:val="21"/>
              </w:rPr>
            </w:pPr>
            <w:r>
              <w:rPr>
                <w:rFonts w:hint="eastAsia"/>
                <w:szCs w:val="21"/>
              </w:rPr>
              <w:t>每周例会</w:t>
            </w:r>
          </w:p>
        </w:tc>
        <w:tc>
          <w:tcPr>
            <w:tcW w:w="993" w:type="dxa"/>
          </w:tcPr>
          <w:p w14:paraId="73B74612" w14:textId="77777777" w:rsidR="00F47911" w:rsidRDefault="00F47911" w:rsidP="00025031">
            <w:pPr>
              <w:spacing w:line="360" w:lineRule="auto"/>
              <w:rPr>
                <w:szCs w:val="21"/>
              </w:rPr>
            </w:pPr>
            <w:r>
              <w:rPr>
                <w:rFonts w:hint="eastAsia"/>
                <w:szCs w:val="21"/>
              </w:rPr>
              <w:t>座谈会</w:t>
            </w:r>
          </w:p>
        </w:tc>
        <w:tc>
          <w:tcPr>
            <w:tcW w:w="1134" w:type="dxa"/>
          </w:tcPr>
          <w:p w14:paraId="27D72B08" w14:textId="77777777" w:rsidR="00F47911" w:rsidRDefault="00F47911" w:rsidP="00025031">
            <w:pPr>
              <w:spacing w:line="360" w:lineRule="auto"/>
              <w:rPr>
                <w:szCs w:val="21"/>
              </w:rPr>
            </w:pPr>
            <w:proofErr w:type="gramStart"/>
            <w:r>
              <w:rPr>
                <w:rFonts w:hint="eastAsia"/>
                <w:szCs w:val="21"/>
              </w:rPr>
              <w:t>弘毅七楼</w:t>
            </w:r>
            <w:proofErr w:type="gramEnd"/>
          </w:p>
        </w:tc>
        <w:tc>
          <w:tcPr>
            <w:tcW w:w="851" w:type="dxa"/>
          </w:tcPr>
          <w:p w14:paraId="049A9426" w14:textId="77777777" w:rsidR="00F47911" w:rsidRDefault="00F47911" w:rsidP="00025031">
            <w:pPr>
              <w:spacing w:line="360" w:lineRule="auto"/>
              <w:rPr>
                <w:szCs w:val="21"/>
              </w:rPr>
            </w:pPr>
            <w:r>
              <w:rPr>
                <w:rFonts w:hint="eastAsia"/>
                <w:szCs w:val="21"/>
              </w:rPr>
              <w:t>周二</w:t>
            </w:r>
            <w:r>
              <w:rPr>
                <w:rFonts w:hint="eastAsia"/>
                <w:szCs w:val="21"/>
              </w:rPr>
              <w:t>17</w:t>
            </w:r>
            <w:r>
              <w:rPr>
                <w:rFonts w:hint="eastAsia"/>
                <w:szCs w:val="21"/>
              </w:rPr>
              <w:t>：</w:t>
            </w:r>
            <w:r>
              <w:rPr>
                <w:rFonts w:hint="eastAsia"/>
                <w:szCs w:val="21"/>
              </w:rPr>
              <w:t>30</w:t>
            </w:r>
          </w:p>
        </w:tc>
        <w:tc>
          <w:tcPr>
            <w:tcW w:w="1275" w:type="dxa"/>
          </w:tcPr>
          <w:p w14:paraId="393218CC" w14:textId="77777777" w:rsidR="00F47911" w:rsidRDefault="00F47911" w:rsidP="00025031">
            <w:pPr>
              <w:spacing w:line="360" w:lineRule="auto"/>
              <w:rPr>
                <w:szCs w:val="21"/>
              </w:rPr>
            </w:pPr>
            <w:r>
              <w:rPr>
                <w:rFonts w:hint="eastAsia"/>
                <w:szCs w:val="21"/>
              </w:rPr>
              <w:t>全体成员</w:t>
            </w:r>
          </w:p>
        </w:tc>
        <w:tc>
          <w:tcPr>
            <w:tcW w:w="1417" w:type="dxa"/>
          </w:tcPr>
          <w:p w14:paraId="305F07E0" w14:textId="6AA64FDB" w:rsidR="00F47911" w:rsidRDefault="00F47911" w:rsidP="00025031">
            <w:pPr>
              <w:spacing w:line="360" w:lineRule="auto"/>
              <w:rPr>
                <w:szCs w:val="21"/>
              </w:rPr>
            </w:pPr>
            <w:r>
              <w:rPr>
                <w:rFonts w:hint="eastAsia"/>
                <w:szCs w:val="21"/>
              </w:rPr>
              <w:t>会议记录表</w:t>
            </w:r>
          </w:p>
        </w:tc>
        <w:tc>
          <w:tcPr>
            <w:tcW w:w="2552" w:type="dxa"/>
          </w:tcPr>
          <w:p w14:paraId="51EE1D47" w14:textId="1C11D5D5" w:rsidR="00F47911" w:rsidRDefault="00F47911" w:rsidP="00025031">
            <w:pPr>
              <w:spacing w:line="360" w:lineRule="auto"/>
              <w:rPr>
                <w:szCs w:val="21"/>
              </w:rPr>
            </w:pPr>
            <w:r>
              <w:rPr>
                <w:rFonts w:hint="eastAsia"/>
                <w:szCs w:val="21"/>
              </w:rPr>
              <w:t>上周工作评价、本周任务分配、会议记录、录音</w:t>
            </w:r>
          </w:p>
        </w:tc>
      </w:tr>
      <w:tr w:rsidR="00F47911" w14:paraId="3A051404" w14:textId="77777777" w:rsidTr="00F47911">
        <w:tc>
          <w:tcPr>
            <w:tcW w:w="1242" w:type="dxa"/>
          </w:tcPr>
          <w:p w14:paraId="352B5D66" w14:textId="77777777" w:rsidR="00F47911" w:rsidRDefault="00F47911" w:rsidP="00025031">
            <w:pPr>
              <w:spacing w:line="360" w:lineRule="auto"/>
              <w:rPr>
                <w:szCs w:val="21"/>
              </w:rPr>
            </w:pPr>
            <w:r>
              <w:rPr>
                <w:rFonts w:hint="eastAsia"/>
                <w:szCs w:val="21"/>
              </w:rPr>
              <w:t>每周评审</w:t>
            </w:r>
          </w:p>
        </w:tc>
        <w:tc>
          <w:tcPr>
            <w:tcW w:w="993" w:type="dxa"/>
          </w:tcPr>
          <w:p w14:paraId="5BAAE54C" w14:textId="77777777" w:rsidR="00F47911" w:rsidRDefault="00F47911" w:rsidP="00025031">
            <w:pPr>
              <w:spacing w:line="360" w:lineRule="auto"/>
              <w:rPr>
                <w:szCs w:val="21"/>
              </w:rPr>
            </w:pPr>
            <w:r>
              <w:rPr>
                <w:rFonts w:hint="eastAsia"/>
                <w:szCs w:val="21"/>
              </w:rPr>
              <w:t>组内评审</w:t>
            </w:r>
          </w:p>
        </w:tc>
        <w:tc>
          <w:tcPr>
            <w:tcW w:w="1134" w:type="dxa"/>
          </w:tcPr>
          <w:p w14:paraId="0FD66E4D" w14:textId="77777777" w:rsidR="00F47911" w:rsidRDefault="00F47911" w:rsidP="00025031">
            <w:pPr>
              <w:spacing w:line="360" w:lineRule="auto"/>
              <w:rPr>
                <w:szCs w:val="21"/>
              </w:rPr>
            </w:pPr>
            <w:r>
              <w:rPr>
                <w:rFonts w:hint="eastAsia"/>
                <w:szCs w:val="21"/>
              </w:rPr>
              <w:t>弘毅</w:t>
            </w:r>
            <w:r>
              <w:rPr>
                <w:rFonts w:hint="eastAsia"/>
                <w:szCs w:val="21"/>
              </w:rPr>
              <w:t>B2-206</w:t>
            </w:r>
          </w:p>
        </w:tc>
        <w:tc>
          <w:tcPr>
            <w:tcW w:w="851" w:type="dxa"/>
          </w:tcPr>
          <w:p w14:paraId="30522D3B" w14:textId="77777777" w:rsidR="00F47911" w:rsidRDefault="00F47911" w:rsidP="00025031">
            <w:pPr>
              <w:spacing w:line="360" w:lineRule="auto"/>
              <w:rPr>
                <w:szCs w:val="21"/>
              </w:rPr>
            </w:pPr>
            <w:r>
              <w:rPr>
                <w:rFonts w:hint="eastAsia"/>
                <w:szCs w:val="21"/>
              </w:rPr>
              <w:t>周日</w:t>
            </w:r>
            <w:r>
              <w:rPr>
                <w:rFonts w:hint="eastAsia"/>
                <w:szCs w:val="21"/>
              </w:rPr>
              <w:t>16</w:t>
            </w:r>
            <w:r>
              <w:rPr>
                <w:rFonts w:hint="eastAsia"/>
                <w:szCs w:val="21"/>
              </w:rPr>
              <w:t>：</w:t>
            </w:r>
            <w:r>
              <w:rPr>
                <w:rFonts w:hint="eastAsia"/>
                <w:szCs w:val="21"/>
              </w:rPr>
              <w:t>30</w:t>
            </w:r>
          </w:p>
        </w:tc>
        <w:tc>
          <w:tcPr>
            <w:tcW w:w="1275" w:type="dxa"/>
          </w:tcPr>
          <w:p w14:paraId="5B9DFF2F" w14:textId="77777777" w:rsidR="00F47911" w:rsidRDefault="00F47911" w:rsidP="00025031">
            <w:pPr>
              <w:spacing w:line="360" w:lineRule="auto"/>
              <w:rPr>
                <w:szCs w:val="21"/>
              </w:rPr>
            </w:pPr>
            <w:r>
              <w:rPr>
                <w:rFonts w:hint="eastAsia"/>
                <w:szCs w:val="21"/>
              </w:rPr>
              <w:t>全体成员</w:t>
            </w:r>
          </w:p>
        </w:tc>
        <w:tc>
          <w:tcPr>
            <w:tcW w:w="1417" w:type="dxa"/>
          </w:tcPr>
          <w:p w14:paraId="37D56D99" w14:textId="15EC8796" w:rsidR="00F47911" w:rsidRDefault="00F47911" w:rsidP="00025031">
            <w:pPr>
              <w:spacing w:line="360" w:lineRule="auto"/>
              <w:rPr>
                <w:szCs w:val="21"/>
              </w:rPr>
            </w:pPr>
            <w:r w:rsidRPr="00F47911">
              <w:rPr>
                <w:rFonts w:hint="eastAsia"/>
                <w:szCs w:val="21"/>
              </w:rPr>
              <w:t>组员评分表</w:t>
            </w:r>
            <w:r>
              <w:rPr>
                <w:rFonts w:hint="eastAsia"/>
                <w:szCs w:val="21"/>
              </w:rPr>
              <w:t>、上周工作成果</w:t>
            </w:r>
          </w:p>
        </w:tc>
        <w:tc>
          <w:tcPr>
            <w:tcW w:w="2552" w:type="dxa"/>
          </w:tcPr>
          <w:p w14:paraId="5753843E" w14:textId="03142820" w:rsidR="00F47911" w:rsidRDefault="00F47911" w:rsidP="00025031">
            <w:pPr>
              <w:spacing w:line="360" w:lineRule="auto"/>
              <w:rPr>
                <w:szCs w:val="21"/>
              </w:rPr>
            </w:pPr>
            <w:r>
              <w:rPr>
                <w:rFonts w:hint="eastAsia"/>
                <w:szCs w:val="21"/>
              </w:rPr>
              <w:t>组员评分</w:t>
            </w:r>
          </w:p>
        </w:tc>
      </w:tr>
      <w:tr w:rsidR="00F47911" w14:paraId="22A89FB4" w14:textId="77777777" w:rsidTr="00F47911">
        <w:tc>
          <w:tcPr>
            <w:tcW w:w="1242" w:type="dxa"/>
          </w:tcPr>
          <w:p w14:paraId="6E662EDE" w14:textId="77777777" w:rsidR="00F47911" w:rsidRDefault="00F47911" w:rsidP="00025031">
            <w:pPr>
              <w:spacing w:line="360" w:lineRule="auto"/>
              <w:rPr>
                <w:szCs w:val="21"/>
              </w:rPr>
            </w:pPr>
            <w:r>
              <w:rPr>
                <w:rFonts w:hint="eastAsia"/>
                <w:szCs w:val="21"/>
              </w:rPr>
              <w:t>临时会议</w:t>
            </w:r>
          </w:p>
        </w:tc>
        <w:tc>
          <w:tcPr>
            <w:tcW w:w="993" w:type="dxa"/>
          </w:tcPr>
          <w:p w14:paraId="6120E9EA" w14:textId="77777777" w:rsidR="00F47911" w:rsidRDefault="00F47911" w:rsidP="00025031">
            <w:pPr>
              <w:spacing w:line="360" w:lineRule="auto"/>
              <w:rPr>
                <w:szCs w:val="21"/>
              </w:rPr>
            </w:pPr>
            <w:r>
              <w:rPr>
                <w:rFonts w:hint="eastAsia"/>
                <w:szCs w:val="21"/>
              </w:rPr>
              <w:t>座谈会</w:t>
            </w:r>
          </w:p>
        </w:tc>
        <w:tc>
          <w:tcPr>
            <w:tcW w:w="1134" w:type="dxa"/>
          </w:tcPr>
          <w:p w14:paraId="026BD89F" w14:textId="77777777" w:rsidR="00F47911" w:rsidRDefault="00F47911" w:rsidP="00025031">
            <w:pPr>
              <w:spacing w:line="360" w:lineRule="auto"/>
              <w:rPr>
                <w:szCs w:val="21"/>
              </w:rPr>
            </w:pPr>
            <w:r>
              <w:rPr>
                <w:rFonts w:hint="eastAsia"/>
                <w:szCs w:val="21"/>
              </w:rPr>
              <w:t>待定</w:t>
            </w:r>
          </w:p>
        </w:tc>
        <w:tc>
          <w:tcPr>
            <w:tcW w:w="851" w:type="dxa"/>
          </w:tcPr>
          <w:p w14:paraId="7E620DEB" w14:textId="77777777" w:rsidR="00F47911" w:rsidRDefault="00F47911" w:rsidP="00025031">
            <w:pPr>
              <w:spacing w:line="360" w:lineRule="auto"/>
              <w:rPr>
                <w:szCs w:val="21"/>
              </w:rPr>
            </w:pPr>
            <w:r>
              <w:rPr>
                <w:rFonts w:hint="eastAsia"/>
                <w:szCs w:val="21"/>
              </w:rPr>
              <w:t>待定</w:t>
            </w:r>
          </w:p>
        </w:tc>
        <w:tc>
          <w:tcPr>
            <w:tcW w:w="1275" w:type="dxa"/>
          </w:tcPr>
          <w:p w14:paraId="12BCFF7D" w14:textId="77777777" w:rsidR="00F47911" w:rsidRDefault="00F47911" w:rsidP="00025031">
            <w:pPr>
              <w:spacing w:line="360" w:lineRule="auto"/>
              <w:rPr>
                <w:szCs w:val="21"/>
              </w:rPr>
            </w:pPr>
            <w:r>
              <w:rPr>
                <w:rFonts w:hint="eastAsia"/>
                <w:szCs w:val="21"/>
              </w:rPr>
              <w:t>全体人员</w:t>
            </w:r>
          </w:p>
        </w:tc>
        <w:tc>
          <w:tcPr>
            <w:tcW w:w="1417" w:type="dxa"/>
          </w:tcPr>
          <w:p w14:paraId="2BC0BC09" w14:textId="0A3C8ED4" w:rsidR="00F47911" w:rsidRPr="00BA7B8B" w:rsidRDefault="00F47911" w:rsidP="00025031">
            <w:pPr>
              <w:spacing w:line="360" w:lineRule="auto"/>
              <w:rPr>
                <w:szCs w:val="21"/>
              </w:rPr>
            </w:pPr>
            <w:r w:rsidRPr="00F47911">
              <w:rPr>
                <w:rFonts w:hint="eastAsia"/>
                <w:szCs w:val="21"/>
              </w:rPr>
              <w:t>会议记录表</w:t>
            </w:r>
          </w:p>
        </w:tc>
        <w:tc>
          <w:tcPr>
            <w:tcW w:w="2552" w:type="dxa"/>
          </w:tcPr>
          <w:p w14:paraId="77A2266A" w14:textId="2B9BD966" w:rsidR="00F47911" w:rsidRDefault="00F47911" w:rsidP="00025031">
            <w:pPr>
              <w:spacing w:line="360" w:lineRule="auto"/>
              <w:rPr>
                <w:szCs w:val="21"/>
              </w:rPr>
            </w:pPr>
            <w:r w:rsidRPr="00BA7B8B">
              <w:rPr>
                <w:rFonts w:hint="eastAsia"/>
                <w:szCs w:val="21"/>
              </w:rPr>
              <w:t>会议记录</w:t>
            </w:r>
            <w:r>
              <w:rPr>
                <w:rFonts w:hint="eastAsia"/>
                <w:szCs w:val="21"/>
              </w:rPr>
              <w:t>、</w:t>
            </w:r>
            <w:r w:rsidRPr="00BA7B8B">
              <w:rPr>
                <w:rFonts w:hint="eastAsia"/>
                <w:szCs w:val="21"/>
              </w:rPr>
              <w:t>录音</w:t>
            </w:r>
          </w:p>
        </w:tc>
      </w:tr>
      <w:tr w:rsidR="00F47911" w14:paraId="5C6AFC8A" w14:textId="77777777" w:rsidTr="00F47911">
        <w:tc>
          <w:tcPr>
            <w:tcW w:w="1242" w:type="dxa"/>
          </w:tcPr>
          <w:p w14:paraId="3A038526" w14:textId="3AEE01EC" w:rsidR="00F47911" w:rsidRDefault="00F47911" w:rsidP="00025031">
            <w:pPr>
              <w:spacing w:line="360" w:lineRule="auto"/>
              <w:rPr>
                <w:szCs w:val="21"/>
              </w:rPr>
            </w:pPr>
            <w:r>
              <w:rPr>
                <w:rFonts w:hint="eastAsia"/>
                <w:szCs w:val="21"/>
              </w:rPr>
              <w:t>客户访谈</w:t>
            </w:r>
          </w:p>
        </w:tc>
        <w:tc>
          <w:tcPr>
            <w:tcW w:w="993" w:type="dxa"/>
          </w:tcPr>
          <w:p w14:paraId="3417C498" w14:textId="77777777" w:rsidR="00F47911" w:rsidRDefault="00F47911" w:rsidP="00025031">
            <w:pPr>
              <w:spacing w:line="360" w:lineRule="auto"/>
              <w:rPr>
                <w:szCs w:val="21"/>
              </w:rPr>
            </w:pPr>
            <w:r>
              <w:rPr>
                <w:rFonts w:hint="eastAsia"/>
                <w:szCs w:val="21"/>
              </w:rPr>
              <w:t>座谈会</w:t>
            </w:r>
          </w:p>
        </w:tc>
        <w:tc>
          <w:tcPr>
            <w:tcW w:w="1134" w:type="dxa"/>
          </w:tcPr>
          <w:p w14:paraId="6C46D485" w14:textId="77777777" w:rsidR="00F47911" w:rsidRDefault="00F47911" w:rsidP="00025031">
            <w:pPr>
              <w:spacing w:line="360" w:lineRule="auto"/>
              <w:rPr>
                <w:szCs w:val="21"/>
              </w:rPr>
            </w:pPr>
            <w:r>
              <w:rPr>
                <w:rFonts w:hint="eastAsia"/>
                <w:szCs w:val="21"/>
              </w:rPr>
              <w:t>待定</w:t>
            </w:r>
          </w:p>
        </w:tc>
        <w:tc>
          <w:tcPr>
            <w:tcW w:w="851" w:type="dxa"/>
          </w:tcPr>
          <w:p w14:paraId="7453E1BB" w14:textId="77777777" w:rsidR="00F47911" w:rsidRDefault="00F47911" w:rsidP="00025031">
            <w:pPr>
              <w:spacing w:line="360" w:lineRule="auto"/>
              <w:rPr>
                <w:szCs w:val="21"/>
              </w:rPr>
            </w:pPr>
            <w:r>
              <w:rPr>
                <w:rFonts w:hint="eastAsia"/>
                <w:szCs w:val="21"/>
              </w:rPr>
              <w:t>待定</w:t>
            </w:r>
          </w:p>
        </w:tc>
        <w:tc>
          <w:tcPr>
            <w:tcW w:w="1275" w:type="dxa"/>
          </w:tcPr>
          <w:p w14:paraId="5107C708" w14:textId="190AA5EF" w:rsidR="00F47911" w:rsidRDefault="00F47911" w:rsidP="00025031">
            <w:pPr>
              <w:spacing w:line="360" w:lineRule="auto"/>
              <w:rPr>
                <w:szCs w:val="21"/>
              </w:rPr>
            </w:pPr>
            <w:r>
              <w:rPr>
                <w:rFonts w:hint="eastAsia"/>
                <w:szCs w:val="21"/>
              </w:rPr>
              <w:t>全体人员及客户代表</w:t>
            </w:r>
          </w:p>
        </w:tc>
        <w:tc>
          <w:tcPr>
            <w:tcW w:w="1417" w:type="dxa"/>
          </w:tcPr>
          <w:p w14:paraId="6EE080E9" w14:textId="7E78CA22" w:rsidR="00F47911" w:rsidRDefault="00F47911" w:rsidP="00025031">
            <w:pPr>
              <w:spacing w:line="360" w:lineRule="auto"/>
              <w:rPr>
                <w:szCs w:val="21"/>
              </w:rPr>
            </w:pPr>
            <w:r>
              <w:rPr>
                <w:rFonts w:hint="eastAsia"/>
                <w:szCs w:val="21"/>
              </w:rPr>
              <w:t>邀请函及相关问题</w:t>
            </w:r>
          </w:p>
        </w:tc>
        <w:tc>
          <w:tcPr>
            <w:tcW w:w="2552" w:type="dxa"/>
          </w:tcPr>
          <w:p w14:paraId="326B60BD" w14:textId="61CCEF25" w:rsidR="00F47911" w:rsidRDefault="00F47911" w:rsidP="00025031">
            <w:pPr>
              <w:spacing w:line="360" w:lineRule="auto"/>
              <w:rPr>
                <w:szCs w:val="21"/>
              </w:rPr>
            </w:pPr>
            <w:r>
              <w:rPr>
                <w:rFonts w:hint="eastAsia"/>
                <w:szCs w:val="21"/>
              </w:rPr>
              <w:t>会议记录、录音、客户需求、项目授权</w:t>
            </w:r>
          </w:p>
        </w:tc>
      </w:tr>
      <w:tr w:rsidR="00F47911" w14:paraId="55A9B787" w14:textId="77777777" w:rsidTr="00F47911">
        <w:tc>
          <w:tcPr>
            <w:tcW w:w="1242" w:type="dxa"/>
          </w:tcPr>
          <w:p w14:paraId="1993F723" w14:textId="66D174ED" w:rsidR="00F47911" w:rsidRDefault="00F47911" w:rsidP="00F47911">
            <w:pPr>
              <w:spacing w:line="360" w:lineRule="auto"/>
              <w:rPr>
                <w:szCs w:val="21"/>
              </w:rPr>
            </w:pPr>
            <w:r>
              <w:rPr>
                <w:rFonts w:hint="eastAsia"/>
                <w:szCs w:val="21"/>
              </w:rPr>
              <w:t>用户访谈</w:t>
            </w:r>
          </w:p>
        </w:tc>
        <w:tc>
          <w:tcPr>
            <w:tcW w:w="993" w:type="dxa"/>
          </w:tcPr>
          <w:p w14:paraId="5C7CA818" w14:textId="5CA57991" w:rsidR="00F47911" w:rsidRDefault="00F47911" w:rsidP="00F47911">
            <w:pPr>
              <w:spacing w:line="360" w:lineRule="auto"/>
              <w:rPr>
                <w:szCs w:val="21"/>
              </w:rPr>
            </w:pPr>
            <w:r>
              <w:rPr>
                <w:rFonts w:hint="eastAsia"/>
                <w:szCs w:val="21"/>
              </w:rPr>
              <w:t>座谈会</w:t>
            </w:r>
          </w:p>
        </w:tc>
        <w:tc>
          <w:tcPr>
            <w:tcW w:w="1134" w:type="dxa"/>
          </w:tcPr>
          <w:p w14:paraId="35498B45" w14:textId="53358B63" w:rsidR="00F47911" w:rsidRDefault="00F47911" w:rsidP="00F47911">
            <w:pPr>
              <w:spacing w:line="360" w:lineRule="auto"/>
              <w:rPr>
                <w:szCs w:val="21"/>
              </w:rPr>
            </w:pPr>
            <w:r>
              <w:rPr>
                <w:rFonts w:hint="eastAsia"/>
                <w:szCs w:val="21"/>
              </w:rPr>
              <w:t>待定</w:t>
            </w:r>
          </w:p>
        </w:tc>
        <w:tc>
          <w:tcPr>
            <w:tcW w:w="851" w:type="dxa"/>
          </w:tcPr>
          <w:p w14:paraId="617094C8" w14:textId="48313B64" w:rsidR="00F47911" w:rsidRDefault="00F47911" w:rsidP="00F47911">
            <w:pPr>
              <w:spacing w:line="360" w:lineRule="auto"/>
              <w:rPr>
                <w:szCs w:val="21"/>
              </w:rPr>
            </w:pPr>
            <w:r>
              <w:rPr>
                <w:rFonts w:hint="eastAsia"/>
                <w:szCs w:val="21"/>
              </w:rPr>
              <w:t>待定</w:t>
            </w:r>
          </w:p>
        </w:tc>
        <w:tc>
          <w:tcPr>
            <w:tcW w:w="1275" w:type="dxa"/>
          </w:tcPr>
          <w:p w14:paraId="370897C5" w14:textId="0F19265E" w:rsidR="00F47911" w:rsidRDefault="00F47911" w:rsidP="00F47911">
            <w:pPr>
              <w:spacing w:line="360" w:lineRule="auto"/>
              <w:rPr>
                <w:szCs w:val="21"/>
              </w:rPr>
            </w:pPr>
            <w:r>
              <w:rPr>
                <w:rFonts w:hint="eastAsia"/>
                <w:szCs w:val="21"/>
              </w:rPr>
              <w:t>全体人员及用户代表</w:t>
            </w:r>
          </w:p>
        </w:tc>
        <w:tc>
          <w:tcPr>
            <w:tcW w:w="1417" w:type="dxa"/>
          </w:tcPr>
          <w:p w14:paraId="5FB3359C" w14:textId="23E7E040" w:rsidR="00F47911" w:rsidRDefault="00F47911" w:rsidP="00F47911">
            <w:pPr>
              <w:spacing w:line="360" w:lineRule="auto"/>
              <w:rPr>
                <w:szCs w:val="21"/>
              </w:rPr>
            </w:pPr>
            <w:r>
              <w:rPr>
                <w:rFonts w:hint="eastAsia"/>
                <w:szCs w:val="21"/>
              </w:rPr>
              <w:t>邀请函及相关问题</w:t>
            </w:r>
          </w:p>
        </w:tc>
        <w:tc>
          <w:tcPr>
            <w:tcW w:w="2552" w:type="dxa"/>
          </w:tcPr>
          <w:p w14:paraId="791C81BA" w14:textId="4C94C45F" w:rsidR="00F47911" w:rsidRDefault="00F47911" w:rsidP="00F47911">
            <w:pPr>
              <w:spacing w:line="360" w:lineRule="auto"/>
              <w:rPr>
                <w:szCs w:val="21"/>
              </w:rPr>
            </w:pPr>
            <w:r>
              <w:rPr>
                <w:rFonts w:hint="eastAsia"/>
                <w:szCs w:val="21"/>
              </w:rPr>
              <w:t>会议记录、录音、用户需求</w:t>
            </w:r>
          </w:p>
        </w:tc>
      </w:tr>
      <w:tr w:rsidR="00F47911" w14:paraId="2972D863" w14:textId="77777777" w:rsidTr="00F47911">
        <w:tc>
          <w:tcPr>
            <w:tcW w:w="1242" w:type="dxa"/>
          </w:tcPr>
          <w:p w14:paraId="65B1B2D9" w14:textId="2871EB4C" w:rsidR="00F47911" w:rsidRDefault="00F47911" w:rsidP="00025031">
            <w:pPr>
              <w:spacing w:line="360" w:lineRule="auto"/>
              <w:rPr>
                <w:szCs w:val="21"/>
              </w:rPr>
            </w:pPr>
            <w:r>
              <w:rPr>
                <w:rFonts w:hint="eastAsia"/>
                <w:szCs w:val="21"/>
              </w:rPr>
              <w:t>汇报</w:t>
            </w:r>
          </w:p>
        </w:tc>
        <w:tc>
          <w:tcPr>
            <w:tcW w:w="993" w:type="dxa"/>
          </w:tcPr>
          <w:p w14:paraId="6D27182E" w14:textId="6168F69F" w:rsidR="00F47911" w:rsidRDefault="00F47911" w:rsidP="00025031">
            <w:pPr>
              <w:spacing w:line="360" w:lineRule="auto"/>
              <w:rPr>
                <w:szCs w:val="21"/>
              </w:rPr>
            </w:pPr>
            <w:r>
              <w:rPr>
                <w:rFonts w:hint="eastAsia"/>
                <w:szCs w:val="21"/>
              </w:rPr>
              <w:t>邮件</w:t>
            </w:r>
          </w:p>
        </w:tc>
        <w:tc>
          <w:tcPr>
            <w:tcW w:w="1134" w:type="dxa"/>
          </w:tcPr>
          <w:p w14:paraId="5A24F75D" w14:textId="14F0AD83" w:rsidR="00F47911" w:rsidRDefault="00F47911" w:rsidP="00025031">
            <w:pPr>
              <w:spacing w:line="360" w:lineRule="auto"/>
              <w:rPr>
                <w:szCs w:val="21"/>
              </w:rPr>
            </w:pPr>
            <w:proofErr w:type="gramStart"/>
            <w:r w:rsidRPr="00BA7B8B">
              <w:rPr>
                <w:rFonts w:hint="eastAsia"/>
                <w:szCs w:val="21"/>
              </w:rPr>
              <w:t>理四</w:t>
            </w:r>
            <w:proofErr w:type="gramEnd"/>
            <w:r w:rsidRPr="00BA7B8B">
              <w:rPr>
                <w:rFonts w:hint="eastAsia"/>
                <w:szCs w:val="21"/>
              </w:rPr>
              <w:t xml:space="preserve"> 504</w:t>
            </w:r>
          </w:p>
        </w:tc>
        <w:tc>
          <w:tcPr>
            <w:tcW w:w="851" w:type="dxa"/>
          </w:tcPr>
          <w:p w14:paraId="573280CD" w14:textId="4A46682C" w:rsidR="00F47911" w:rsidRDefault="00F47911" w:rsidP="00025031">
            <w:pPr>
              <w:spacing w:line="360" w:lineRule="auto"/>
              <w:rPr>
                <w:szCs w:val="21"/>
              </w:rPr>
            </w:pPr>
            <w:r>
              <w:rPr>
                <w:rFonts w:hint="eastAsia"/>
                <w:szCs w:val="21"/>
              </w:rPr>
              <w:t>每月一次</w:t>
            </w:r>
          </w:p>
        </w:tc>
        <w:tc>
          <w:tcPr>
            <w:tcW w:w="1275" w:type="dxa"/>
          </w:tcPr>
          <w:p w14:paraId="47842664" w14:textId="3554E589" w:rsidR="00F47911" w:rsidRDefault="00F47911" w:rsidP="00025031">
            <w:pPr>
              <w:spacing w:line="360" w:lineRule="auto"/>
              <w:rPr>
                <w:szCs w:val="21"/>
              </w:rPr>
            </w:pPr>
            <w:r w:rsidRPr="00BA7B8B">
              <w:rPr>
                <w:rFonts w:hint="eastAsia"/>
                <w:szCs w:val="21"/>
              </w:rPr>
              <w:t>全体人员及</w:t>
            </w:r>
            <w:r>
              <w:rPr>
                <w:rFonts w:hint="eastAsia"/>
                <w:szCs w:val="21"/>
              </w:rPr>
              <w:t>任务下达者</w:t>
            </w:r>
          </w:p>
        </w:tc>
        <w:tc>
          <w:tcPr>
            <w:tcW w:w="1417" w:type="dxa"/>
          </w:tcPr>
          <w:p w14:paraId="609AEC1A" w14:textId="451C1A3A" w:rsidR="00F47911" w:rsidRPr="00BA7B8B" w:rsidRDefault="00F47911" w:rsidP="00025031">
            <w:pPr>
              <w:spacing w:line="360" w:lineRule="auto"/>
              <w:rPr>
                <w:szCs w:val="21"/>
              </w:rPr>
            </w:pPr>
            <w:r>
              <w:rPr>
                <w:rFonts w:hint="eastAsia"/>
                <w:szCs w:val="21"/>
              </w:rPr>
              <w:t>本月工作进度</w:t>
            </w:r>
          </w:p>
        </w:tc>
        <w:tc>
          <w:tcPr>
            <w:tcW w:w="2552" w:type="dxa"/>
          </w:tcPr>
          <w:p w14:paraId="33C1B613" w14:textId="378DC5AC" w:rsidR="00F47911" w:rsidRDefault="00F47911" w:rsidP="00025031">
            <w:pPr>
              <w:spacing w:line="360" w:lineRule="auto"/>
              <w:rPr>
                <w:szCs w:val="21"/>
              </w:rPr>
            </w:pPr>
            <w:r>
              <w:rPr>
                <w:rFonts w:hint="eastAsia"/>
                <w:szCs w:val="21"/>
              </w:rPr>
              <w:t>任务下达者的反馈</w:t>
            </w:r>
          </w:p>
        </w:tc>
      </w:tr>
      <w:tr w:rsidR="006A7A80" w14:paraId="288FA93D" w14:textId="77777777" w:rsidTr="00F47911">
        <w:tc>
          <w:tcPr>
            <w:tcW w:w="1242" w:type="dxa"/>
          </w:tcPr>
          <w:p w14:paraId="29BF522C" w14:textId="67B8EE2A" w:rsidR="006A7A80" w:rsidRDefault="006A7A80" w:rsidP="006A7A80">
            <w:pPr>
              <w:spacing w:line="360" w:lineRule="auto"/>
              <w:rPr>
                <w:szCs w:val="21"/>
              </w:rPr>
            </w:pPr>
            <w:r>
              <w:rPr>
                <w:rFonts w:hint="eastAsia"/>
                <w:szCs w:val="21"/>
              </w:rPr>
              <w:t>客户评审</w:t>
            </w:r>
          </w:p>
        </w:tc>
        <w:tc>
          <w:tcPr>
            <w:tcW w:w="993" w:type="dxa"/>
          </w:tcPr>
          <w:p w14:paraId="2BC02918" w14:textId="6522D700" w:rsidR="006A7A80" w:rsidRDefault="006A7A80" w:rsidP="006A7A80">
            <w:pPr>
              <w:spacing w:line="360" w:lineRule="auto"/>
              <w:rPr>
                <w:szCs w:val="21"/>
              </w:rPr>
            </w:pPr>
            <w:r>
              <w:rPr>
                <w:rFonts w:hint="eastAsia"/>
                <w:szCs w:val="21"/>
              </w:rPr>
              <w:t>评审</w:t>
            </w:r>
          </w:p>
        </w:tc>
        <w:tc>
          <w:tcPr>
            <w:tcW w:w="1134" w:type="dxa"/>
          </w:tcPr>
          <w:p w14:paraId="2C97E3E1" w14:textId="4E866D68" w:rsidR="006A7A80" w:rsidRPr="00BA7B8B" w:rsidRDefault="006A7A80" w:rsidP="006A7A80">
            <w:pPr>
              <w:spacing w:line="360" w:lineRule="auto"/>
              <w:rPr>
                <w:szCs w:val="21"/>
              </w:rPr>
            </w:pPr>
            <w:r>
              <w:rPr>
                <w:rFonts w:hint="eastAsia"/>
                <w:szCs w:val="21"/>
              </w:rPr>
              <w:t>待定</w:t>
            </w:r>
          </w:p>
        </w:tc>
        <w:tc>
          <w:tcPr>
            <w:tcW w:w="851" w:type="dxa"/>
          </w:tcPr>
          <w:p w14:paraId="5A0DEC07" w14:textId="2131F724" w:rsidR="006A7A80" w:rsidRDefault="006A7A80" w:rsidP="006A7A80">
            <w:pPr>
              <w:spacing w:line="360" w:lineRule="auto"/>
              <w:rPr>
                <w:szCs w:val="21"/>
              </w:rPr>
            </w:pPr>
            <w:r>
              <w:rPr>
                <w:rFonts w:hint="eastAsia"/>
                <w:szCs w:val="21"/>
              </w:rPr>
              <w:t>待定</w:t>
            </w:r>
          </w:p>
        </w:tc>
        <w:tc>
          <w:tcPr>
            <w:tcW w:w="1275" w:type="dxa"/>
          </w:tcPr>
          <w:p w14:paraId="6324B8B5" w14:textId="6616F26E" w:rsidR="006A7A80" w:rsidRPr="00BA7B8B" w:rsidRDefault="006A7A80" w:rsidP="006A7A80">
            <w:pPr>
              <w:spacing w:line="360" w:lineRule="auto"/>
              <w:rPr>
                <w:szCs w:val="21"/>
              </w:rPr>
            </w:pPr>
            <w:r>
              <w:rPr>
                <w:rFonts w:hint="eastAsia"/>
                <w:szCs w:val="21"/>
              </w:rPr>
              <w:t>全体人员及客户</w:t>
            </w:r>
          </w:p>
        </w:tc>
        <w:tc>
          <w:tcPr>
            <w:tcW w:w="1417" w:type="dxa"/>
          </w:tcPr>
          <w:p w14:paraId="3F48D8EF" w14:textId="449C4EE8" w:rsidR="006A7A80" w:rsidRPr="00F840CA" w:rsidRDefault="006A7A80" w:rsidP="006A7A80">
            <w:pPr>
              <w:spacing w:line="360" w:lineRule="auto"/>
              <w:rPr>
                <w:szCs w:val="21"/>
              </w:rPr>
            </w:pPr>
            <w:r>
              <w:rPr>
                <w:rFonts w:hint="eastAsia"/>
                <w:szCs w:val="21"/>
              </w:rPr>
              <w:t>项目交付物、演示</w:t>
            </w:r>
            <w:r>
              <w:rPr>
                <w:rFonts w:hint="eastAsia"/>
                <w:szCs w:val="21"/>
              </w:rPr>
              <w:t>P</w:t>
            </w:r>
            <w:r>
              <w:rPr>
                <w:szCs w:val="21"/>
              </w:rPr>
              <w:t>PT</w:t>
            </w:r>
          </w:p>
        </w:tc>
        <w:tc>
          <w:tcPr>
            <w:tcW w:w="2552" w:type="dxa"/>
          </w:tcPr>
          <w:p w14:paraId="12CEF4BD" w14:textId="3E6D4468" w:rsidR="006A7A80" w:rsidRPr="00BA7B8B" w:rsidRDefault="006A7A80" w:rsidP="006A7A80">
            <w:pPr>
              <w:spacing w:line="360" w:lineRule="auto"/>
              <w:rPr>
                <w:szCs w:val="21"/>
              </w:rPr>
            </w:pPr>
            <w:r w:rsidRPr="00F840CA">
              <w:rPr>
                <w:rFonts w:hint="eastAsia"/>
                <w:szCs w:val="21"/>
              </w:rPr>
              <w:t>会议记录</w:t>
            </w:r>
            <w:r>
              <w:rPr>
                <w:rFonts w:hint="eastAsia"/>
                <w:szCs w:val="21"/>
              </w:rPr>
              <w:t>、</w:t>
            </w:r>
            <w:r w:rsidRPr="00F840CA">
              <w:rPr>
                <w:rFonts w:hint="eastAsia"/>
                <w:szCs w:val="21"/>
              </w:rPr>
              <w:t>录音</w:t>
            </w:r>
            <w:r>
              <w:rPr>
                <w:rFonts w:hint="eastAsia"/>
                <w:szCs w:val="21"/>
              </w:rPr>
              <w:t>、工作成果评价及要求</w:t>
            </w:r>
          </w:p>
        </w:tc>
      </w:tr>
      <w:tr w:rsidR="006A7A80" w14:paraId="6A3DABBC" w14:textId="77777777" w:rsidTr="00F47911">
        <w:tc>
          <w:tcPr>
            <w:tcW w:w="1242" w:type="dxa"/>
          </w:tcPr>
          <w:p w14:paraId="233AE582" w14:textId="1DC3EAC5" w:rsidR="006A7A80" w:rsidRDefault="006A7A80" w:rsidP="006A7A80">
            <w:pPr>
              <w:spacing w:line="360" w:lineRule="auto"/>
              <w:rPr>
                <w:szCs w:val="21"/>
              </w:rPr>
            </w:pPr>
            <w:r>
              <w:rPr>
                <w:rFonts w:hint="eastAsia"/>
                <w:szCs w:val="21"/>
              </w:rPr>
              <w:t>团队建设</w:t>
            </w:r>
          </w:p>
        </w:tc>
        <w:tc>
          <w:tcPr>
            <w:tcW w:w="993" w:type="dxa"/>
          </w:tcPr>
          <w:p w14:paraId="2583840B" w14:textId="59567862" w:rsidR="006A7A80" w:rsidRDefault="006A7A80" w:rsidP="006A7A80">
            <w:pPr>
              <w:spacing w:line="360" w:lineRule="auto"/>
              <w:rPr>
                <w:szCs w:val="21"/>
              </w:rPr>
            </w:pPr>
            <w:r>
              <w:rPr>
                <w:rFonts w:hint="eastAsia"/>
                <w:szCs w:val="21"/>
              </w:rPr>
              <w:t>聚餐</w:t>
            </w:r>
          </w:p>
        </w:tc>
        <w:tc>
          <w:tcPr>
            <w:tcW w:w="1134" w:type="dxa"/>
          </w:tcPr>
          <w:p w14:paraId="1E55322D" w14:textId="5B210AB8" w:rsidR="006A7A80" w:rsidRDefault="006A7A80" w:rsidP="006A7A80">
            <w:pPr>
              <w:spacing w:line="360" w:lineRule="auto"/>
              <w:rPr>
                <w:szCs w:val="21"/>
              </w:rPr>
            </w:pPr>
            <w:r w:rsidRPr="00AD48A9">
              <w:rPr>
                <w:rFonts w:hint="eastAsia"/>
                <w:szCs w:val="21"/>
              </w:rPr>
              <w:t>待定</w:t>
            </w:r>
          </w:p>
        </w:tc>
        <w:tc>
          <w:tcPr>
            <w:tcW w:w="851" w:type="dxa"/>
          </w:tcPr>
          <w:p w14:paraId="4572AC75" w14:textId="5C812FE0" w:rsidR="006A7A80" w:rsidRDefault="006A7A80" w:rsidP="006A7A80">
            <w:pPr>
              <w:spacing w:line="360" w:lineRule="auto"/>
              <w:rPr>
                <w:szCs w:val="21"/>
              </w:rPr>
            </w:pPr>
            <w:r>
              <w:rPr>
                <w:rFonts w:hint="eastAsia"/>
                <w:szCs w:val="21"/>
              </w:rPr>
              <w:t>每月一</w:t>
            </w:r>
            <w:proofErr w:type="gramStart"/>
            <w:r>
              <w:rPr>
                <w:rFonts w:hint="eastAsia"/>
                <w:szCs w:val="21"/>
              </w:rPr>
              <w:t>次具体</w:t>
            </w:r>
            <w:proofErr w:type="gramEnd"/>
            <w:r>
              <w:rPr>
                <w:rFonts w:hint="eastAsia"/>
                <w:szCs w:val="21"/>
              </w:rPr>
              <w:t>时间待定</w:t>
            </w:r>
          </w:p>
        </w:tc>
        <w:tc>
          <w:tcPr>
            <w:tcW w:w="1275" w:type="dxa"/>
          </w:tcPr>
          <w:p w14:paraId="5B4EE29D" w14:textId="4DEFDF96" w:rsidR="006A7A80" w:rsidRDefault="006A7A80" w:rsidP="006A7A80">
            <w:pPr>
              <w:spacing w:line="360" w:lineRule="auto"/>
              <w:rPr>
                <w:szCs w:val="21"/>
              </w:rPr>
            </w:pPr>
            <w:r>
              <w:rPr>
                <w:rFonts w:hint="eastAsia"/>
                <w:szCs w:val="21"/>
              </w:rPr>
              <w:t>全体人员（可能有客户参与）</w:t>
            </w:r>
          </w:p>
        </w:tc>
        <w:tc>
          <w:tcPr>
            <w:tcW w:w="1417" w:type="dxa"/>
          </w:tcPr>
          <w:p w14:paraId="5637F43A" w14:textId="7F28DA28" w:rsidR="006A7A80" w:rsidRDefault="006A7A80" w:rsidP="006A7A80">
            <w:pPr>
              <w:spacing w:line="360" w:lineRule="auto"/>
              <w:rPr>
                <w:szCs w:val="21"/>
              </w:rPr>
            </w:pPr>
            <w:r>
              <w:rPr>
                <w:rFonts w:hint="eastAsia"/>
                <w:szCs w:val="21"/>
              </w:rPr>
              <w:t>资金</w:t>
            </w:r>
          </w:p>
        </w:tc>
        <w:tc>
          <w:tcPr>
            <w:tcW w:w="2552" w:type="dxa"/>
          </w:tcPr>
          <w:p w14:paraId="7C588044" w14:textId="585401F9" w:rsidR="006A7A80" w:rsidRPr="00F840CA" w:rsidRDefault="006A7A80" w:rsidP="006A7A80">
            <w:pPr>
              <w:spacing w:line="360" w:lineRule="auto"/>
              <w:rPr>
                <w:szCs w:val="21"/>
              </w:rPr>
            </w:pPr>
            <w:r>
              <w:rPr>
                <w:rFonts w:hint="eastAsia"/>
                <w:szCs w:val="21"/>
              </w:rPr>
              <w:t>无</w:t>
            </w:r>
          </w:p>
        </w:tc>
      </w:tr>
    </w:tbl>
    <w:p w14:paraId="50063535" w14:textId="12CAFBE2" w:rsidR="00025031" w:rsidRDefault="00025031" w:rsidP="003F1F9C">
      <w:pPr>
        <w:pStyle w:val="3"/>
      </w:pPr>
      <w:bookmarkStart w:id="131" w:name="_Toc531879215"/>
      <w:r w:rsidRPr="00025031">
        <w:rPr>
          <w:rFonts w:hint="eastAsia"/>
        </w:rPr>
        <w:t>7.2.2</w:t>
      </w:r>
      <w:r>
        <w:t xml:space="preserve"> </w:t>
      </w:r>
      <w:r>
        <w:rPr>
          <w:rFonts w:hint="eastAsia"/>
        </w:rPr>
        <w:t>非正式沟通</w:t>
      </w:r>
      <w:bookmarkEnd w:id="131"/>
    </w:p>
    <w:tbl>
      <w:tblPr>
        <w:tblW w:w="9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91"/>
        <w:gridCol w:w="1390"/>
        <w:gridCol w:w="1390"/>
        <w:gridCol w:w="1390"/>
        <w:gridCol w:w="1391"/>
        <w:gridCol w:w="1344"/>
        <w:gridCol w:w="1344"/>
      </w:tblGrid>
      <w:tr w:rsidR="00623C1A" w14:paraId="58273536" w14:textId="77777777" w:rsidTr="00623C1A">
        <w:tc>
          <w:tcPr>
            <w:tcW w:w="1391" w:type="dxa"/>
          </w:tcPr>
          <w:p w14:paraId="49D3D650" w14:textId="77777777" w:rsidR="00623C1A" w:rsidRDefault="00623C1A" w:rsidP="00025031">
            <w:pPr>
              <w:spacing w:line="360" w:lineRule="auto"/>
              <w:jc w:val="center"/>
              <w:rPr>
                <w:b/>
                <w:bCs/>
                <w:color w:val="000000"/>
                <w:sz w:val="24"/>
                <w:szCs w:val="21"/>
              </w:rPr>
            </w:pPr>
            <w:r>
              <w:rPr>
                <w:rFonts w:hint="eastAsia"/>
                <w:b/>
                <w:bCs/>
                <w:color w:val="000000"/>
                <w:sz w:val="24"/>
                <w:szCs w:val="21"/>
              </w:rPr>
              <w:t>沟通计划</w:t>
            </w:r>
          </w:p>
        </w:tc>
        <w:tc>
          <w:tcPr>
            <w:tcW w:w="1390" w:type="dxa"/>
          </w:tcPr>
          <w:p w14:paraId="5ED18E4E" w14:textId="77777777" w:rsidR="00623C1A" w:rsidRDefault="00623C1A" w:rsidP="00025031">
            <w:pPr>
              <w:spacing w:line="360" w:lineRule="auto"/>
              <w:jc w:val="center"/>
              <w:rPr>
                <w:b/>
                <w:bCs/>
                <w:color w:val="000000"/>
                <w:sz w:val="24"/>
                <w:szCs w:val="21"/>
              </w:rPr>
            </w:pPr>
            <w:r>
              <w:rPr>
                <w:rFonts w:hint="eastAsia"/>
                <w:b/>
                <w:bCs/>
                <w:color w:val="000000"/>
                <w:sz w:val="24"/>
                <w:szCs w:val="21"/>
              </w:rPr>
              <w:t>沟通方式</w:t>
            </w:r>
          </w:p>
        </w:tc>
        <w:tc>
          <w:tcPr>
            <w:tcW w:w="1390" w:type="dxa"/>
          </w:tcPr>
          <w:p w14:paraId="36759ADE" w14:textId="77777777" w:rsidR="00623C1A" w:rsidRDefault="00623C1A" w:rsidP="00025031">
            <w:pPr>
              <w:spacing w:line="360" w:lineRule="auto"/>
              <w:jc w:val="center"/>
              <w:rPr>
                <w:b/>
                <w:bCs/>
                <w:color w:val="000000"/>
                <w:sz w:val="24"/>
                <w:szCs w:val="21"/>
              </w:rPr>
            </w:pPr>
            <w:r>
              <w:rPr>
                <w:rFonts w:hint="eastAsia"/>
                <w:b/>
                <w:bCs/>
                <w:color w:val="000000"/>
                <w:sz w:val="24"/>
                <w:szCs w:val="21"/>
              </w:rPr>
              <w:t>沟通地点</w:t>
            </w:r>
          </w:p>
        </w:tc>
        <w:tc>
          <w:tcPr>
            <w:tcW w:w="1390" w:type="dxa"/>
          </w:tcPr>
          <w:p w14:paraId="58C30A44" w14:textId="77777777" w:rsidR="00623C1A" w:rsidRDefault="00623C1A" w:rsidP="00025031">
            <w:pPr>
              <w:spacing w:line="360" w:lineRule="auto"/>
              <w:jc w:val="center"/>
              <w:rPr>
                <w:b/>
                <w:bCs/>
                <w:color w:val="000000"/>
                <w:sz w:val="24"/>
                <w:szCs w:val="21"/>
              </w:rPr>
            </w:pPr>
            <w:r>
              <w:rPr>
                <w:rFonts w:hint="eastAsia"/>
                <w:b/>
                <w:bCs/>
                <w:color w:val="000000"/>
                <w:sz w:val="24"/>
                <w:szCs w:val="21"/>
              </w:rPr>
              <w:t>沟通时间</w:t>
            </w:r>
          </w:p>
        </w:tc>
        <w:tc>
          <w:tcPr>
            <w:tcW w:w="1391" w:type="dxa"/>
          </w:tcPr>
          <w:p w14:paraId="4D6DC7D1" w14:textId="77777777" w:rsidR="00623C1A" w:rsidRDefault="00623C1A" w:rsidP="00025031">
            <w:pPr>
              <w:spacing w:line="360" w:lineRule="auto"/>
              <w:jc w:val="center"/>
              <w:rPr>
                <w:b/>
                <w:bCs/>
                <w:color w:val="000000"/>
                <w:sz w:val="24"/>
                <w:szCs w:val="21"/>
              </w:rPr>
            </w:pPr>
            <w:r>
              <w:rPr>
                <w:rFonts w:hint="eastAsia"/>
                <w:b/>
                <w:bCs/>
                <w:color w:val="000000"/>
                <w:sz w:val="24"/>
                <w:szCs w:val="21"/>
              </w:rPr>
              <w:t>参与人员</w:t>
            </w:r>
          </w:p>
        </w:tc>
        <w:tc>
          <w:tcPr>
            <w:tcW w:w="1344" w:type="dxa"/>
          </w:tcPr>
          <w:p w14:paraId="416D4322" w14:textId="75641451" w:rsidR="00623C1A" w:rsidRDefault="00623C1A" w:rsidP="00025031">
            <w:pPr>
              <w:spacing w:line="360" w:lineRule="auto"/>
              <w:jc w:val="center"/>
              <w:rPr>
                <w:b/>
                <w:bCs/>
                <w:color w:val="000000"/>
                <w:sz w:val="24"/>
                <w:szCs w:val="21"/>
              </w:rPr>
            </w:pPr>
            <w:r>
              <w:rPr>
                <w:rFonts w:hint="eastAsia"/>
                <w:b/>
                <w:bCs/>
                <w:color w:val="000000"/>
                <w:sz w:val="24"/>
                <w:szCs w:val="21"/>
              </w:rPr>
              <w:t>输入</w:t>
            </w:r>
          </w:p>
        </w:tc>
        <w:tc>
          <w:tcPr>
            <w:tcW w:w="1344" w:type="dxa"/>
          </w:tcPr>
          <w:p w14:paraId="07977319" w14:textId="12B2D76A" w:rsidR="00623C1A" w:rsidRDefault="00623C1A" w:rsidP="00025031">
            <w:pPr>
              <w:spacing w:line="360" w:lineRule="auto"/>
              <w:jc w:val="center"/>
              <w:rPr>
                <w:b/>
                <w:bCs/>
                <w:color w:val="000000"/>
                <w:sz w:val="24"/>
                <w:szCs w:val="21"/>
              </w:rPr>
            </w:pPr>
            <w:r>
              <w:rPr>
                <w:rFonts w:hint="eastAsia"/>
                <w:b/>
                <w:bCs/>
                <w:color w:val="000000"/>
                <w:sz w:val="24"/>
                <w:szCs w:val="21"/>
              </w:rPr>
              <w:t>输出</w:t>
            </w:r>
          </w:p>
        </w:tc>
      </w:tr>
      <w:tr w:rsidR="00623C1A" w14:paraId="0E57D1FE" w14:textId="77777777" w:rsidTr="00623C1A">
        <w:tc>
          <w:tcPr>
            <w:tcW w:w="1391" w:type="dxa"/>
          </w:tcPr>
          <w:p w14:paraId="73313C1F" w14:textId="77777777" w:rsidR="00623C1A" w:rsidRDefault="00623C1A" w:rsidP="00025031">
            <w:pPr>
              <w:spacing w:line="360" w:lineRule="auto"/>
              <w:rPr>
                <w:szCs w:val="21"/>
              </w:rPr>
            </w:pPr>
            <w:r>
              <w:rPr>
                <w:rFonts w:hint="eastAsia"/>
                <w:szCs w:val="21"/>
              </w:rPr>
              <w:t>日常沟通</w:t>
            </w:r>
          </w:p>
        </w:tc>
        <w:tc>
          <w:tcPr>
            <w:tcW w:w="1390" w:type="dxa"/>
          </w:tcPr>
          <w:p w14:paraId="42DC537E" w14:textId="77777777" w:rsidR="00623C1A" w:rsidRDefault="00623C1A" w:rsidP="00025031">
            <w:pPr>
              <w:spacing w:line="360" w:lineRule="auto"/>
              <w:rPr>
                <w:szCs w:val="21"/>
              </w:rPr>
            </w:pPr>
            <w:r>
              <w:rPr>
                <w:rFonts w:hint="eastAsia"/>
                <w:szCs w:val="21"/>
              </w:rPr>
              <w:t>面谈</w:t>
            </w:r>
          </w:p>
        </w:tc>
        <w:tc>
          <w:tcPr>
            <w:tcW w:w="1390" w:type="dxa"/>
          </w:tcPr>
          <w:p w14:paraId="4174E9EA" w14:textId="73AF7891" w:rsidR="00623C1A" w:rsidRDefault="00623C1A" w:rsidP="00025031">
            <w:pPr>
              <w:spacing w:line="360" w:lineRule="auto"/>
              <w:rPr>
                <w:szCs w:val="21"/>
              </w:rPr>
            </w:pPr>
            <w:r>
              <w:rPr>
                <w:rFonts w:hint="eastAsia"/>
                <w:szCs w:val="21"/>
              </w:rPr>
              <w:t>待定</w:t>
            </w:r>
          </w:p>
        </w:tc>
        <w:tc>
          <w:tcPr>
            <w:tcW w:w="1390" w:type="dxa"/>
          </w:tcPr>
          <w:p w14:paraId="3D3E83B5" w14:textId="03C2D63E" w:rsidR="00623C1A" w:rsidRDefault="00623C1A" w:rsidP="00025031">
            <w:pPr>
              <w:spacing w:line="360" w:lineRule="auto"/>
              <w:rPr>
                <w:szCs w:val="21"/>
              </w:rPr>
            </w:pPr>
            <w:r>
              <w:rPr>
                <w:rFonts w:hint="eastAsia"/>
                <w:szCs w:val="21"/>
              </w:rPr>
              <w:t>待定</w:t>
            </w:r>
          </w:p>
        </w:tc>
        <w:tc>
          <w:tcPr>
            <w:tcW w:w="1391" w:type="dxa"/>
          </w:tcPr>
          <w:p w14:paraId="224F9E75" w14:textId="77777777" w:rsidR="00623C1A" w:rsidRDefault="00623C1A" w:rsidP="00025031">
            <w:pPr>
              <w:spacing w:line="360" w:lineRule="auto"/>
              <w:rPr>
                <w:szCs w:val="21"/>
              </w:rPr>
            </w:pPr>
            <w:r>
              <w:rPr>
                <w:rFonts w:hint="eastAsia"/>
                <w:szCs w:val="21"/>
              </w:rPr>
              <w:t>全体成员</w:t>
            </w:r>
          </w:p>
        </w:tc>
        <w:tc>
          <w:tcPr>
            <w:tcW w:w="1344" w:type="dxa"/>
          </w:tcPr>
          <w:p w14:paraId="22411D67" w14:textId="39822254" w:rsidR="00623C1A" w:rsidRDefault="00623C1A" w:rsidP="00025031">
            <w:pPr>
              <w:spacing w:line="360" w:lineRule="auto"/>
              <w:rPr>
                <w:szCs w:val="21"/>
              </w:rPr>
            </w:pPr>
            <w:r w:rsidRPr="00623C1A">
              <w:rPr>
                <w:rFonts w:hint="eastAsia"/>
                <w:szCs w:val="21"/>
              </w:rPr>
              <w:t>待定</w:t>
            </w:r>
          </w:p>
        </w:tc>
        <w:tc>
          <w:tcPr>
            <w:tcW w:w="1344" w:type="dxa"/>
          </w:tcPr>
          <w:p w14:paraId="637EB0F7" w14:textId="17B55315" w:rsidR="00623C1A" w:rsidRDefault="00623C1A" w:rsidP="00025031">
            <w:pPr>
              <w:spacing w:line="360" w:lineRule="auto"/>
              <w:rPr>
                <w:szCs w:val="21"/>
              </w:rPr>
            </w:pPr>
            <w:r>
              <w:rPr>
                <w:rFonts w:hint="eastAsia"/>
                <w:szCs w:val="21"/>
              </w:rPr>
              <w:t>待定</w:t>
            </w:r>
          </w:p>
        </w:tc>
      </w:tr>
      <w:tr w:rsidR="00623C1A" w14:paraId="7B901196" w14:textId="77777777" w:rsidTr="00623C1A">
        <w:tc>
          <w:tcPr>
            <w:tcW w:w="1391" w:type="dxa"/>
          </w:tcPr>
          <w:p w14:paraId="267E4770" w14:textId="158DC7BF" w:rsidR="00623C1A" w:rsidRDefault="00623C1A" w:rsidP="00623C1A">
            <w:pPr>
              <w:spacing w:line="360" w:lineRule="auto"/>
              <w:rPr>
                <w:szCs w:val="21"/>
              </w:rPr>
            </w:pPr>
            <w:r>
              <w:rPr>
                <w:rFonts w:hint="eastAsia"/>
                <w:szCs w:val="21"/>
              </w:rPr>
              <w:t>日常沟通</w:t>
            </w:r>
          </w:p>
        </w:tc>
        <w:tc>
          <w:tcPr>
            <w:tcW w:w="1390" w:type="dxa"/>
          </w:tcPr>
          <w:p w14:paraId="55874D02" w14:textId="5ECA0DAD" w:rsidR="00623C1A" w:rsidRDefault="007B223A" w:rsidP="00623C1A">
            <w:pPr>
              <w:spacing w:line="360" w:lineRule="auto"/>
              <w:rPr>
                <w:szCs w:val="21"/>
              </w:rPr>
            </w:pPr>
            <w:r>
              <w:rPr>
                <w:rFonts w:hint="eastAsia"/>
                <w:szCs w:val="21"/>
              </w:rPr>
              <w:t>电话</w:t>
            </w:r>
          </w:p>
        </w:tc>
        <w:tc>
          <w:tcPr>
            <w:tcW w:w="1390" w:type="dxa"/>
          </w:tcPr>
          <w:p w14:paraId="42A21DD8" w14:textId="30984AEB" w:rsidR="00623C1A" w:rsidRDefault="00623C1A" w:rsidP="00623C1A">
            <w:pPr>
              <w:spacing w:line="360" w:lineRule="auto"/>
              <w:rPr>
                <w:szCs w:val="21"/>
              </w:rPr>
            </w:pPr>
            <w:r>
              <w:rPr>
                <w:rFonts w:hint="eastAsia"/>
                <w:szCs w:val="21"/>
              </w:rPr>
              <w:t>待定</w:t>
            </w:r>
          </w:p>
        </w:tc>
        <w:tc>
          <w:tcPr>
            <w:tcW w:w="1390" w:type="dxa"/>
          </w:tcPr>
          <w:p w14:paraId="605FB252" w14:textId="5D7EE99E" w:rsidR="00623C1A" w:rsidRDefault="00623C1A" w:rsidP="00623C1A">
            <w:pPr>
              <w:spacing w:line="360" w:lineRule="auto"/>
              <w:rPr>
                <w:szCs w:val="21"/>
              </w:rPr>
            </w:pPr>
            <w:r>
              <w:rPr>
                <w:rFonts w:hint="eastAsia"/>
                <w:szCs w:val="21"/>
              </w:rPr>
              <w:t>待定</w:t>
            </w:r>
          </w:p>
        </w:tc>
        <w:tc>
          <w:tcPr>
            <w:tcW w:w="1391" w:type="dxa"/>
          </w:tcPr>
          <w:p w14:paraId="5248DF3C" w14:textId="68D540D7" w:rsidR="00623C1A" w:rsidRDefault="00623C1A" w:rsidP="00623C1A">
            <w:pPr>
              <w:spacing w:line="360" w:lineRule="auto"/>
              <w:rPr>
                <w:szCs w:val="21"/>
              </w:rPr>
            </w:pPr>
            <w:r>
              <w:rPr>
                <w:rFonts w:hint="eastAsia"/>
                <w:szCs w:val="21"/>
              </w:rPr>
              <w:t>全体成员</w:t>
            </w:r>
          </w:p>
        </w:tc>
        <w:tc>
          <w:tcPr>
            <w:tcW w:w="1344" w:type="dxa"/>
          </w:tcPr>
          <w:p w14:paraId="40A24C53" w14:textId="53CA943E" w:rsidR="00623C1A" w:rsidRDefault="00623C1A" w:rsidP="00623C1A">
            <w:pPr>
              <w:spacing w:line="360" w:lineRule="auto"/>
              <w:rPr>
                <w:szCs w:val="21"/>
              </w:rPr>
            </w:pPr>
            <w:r w:rsidRPr="00623C1A">
              <w:rPr>
                <w:rFonts w:hint="eastAsia"/>
                <w:szCs w:val="21"/>
              </w:rPr>
              <w:t>待定</w:t>
            </w:r>
          </w:p>
        </w:tc>
        <w:tc>
          <w:tcPr>
            <w:tcW w:w="1344" w:type="dxa"/>
          </w:tcPr>
          <w:p w14:paraId="50A8ECC5" w14:textId="3711CAEA" w:rsidR="00623C1A" w:rsidRDefault="00623C1A" w:rsidP="00623C1A">
            <w:pPr>
              <w:spacing w:line="360" w:lineRule="auto"/>
              <w:rPr>
                <w:szCs w:val="21"/>
              </w:rPr>
            </w:pPr>
            <w:r>
              <w:rPr>
                <w:rFonts w:hint="eastAsia"/>
                <w:szCs w:val="21"/>
              </w:rPr>
              <w:t>待定</w:t>
            </w:r>
          </w:p>
        </w:tc>
      </w:tr>
      <w:tr w:rsidR="00623C1A" w14:paraId="4BE13364" w14:textId="77777777" w:rsidTr="00623C1A">
        <w:tc>
          <w:tcPr>
            <w:tcW w:w="1391" w:type="dxa"/>
          </w:tcPr>
          <w:p w14:paraId="5A1FC414" w14:textId="77777777" w:rsidR="00623C1A" w:rsidRDefault="00623C1A" w:rsidP="00025031">
            <w:pPr>
              <w:spacing w:line="360" w:lineRule="auto"/>
              <w:rPr>
                <w:szCs w:val="21"/>
              </w:rPr>
            </w:pPr>
            <w:r>
              <w:rPr>
                <w:rFonts w:hint="eastAsia"/>
                <w:szCs w:val="21"/>
              </w:rPr>
              <w:lastRenderedPageBreak/>
              <w:t>日常沟通</w:t>
            </w:r>
          </w:p>
        </w:tc>
        <w:tc>
          <w:tcPr>
            <w:tcW w:w="1390" w:type="dxa"/>
          </w:tcPr>
          <w:p w14:paraId="0FB2260F" w14:textId="77777777" w:rsidR="00623C1A" w:rsidRDefault="00623C1A" w:rsidP="00025031">
            <w:pPr>
              <w:spacing w:line="360" w:lineRule="auto"/>
              <w:rPr>
                <w:szCs w:val="21"/>
              </w:rPr>
            </w:pPr>
            <w:proofErr w:type="gramStart"/>
            <w:r>
              <w:rPr>
                <w:rFonts w:hint="eastAsia"/>
                <w:szCs w:val="21"/>
              </w:rPr>
              <w:t>微信</w:t>
            </w:r>
            <w:proofErr w:type="gramEnd"/>
          </w:p>
        </w:tc>
        <w:tc>
          <w:tcPr>
            <w:tcW w:w="1390" w:type="dxa"/>
          </w:tcPr>
          <w:p w14:paraId="5C0A83AA" w14:textId="77777777" w:rsidR="00623C1A" w:rsidRDefault="00623C1A" w:rsidP="00025031">
            <w:pPr>
              <w:spacing w:line="360" w:lineRule="auto"/>
              <w:rPr>
                <w:szCs w:val="21"/>
              </w:rPr>
            </w:pPr>
            <w:r>
              <w:rPr>
                <w:rFonts w:hint="eastAsia"/>
                <w:szCs w:val="21"/>
              </w:rPr>
              <w:t>网络</w:t>
            </w:r>
          </w:p>
        </w:tc>
        <w:tc>
          <w:tcPr>
            <w:tcW w:w="1390" w:type="dxa"/>
          </w:tcPr>
          <w:p w14:paraId="1A69E8A7" w14:textId="77777777" w:rsidR="00623C1A" w:rsidRDefault="00623C1A" w:rsidP="00025031">
            <w:pPr>
              <w:spacing w:line="360" w:lineRule="auto"/>
              <w:rPr>
                <w:szCs w:val="21"/>
              </w:rPr>
            </w:pPr>
            <w:r>
              <w:rPr>
                <w:rFonts w:hint="eastAsia"/>
                <w:szCs w:val="21"/>
              </w:rPr>
              <w:t>待定</w:t>
            </w:r>
          </w:p>
        </w:tc>
        <w:tc>
          <w:tcPr>
            <w:tcW w:w="1391" w:type="dxa"/>
          </w:tcPr>
          <w:p w14:paraId="6C0F049D" w14:textId="77777777" w:rsidR="00623C1A" w:rsidRDefault="00623C1A" w:rsidP="00025031">
            <w:pPr>
              <w:spacing w:line="360" w:lineRule="auto"/>
              <w:rPr>
                <w:szCs w:val="21"/>
              </w:rPr>
            </w:pPr>
            <w:r>
              <w:rPr>
                <w:rFonts w:hint="eastAsia"/>
                <w:szCs w:val="21"/>
              </w:rPr>
              <w:t>全体成员</w:t>
            </w:r>
          </w:p>
        </w:tc>
        <w:tc>
          <w:tcPr>
            <w:tcW w:w="1344" w:type="dxa"/>
          </w:tcPr>
          <w:p w14:paraId="76F93304" w14:textId="5DC707CE" w:rsidR="00623C1A" w:rsidRDefault="00623C1A" w:rsidP="00025031">
            <w:pPr>
              <w:spacing w:line="360" w:lineRule="auto"/>
              <w:rPr>
                <w:szCs w:val="21"/>
              </w:rPr>
            </w:pPr>
            <w:r w:rsidRPr="00623C1A">
              <w:rPr>
                <w:rFonts w:hint="eastAsia"/>
                <w:szCs w:val="21"/>
              </w:rPr>
              <w:t>待定</w:t>
            </w:r>
          </w:p>
        </w:tc>
        <w:tc>
          <w:tcPr>
            <w:tcW w:w="1344" w:type="dxa"/>
          </w:tcPr>
          <w:p w14:paraId="1730F2D9" w14:textId="2D56D369" w:rsidR="00623C1A" w:rsidRDefault="00623C1A" w:rsidP="00025031">
            <w:pPr>
              <w:spacing w:line="360" w:lineRule="auto"/>
              <w:rPr>
                <w:szCs w:val="21"/>
              </w:rPr>
            </w:pPr>
            <w:r>
              <w:rPr>
                <w:rFonts w:hint="eastAsia"/>
                <w:szCs w:val="21"/>
              </w:rPr>
              <w:t>待定</w:t>
            </w:r>
          </w:p>
        </w:tc>
      </w:tr>
      <w:tr w:rsidR="00623C1A" w14:paraId="4CC7AA03" w14:textId="77777777" w:rsidTr="00623C1A">
        <w:tc>
          <w:tcPr>
            <w:tcW w:w="1391" w:type="dxa"/>
          </w:tcPr>
          <w:p w14:paraId="197D64E3" w14:textId="77777777" w:rsidR="00623C1A" w:rsidRDefault="00623C1A" w:rsidP="00025031">
            <w:pPr>
              <w:spacing w:line="360" w:lineRule="auto"/>
              <w:rPr>
                <w:szCs w:val="21"/>
              </w:rPr>
            </w:pPr>
            <w:r>
              <w:rPr>
                <w:rFonts w:hint="eastAsia"/>
                <w:szCs w:val="21"/>
              </w:rPr>
              <w:t>紧急会议</w:t>
            </w:r>
          </w:p>
        </w:tc>
        <w:tc>
          <w:tcPr>
            <w:tcW w:w="1390" w:type="dxa"/>
          </w:tcPr>
          <w:p w14:paraId="7A941EF8" w14:textId="77777777" w:rsidR="00623C1A" w:rsidRDefault="00623C1A" w:rsidP="00025031">
            <w:pPr>
              <w:spacing w:line="360" w:lineRule="auto"/>
              <w:rPr>
                <w:szCs w:val="21"/>
              </w:rPr>
            </w:pPr>
            <w:r>
              <w:rPr>
                <w:rFonts w:hint="eastAsia"/>
                <w:szCs w:val="21"/>
              </w:rPr>
              <w:t>座谈会</w:t>
            </w:r>
          </w:p>
        </w:tc>
        <w:tc>
          <w:tcPr>
            <w:tcW w:w="1390" w:type="dxa"/>
          </w:tcPr>
          <w:p w14:paraId="688EEA53" w14:textId="77777777" w:rsidR="00623C1A" w:rsidRDefault="00623C1A" w:rsidP="00025031">
            <w:pPr>
              <w:spacing w:line="360" w:lineRule="auto"/>
              <w:rPr>
                <w:szCs w:val="21"/>
              </w:rPr>
            </w:pPr>
            <w:r>
              <w:rPr>
                <w:rFonts w:hint="eastAsia"/>
                <w:szCs w:val="21"/>
              </w:rPr>
              <w:t>弘毅</w:t>
            </w:r>
            <w:r>
              <w:rPr>
                <w:szCs w:val="21"/>
              </w:rPr>
              <w:t>B</w:t>
            </w:r>
            <w:r>
              <w:rPr>
                <w:rFonts w:hint="eastAsia"/>
                <w:szCs w:val="21"/>
              </w:rPr>
              <w:t>2</w:t>
            </w:r>
            <w:r>
              <w:rPr>
                <w:szCs w:val="21"/>
              </w:rPr>
              <w:t>-</w:t>
            </w:r>
            <w:r>
              <w:rPr>
                <w:rFonts w:hint="eastAsia"/>
                <w:szCs w:val="21"/>
              </w:rPr>
              <w:t>206</w:t>
            </w:r>
          </w:p>
        </w:tc>
        <w:tc>
          <w:tcPr>
            <w:tcW w:w="1390" w:type="dxa"/>
          </w:tcPr>
          <w:p w14:paraId="4DC052CF" w14:textId="77777777" w:rsidR="00623C1A" w:rsidRDefault="00623C1A" w:rsidP="00025031">
            <w:pPr>
              <w:spacing w:line="360" w:lineRule="auto"/>
              <w:rPr>
                <w:szCs w:val="21"/>
              </w:rPr>
            </w:pPr>
            <w:r>
              <w:rPr>
                <w:rFonts w:hint="eastAsia"/>
                <w:szCs w:val="21"/>
              </w:rPr>
              <w:t>待定</w:t>
            </w:r>
          </w:p>
        </w:tc>
        <w:tc>
          <w:tcPr>
            <w:tcW w:w="1391" w:type="dxa"/>
          </w:tcPr>
          <w:p w14:paraId="6635B52D" w14:textId="77777777" w:rsidR="00623C1A" w:rsidRDefault="00623C1A" w:rsidP="00025031">
            <w:pPr>
              <w:spacing w:line="360" w:lineRule="auto"/>
              <w:rPr>
                <w:szCs w:val="21"/>
              </w:rPr>
            </w:pPr>
            <w:r>
              <w:rPr>
                <w:rFonts w:hint="eastAsia"/>
                <w:szCs w:val="21"/>
              </w:rPr>
              <w:t>全体成员</w:t>
            </w:r>
          </w:p>
        </w:tc>
        <w:tc>
          <w:tcPr>
            <w:tcW w:w="1344" w:type="dxa"/>
          </w:tcPr>
          <w:p w14:paraId="62FA7759" w14:textId="5FACA540" w:rsidR="00623C1A" w:rsidRDefault="00623C1A" w:rsidP="00025031">
            <w:pPr>
              <w:spacing w:line="360" w:lineRule="auto"/>
              <w:rPr>
                <w:szCs w:val="21"/>
              </w:rPr>
            </w:pPr>
            <w:r>
              <w:rPr>
                <w:rFonts w:hint="eastAsia"/>
                <w:szCs w:val="21"/>
              </w:rPr>
              <w:t>会议记录表</w:t>
            </w:r>
          </w:p>
        </w:tc>
        <w:tc>
          <w:tcPr>
            <w:tcW w:w="1344" w:type="dxa"/>
          </w:tcPr>
          <w:p w14:paraId="3574615B" w14:textId="5127126B" w:rsidR="00623C1A" w:rsidRDefault="00623C1A" w:rsidP="00025031">
            <w:pPr>
              <w:spacing w:line="360" w:lineRule="auto"/>
              <w:rPr>
                <w:szCs w:val="21"/>
              </w:rPr>
            </w:pPr>
            <w:r>
              <w:rPr>
                <w:rFonts w:hint="eastAsia"/>
                <w:szCs w:val="21"/>
              </w:rPr>
              <w:t>会议记录、录音</w:t>
            </w:r>
          </w:p>
        </w:tc>
      </w:tr>
    </w:tbl>
    <w:p w14:paraId="1BAC7FAA" w14:textId="6DBC433E" w:rsidR="00025031" w:rsidRDefault="00025031" w:rsidP="003F1F9C">
      <w:pPr>
        <w:pStyle w:val="2"/>
      </w:pPr>
      <w:bookmarkStart w:id="132" w:name="_Toc531879216"/>
      <w:r w:rsidRPr="00025031">
        <w:rPr>
          <w:rFonts w:hint="eastAsia"/>
        </w:rPr>
        <w:t>7.3</w:t>
      </w:r>
      <w:r>
        <w:t xml:space="preserve"> </w:t>
      </w:r>
      <w:r>
        <w:rPr>
          <w:rFonts w:hint="eastAsia"/>
        </w:rPr>
        <w:t>限制沟通因素</w:t>
      </w:r>
      <w:bookmarkEnd w:id="132"/>
    </w:p>
    <w:p w14:paraId="6A6C8EC4" w14:textId="0324DC9A" w:rsidR="00025031" w:rsidRPr="00025031" w:rsidRDefault="00025031" w:rsidP="00025031">
      <w:r>
        <w:tab/>
      </w:r>
      <w:r w:rsidRPr="00025031">
        <w:rPr>
          <w:rFonts w:hint="eastAsia"/>
        </w:rPr>
        <w:t>日常课程或者紧急情况可能导致每周二例会无法全员参加，影响部分信息的沟通，但不影响工作进程。</w:t>
      </w:r>
    </w:p>
    <w:p w14:paraId="51A5E954" w14:textId="3C8037FE" w:rsidR="00025031" w:rsidRDefault="00025031" w:rsidP="003F1F9C">
      <w:pPr>
        <w:pStyle w:val="2"/>
      </w:pPr>
      <w:bookmarkStart w:id="133" w:name="_Toc531879217"/>
      <w:r w:rsidRPr="00025031">
        <w:rPr>
          <w:rFonts w:hint="eastAsia"/>
        </w:rPr>
        <w:t>7.4</w:t>
      </w:r>
      <w:r>
        <w:t xml:space="preserve"> </w:t>
      </w:r>
      <w:r>
        <w:rPr>
          <w:rFonts w:hint="eastAsia"/>
        </w:rPr>
        <w:t>组内沟通时间</w:t>
      </w:r>
      <w:bookmarkEnd w:id="133"/>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37"/>
        <w:gridCol w:w="1037"/>
        <w:gridCol w:w="1037"/>
        <w:gridCol w:w="1037"/>
        <w:gridCol w:w="1037"/>
        <w:gridCol w:w="1037"/>
        <w:gridCol w:w="1037"/>
        <w:gridCol w:w="1037"/>
      </w:tblGrid>
      <w:tr w:rsidR="00025031" w14:paraId="0D48AC42" w14:textId="77777777" w:rsidTr="00025031">
        <w:tc>
          <w:tcPr>
            <w:tcW w:w="8296" w:type="dxa"/>
            <w:gridSpan w:val="8"/>
          </w:tcPr>
          <w:p w14:paraId="3DEB7733" w14:textId="77777777" w:rsidR="00025031" w:rsidRDefault="00025031" w:rsidP="00025031">
            <w:pPr>
              <w:spacing w:line="360" w:lineRule="auto"/>
              <w:jc w:val="center"/>
              <w:rPr>
                <w:szCs w:val="21"/>
              </w:rPr>
            </w:pPr>
            <w:r>
              <w:rPr>
                <w:rFonts w:hint="eastAsia"/>
                <w:b/>
                <w:bCs/>
                <w:color w:val="000000"/>
                <w:sz w:val="24"/>
                <w:szCs w:val="21"/>
              </w:rPr>
              <w:t>资源日历</w:t>
            </w:r>
          </w:p>
        </w:tc>
      </w:tr>
      <w:tr w:rsidR="00025031" w14:paraId="1D86B429" w14:textId="77777777" w:rsidTr="00025031">
        <w:tc>
          <w:tcPr>
            <w:tcW w:w="1037" w:type="dxa"/>
          </w:tcPr>
          <w:p w14:paraId="38051374" w14:textId="77777777" w:rsidR="00025031" w:rsidRDefault="00025031" w:rsidP="00025031">
            <w:pPr>
              <w:spacing w:line="360" w:lineRule="auto"/>
              <w:rPr>
                <w:szCs w:val="21"/>
              </w:rPr>
            </w:pPr>
          </w:p>
        </w:tc>
        <w:tc>
          <w:tcPr>
            <w:tcW w:w="1037" w:type="dxa"/>
          </w:tcPr>
          <w:p w14:paraId="35C81AD0" w14:textId="77777777" w:rsidR="00025031" w:rsidRDefault="00025031" w:rsidP="00025031">
            <w:pPr>
              <w:spacing w:line="360" w:lineRule="auto"/>
              <w:rPr>
                <w:szCs w:val="21"/>
              </w:rPr>
            </w:pPr>
            <w:r>
              <w:rPr>
                <w:rFonts w:hint="eastAsia"/>
                <w:szCs w:val="21"/>
              </w:rPr>
              <w:t>周日</w:t>
            </w:r>
          </w:p>
        </w:tc>
        <w:tc>
          <w:tcPr>
            <w:tcW w:w="1037" w:type="dxa"/>
          </w:tcPr>
          <w:p w14:paraId="58B976F3" w14:textId="77777777" w:rsidR="00025031" w:rsidRDefault="00025031" w:rsidP="00025031">
            <w:pPr>
              <w:spacing w:line="360" w:lineRule="auto"/>
              <w:rPr>
                <w:szCs w:val="21"/>
              </w:rPr>
            </w:pPr>
            <w:r>
              <w:rPr>
                <w:rFonts w:hint="eastAsia"/>
                <w:szCs w:val="21"/>
              </w:rPr>
              <w:t>周一</w:t>
            </w:r>
          </w:p>
        </w:tc>
        <w:tc>
          <w:tcPr>
            <w:tcW w:w="1037" w:type="dxa"/>
          </w:tcPr>
          <w:p w14:paraId="5E153CDD" w14:textId="77777777" w:rsidR="00025031" w:rsidRDefault="00025031" w:rsidP="00025031">
            <w:pPr>
              <w:spacing w:line="360" w:lineRule="auto"/>
              <w:rPr>
                <w:szCs w:val="21"/>
              </w:rPr>
            </w:pPr>
            <w:r>
              <w:rPr>
                <w:rFonts w:hint="eastAsia"/>
                <w:szCs w:val="21"/>
              </w:rPr>
              <w:t>周二</w:t>
            </w:r>
          </w:p>
        </w:tc>
        <w:tc>
          <w:tcPr>
            <w:tcW w:w="1037" w:type="dxa"/>
          </w:tcPr>
          <w:p w14:paraId="6FCCDC66" w14:textId="77777777" w:rsidR="00025031" w:rsidRDefault="00025031" w:rsidP="00025031">
            <w:pPr>
              <w:spacing w:line="360" w:lineRule="auto"/>
              <w:rPr>
                <w:szCs w:val="21"/>
              </w:rPr>
            </w:pPr>
            <w:r>
              <w:rPr>
                <w:rFonts w:hint="eastAsia"/>
                <w:szCs w:val="21"/>
              </w:rPr>
              <w:t>周三</w:t>
            </w:r>
          </w:p>
        </w:tc>
        <w:tc>
          <w:tcPr>
            <w:tcW w:w="1037" w:type="dxa"/>
          </w:tcPr>
          <w:p w14:paraId="21302766" w14:textId="77777777" w:rsidR="00025031" w:rsidRDefault="00025031" w:rsidP="00025031">
            <w:pPr>
              <w:spacing w:line="360" w:lineRule="auto"/>
              <w:rPr>
                <w:szCs w:val="21"/>
              </w:rPr>
            </w:pPr>
            <w:r>
              <w:rPr>
                <w:rFonts w:hint="eastAsia"/>
                <w:szCs w:val="21"/>
              </w:rPr>
              <w:t>周四</w:t>
            </w:r>
          </w:p>
        </w:tc>
        <w:tc>
          <w:tcPr>
            <w:tcW w:w="1037" w:type="dxa"/>
          </w:tcPr>
          <w:p w14:paraId="4F642EB9" w14:textId="77777777" w:rsidR="00025031" w:rsidRDefault="00025031" w:rsidP="00025031">
            <w:pPr>
              <w:spacing w:line="360" w:lineRule="auto"/>
              <w:rPr>
                <w:szCs w:val="21"/>
              </w:rPr>
            </w:pPr>
            <w:r>
              <w:rPr>
                <w:rFonts w:hint="eastAsia"/>
                <w:szCs w:val="21"/>
              </w:rPr>
              <w:t>周五</w:t>
            </w:r>
          </w:p>
        </w:tc>
        <w:tc>
          <w:tcPr>
            <w:tcW w:w="1037" w:type="dxa"/>
          </w:tcPr>
          <w:p w14:paraId="516151A9" w14:textId="77777777" w:rsidR="00025031" w:rsidRDefault="00025031" w:rsidP="00025031">
            <w:pPr>
              <w:spacing w:line="360" w:lineRule="auto"/>
              <w:rPr>
                <w:szCs w:val="21"/>
              </w:rPr>
            </w:pPr>
            <w:r>
              <w:rPr>
                <w:rFonts w:hint="eastAsia"/>
                <w:szCs w:val="21"/>
              </w:rPr>
              <w:t>周六</w:t>
            </w:r>
          </w:p>
        </w:tc>
      </w:tr>
      <w:tr w:rsidR="00025031" w14:paraId="2BB277FC" w14:textId="77777777" w:rsidTr="00025031">
        <w:tc>
          <w:tcPr>
            <w:tcW w:w="1037" w:type="dxa"/>
          </w:tcPr>
          <w:p w14:paraId="53BA54B9" w14:textId="77777777" w:rsidR="00025031" w:rsidRDefault="00025031" w:rsidP="00025031">
            <w:pPr>
              <w:spacing w:line="360" w:lineRule="auto"/>
              <w:rPr>
                <w:szCs w:val="21"/>
              </w:rPr>
            </w:pPr>
            <w:r>
              <w:rPr>
                <w:rFonts w:hint="eastAsia"/>
                <w:szCs w:val="21"/>
              </w:rPr>
              <w:t>上午</w:t>
            </w:r>
            <w:r>
              <w:rPr>
                <w:rFonts w:hint="eastAsia"/>
                <w:szCs w:val="21"/>
              </w:rPr>
              <w:t>1</w:t>
            </w:r>
          </w:p>
        </w:tc>
        <w:tc>
          <w:tcPr>
            <w:tcW w:w="1037" w:type="dxa"/>
          </w:tcPr>
          <w:p w14:paraId="2E511027"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c>
          <w:tcPr>
            <w:tcW w:w="1037" w:type="dxa"/>
          </w:tcPr>
          <w:p w14:paraId="76E584ED" w14:textId="77777777" w:rsidR="00025031" w:rsidRDefault="00025031" w:rsidP="00025031">
            <w:pPr>
              <w:spacing w:line="360" w:lineRule="auto"/>
              <w:rPr>
                <w:szCs w:val="21"/>
              </w:rPr>
            </w:pPr>
            <w:r>
              <w:rPr>
                <w:rFonts w:hint="eastAsia"/>
                <w:szCs w:val="21"/>
              </w:rPr>
              <w:t>沈、叶、</w:t>
            </w:r>
            <w:proofErr w:type="gramStart"/>
            <w:r>
              <w:rPr>
                <w:szCs w:val="21"/>
              </w:rPr>
              <w:t>骆</w:t>
            </w:r>
            <w:proofErr w:type="gramEnd"/>
            <w:r>
              <w:rPr>
                <w:rFonts w:hint="eastAsia"/>
                <w:szCs w:val="21"/>
              </w:rPr>
              <w:t>、</w:t>
            </w:r>
            <w:r>
              <w:rPr>
                <w:szCs w:val="21"/>
              </w:rPr>
              <w:t>杨</w:t>
            </w:r>
            <w:r>
              <w:rPr>
                <w:rFonts w:hint="eastAsia"/>
                <w:szCs w:val="21"/>
              </w:rPr>
              <w:t>、</w:t>
            </w:r>
            <w:r>
              <w:rPr>
                <w:szCs w:val="21"/>
              </w:rPr>
              <w:t>徐</w:t>
            </w:r>
          </w:p>
        </w:tc>
        <w:tc>
          <w:tcPr>
            <w:tcW w:w="1037" w:type="dxa"/>
          </w:tcPr>
          <w:p w14:paraId="5E29735A" w14:textId="77777777" w:rsidR="00025031" w:rsidRDefault="00025031" w:rsidP="00025031">
            <w:pPr>
              <w:spacing w:line="360" w:lineRule="auto"/>
              <w:rPr>
                <w:szCs w:val="21"/>
              </w:rPr>
            </w:pPr>
            <w:r>
              <w:rPr>
                <w:rFonts w:hint="eastAsia"/>
                <w:szCs w:val="21"/>
              </w:rPr>
              <w:t>沈、叶、</w:t>
            </w:r>
            <w:r>
              <w:rPr>
                <w:szCs w:val="21"/>
              </w:rPr>
              <w:t>徐</w:t>
            </w:r>
          </w:p>
        </w:tc>
        <w:tc>
          <w:tcPr>
            <w:tcW w:w="1037" w:type="dxa"/>
          </w:tcPr>
          <w:p w14:paraId="773B3C40" w14:textId="77777777" w:rsidR="00025031" w:rsidRDefault="00025031" w:rsidP="00025031">
            <w:pPr>
              <w:spacing w:line="360" w:lineRule="auto"/>
              <w:rPr>
                <w:szCs w:val="21"/>
              </w:rPr>
            </w:pPr>
          </w:p>
        </w:tc>
        <w:tc>
          <w:tcPr>
            <w:tcW w:w="1037" w:type="dxa"/>
          </w:tcPr>
          <w:p w14:paraId="36836D6B" w14:textId="77777777" w:rsidR="00025031" w:rsidRDefault="00025031" w:rsidP="00025031">
            <w:pPr>
              <w:spacing w:line="360" w:lineRule="auto"/>
              <w:rPr>
                <w:szCs w:val="21"/>
              </w:rPr>
            </w:pPr>
            <w:proofErr w:type="gramStart"/>
            <w:r>
              <w:rPr>
                <w:rFonts w:hint="eastAsia"/>
                <w:szCs w:val="21"/>
              </w:rPr>
              <w:t>骆</w:t>
            </w:r>
            <w:proofErr w:type="gramEnd"/>
            <w:r>
              <w:rPr>
                <w:rFonts w:hint="eastAsia"/>
                <w:szCs w:val="21"/>
              </w:rPr>
              <w:t>、</w:t>
            </w:r>
            <w:r>
              <w:rPr>
                <w:szCs w:val="21"/>
              </w:rPr>
              <w:t>杨</w:t>
            </w:r>
            <w:r>
              <w:rPr>
                <w:rFonts w:hint="eastAsia"/>
                <w:szCs w:val="21"/>
              </w:rPr>
              <w:t>、</w:t>
            </w:r>
            <w:r>
              <w:rPr>
                <w:szCs w:val="21"/>
              </w:rPr>
              <w:t>徐</w:t>
            </w:r>
          </w:p>
        </w:tc>
        <w:tc>
          <w:tcPr>
            <w:tcW w:w="1037" w:type="dxa"/>
          </w:tcPr>
          <w:p w14:paraId="6B09799C" w14:textId="77777777" w:rsidR="00025031" w:rsidRDefault="00025031" w:rsidP="00025031">
            <w:pPr>
              <w:spacing w:line="360" w:lineRule="auto"/>
              <w:rPr>
                <w:szCs w:val="21"/>
              </w:rPr>
            </w:pPr>
            <w:r>
              <w:rPr>
                <w:rFonts w:hint="eastAsia"/>
                <w:szCs w:val="21"/>
              </w:rPr>
              <w:t>沈</w:t>
            </w:r>
          </w:p>
        </w:tc>
        <w:tc>
          <w:tcPr>
            <w:tcW w:w="1037" w:type="dxa"/>
          </w:tcPr>
          <w:p w14:paraId="658B4A68"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r>
      <w:tr w:rsidR="00025031" w14:paraId="37694AE1" w14:textId="77777777" w:rsidTr="00025031">
        <w:tc>
          <w:tcPr>
            <w:tcW w:w="1037" w:type="dxa"/>
          </w:tcPr>
          <w:p w14:paraId="78B1D037" w14:textId="77777777" w:rsidR="00025031" w:rsidRDefault="00025031" w:rsidP="00025031">
            <w:pPr>
              <w:spacing w:line="360" w:lineRule="auto"/>
              <w:rPr>
                <w:szCs w:val="21"/>
              </w:rPr>
            </w:pPr>
            <w:r>
              <w:rPr>
                <w:rFonts w:hint="eastAsia"/>
                <w:szCs w:val="21"/>
              </w:rPr>
              <w:t>上午</w:t>
            </w:r>
            <w:r>
              <w:rPr>
                <w:rFonts w:hint="eastAsia"/>
                <w:szCs w:val="21"/>
              </w:rPr>
              <w:t>2</w:t>
            </w:r>
          </w:p>
        </w:tc>
        <w:tc>
          <w:tcPr>
            <w:tcW w:w="1037" w:type="dxa"/>
          </w:tcPr>
          <w:p w14:paraId="588DCDBB"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c>
          <w:tcPr>
            <w:tcW w:w="1037" w:type="dxa"/>
          </w:tcPr>
          <w:p w14:paraId="531A7399" w14:textId="77777777" w:rsidR="00025031" w:rsidRDefault="00025031" w:rsidP="00025031">
            <w:pPr>
              <w:spacing w:line="360" w:lineRule="auto"/>
              <w:rPr>
                <w:szCs w:val="21"/>
              </w:rPr>
            </w:pPr>
          </w:p>
        </w:tc>
        <w:tc>
          <w:tcPr>
            <w:tcW w:w="1037" w:type="dxa"/>
          </w:tcPr>
          <w:p w14:paraId="38D1874E" w14:textId="77777777" w:rsidR="00025031" w:rsidRDefault="00025031" w:rsidP="00025031">
            <w:pPr>
              <w:spacing w:line="360" w:lineRule="auto"/>
              <w:rPr>
                <w:szCs w:val="21"/>
              </w:rPr>
            </w:pPr>
          </w:p>
        </w:tc>
        <w:tc>
          <w:tcPr>
            <w:tcW w:w="1037" w:type="dxa"/>
          </w:tcPr>
          <w:p w14:paraId="59408331" w14:textId="77777777" w:rsidR="00025031" w:rsidRDefault="00025031" w:rsidP="00025031">
            <w:pPr>
              <w:spacing w:line="360" w:lineRule="auto"/>
              <w:rPr>
                <w:szCs w:val="21"/>
              </w:rPr>
            </w:pPr>
          </w:p>
        </w:tc>
        <w:tc>
          <w:tcPr>
            <w:tcW w:w="1037" w:type="dxa"/>
          </w:tcPr>
          <w:p w14:paraId="1AF5D00F" w14:textId="77777777" w:rsidR="00025031" w:rsidRDefault="00025031" w:rsidP="00025031">
            <w:pPr>
              <w:spacing w:line="360" w:lineRule="auto"/>
              <w:rPr>
                <w:szCs w:val="21"/>
              </w:rPr>
            </w:pPr>
            <w:r>
              <w:rPr>
                <w:rFonts w:hint="eastAsia"/>
                <w:szCs w:val="21"/>
              </w:rPr>
              <w:t>杨</w:t>
            </w:r>
            <w:r>
              <w:rPr>
                <w:szCs w:val="21"/>
              </w:rPr>
              <w:t>、</w:t>
            </w:r>
            <w:r>
              <w:rPr>
                <w:rFonts w:hint="eastAsia"/>
                <w:szCs w:val="21"/>
              </w:rPr>
              <w:t>徐</w:t>
            </w:r>
          </w:p>
        </w:tc>
        <w:tc>
          <w:tcPr>
            <w:tcW w:w="1037" w:type="dxa"/>
          </w:tcPr>
          <w:p w14:paraId="633BA072" w14:textId="77777777" w:rsidR="00025031" w:rsidRDefault="00025031" w:rsidP="00025031">
            <w:pPr>
              <w:spacing w:line="360" w:lineRule="auto"/>
              <w:rPr>
                <w:szCs w:val="21"/>
              </w:rPr>
            </w:pPr>
          </w:p>
        </w:tc>
        <w:tc>
          <w:tcPr>
            <w:tcW w:w="1037" w:type="dxa"/>
          </w:tcPr>
          <w:p w14:paraId="01871CD2"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r>
      <w:tr w:rsidR="00025031" w14:paraId="4D13D70C" w14:textId="77777777" w:rsidTr="00025031">
        <w:tc>
          <w:tcPr>
            <w:tcW w:w="1037" w:type="dxa"/>
          </w:tcPr>
          <w:p w14:paraId="5D6A621E" w14:textId="77777777" w:rsidR="00025031" w:rsidRDefault="00025031" w:rsidP="00025031">
            <w:pPr>
              <w:spacing w:line="360" w:lineRule="auto"/>
              <w:rPr>
                <w:szCs w:val="21"/>
              </w:rPr>
            </w:pPr>
            <w:r>
              <w:rPr>
                <w:rFonts w:hint="eastAsia"/>
                <w:szCs w:val="21"/>
              </w:rPr>
              <w:t>下午</w:t>
            </w:r>
            <w:r>
              <w:rPr>
                <w:rFonts w:hint="eastAsia"/>
                <w:szCs w:val="21"/>
              </w:rPr>
              <w:t>1</w:t>
            </w:r>
          </w:p>
        </w:tc>
        <w:tc>
          <w:tcPr>
            <w:tcW w:w="1037" w:type="dxa"/>
          </w:tcPr>
          <w:p w14:paraId="55431009"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c>
          <w:tcPr>
            <w:tcW w:w="1037" w:type="dxa"/>
          </w:tcPr>
          <w:p w14:paraId="08CAFBC5" w14:textId="77777777" w:rsidR="00025031" w:rsidRDefault="00025031" w:rsidP="00025031">
            <w:pPr>
              <w:spacing w:line="360" w:lineRule="auto"/>
              <w:rPr>
                <w:szCs w:val="21"/>
              </w:rPr>
            </w:pPr>
            <w:r>
              <w:rPr>
                <w:rFonts w:hint="eastAsia"/>
                <w:szCs w:val="21"/>
              </w:rPr>
              <w:t>杨、</w:t>
            </w:r>
            <w:r>
              <w:rPr>
                <w:szCs w:val="21"/>
              </w:rPr>
              <w:t>徐</w:t>
            </w:r>
          </w:p>
        </w:tc>
        <w:tc>
          <w:tcPr>
            <w:tcW w:w="1037" w:type="dxa"/>
          </w:tcPr>
          <w:p w14:paraId="6E296784" w14:textId="77777777" w:rsidR="00025031" w:rsidRDefault="00025031" w:rsidP="00025031">
            <w:pPr>
              <w:spacing w:line="360" w:lineRule="auto"/>
              <w:rPr>
                <w:szCs w:val="21"/>
              </w:rPr>
            </w:pPr>
          </w:p>
        </w:tc>
        <w:tc>
          <w:tcPr>
            <w:tcW w:w="1037" w:type="dxa"/>
          </w:tcPr>
          <w:p w14:paraId="45752093" w14:textId="77777777" w:rsidR="00025031" w:rsidRDefault="00025031" w:rsidP="00025031">
            <w:pPr>
              <w:spacing w:line="360" w:lineRule="auto"/>
              <w:rPr>
                <w:szCs w:val="21"/>
              </w:rPr>
            </w:pPr>
            <w:r>
              <w:rPr>
                <w:rFonts w:hint="eastAsia"/>
                <w:szCs w:val="21"/>
              </w:rPr>
              <w:t>叶</w:t>
            </w:r>
          </w:p>
        </w:tc>
        <w:tc>
          <w:tcPr>
            <w:tcW w:w="1037" w:type="dxa"/>
          </w:tcPr>
          <w:p w14:paraId="396F775A" w14:textId="77777777" w:rsidR="00025031" w:rsidRDefault="00025031" w:rsidP="00025031">
            <w:pPr>
              <w:spacing w:line="360" w:lineRule="auto"/>
              <w:rPr>
                <w:szCs w:val="21"/>
              </w:rPr>
            </w:pPr>
          </w:p>
        </w:tc>
        <w:tc>
          <w:tcPr>
            <w:tcW w:w="1037" w:type="dxa"/>
          </w:tcPr>
          <w:p w14:paraId="04428A45" w14:textId="77777777" w:rsidR="00025031" w:rsidRDefault="00025031" w:rsidP="00025031">
            <w:pPr>
              <w:spacing w:line="360" w:lineRule="auto"/>
              <w:rPr>
                <w:szCs w:val="21"/>
              </w:rPr>
            </w:pPr>
            <w:r>
              <w:rPr>
                <w:rFonts w:hint="eastAsia"/>
                <w:szCs w:val="21"/>
              </w:rPr>
              <w:t>叶、</w:t>
            </w:r>
            <w:r>
              <w:rPr>
                <w:szCs w:val="21"/>
              </w:rPr>
              <w:t>杨</w:t>
            </w:r>
            <w:r>
              <w:rPr>
                <w:rFonts w:hint="eastAsia"/>
                <w:szCs w:val="21"/>
              </w:rPr>
              <w:t>、</w:t>
            </w:r>
            <w:r>
              <w:rPr>
                <w:szCs w:val="21"/>
              </w:rPr>
              <w:t>徐</w:t>
            </w:r>
          </w:p>
        </w:tc>
        <w:tc>
          <w:tcPr>
            <w:tcW w:w="1037" w:type="dxa"/>
          </w:tcPr>
          <w:p w14:paraId="07BF32FD"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r>
      <w:tr w:rsidR="00025031" w14:paraId="7F8EDFAB" w14:textId="77777777" w:rsidTr="00025031">
        <w:tc>
          <w:tcPr>
            <w:tcW w:w="1037" w:type="dxa"/>
          </w:tcPr>
          <w:p w14:paraId="0D2DB79C" w14:textId="77777777" w:rsidR="00025031" w:rsidRDefault="00025031" w:rsidP="00025031">
            <w:pPr>
              <w:spacing w:line="360" w:lineRule="auto"/>
              <w:rPr>
                <w:szCs w:val="21"/>
              </w:rPr>
            </w:pPr>
            <w:r>
              <w:rPr>
                <w:rFonts w:hint="eastAsia"/>
                <w:szCs w:val="21"/>
              </w:rPr>
              <w:t>下午</w:t>
            </w:r>
            <w:r>
              <w:rPr>
                <w:rFonts w:hint="eastAsia"/>
                <w:szCs w:val="21"/>
              </w:rPr>
              <w:t>2</w:t>
            </w:r>
          </w:p>
        </w:tc>
        <w:tc>
          <w:tcPr>
            <w:tcW w:w="1037" w:type="dxa"/>
          </w:tcPr>
          <w:p w14:paraId="2DE9A3C1"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c>
          <w:tcPr>
            <w:tcW w:w="1037" w:type="dxa"/>
          </w:tcPr>
          <w:p w14:paraId="773BF2E9" w14:textId="77777777" w:rsidR="00025031" w:rsidRDefault="00025031" w:rsidP="00025031">
            <w:pPr>
              <w:spacing w:line="360" w:lineRule="auto"/>
              <w:rPr>
                <w:szCs w:val="21"/>
              </w:rPr>
            </w:pPr>
            <w:r>
              <w:rPr>
                <w:rFonts w:hint="eastAsia"/>
                <w:szCs w:val="21"/>
              </w:rPr>
              <w:t>杨、</w:t>
            </w:r>
            <w:r>
              <w:rPr>
                <w:szCs w:val="21"/>
              </w:rPr>
              <w:t>徐</w:t>
            </w:r>
          </w:p>
        </w:tc>
        <w:tc>
          <w:tcPr>
            <w:tcW w:w="1037" w:type="dxa"/>
          </w:tcPr>
          <w:p w14:paraId="51E2BFA4" w14:textId="77777777" w:rsidR="00025031" w:rsidRDefault="00025031" w:rsidP="00025031">
            <w:pPr>
              <w:spacing w:line="360" w:lineRule="auto"/>
              <w:rPr>
                <w:szCs w:val="21"/>
              </w:rPr>
            </w:pPr>
          </w:p>
        </w:tc>
        <w:tc>
          <w:tcPr>
            <w:tcW w:w="1037" w:type="dxa"/>
          </w:tcPr>
          <w:p w14:paraId="02DEDF1B" w14:textId="77777777" w:rsidR="00025031" w:rsidRDefault="00025031" w:rsidP="00025031">
            <w:pPr>
              <w:spacing w:line="360" w:lineRule="auto"/>
              <w:rPr>
                <w:szCs w:val="21"/>
              </w:rPr>
            </w:pPr>
            <w:r>
              <w:rPr>
                <w:rFonts w:hint="eastAsia"/>
                <w:szCs w:val="21"/>
              </w:rPr>
              <w:t>沈、叶、</w:t>
            </w:r>
            <w:proofErr w:type="gramStart"/>
            <w:r>
              <w:rPr>
                <w:szCs w:val="21"/>
              </w:rPr>
              <w:t>骆</w:t>
            </w:r>
            <w:proofErr w:type="gramEnd"/>
          </w:p>
        </w:tc>
        <w:tc>
          <w:tcPr>
            <w:tcW w:w="1037" w:type="dxa"/>
          </w:tcPr>
          <w:p w14:paraId="3B21D132" w14:textId="77777777" w:rsidR="00025031" w:rsidRDefault="00025031" w:rsidP="00025031">
            <w:pPr>
              <w:spacing w:line="360" w:lineRule="auto"/>
              <w:rPr>
                <w:szCs w:val="21"/>
              </w:rPr>
            </w:pPr>
          </w:p>
        </w:tc>
        <w:tc>
          <w:tcPr>
            <w:tcW w:w="1037" w:type="dxa"/>
          </w:tcPr>
          <w:p w14:paraId="1B634276" w14:textId="77777777" w:rsidR="00025031" w:rsidRDefault="00025031" w:rsidP="00025031">
            <w:pPr>
              <w:spacing w:line="360" w:lineRule="auto"/>
              <w:rPr>
                <w:szCs w:val="21"/>
              </w:rPr>
            </w:pPr>
            <w:r>
              <w:rPr>
                <w:rFonts w:hint="eastAsia"/>
                <w:szCs w:val="21"/>
              </w:rPr>
              <w:t>叶、</w:t>
            </w:r>
            <w:r>
              <w:rPr>
                <w:szCs w:val="21"/>
              </w:rPr>
              <w:t>杨</w:t>
            </w:r>
            <w:r>
              <w:rPr>
                <w:rFonts w:hint="eastAsia"/>
                <w:szCs w:val="21"/>
              </w:rPr>
              <w:t>、</w:t>
            </w:r>
            <w:r>
              <w:rPr>
                <w:szCs w:val="21"/>
              </w:rPr>
              <w:t>徐</w:t>
            </w:r>
          </w:p>
        </w:tc>
        <w:tc>
          <w:tcPr>
            <w:tcW w:w="1037" w:type="dxa"/>
          </w:tcPr>
          <w:p w14:paraId="49F9646F"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r>
      <w:tr w:rsidR="00025031" w14:paraId="778AEC83" w14:textId="77777777" w:rsidTr="00025031">
        <w:tc>
          <w:tcPr>
            <w:tcW w:w="1037" w:type="dxa"/>
          </w:tcPr>
          <w:p w14:paraId="2727B229" w14:textId="77777777" w:rsidR="00025031" w:rsidRDefault="00025031" w:rsidP="00025031">
            <w:pPr>
              <w:spacing w:line="360" w:lineRule="auto"/>
              <w:rPr>
                <w:szCs w:val="21"/>
              </w:rPr>
            </w:pPr>
            <w:r>
              <w:rPr>
                <w:rFonts w:hint="eastAsia"/>
                <w:szCs w:val="21"/>
              </w:rPr>
              <w:t>晚上</w:t>
            </w:r>
          </w:p>
        </w:tc>
        <w:tc>
          <w:tcPr>
            <w:tcW w:w="1037" w:type="dxa"/>
          </w:tcPr>
          <w:p w14:paraId="38EA9F4B"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c>
          <w:tcPr>
            <w:tcW w:w="1037" w:type="dxa"/>
          </w:tcPr>
          <w:p w14:paraId="1BEDD644" w14:textId="77777777" w:rsidR="00025031" w:rsidRDefault="00025031" w:rsidP="00025031">
            <w:pPr>
              <w:spacing w:line="360" w:lineRule="auto"/>
              <w:rPr>
                <w:szCs w:val="21"/>
              </w:rPr>
            </w:pPr>
            <w:r>
              <w:rPr>
                <w:rFonts w:hint="eastAsia"/>
                <w:szCs w:val="21"/>
              </w:rPr>
              <w:t>沈、叶、</w:t>
            </w:r>
            <w:r>
              <w:rPr>
                <w:szCs w:val="21"/>
              </w:rPr>
              <w:t>杨</w:t>
            </w:r>
            <w:r>
              <w:rPr>
                <w:rFonts w:hint="eastAsia"/>
                <w:szCs w:val="21"/>
              </w:rPr>
              <w:t>、</w:t>
            </w:r>
            <w:r>
              <w:rPr>
                <w:szCs w:val="21"/>
              </w:rPr>
              <w:t>徐</w:t>
            </w:r>
          </w:p>
        </w:tc>
        <w:tc>
          <w:tcPr>
            <w:tcW w:w="1037" w:type="dxa"/>
          </w:tcPr>
          <w:p w14:paraId="0E41B643" w14:textId="77777777" w:rsidR="00025031" w:rsidRDefault="00025031" w:rsidP="00025031">
            <w:pPr>
              <w:spacing w:line="360" w:lineRule="auto"/>
              <w:rPr>
                <w:szCs w:val="21"/>
              </w:rPr>
            </w:pPr>
            <w:r>
              <w:rPr>
                <w:rFonts w:hint="eastAsia"/>
                <w:szCs w:val="21"/>
              </w:rPr>
              <w:t>沈、叶、</w:t>
            </w:r>
            <w:r>
              <w:rPr>
                <w:szCs w:val="21"/>
              </w:rPr>
              <w:t>杨</w:t>
            </w:r>
            <w:r>
              <w:rPr>
                <w:rFonts w:hint="eastAsia"/>
                <w:szCs w:val="21"/>
              </w:rPr>
              <w:t>、</w:t>
            </w:r>
            <w:r>
              <w:rPr>
                <w:szCs w:val="21"/>
              </w:rPr>
              <w:t>徐</w:t>
            </w:r>
          </w:p>
        </w:tc>
        <w:tc>
          <w:tcPr>
            <w:tcW w:w="1037" w:type="dxa"/>
          </w:tcPr>
          <w:p w14:paraId="09F9EDBA" w14:textId="77777777" w:rsidR="00025031" w:rsidRDefault="00025031" w:rsidP="00025031">
            <w:pPr>
              <w:spacing w:line="360" w:lineRule="auto"/>
              <w:rPr>
                <w:szCs w:val="21"/>
              </w:rPr>
            </w:pPr>
            <w:proofErr w:type="gramStart"/>
            <w:r>
              <w:rPr>
                <w:rFonts w:hint="eastAsia"/>
                <w:szCs w:val="21"/>
              </w:rPr>
              <w:t>骆</w:t>
            </w:r>
            <w:proofErr w:type="gramEnd"/>
          </w:p>
        </w:tc>
        <w:tc>
          <w:tcPr>
            <w:tcW w:w="1037" w:type="dxa"/>
          </w:tcPr>
          <w:p w14:paraId="5421B3B0" w14:textId="77777777" w:rsidR="00025031" w:rsidRDefault="00025031" w:rsidP="00025031">
            <w:pPr>
              <w:spacing w:line="360" w:lineRule="auto"/>
              <w:rPr>
                <w:szCs w:val="21"/>
              </w:rPr>
            </w:pPr>
            <w:r>
              <w:rPr>
                <w:rFonts w:hint="eastAsia"/>
                <w:szCs w:val="21"/>
              </w:rPr>
              <w:t>沈、叶、</w:t>
            </w:r>
            <w:proofErr w:type="gramStart"/>
            <w:r>
              <w:rPr>
                <w:szCs w:val="21"/>
              </w:rPr>
              <w:t>骆</w:t>
            </w:r>
            <w:proofErr w:type="gramEnd"/>
            <w:r>
              <w:rPr>
                <w:rFonts w:hint="eastAsia"/>
                <w:szCs w:val="21"/>
              </w:rPr>
              <w:t>、</w:t>
            </w:r>
            <w:r>
              <w:rPr>
                <w:szCs w:val="21"/>
              </w:rPr>
              <w:t>杨</w:t>
            </w:r>
          </w:p>
        </w:tc>
        <w:tc>
          <w:tcPr>
            <w:tcW w:w="1037" w:type="dxa"/>
          </w:tcPr>
          <w:p w14:paraId="2BF74CD7" w14:textId="77777777" w:rsidR="00025031" w:rsidRDefault="00025031" w:rsidP="00025031">
            <w:pPr>
              <w:spacing w:line="360" w:lineRule="auto"/>
              <w:rPr>
                <w:szCs w:val="21"/>
              </w:rPr>
            </w:pPr>
            <w:r>
              <w:rPr>
                <w:rFonts w:hint="eastAsia"/>
                <w:szCs w:val="21"/>
              </w:rPr>
              <w:t>沈</w:t>
            </w:r>
            <w:r>
              <w:rPr>
                <w:szCs w:val="21"/>
              </w:rPr>
              <w:t>、</w:t>
            </w:r>
            <w:r>
              <w:rPr>
                <w:rFonts w:hint="eastAsia"/>
                <w:szCs w:val="21"/>
              </w:rPr>
              <w:t>叶、</w:t>
            </w:r>
            <w:proofErr w:type="gramStart"/>
            <w:r>
              <w:rPr>
                <w:szCs w:val="21"/>
              </w:rPr>
              <w:t>骆</w:t>
            </w:r>
            <w:proofErr w:type="gramEnd"/>
            <w:r>
              <w:rPr>
                <w:rFonts w:hint="eastAsia"/>
                <w:szCs w:val="21"/>
              </w:rPr>
              <w:t>、</w:t>
            </w:r>
            <w:r>
              <w:rPr>
                <w:szCs w:val="21"/>
              </w:rPr>
              <w:t>徐</w:t>
            </w:r>
          </w:p>
        </w:tc>
        <w:tc>
          <w:tcPr>
            <w:tcW w:w="1037" w:type="dxa"/>
          </w:tcPr>
          <w:p w14:paraId="494BAF25"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r>
      <w:tr w:rsidR="00025031" w14:paraId="4FC7B4A5" w14:textId="77777777" w:rsidTr="00025031">
        <w:tc>
          <w:tcPr>
            <w:tcW w:w="8296" w:type="dxa"/>
            <w:gridSpan w:val="8"/>
          </w:tcPr>
          <w:p w14:paraId="27A06822" w14:textId="001A79B1" w:rsidR="00025031" w:rsidRDefault="00025031" w:rsidP="00025031">
            <w:pPr>
              <w:spacing w:line="360" w:lineRule="auto"/>
            </w:pPr>
            <w:r>
              <w:rPr>
                <w:rFonts w:hint="eastAsia"/>
              </w:rPr>
              <w:t>场地资源</w:t>
            </w:r>
          </w:p>
        </w:tc>
      </w:tr>
      <w:tr w:rsidR="00025031" w14:paraId="3CDDF78E" w14:textId="77777777" w:rsidTr="00025031">
        <w:tc>
          <w:tcPr>
            <w:tcW w:w="4148" w:type="dxa"/>
            <w:gridSpan w:val="4"/>
          </w:tcPr>
          <w:p w14:paraId="3B6A050B" w14:textId="74146435" w:rsidR="00025031" w:rsidRDefault="00025031" w:rsidP="00025031">
            <w:pPr>
              <w:spacing w:line="360" w:lineRule="auto"/>
            </w:pPr>
            <w:r>
              <w:rPr>
                <w:rFonts w:hint="eastAsia"/>
              </w:rPr>
              <w:t>会议室</w:t>
            </w:r>
            <w:r w:rsidR="00C4227A">
              <w:rPr>
                <w:rFonts w:hint="eastAsia"/>
              </w:rPr>
              <w:t>，</w:t>
            </w:r>
            <w:r w:rsidR="00C4227A" w:rsidRPr="00C4227A">
              <w:rPr>
                <w:rFonts w:hint="eastAsia"/>
              </w:rPr>
              <w:t>弘毅</w:t>
            </w:r>
            <w:r w:rsidR="00C4227A" w:rsidRPr="00C4227A">
              <w:rPr>
                <w:rFonts w:hint="eastAsia"/>
              </w:rPr>
              <w:t>1-615</w:t>
            </w:r>
            <w:r w:rsidR="00C4227A" w:rsidRPr="00C4227A">
              <w:rPr>
                <w:rFonts w:hint="eastAsia"/>
              </w:rPr>
              <w:t>，弘毅</w:t>
            </w:r>
            <w:r w:rsidR="00C4227A" w:rsidRPr="00C4227A">
              <w:rPr>
                <w:rFonts w:hint="eastAsia"/>
              </w:rPr>
              <w:t>2-206</w:t>
            </w:r>
          </w:p>
        </w:tc>
        <w:tc>
          <w:tcPr>
            <w:tcW w:w="4148" w:type="dxa"/>
            <w:gridSpan w:val="4"/>
          </w:tcPr>
          <w:p w14:paraId="6D504E6F" w14:textId="77777777" w:rsidR="00025031" w:rsidRDefault="00025031" w:rsidP="00025031">
            <w:pPr>
              <w:spacing w:line="360" w:lineRule="auto"/>
            </w:pPr>
            <w:r>
              <w:rPr>
                <w:rFonts w:hint="eastAsia"/>
              </w:rPr>
              <w:t>周二</w:t>
            </w:r>
            <w:r>
              <w:t>晚，周五晚</w:t>
            </w:r>
          </w:p>
        </w:tc>
      </w:tr>
    </w:tbl>
    <w:p w14:paraId="48CFFC6A" w14:textId="506D59FE" w:rsidR="00574C23" w:rsidRDefault="00947F56">
      <w:pPr>
        <w:pStyle w:val="1"/>
      </w:pPr>
      <w:bookmarkStart w:id="134" w:name="_Toc531879218"/>
      <w:r>
        <w:rPr>
          <w:rFonts w:hint="eastAsia"/>
        </w:rPr>
        <w:lastRenderedPageBreak/>
        <w:t>8</w:t>
      </w:r>
      <w:r>
        <w:t xml:space="preserve"> </w:t>
      </w:r>
      <w:r>
        <w:rPr>
          <w:rFonts w:hint="eastAsia"/>
        </w:rPr>
        <w:t>风险管理计划</w:t>
      </w:r>
      <w:bookmarkEnd w:id="134"/>
    </w:p>
    <w:p w14:paraId="0E2243C3" w14:textId="0387CE4A" w:rsidR="00025031" w:rsidRDefault="00025031" w:rsidP="003F1F9C">
      <w:pPr>
        <w:pStyle w:val="2"/>
      </w:pPr>
      <w:bookmarkStart w:id="135" w:name="_Toc531879219"/>
      <w:r w:rsidRPr="00025031">
        <w:rPr>
          <w:rFonts w:hint="eastAsia"/>
        </w:rPr>
        <w:t>8.1</w:t>
      </w:r>
      <w:r>
        <w:rPr>
          <w:rFonts w:hint="eastAsia"/>
        </w:rPr>
        <w:t xml:space="preserve"> 风险类别定义</w:t>
      </w:r>
      <w:bookmarkEnd w:id="135"/>
    </w:p>
    <w:tbl>
      <w:tblPr>
        <w:tblW w:w="796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0"/>
        <w:gridCol w:w="1701"/>
        <w:gridCol w:w="5386"/>
      </w:tblGrid>
      <w:tr w:rsidR="00025031" w14:paraId="6FAF479E" w14:textId="77777777" w:rsidTr="00025031">
        <w:tc>
          <w:tcPr>
            <w:tcW w:w="880" w:type="dxa"/>
          </w:tcPr>
          <w:p w14:paraId="366EBE16" w14:textId="77777777" w:rsidR="00025031" w:rsidRDefault="00025031" w:rsidP="00025031">
            <w:pPr>
              <w:spacing w:line="360" w:lineRule="auto"/>
              <w:jc w:val="center"/>
              <w:rPr>
                <w:b/>
                <w:bCs/>
                <w:color w:val="000000"/>
                <w:sz w:val="24"/>
                <w:szCs w:val="21"/>
              </w:rPr>
            </w:pPr>
            <w:r>
              <w:rPr>
                <w:rFonts w:hint="eastAsia"/>
                <w:b/>
                <w:bCs/>
                <w:color w:val="000000"/>
                <w:sz w:val="24"/>
                <w:szCs w:val="21"/>
              </w:rPr>
              <w:t>序号</w:t>
            </w:r>
          </w:p>
        </w:tc>
        <w:tc>
          <w:tcPr>
            <w:tcW w:w="1701" w:type="dxa"/>
            <w:shd w:val="clear" w:color="auto" w:fill="auto"/>
          </w:tcPr>
          <w:p w14:paraId="517F24AD" w14:textId="77777777" w:rsidR="00025031" w:rsidRDefault="00025031" w:rsidP="00025031">
            <w:pPr>
              <w:spacing w:line="360" w:lineRule="auto"/>
              <w:jc w:val="center"/>
              <w:rPr>
                <w:b/>
                <w:bCs/>
                <w:color w:val="000000"/>
                <w:sz w:val="24"/>
                <w:szCs w:val="21"/>
              </w:rPr>
            </w:pPr>
            <w:r>
              <w:rPr>
                <w:rFonts w:hint="eastAsia"/>
                <w:b/>
                <w:bCs/>
                <w:color w:val="000000"/>
                <w:sz w:val="24"/>
                <w:szCs w:val="21"/>
              </w:rPr>
              <w:t>风险类别</w:t>
            </w:r>
          </w:p>
        </w:tc>
        <w:tc>
          <w:tcPr>
            <w:tcW w:w="5386" w:type="dxa"/>
          </w:tcPr>
          <w:p w14:paraId="15AED85E" w14:textId="77777777" w:rsidR="00025031" w:rsidRDefault="00025031" w:rsidP="00025031">
            <w:pPr>
              <w:spacing w:line="360" w:lineRule="auto"/>
              <w:jc w:val="center"/>
              <w:rPr>
                <w:b/>
                <w:bCs/>
                <w:color w:val="000000"/>
                <w:sz w:val="24"/>
                <w:szCs w:val="21"/>
              </w:rPr>
            </w:pPr>
            <w:r>
              <w:rPr>
                <w:rFonts w:hint="eastAsia"/>
                <w:b/>
                <w:bCs/>
                <w:color w:val="000000"/>
                <w:sz w:val="24"/>
                <w:szCs w:val="21"/>
              </w:rPr>
              <w:t>描述</w:t>
            </w:r>
          </w:p>
        </w:tc>
      </w:tr>
      <w:tr w:rsidR="00025031" w14:paraId="44A063C6" w14:textId="77777777" w:rsidTr="00025031">
        <w:tc>
          <w:tcPr>
            <w:tcW w:w="880" w:type="dxa"/>
            <w:vAlign w:val="center"/>
          </w:tcPr>
          <w:p w14:paraId="325B5E74" w14:textId="77777777" w:rsidR="00025031" w:rsidRDefault="00025031" w:rsidP="00025031">
            <w:pPr>
              <w:spacing w:line="360" w:lineRule="auto"/>
              <w:jc w:val="center"/>
              <w:rPr>
                <w:szCs w:val="21"/>
              </w:rPr>
            </w:pPr>
            <w:r>
              <w:rPr>
                <w:rFonts w:hint="eastAsia"/>
                <w:szCs w:val="21"/>
              </w:rPr>
              <w:t>1</w:t>
            </w:r>
          </w:p>
        </w:tc>
        <w:tc>
          <w:tcPr>
            <w:tcW w:w="1701" w:type="dxa"/>
            <w:shd w:val="clear" w:color="auto" w:fill="auto"/>
            <w:vAlign w:val="center"/>
          </w:tcPr>
          <w:p w14:paraId="76434AE6" w14:textId="77777777" w:rsidR="00025031" w:rsidRDefault="00025031" w:rsidP="00025031">
            <w:pPr>
              <w:spacing w:line="360" w:lineRule="auto"/>
              <w:jc w:val="center"/>
              <w:rPr>
                <w:szCs w:val="21"/>
              </w:rPr>
            </w:pPr>
            <w:r>
              <w:rPr>
                <w:rFonts w:hint="eastAsia"/>
                <w:szCs w:val="21"/>
              </w:rPr>
              <w:t>技术风险</w:t>
            </w:r>
          </w:p>
        </w:tc>
        <w:tc>
          <w:tcPr>
            <w:tcW w:w="5386" w:type="dxa"/>
          </w:tcPr>
          <w:p w14:paraId="0E9D53B1" w14:textId="77777777" w:rsidR="00025031" w:rsidRDefault="00025031" w:rsidP="00025031">
            <w:pPr>
              <w:spacing w:line="360" w:lineRule="auto"/>
              <w:rPr>
                <w:szCs w:val="21"/>
              </w:rPr>
            </w:pPr>
            <w:r>
              <w:rPr>
                <w:szCs w:val="21"/>
              </w:rPr>
              <w:t>通常包括</w:t>
            </w:r>
            <w:r>
              <w:rPr>
                <w:rFonts w:hint="eastAsia"/>
                <w:szCs w:val="21"/>
              </w:rPr>
              <w:t>范围定义、需求定义、估算、假设、制约因素、技术过程、技术、技术联系等方面</w:t>
            </w:r>
          </w:p>
        </w:tc>
      </w:tr>
      <w:tr w:rsidR="00025031" w14:paraId="5BB508EC" w14:textId="77777777" w:rsidTr="00025031">
        <w:tc>
          <w:tcPr>
            <w:tcW w:w="880" w:type="dxa"/>
            <w:vAlign w:val="center"/>
          </w:tcPr>
          <w:p w14:paraId="58207ECA" w14:textId="77777777" w:rsidR="00025031" w:rsidRDefault="00025031" w:rsidP="00025031">
            <w:pPr>
              <w:spacing w:line="360" w:lineRule="auto"/>
              <w:jc w:val="center"/>
              <w:rPr>
                <w:szCs w:val="21"/>
              </w:rPr>
            </w:pPr>
            <w:r>
              <w:rPr>
                <w:rFonts w:hint="eastAsia"/>
                <w:szCs w:val="21"/>
              </w:rPr>
              <w:t>2</w:t>
            </w:r>
          </w:p>
        </w:tc>
        <w:tc>
          <w:tcPr>
            <w:tcW w:w="1701" w:type="dxa"/>
            <w:shd w:val="clear" w:color="auto" w:fill="auto"/>
            <w:vAlign w:val="center"/>
          </w:tcPr>
          <w:p w14:paraId="71ACFFBE" w14:textId="77777777" w:rsidR="00025031" w:rsidRDefault="00025031" w:rsidP="00025031">
            <w:pPr>
              <w:spacing w:line="360" w:lineRule="auto"/>
              <w:jc w:val="center"/>
              <w:rPr>
                <w:szCs w:val="21"/>
              </w:rPr>
            </w:pPr>
            <w:r>
              <w:rPr>
                <w:rFonts w:hint="eastAsia"/>
                <w:szCs w:val="21"/>
              </w:rPr>
              <w:t>管理风险</w:t>
            </w:r>
          </w:p>
        </w:tc>
        <w:tc>
          <w:tcPr>
            <w:tcW w:w="5386" w:type="dxa"/>
          </w:tcPr>
          <w:p w14:paraId="14DC1F9A" w14:textId="77777777" w:rsidR="00025031" w:rsidRDefault="00025031" w:rsidP="00025031">
            <w:pPr>
              <w:spacing w:line="360" w:lineRule="auto"/>
              <w:rPr>
                <w:szCs w:val="21"/>
              </w:rPr>
            </w:pPr>
            <w:r>
              <w:rPr>
                <w:szCs w:val="21"/>
              </w:rPr>
              <w:t>通常</w:t>
            </w:r>
            <w:r>
              <w:rPr>
                <w:rFonts w:hint="eastAsia"/>
                <w:szCs w:val="21"/>
              </w:rPr>
              <w:t>包括项目管理、项目组合管理、运营管理、组织、提供资源、沟通等方面</w:t>
            </w:r>
          </w:p>
        </w:tc>
      </w:tr>
      <w:tr w:rsidR="00025031" w14:paraId="7542717D" w14:textId="77777777" w:rsidTr="00025031">
        <w:tc>
          <w:tcPr>
            <w:tcW w:w="880" w:type="dxa"/>
            <w:vAlign w:val="center"/>
          </w:tcPr>
          <w:p w14:paraId="4B24257E" w14:textId="77777777" w:rsidR="00025031" w:rsidRDefault="00025031" w:rsidP="00025031">
            <w:pPr>
              <w:spacing w:line="360" w:lineRule="auto"/>
              <w:jc w:val="center"/>
              <w:rPr>
                <w:szCs w:val="21"/>
              </w:rPr>
            </w:pPr>
            <w:r>
              <w:rPr>
                <w:rFonts w:hint="eastAsia"/>
                <w:szCs w:val="21"/>
              </w:rPr>
              <w:t>3</w:t>
            </w:r>
          </w:p>
        </w:tc>
        <w:tc>
          <w:tcPr>
            <w:tcW w:w="1701" w:type="dxa"/>
            <w:shd w:val="clear" w:color="auto" w:fill="auto"/>
            <w:vAlign w:val="center"/>
          </w:tcPr>
          <w:p w14:paraId="44BF31DC" w14:textId="77777777" w:rsidR="00025031" w:rsidRDefault="00025031" w:rsidP="00025031">
            <w:pPr>
              <w:spacing w:line="360" w:lineRule="auto"/>
              <w:jc w:val="center"/>
              <w:rPr>
                <w:szCs w:val="21"/>
              </w:rPr>
            </w:pPr>
            <w:r>
              <w:rPr>
                <w:rFonts w:hint="eastAsia"/>
                <w:szCs w:val="21"/>
              </w:rPr>
              <w:t>商业风险</w:t>
            </w:r>
          </w:p>
        </w:tc>
        <w:tc>
          <w:tcPr>
            <w:tcW w:w="5386" w:type="dxa"/>
          </w:tcPr>
          <w:p w14:paraId="75E88BA7" w14:textId="77777777" w:rsidR="00025031" w:rsidRDefault="00025031" w:rsidP="00025031">
            <w:pPr>
              <w:spacing w:line="360" w:lineRule="auto"/>
              <w:rPr>
                <w:szCs w:val="21"/>
              </w:rPr>
            </w:pPr>
            <w:r>
              <w:rPr>
                <w:szCs w:val="21"/>
              </w:rPr>
              <w:t>通常包括</w:t>
            </w:r>
            <w:r>
              <w:rPr>
                <w:rFonts w:hint="eastAsia"/>
                <w:szCs w:val="21"/>
              </w:rPr>
              <w:t>采购、客户稳定性等方面</w:t>
            </w:r>
          </w:p>
        </w:tc>
      </w:tr>
      <w:tr w:rsidR="00025031" w14:paraId="198E387C" w14:textId="77777777" w:rsidTr="00025031">
        <w:tc>
          <w:tcPr>
            <w:tcW w:w="880" w:type="dxa"/>
            <w:vAlign w:val="center"/>
          </w:tcPr>
          <w:p w14:paraId="1108B0F0" w14:textId="77777777" w:rsidR="00025031" w:rsidRDefault="00025031" w:rsidP="00025031">
            <w:pPr>
              <w:spacing w:line="360" w:lineRule="auto"/>
              <w:jc w:val="center"/>
              <w:rPr>
                <w:szCs w:val="21"/>
              </w:rPr>
            </w:pPr>
            <w:r>
              <w:rPr>
                <w:rFonts w:hint="eastAsia"/>
                <w:szCs w:val="21"/>
              </w:rPr>
              <w:t>4</w:t>
            </w:r>
          </w:p>
        </w:tc>
        <w:tc>
          <w:tcPr>
            <w:tcW w:w="1701" w:type="dxa"/>
            <w:shd w:val="clear" w:color="auto" w:fill="auto"/>
            <w:vAlign w:val="center"/>
          </w:tcPr>
          <w:p w14:paraId="1578A9A7" w14:textId="77777777" w:rsidR="00025031" w:rsidRDefault="00025031" w:rsidP="00025031">
            <w:pPr>
              <w:spacing w:line="360" w:lineRule="auto"/>
              <w:jc w:val="center"/>
              <w:rPr>
                <w:szCs w:val="21"/>
              </w:rPr>
            </w:pPr>
            <w:r>
              <w:rPr>
                <w:rFonts w:hint="eastAsia"/>
                <w:szCs w:val="21"/>
              </w:rPr>
              <w:t>外部风险</w:t>
            </w:r>
          </w:p>
        </w:tc>
        <w:tc>
          <w:tcPr>
            <w:tcW w:w="5386" w:type="dxa"/>
          </w:tcPr>
          <w:p w14:paraId="51112390" w14:textId="77777777" w:rsidR="00025031" w:rsidRDefault="00025031" w:rsidP="00025031">
            <w:pPr>
              <w:spacing w:line="360" w:lineRule="auto"/>
              <w:rPr>
                <w:szCs w:val="21"/>
              </w:rPr>
            </w:pPr>
            <w:r>
              <w:rPr>
                <w:rFonts w:hint="eastAsia"/>
                <w:szCs w:val="21"/>
              </w:rPr>
              <w:t>通常包括法律、地点、设施、天气、竞争、监管等方面</w:t>
            </w:r>
          </w:p>
        </w:tc>
      </w:tr>
    </w:tbl>
    <w:p w14:paraId="6807DCD3" w14:textId="3650297C" w:rsidR="00025031" w:rsidRDefault="00025031" w:rsidP="003F1F9C">
      <w:pPr>
        <w:pStyle w:val="2"/>
      </w:pPr>
      <w:bookmarkStart w:id="136" w:name="_Toc531879220"/>
      <w:r w:rsidRPr="00025031">
        <w:rPr>
          <w:rFonts w:hint="eastAsia"/>
        </w:rPr>
        <w:t>8.2</w:t>
      </w:r>
      <w:r>
        <w:t xml:space="preserve"> </w:t>
      </w:r>
      <w:r>
        <w:rPr>
          <w:rFonts w:hint="eastAsia"/>
        </w:rPr>
        <w:t>风险概率和影响定义</w:t>
      </w:r>
      <w:bookmarkEnd w:id="136"/>
    </w:p>
    <w:tbl>
      <w:tblPr>
        <w:tblW w:w="80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1191"/>
        <w:gridCol w:w="1302"/>
        <w:gridCol w:w="1101"/>
        <w:gridCol w:w="1811"/>
        <w:gridCol w:w="1507"/>
      </w:tblGrid>
      <w:tr w:rsidR="00025031" w14:paraId="6CCAB22C" w14:textId="77777777" w:rsidTr="00FB6D90">
        <w:trPr>
          <w:trHeight w:val="510"/>
          <w:jc w:val="center"/>
        </w:trPr>
        <w:tc>
          <w:tcPr>
            <w:tcW w:w="1134" w:type="dxa"/>
            <w:shd w:val="clear" w:color="auto" w:fill="auto"/>
            <w:vAlign w:val="center"/>
          </w:tcPr>
          <w:p w14:paraId="077C9BA9" w14:textId="77777777" w:rsidR="00025031" w:rsidRDefault="00025031" w:rsidP="00025031">
            <w:pPr>
              <w:spacing w:line="360" w:lineRule="auto"/>
              <w:rPr>
                <w:szCs w:val="21"/>
              </w:rPr>
            </w:pPr>
          </w:p>
        </w:tc>
        <w:tc>
          <w:tcPr>
            <w:tcW w:w="1191" w:type="dxa"/>
            <w:shd w:val="clear" w:color="auto" w:fill="auto"/>
            <w:vAlign w:val="center"/>
          </w:tcPr>
          <w:p w14:paraId="526C62E8" w14:textId="77777777" w:rsidR="00025031" w:rsidRDefault="00025031" w:rsidP="00025031">
            <w:pPr>
              <w:spacing w:line="360" w:lineRule="auto"/>
              <w:jc w:val="center"/>
              <w:rPr>
                <w:b/>
                <w:bCs/>
                <w:color w:val="000000"/>
                <w:sz w:val="24"/>
                <w:szCs w:val="21"/>
              </w:rPr>
            </w:pPr>
            <w:r>
              <w:rPr>
                <w:rFonts w:hint="eastAsia"/>
                <w:b/>
                <w:bCs/>
                <w:color w:val="000000"/>
                <w:sz w:val="24"/>
                <w:szCs w:val="21"/>
              </w:rPr>
              <w:t>定性描述</w:t>
            </w:r>
          </w:p>
        </w:tc>
        <w:tc>
          <w:tcPr>
            <w:tcW w:w="1302" w:type="dxa"/>
            <w:shd w:val="clear" w:color="auto" w:fill="auto"/>
            <w:vAlign w:val="center"/>
          </w:tcPr>
          <w:p w14:paraId="231B472F" w14:textId="77777777" w:rsidR="00025031" w:rsidRDefault="00025031" w:rsidP="00025031">
            <w:pPr>
              <w:spacing w:line="360" w:lineRule="auto"/>
              <w:jc w:val="center"/>
              <w:rPr>
                <w:b/>
                <w:bCs/>
                <w:color w:val="000000"/>
                <w:sz w:val="24"/>
                <w:szCs w:val="21"/>
              </w:rPr>
            </w:pPr>
            <w:r>
              <w:rPr>
                <w:rFonts w:hint="eastAsia"/>
                <w:b/>
                <w:bCs/>
                <w:color w:val="000000"/>
                <w:sz w:val="24"/>
                <w:szCs w:val="21"/>
              </w:rPr>
              <w:t>进度</w:t>
            </w:r>
          </w:p>
        </w:tc>
        <w:tc>
          <w:tcPr>
            <w:tcW w:w="1101" w:type="dxa"/>
            <w:shd w:val="clear" w:color="auto" w:fill="auto"/>
            <w:vAlign w:val="center"/>
          </w:tcPr>
          <w:p w14:paraId="688694F0" w14:textId="77777777" w:rsidR="00025031" w:rsidRDefault="00025031" w:rsidP="00025031">
            <w:pPr>
              <w:spacing w:line="360" w:lineRule="auto"/>
              <w:jc w:val="center"/>
              <w:rPr>
                <w:b/>
                <w:bCs/>
                <w:color w:val="000000"/>
                <w:sz w:val="24"/>
                <w:szCs w:val="21"/>
              </w:rPr>
            </w:pPr>
            <w:r>
              <w:rPr>
                <w:rFonts w:hint="eastAsia"/>
                <w:b/>
                <w:bCs/>
                <w:color w:val="000000"/>
                <w:sz w:val="24"/>
                <w:szCs w:val="21"/>
              </w:rPr>
              <w:t>成本</w:t>
            </w:r>
          </w:p>
        </w:tc>
        <w:tc>
          <w:tcPr>
            <w:tcW w:w="1811" w:type="dxa"/>
            <w:shd w:val="clear" w:color="auto" w:fill="auto"/>
            <w:vAlign w:val="center"/>
          </w:tcPr>
          <w:p w14:paraId="0E0CA43E" w14:textId="77777777" w:rsidR="00025031" w:rsidRDefault="00025031" w:rsidP="00025031">
            <w:pPr>
              <w:spacing w:line="360" w:lineRule="auto"/>
              <w:jc w:val="center"/>
              <w:rPr>
                <w:b/>
                <w:bCs/>
                <w:color w:val="000000"/>
                <w:sz w:val="24"/>
                <w:szCs w:val="21"/>
              </w:rPr>
            </w:pPr>
            <w:r>
              <w:rPr>
                <w:rFonts w:hint="eastAsia"/>
                <w:b/>
                <w:bCs/>
                <w:color w:val="000000"/>
                <w:sz w:val="24"/>
                <w:szCs w:val="21"/>
              </w:rPr>
              <w:t>质量</w:t>
            </w:r>
          </w:p>
        </w:tc>
        <w:tc>
          <w:tcPr>
            <w:tcW w:w="1507" w:type="dxa"/>
            <w:shd w:val="clear" w:color="auto" w:fill="auto"/>
            <w:vAlign w:val="center"/>
          </w:tcPr>
          <w:p w14:paraId="160584F7" w14:textId="77777777" w:rsidR="00025031" w:rsidRDefault="00025031" w:rsidP="00025031">
            <w:pPr>
              <w:spacing w:line="360" w:lineRule="auto"/>
              <w:jc w:val="center"/>
              <w:rPr>
                <w:b/>
                <w:bCs/>
                <w:color w:val="000000"/>
                <w:sz w:val="24"/>
                <w:szCs w:val="21"/>
              </w:rPr>
            </w:pPr>
            <w:r>
              <w:rPr>
                <w:rFonts w:hint="eastAsia"/>
                <w:b/>
                <w:bCs/>
                <w:color w:val="000000"/>
                <w:sz w:val="24"/>
                <w:szCs w:val="21"/>
              </w:rPr>
              <w:t>范围</w:t>
            </w:r>
          </w:p>
        </w:tc>
      </w:tr>
      <w:tr w:rsidR="00025031" w14:paraId="75FDA881" w14:textId="77777777" w:rsidTr="00FB6D90">
        <w:trPr>
          <w:trHeight w:val="510"/>
          <w:jc w:val="center"/>
        </w:trPr>
        <w:tc>
          <w:tcPr>
            <w:tcW w:w="1134" w:type="dxa"/>
            <w:vMerge w:val="restart"/>
            <w:shd w:val="clear" w:color="auto" w:fill="auto"/>
            <w:vAlign w:val="center"/>
          </w:tcPr>
          <w:p w14:paraId="372235E6" w14:textId="77777777" w:rsidR="00025031" w:rsidRPr="008F06CB" w:rsidRDefault="00025031" w:rsidP="00025031">
            <w:pPr>
              <w:spacing w:line="360" w:lineRule="auto"/>
              <w:jc w:val="center"/>
              <w:rPr>
                <w:b/>
                <w:bCs/>
                <w:sz w:val="24"/>
                <w:szCs w:val="24"/>
              </w:rPr>
            </w:pPr>
            <w:r w:rsidRPr="008F06CB">
              <w:rPr>
                <w:rFonts w:hint="eastAsia"/>
                <w:b/>
                <w:bCs/>
                <w:sz w:val="24"/>
                <w:szCs w:val="24"/>
              </w:rPr>
              <w:t>影响</w:t>
            </w:r>
          </w:p>
        </w:tc>
        <w:tc>
          <w:tcPr>
            <w:tcW w:w="1191" w:type="dxa"/>
            <w:shd w:val="clear" w:color="auto" w:fill="auto"/>
            <w:vAlign w:val="center"/>
          </w:tcPr>
          <w:p w14:paraId="367A9265" w14:textId="77777777" w:rsidR="00025031" w:rsidRDefault="00025031" w:rsidP="00025031">
            <w:pPr>
              <w:spacing w:line="360" w:lineRule="auto"/>
              <w:rPr>
                <w:szCs w:val="21"/>
              </w:rPr>
            </w:pPr>
            <w:r>
              <w:rPr>
                <w:rFonts w:hint="eastAsia"/>
                <w:szCs w:val="21"/>
              </w:rPr>
              <w:t>高</w:t>
            </w:r>
          </w:p>
        </w:tc>
        <w:tc>
          <w:tcPr>
            <w:tcW w:w="1302" w:type="dxa"/>
            <w:shd w:val="clear" w:color="auto" w:fill="auto"/>
            <w:vAlign w:val="center"/>
          </w:tcPr>
          <w:p w14:paraId="174EFE5E" w14:textId="3B81ABEC" w:rsidR="00025031" w:rsidRDefault="00025031" w:rsidP="00025031">
            <w:pPr>
              <w:spacing w:line="360" w:lineRule="auto"/>
              <w:rPr>
                <w:szCs w:val="21"/>
              </w:rPr>
            </w:pPr>
            <w:r>
              <w:rPr>
                <w:rFonts w:hint="eastAsia"/>
                <w:szCs w:val="21"/>
              </w:rPr>
              <w:t>进度延期</w:t>
            </w:r>
            <w:r w:rsidR="00FB6D90">
              <w:rPr>
                <w:rFonts w:hint="eastAsia"/>
                <w:szCs w:val="21"/>
              </w:rPr>
              <w:t>时间在</w:t>
            </w:r>
            <w:r w:rsidR="00FB6D90">
              <w:rPr>
                <w:rFonts w:hint="eastAsia"/>
                <w:szCs w:val="21"/>
              </w:rPr>
              <w:t>1</w:t>
            </w:r>
            <w:r>
              <w:rPr>
                <w:rFonts w:hint="eastAsia"/>
                <w:szCs w:val="21"/>
              </w:rPr>
              <w:t>个月以上</w:t>
            </w:r>
          </w:p>
        </w:tc>
        <w:tc>
          <w:tcPr>
            <w:tcW w:w="1101" w:type="dxa"/>
            <w:shd w:val="clear" w:color="auto" w:fill="auto"/>
            <w:vAlign w:val="center"/>
          </w:tcPr>
          <w:p w14:paraId="4C810F2D" w14:textId="77777777" w:rsidR="00025031" w:rsidRDefault="00025031" w:rsidP="00025031">
            <w:pPr>
              <w:spacing w:line="360" w:lineRule="auto"/>
              <w:rPr>
                <w:szCs w:val="21"/>
              </w:rPr>
            </w:pPr>
            <w:r>
              <w:rPr>
                <w:rFonts w:hint="eastAsia"/>
                <w:szCs w:val="21"/>
              </w:rPr>
              <w:t>成本超支</w:t>
            </w:r>
            <w:r>
              <w:rPr>
                <w:szCs w:val="21"/>
              </w:rPr>
              <w:t>20%</w:t>
            </w:r>
          </w:p>
        </w:tc>
        <w:tc>
          <w:tcPr>
            <w:tcW w:w="1811" w:type="dxa"/>
            <w:shd w:val="clear" w:color="auto" w:fill="auto"/>
            <w:vAlign w:val="center"/>
          </w:tcPr>
          <w:p w14:paraId="0E2FFF93" w14:textId="1A8167C7" w:rsidR="00025031" w:rsidRDefault="00025031" w:rsidP="00025031">
            <w:pPr>
              <w:spacing w:line="360" w:lineRule="auto"/>
              <w:rPr>
                <w:szCs w:val="21"/>
              </w:rPr>
            </w:pPr>
            <w:r>
              <w:rPr>
                <w:rFonts w:hint="eastAsia"/>
                <w:szCs w:val="21"/>
              </w:rPr>
              <w:t>项目</w:t>
            </w:r>
            <w:r w:rsidR="00FB6D90">
              <w:rPr>
                <w:rFonts w:hint="eastAsia"/>
                <w:szCs w:val="21"/>
              </w:rPr>
              <w:t>明确表示项目与实际目标偏差非常大</w:t>
            </w:r>
          </w:p>
        </w:tc>
        <w:tc>
          <w:tcPr>
            <w:tcW w:w="1507" w:type="dxa"/>
            <w:shd w:val="clear" w:color="auto" w:fill="auto"/>
            <w:vAlign w:val="center"/>
          </w:tcPr>
          <w:p w14:paraId="626C7627" w14:textId="028B0317" w:rsidR="00025031" w:rsidRDefault="00025031" w:rsidP="00025031">
            <w:pPr>
              <w:spacing w:line="360" w:lineRule="auto"/>
              <w:rPr>
                <w:szCs w:val="21"/>
              </w:rPr>
            </w:pPr>
            <w:r>
              <w:rPr>
                <w:rFonts w:hint="eastAsia"/>
                <w:szCs w:val="21"/>
              </w:rPr>
              <w:t>每月变更大于</w:t>
            </w:r>
            <w:r w:rsidR="00FB6D90">
              <w:rPr>
                <w:rFonts w:hint="eastAsia"/>
                <w:szCs w:val="21"/>
              </w:rPr>
              <w:t>8</w:t>
            </w:r>
            <w:r>
              <w:rPr>
                <w:rFonts w:hint="eastAsia"/>
                <w:szCs w:val="21"/>
              </w:rPr>
              <w:t>起</w:t>
            </w:r>
          </w:p>
        </w:tc>
      </w:tr>
      <w:tr w:rsidR="00025031" w14:paraId="4399C055" w14:textId="77777777" w:rsidTr="00FB6D90">
        <w:trPr>
          <w:trHeight w:val="510"/>
          <w:jc w:val="center"/>
        </w:trPr>
        <w:tc>
          <w:tcPr>
            <w:tcW w:w="1134" w:type="dxa"/>
            <w:vMerge/>
            <w:shd w:val="clear" w:color="auto" w:fill="auto"/>
            <w:vAlign w:val="center"/>
          </w:tcPr>
          <w:p w14:paraId="1F36641C" w14:textId="77777777" w:rsidR="00025031" w:rsidRDefault="00025031" w:rsidP="00025031">
            <w:pPr>
              <w:spacing w:line="360" w:lineRule="auto"/>
              <w:rPr>
                <w:szCs w:val="21"/>
              </w:rPr>
            </w:pPr>
          </w:p>
        </w:tc>
        <w:tc>
          <w:tcPr>
            <w:tcW w:w="1191" w:type="dxa"/>
            <w:shd w:val="clear" w:color="auto" w:fill="auto"/>
            <w:vAlign w:val="center"/>
          </w:tcPr>
          <w:p w14:paraId="04AB5AC5" w14:textId="77777777" w:rsidR="00025031" w:rsidRDefault="00025031" w:rsidP="00025031">
            <w:pPr>
              <w:spacing w:line="360" w:lineRule="auto"/>
              <w:rPr>
                <w:szCs w:val="21"/>
              </w:rPr>
            </w:pPr>
            <w:r>
              <w:rPr>
                <w:rFonts w:hint="eastAsia"/>
                <w:szCs w:val="21"/>
              </w:rPr>
              <w:t>中</w:t>
            </w:r>
          </w:p>
        </w:tc>
        <w:tc>
          <w:tcPr>
            <w:tcW w:w="1302" w:type="dxa"/>
            <w:shd w:val="clear" w:color="auto" w:fill="auto"/>
            <w:vAlign w:val="center"/>
          </w:tcPr>
          <w:p w14:paraId="3CC5EDD1" w14:textId="7B7B06AD" w:rsidR="00025031" w:rsidRDefault="00025031" w:rsidP="00025031">
            <w:pPr>
              <w:spacing w:line="360" w:lineRule="auto"/>
              <w:rPr>
                <w:szCs w:val="21"/>
              </w:rPr>
            </w:pPr>
            <w:r>
              <w:rPr>
                <w:rFonts w:hint="eastAsia"/>
                <w:szCs w:val="21"/>
              </w:rPr>
              <w:t>进度延期</w:t>
            </w:r>
            <w:r w:rsidR="00FB6D90">
              <w:rPr>
                <w:rFonts w:hint="eastAsia"/>
                <w:szCs w:val="21"/>
              </w:rPr>
              <w:t>时间在半个月至一个月</w:t>
            </w:r>
          </w:p>
        </w:tc>
        <w:tc>
          <w:tcPr>
            <w:tcW w:w="1101" w:type="dxa"/>
            <w:shd w:val="clear" w:color="auto" w:fill="auto"/>
            <w:vAlign w:val="center"/>
          </w:tcPr>
          <w:p w14:paraId="104131E3" w14:textId="77777777" w:rsidR="00025031" w:rsidRDefault="00025031" w:rsidP="00025031">
            <w:pPr>
              <w:spacing w:line="360" w:lineRule="auto"/>
              <w:rPr>
                <w:szCs w:val="21"/>
              </w:rPr>
            </w:pPr>
            <w:r>
              <w:rPr>
                <w:rFonts w:hint="eastAsia"/>
                <w:szCs w:val="21"/>
              </w:rPr>
              <w:t>成本超支</w:t>
            </w:r>
            <w:r>
              <w:rPr>
                <w:szCs w:val="21"/>
              </w:rPr>
              <w:t>10%</w:t>
            </w:r>
            <w:r>
              <w:rPr>
                <w:rFonts w:hint="eastAsia"/>
                <w:szCs w:val="21"/>
              </w:rPr>
              <w:t>～</w:t>
            </w:r>
            <w:r>
              <w:rPr>
                <w:szCs w:val="21"/>
              </w:rPr>
              <w:t>20%</w:t>
            </w:r>
          </w:p>
        </w:tc>
        <w:tc>
          <w:tcPr>
            <w:tcW w:w="1811" w:type="dxa"/>
            <w:shd w:val="clear" w:color="auto" w:fill="auto"/>
            <w:vAlign w:val="center"/>
          </w:tcPr>
          <w:p w14:paraId="30238577" w14:textId="6ED45561" w:rsidR="00025031" w:rsidRDefault="00FB6D90" w:rsidP="00025031">
            <w:pPr>
              <w:spacing w:line="360" w:lineRule="auto"/>
              <w:rPr>
                <w:szCs w:val="21"/>
              </w:rPr>
            </w:pPr>
            <w:r>
              <w:rPr>
                <w:rFonts w:hint="eastAsia"/>
                <w:szCs w:val="21"/>
              </w:rPr>
              <w:t>客户明确表示</w:t>
            </w:r>
            <w:r w:rsidRPr="00FB6D90">
              <w:rPr>
                <w:rFonts w:hint="eastAsia"/>
                <w:szCs w:val="21"/>
              </w:rPr>
              <w:t>项目与实际目标偏差</w:t>
            </w:r>
            <w:r>
              <w:rPr>
                <w:rFonts w:hint="eastAsia"/>
                <w:szCs w:val="21"/>
              </w:rPr>
              <w:t>大</w:t>
            </w:r>
          </w:p>
        </w:tc>
        <w:tc>
          <w:tcPr>
            <w:tcW w:w="1507" w:type="dxa"/>
            <w:shd w:val="clear" w:color="auto" w:fill="auto"/>
            <w:vAlign w:val="center"/>
          </w:tcPr>
          <w:p w14:paraId="5DC40251" w14:textId="4F8340F6" w:rsidR="00025031" w:rsidRDefault="00025031" w:rsidP="00025031">
            <w:pPr>
              <w:spacing w:line="360" w:lineRule="auto"/>
              <w:rPr>
                <w:szCs w:val="21"/>
              </w:rPr>
            </w:pPr>
            <w:r>
              <w:rPr>
                <w:rFonts w:hint="eastAsia"/>
                <w:szCs w:val="21"/>
              </w:rPr>
              <w:t>每月</w:t>
            </w:r>
            <w:r w:rsidR="00FB6D90">
              <w:rPr>
                <w:rFonts w:hint="eastAsia"/>
                <w:szCs w:val="21"/>
              </w:rPr>
              <w:t>大于</w:t>
            </w:r>
            <w:r w:rsidR="00FB6D90">
              <w:rPr>
                <w:rFonts w:hint="eastAsia"/>
                <w:szCs w:val="21"/>
              </w:rPr>
              <w:t>3</w:t>
            </w:r>
            <w:r>
              <w:rPr>
                <w:rFonts w:hint="eastAsia"/>
                <w:szCs w:val="21"/>
              </w:rPr>
              <w:t>起</w:t>
            </w:r>
            <w:r w:rsidR="00FB6D90">
              <w:rPr>
                <w:rFonts w:hint="eastAsia"/>
                <w:szCs w:val="21"/>
              </w:rPr>
              <w:t>小于</w:t>
            </w:r>
            <w:r w:rsidR="00FB6D90">
              <w:rPr>
                <w:rFonts w:hint="eastAsia"/>
                <w:szCs w:val="21"/>
              </w:rPr>
              <w:t>8</w:t>
            </w:r>
            <w:r w:rsidR="00FB6D90">
              <w:rPr>
                <w:rFonts w:hint="eastAsia"/>
                <w:szCs w:val="21"/>
              </w:rPr>
              <w:t>起</w:t>
            </w:r>
          </w:p>
        </w:tc>
      </w:tr>
      <w:tr w:rsidR="00025031" w14:paraId="62C49C6A" w14:textId="77777777" w:rsidTr="00FB6D90">
        <w:trPr>
          <w:trHeight w:val="720"/>
          <w:jc w:val="center"/>
        </w:trPr>
        <w:tc>
          <w:tcPr>
            <w:tcW w:w="1134" w:type="dxa"/>
            <w:vMerge/>
            <w:shd w:val="clear" w:color="auto" w:fill="auto"/>
            <w:vAlign w:val="center"/>
          </w:tcPr>
          <w:p w14:paraId="7C744DB9" w14:textId="77777777" w:rsidR="00025031" w:rsidRDefault="00025031" w:rsidP="00025031">
            <w:pPr>
              <w:spacing w:line="360" w:lineRule="auto"/>
              <w:rPr>
                <w:szCs w:val="21"/>
              </w:rPr>
            </w:pPr>
          </w:p>
        </w:tc>
        <w:tc>
          <w:tcPr>
            <w:tcW w:w="1191" w:type="dxa"/>
            <w:shd w:val="clear" w:color="auto" w:fill="auto"/>
            <w:vAlign w:val="center"/>
          </w:tcPr>
          <w:p w14:paraId="14D6B20A" w14:textId="77777777" w:rsidR="00025031" w:rsidRDefault="00025031" w:rsidP="00025031">
            <w:pPr>
              <w:spacing w:line="360" w:lineRule="auto"/>
              <w:rPr>
                <w:szCs w:val="21"/>
              </w:rPr>
            </w:pPr>
            <w:r>
              <w:rPr>
                <w:rFonts w:hint="eastAsia"/>
                <w:szCs w:val="21"/>
              </w:rPr>
              <w:t>低</w:t>
            </w:r>
          </w:p>
        </w:tc>
        <w:tc>
          <w:tcPr>
            <w:tcW w:w="1302" w:type="dxa"/>
            <w:shd w:val="clear" w:color="auto" w:fill="auto"/>
            <w:vAlign w:val="center"/>
          </w:tcPr>
          <w:p w14:paraId="0B78D89E" w14:textId="57A1769C" w:rsidR="00025031" w:rsidRDefault="00025031" w:rsidP="00025031">
            <w:pPr>
              <w:spacing w:line="360" w:lineRule="auto"/>
              <w:rPr>
                <w:szCs w:val="21"/>
              </w:rPr>
            </w:pPr>
            <w:r>
              <w:rPr>
                <w:rFonts w:hint="eastAsia"/>
                <w:szCs w:val="21"/>
              </w:rPr>
              <w:t>进度延期</w:t>
            </w:r>
            <w:r w:rsidR="00FB6D90">
              <w:rPr>
                <w:rFonts w:hint="eastAsia"/>
                <w:szCs w:val="21"/>
              </w:rPr>
              <w:t>时间在</w:t>
            </w:r>
            <w:r>
              <w:rPr>
                <w:rFonts w:hint="eastAsia"/>
                <w:szCs w:val="21"/>
              </w:rPr>
              <w:t>一周以内</w:t>
            </w:r>
          </w:p>
        </w:tc>
        <w:tc>
          <w:tcPr>
            <w:tcW w:w="1101" w:type="dxa"/>
            <w:shd w:val="clear" w:color="auto" w:fill="auto"/>
            <w:vAlign w:val="center"/>
          </w:tcPr>
          <w:p w14:paraId="361AD49B" w14:textId="5919CAE2" w:rsidR="00025031" w:rsidRDefault="00025031" w:rsidP="00025031">
            <w:pPr>
              <w:spacing w:line="360" w:lineRule="auto"/>
              <w:rPr>
                <w:szCs w:val="21"/>
              </w:rPr>
            </w:pPr>
            <w:r>
              <w:rPr>
                <w:rFonts w:hint="eastAsia"/>
                <w:szCs w:val="21"/>
              </w:rPr>
              <w:t>成本超支小于</w:t>
            </w:r>
            <w:r w:rsidR="00FB6D90">
              <w:rPr>
                <w:rFonts w:hint="eastAsia"/>
                <w:szCs w:val="21"/>
              </w:rPr>
              <w:t>10</w:t>
            </w:r>
            <w:r>
              <w:rPr>
                <w:szCs w:val="21"/>
              </w:rPr>
              <w:t>%</w:t>
            </w:r>
          </w:p>
        </w:tc>
        <w:tc>
          <w:tcPr>
            <w:tcW w:w="1811" w:type="dxa"/>
            <w:shd w:val="clear" w:color="auto" w:fill="auto"/>
            <w:vAlign w:val="center"/>
          </w:tcPr>
          <w:p w14:paraId="3E5B026B" w14:textId="03F22320" w:rsidR="00025031" w:rsidRDefault="00FB6D90" w:rsidP="00025031">
            <w:pPr>
              <w:spacing w:line="360" w:lineRule="auto"/>
              <w:rPr>
                <w:szCs w:val="21"/>
              </w:rPr>
            </w:pPr>
            <w:r w:rsidRPr="00FB6D90">
              <w:rPr>
                <w:rFonts w:hint="eastAsia"/>
                <w:szCs w:val="21"/>
              </w:rPr>
              <w:t>客户明确表示项目需要</w:t>
            </w:r>
            <w:r>
              <w:rPr>
                <w:rFonts w:hint="eastAsia"/>
                <w:szCs w:val="21"/>
              </w:rPr>
              <w:t>少量</w:t>
            </w:r>
            <w:r w:rsidRPr="00FB6D90">
              <w:rPr>
                <w:rFonts w:hint="eastAsia"/>
                <w:szCs w:val="21"/>
              </w:rPr>
              <w:t>修改</w:t>
            </w:r>
          </w:p>
        </w:tc>
        <w:tc>
          <w:tcPr>
            <w:tcW w:w="1507" w:type="dxa"/>
            <w:shd w:val="clear" w:color="auto" w:fill="auto"/>
            <w:vAlign w:val="center"/>
          </w:tcPr>
          <w:p w14:paraId="4478A0FB" w14:textId="3D4CD345" w:rsidR="00025031" w:rsidRDefault="00025031" w:rsidP="00025031">
            <w:pPr>
              <w:spacing w:line="360" w:lineRule="auto"/>
              <w:rPr>
                <w:szCs w:val="21"/>
              </w:rPr>
            </w:pPr>
            <w:r>
              <w:rPr>
                <w:rFonts w:hint="eastAsia"/>
                <w:szCs w:val="21"/>
              </w:rPr>
              <w:t>每月变更</w:t>
            </w:r>
            <w:r w:rsidR="00FB6D90">
              <w:rPr>
                <w:rFonts w:hint="eastAsia"/>
                <w:szCs w:val="21"/>
              </w:rPr>
              <w:t>小</w:t>
            </w:r>
            <w:r w:rsidR="00FB6D90">
              <w:rPr>
                <w:rFonts w:hint="eastAsia"/>
                <w:szCs w:val="21"/>
              </w:rPr>
              <w:t>3</w:t>
            </w:r>
            <w:r>
              <w:rPr>
                <w:rFonts w:hint="eastAsia"/>
                <w:szCs w:val="21"/>
              </w:rPr>
              <w:t>起</w:t>
            </w:r>
          </w:p>
        </w:tc>
      </w:tr>
    </w:tbl>
    <w:p w14:paraId="46DA96BF" w14:textId="7D51DE61" w:rsidR="00751E38" w:rsidRDefault="00751E38" w:rsidP="00751E38"/>
    <w:tbl>
      <w:tblPr>
        <w:tblStyle w:val="af3"/>
        <w:tblW w:w="0" w:type="auto"/>
        <w:tblInd w:w="108" w:type="dxa"/>
        <w:tblLook w:val="04A0" w:firstRow="1" w:lastRow="0" w:firstColumn="1" w:lastColumn="0" w:noHBand="0" w:noVBand="1"/>
      </w:tblPr>
      <w:tblGrid>
        <w:gridCol w:w="1134"/>
        <w:gridCol w:w="1701"/>
        <w:gridCol w:w="3448"/>
      </w:tblGrid>
      <w:tr w:rsidR="00751E38" w14:paraId="1AA0D4EE" w14:textId="77777777" w:rsidTr="008F06CB">
        <w:tc>
          <w:tcPr>
            <w:tcW w:w="1134" w:type="dxa"/>
          </w:tcPr>
          <w:p w14:paraId="1263FCAD" w14:textId="77777777" w:rsidR="00751E38" w:rsidRPr="00751E38" w:rsidRDefault="00751E38" w:rsidP="00751E38">
            <w:pPr>
              <w:rPr>
                <w:rFonts w:asciiTheme="minorEastAsia" w:hAnsiTheme="minorEastAsia"/>
                <w:szCs w:val="21"/>
              </w:rPr>
            </w:pPr>
          </w:p>
        </w:tc>
        <w:tc>
          <w:tcPr>
            <w:tcW w:w="1701" w:type="dxa"/>
          </w:tcPr>
          <w:p w14:paraId="20E13F6F" w14:textId="7B308D4C" w:rsidR="00751E38" w:rsidRPr="00751E38" w:rsidRDefault="00751E38" w:rsidP="00751E38">
            <w:pPr>
              <w:rPr>
                <w:rFonts w:asciiTheme="minorEastAsia" w:hAnsiTheme="minorEastAsia"/>
                <w:sz w:val="24"/>
                <w:szCs w:val="24"/>
              </w:rPr>
            </w:pPr>
            <w:r w:rsidRPr="00751E38">
              <w:rPr>
                <w:rFonts w:asciiTheme="minorEastAsia" w:hAnsiTheme="minorEastAsia" w:hint="eastAsia"/>
                <w:b/>
                <w:bCs/>
                <w:color w:val="000000"/>
                <w:sz w:val="24"/>
                <w:szCs w:val="24"/>
              </w:rPr>
              <w:t>可能性</w:t>
            </w:r>
          </w:p>
        </w:tc>
        <w:tc>
          <w:tcPr>
            <w:tcW w:w="3448" w:type="dxa"/>
          </w:tcPr>
          <w:p w14:paraId="7C4B3CD8" w14:textId="10A9A4E8" w:rsidR="00751E38" w:rsidRPr="00751E38" w:rsidRDefault="00751E38" w:rsidP="00751E38">
            <w:pPr>
              <w:rPr>
                <w:rFonts w:asciiTheme="minorEastAsia" w:hAnsiTheme="minorEastAsia"/>
                <w:sz w:val="24"/>
                <w:szCs w:val="24"/>
              </w:rPr>
            </w:pPr>
            <w:r w:rsidRPr="00751E38">
              <w:rPr>
                <w:rFonts w:asciiTheme="minorEastAsia" w:hAnsiTheme="minorEastAsia" w:hint="eastAsia"/>
                <w:b/>
                <w:bCs/>
                <w:color w:val="000000"/>
                <w:sz w:val="24"/>
                <w:szCs w:val="24"/>
              </w:rPr>
              <w:t>描述</w:t>
            </w:r>
          </w:p>
        </w:tc>
      </w:tr>
      <w:tr w:rsidR="00751E38" w14:paraId="5A154A4F" w14:textId="77777777" w:rsidTr="008F06CB">
        <w:tc>
          <w:tcPr>
            <w:tcW w:w="1134" w:type="dxa"/>
            <w:vMerge w:val="restart"/>
            <w:vAlign w:val="center"/>
          </w:tcPr>
          <w:p w14:paraId="27156AA1" w14:textId="57281B57" w:rsidR="00751E38" w:rsidRPr="00751E38" w:rsidRDefault="00751E38" w:rsidP="00751E38">
            <w:pPr>
              <w:rPr>
                <w:rFonts w:asciiTheme="minorEastAsia" w:hAnsiTheme="minorEastAsia"/>
                <w:sz w:val="24"/>
                <w:szCs w:val="24"/>
              </w:rPr>
            </w:pPr>
            <w:r w:rsidRPr="00751E38">
              <w:rPr>
                <w:rFonts w:asciiTheme="minorEastAsia" w:hAnsiTheme="minorEastAsia" w:hint="eastAsia"/>
                <w:b/>
                <w:sz w:val="24"/>
                <w:szCs w:val="24"/>
              </w:rPr>
              <w:t>概率</w:t>
            </w:r>
          </w:p>
        </w:tc>
        <w:tc>
          <w:tcPr>
            <w:tcW w:w="1701" w:type="dxa"/>
          </w:tcPr>
          <w:p w14:paraId="7BA876DB" w14:textId="38ADC840" w:rsidR="00751E38" w:rsidRPr="00751E38" w:rsidRDefault="00751E38" w:rsidP="00751E38">
            <w:pPr>
              <w:rPr>
                <w:rFonts w:asciiTheme="minorEastAsia" w:hAnsiTheme="minorEastAsia"/>
                <w:szCs w:val="21"/>
              </w:rPr>
            </w:pPr>
            <w:r w:rsidRPr="00751E38">
              <w:rPr>
                <w:rFonts w:asciiTheme="minorEastAsia" w:hAnsiTheme="minorEastAsia" w:hint="eastAsia"/>
                <w:szCs w:val="21"/>
              </w:rPr>
              <w:t>高</w:t>
            </w:r>
          </w:p>
        </w:tc>
        <w:tc>
          <w:tcPr>
            <w:tcW w:w="3448" w:type="dxa"/>
          </w:tcPr>
          <w:p w14:paraId="08E49DA2" w14:textId="7DE80B73" w:rsidR="00751E38" w:rsidRPr="00751E38" w:rsidRDefault="00751E38" w:rsidP="00751E38">
            <w:pPr>
              <w:rPr>
                <w:rFonts w:asciiTheme="minorEastAsia" w:hAnsiTheme="minorEastAsia"/>
                <w:szCs w:val="21"/>
              </w:rPr>
            </w:pPr>
            <w:r w:rsidRPr="00751E38">
              <w:rPr>
                <w:rFonts w:asciiTheme="minorEastAsia" w:hAnsiTheme="minorEastAsia" w:hint="eastAsia"/>
                <w:szCs w:val="21"/>
              </w:rPr>
              <w:t>发生的概率大于</w:t>
            </w:r>
            <w:r w:rsidRPr="00751E38">
              <w:rPr>
                <w:rFonts w:asciiTheme="minorEastAsia" w:hAnsiTheme="minorEastAsia"/>
                <w:szCs w:val="21"/>
              </w:rPr>
              <w:t>70%</w:t>
            </w:r>
          </w:p>
        </w:tc>
      </w:tr>
      <w:tr w:rsidR="00751E38" w14:paraId="263FE1F3" w14:textId="77777777" w:rsidTr="008F06CB">
        <w:tc>
          <w:tcPr>
            <w:tcW w:w="1134" w:type="dxa"/>
            <w:vMerge/>
          </w:tcPr>
          <w:p w14:paraId="7DD09B3A" w14:textId="77777777" w:rsidR="00751E38" w:rsidRPr="00751E38" w:rsidRDefault="00751E38" w:rsidP="00751E38">
            <w:pPr>
              <w:rPr>
                <w:rFonts w:asciiTheme="minorEastAsia" w:hAnsiTheme="minorEastAsia"/>
                <w:szCs w:val="21"/>
              </w:rPr>
            </w:pPr>
          </w:p>
        </w:tc>
        <w:tc>
          <w:tcPr>
            <w:tcW w:w="1701" w:type="dxa"/>
          </w:tcPr>
          <w:p w14:paraId="46DFFACE" w14:textId="4A0C3090" w:rsidR="00751E38" w:rsidRPr="00751E38" w:rsidRDefault="00751E38" w:rsidP="00751E38">
            <w:pPr>
              <w:rPr>
                <w:rFonts w:asciiTheme="minorEastAsia" w:hAnsiTheme="minorEastAsia"/>
                <w:szCs w:val="21"/>
              </w:rPr>
            </w:pPr>
            <w:r w:rsidRPr="00751E38">
              <w:rPr>
                <w:rFonts w:asciiTheme="minorEastAsia" w:hAnsiTheme="minorEastAsia" w:hint="eastAsia"/>
                <w:szCs w:val="21"/>
              </w:rPr>
              <w:t>中</w:t>
            </w:r>
          </w:p>
        </w:tc>
        <w:tc>
          <w:tcPr>
            <w:tcW w:w="3448" w:type="dxa"/>
          </w:tcPr>
          <w:p w14:paraId="19A578B2" w14:textId="50AFF2D5" w:rsidR="00751E38" w:rsidRPr="00751E38" w:rsidRDefault="00751E38" w:rsidP="00751E38">
            <w:pPr>
              <w:rPr>
                <w:rFonts w:asciiTheme="minorEastAsia" w:hAnsiTheme="minorEastAsia"/>
                <w:szCs w:val="21"/>
              </w:rPr>
            </w:pPr>
            <w:r w:rsidRPr="00751E38">
              <w:rPr>
                <w:rFonts w:asciiTheme="minorEastAsia" w:hAnsiTheme="minorEastAsia" w:hint="eastAsia"/>
                <w:szCs w:val="21"/>
              </w:rPr>
              <w:t>发生的概率大于3</w:t>
            </w:r>
            <w:r w:rsidRPr="00751E38">
              <w:rPr>
                <w:rFonts w:asciiTheme="minorEastAsia" w:hAnsiTheme="minorEastAsia"/>
                <w:szCs w:val="21"/>
              </w:rPr>
              <w:t>0%</w:t>
            </w:r>
            <w:r w:rsidRPr="00751E38">
              <w:rPr>
                <w:rFonts w:asciiTheme="minorEastAsia" w:hAnsiTheme="minorEastAsia" w:hint="eastAsia"/>
                <w:szCs w:val="21"/>
              </w:rPr>
              <w:t>且低于70%</w:t>
            </w:r>
          </w:p>
        </w:tc>
      </w:tr>
      <w:tr w:rsidR="00751E38" w14:paraId="3DBEAA6C" w14:textId="77777777" w:rsidTr="008F06CB">
        <w:tc>
          <w:tcPr>
            <w:tcW w:w="1134" w:type="dxa"/>
            <w:vMerge/>
          </w:tcPr>
          <w:p w14:paraId="7BCBE863" w14:textId="77777777" w:rsidR="00751E38" w:rsidRPr="00751E38" w:rsidRDefault="00751E38" w:rsidP="00751E38">
            <w:pPr>
              <w:rPr>
                <w:rFonts w:asciiTheme="minorEastAsia" w:hAnsiTheme="minorEastAsia"/>
                <w:szCs w:val="21"/>
              </w:rPr>
            </w:pPr>
          </w:p>
        </w:tc>
        <w:tc>
          <w:tcPr>
            <w:tcW w:w="1701" w:type="dxa"/>
          </w:tcPr>
          <w:p w14:paraId="589F183F" w14:textId="0903AC26" w:rsidR="00751E38" w:rsidRPr="00751E38" w:rsidRDefault="00751E38" w:rsidP="00751E38">
            <w:pPr>
              <w:rPr>
                <w:rFonts w:asciiTheme="minorEastAsia" w:hAnsiTheme="minorEastAsia"/>
                <w:szCs w:val="21"/>
              </w:rPr>
            </w:pPr>
            <w:r w:rsidRPr="00751E38">
              <w:rPr>
                <w:rFonts w:asciiTheme="minorEastAsia" w:hAnsiTheme="minorEastAsia" w:hint="eastAsia"/>
                <w:szCs w:val="21"/>
              </w:rPr>
              <w:t>低</w:t>
            </w:r>
          </w:p>
        </w:tc>
        <w:tc>
          <w:tcPr>
            <w:tcW w:w="3448" w:type="dxa"/>
          </w:tcPr>
          <w:p w14:paraId="6A721382" w14:textId="6CEFEE51" w:rsidR="00751E38" w:rsidRPr="00751E38" w:rsidRDefault="00751E38" w:rsidP="00751E38">
            <w:pPr>
              <w:rPr>
                <w:rFonts w:asciiTheme="minorEastAsia" w:hAnsiTheme="minorEastAsia"/>
                <w:szCs w:val="21"/>
              </w:rPr>
            </w:pPr>
            <w:r w:rsidRPr="00751E38">
              <w:rPr>
                <w:rFonts w:asciiTheme="minorEastAsia" w:hAnsiTheme="minorEastAsia" w:hint="eastAsia"/>
                <w:szCs w:val="21"/>
              </w:rPr>
              <w:t>发送的概率小于30%</w:t>
            </w:r>
          </w:p>
        </w:tc>
      </w:tr>
    </w:tbl>
    <w:p w14:paraId="5D4222FB" w14:textId="1BF38B13" w:rsidR="00025031" w:rsidRDefault="00025031" w:rsidP="003F1F9C">
      <w:pPr>
        <w:pStyle w:val="2"/>
      </w:pPr>
      <w:bookmarkStart w:id="137" w:name="_Toc531879221"/>
      <w:r w:rsidRPr="00025031">
        <w:rPr>
          <w:rFonts w:hint="eastAsia"/>
        </w:rPr>
        <w:lastRenderedPageBreak/>
        <w:t>8.3</w:t>
      </w:r>
      <w:r>
        <w:t xml:space="preserve"> </w:t>
      </w:r>
      <w:r>
        <w:rPr>
          <w:rFonts w:hint="eastAsia"/>
        </w:rPr>
        <w:t>风险状态定义</w:t>
      </w:r>
      <w:bookmarkEnd w:id="137"/>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4"/>
        <w:gridCol w:w="2454"/>
        <w:gridCol w:w="1205"/>
        <w:gridCol w:w="4569"/>
      </w:tblGrid>
      <w:tr w:rsidR="00025031" w14:paraId="66B61937" w14:textId="77777777" w:rsidTr="008F06CB">
        <w:trPr>
          <w:trHeight w:val="285"/>
        </w:trPr>
        <w:tc>
          <w:tcPr>
            <w:tcW w:w="844" w:type="dxa"/>
          </w:tcPr>
          <w:p w14:paraId="0D64D603" w14:textId="77777777" w:rsidR="00025031" w:rsidRDefault="00025031" w:rsidP="00025031">
            <w:pPr>
              <w:spacing w:line="360" w:lineRule="auto"/>
              <w:jc w:val="center"/>
              <w:rPr>
                <w:b/>
                <w:bCs/>
                <w:color w:val="000000"/>
                <w:sz w:val="24"/>
                <w:szCs w:val="21"/>
              </w:rPr>
            </w:pPr>
            <w:r>
              <w:rPr>
                <w:rFonts w:hint="eastAsia"/>
                <w:b/>
                <w:bCs/>
                <w:color w:val="000000"/>
                <w:sz w:val="24"/>
                <w:szCs w:val="21"/>
              </w:rPr>
              <w:t>序号</w:t>
            </w:r>
          </w:p>
        </w:tc>
        <w:tc>
          <w:tcPr>
            <w:tcW w:w="2454" w:type="dxa"/>
            <w:shd w:val="clear" w:color="auto" w:fill="auto"/>
            <w:vAlign w:val="center"/>
          </w:tcPr>
          <w:p w14:paraId="7072E41D" w14:textId="77777777" w:rsidR="00025031" w:rsidRDefault="00025031" w:rsidP="00025031">
            <w:pPr>
              <w:spacing w:line="360" w:lineRule="auto"/>
              <w:jc w:val="center"/>
              <w:rPr>
                <w:b/>
                <w:bCs/>
                <w:color w:val="000000"/>
                <w:sz w:val="24"/>
                <w:szCs w:val="21"/>
              </w:rPr>
            </w:pPr>
            <w:bookmarkStart w:id="138" w:name="_Hlk529648462"/>
            <w:r>
              <w:rPr>
                <w:rFonts w:hint="eastAsia"/>
                <w:b/>
                <w:bCs/>
                <w:color w:val="000000"/>
                <w:sz w:val="24"/>
                <w:szCs w:val="21"/>
              </w:rPr>
              <w:t>风险名称</w:t>
            </w:r>
          </w:p>
        </w:tc>
        <w:tc>
          <w:tcPr>
            <w:tcW w:w="1205" w:type="dxa"/>
          </w:tcPr>
          <w:p w14:paraId="02A62121" w14:textId="77777777" w:rsidR="00025031" w:rsidRDefault="00025031" w:rsidP="00025031">
            <w:pPr>
              <w:spacing w:line="360" w:lineRule="auto"/>
              <w:jc w:val="center"/>
              <w:rPr>
                <w:b/>
                <w:bCs/>
                <w:color w:val="000000"/>
                <w:sz w:val="24"/>
                <w:szCs w:val="21"/>
              </w:rPr>
            </w:pPr>
            <w:r>
              <w:rPr>
                <w:rFonts w:hint="eastAsia"/>
                <w:b/>
                <w:bCs/>
                <w:color w:val="000000"/>
                <w:sz w:val="24"/>
                <w:szCs w:val="21"/>
              </w:rPr>
              <w:t>风险类别</w:t>
            </w:r>
          </w:p>
        </w:tc>
        <w:tc>
          <w:tcPr>
            <w:tcW w:w="4569" w:type="dxa"/>
            <w:shd w:val="clear" w:color="auto" w:fill="auto"/>
            <w:vAlign w:val="center"/>
          </w:tcPr>
          <w:p w14:paraId="3A519461" w14:textId="77777777" w:rsidR="00025031" w:rsidRDefault="00025031" w:rsidP="00025031">
            <w:pPr>
              <w:spacing w:line="360" w:lineRule="auto"/>
              <w:jc w:val="center"/>
              <w:rPr>
                <w:b/>
                <w:bCs/>
                <w:color w:val="000000"/>
                <w:sz w:val="24"/>
                <w:szCs w:val="21"/>
              </w:rPr>
            </w:pPr>
            <w:r>
              <w:rPr>
                <w:rFonts w:hint="eastAsia"/>
                <w:b/>
                <w:bCs/>
                <w:color w:val="000000"/>
                <w:sz w:val="24"/>
                <w:szCs w:val="21"/>
              </w:rPr>
              <w:t>触发条件</w:t>
            </w:r>
          </w:p>
        </w:tc>
      </w:tr>
      <w:tr w:rsidR="00025031" w14:paraId="6B8B2900" w14:textId="77777777" w:rsidTr="008F06CB">
        <w:trPr>
          <w:trHeight w:val="285"/>
        </w:trPr>
        <w:tc>
          <w:tcPr>
            <w:tcW w:w="844" w:type="dxa"/>
          </w:tcPr>
          <w:p w14:paraId="72F24ADD" w14:textId="77777777" w:rsidR="00025031" w:rsidRDefault="00025031" w:rsidP="00025031">
            <w:pPr>
              <w:spacing w:line="360" w:lineRule="auto"/>
              <w:jc w:val="center"/>
              <w:rPr>
                <w:szCs w:val="21"/>
              </w:rPr>
            </w:pPr>
            <w:r>
              <w:rPr>
                <w:rFonts w:hint="eastAsia"/>
                <w:szCs w:val="21"/>
              </w:rPr>
              <w:t>1</w:t>
            </w:r>
          </w:p>
        </w:tc>
        <w:tc>
          <w:tcPr>
            <w:tcW w:w="2454" w:type="dxa"/>
            <w:shd w:val="clear" w:color="auto" w:fill="auto"/>
          </w:tcPr>
          <w:p w14:paraId="542EF21A" w14:textId="77777777" w:rsidR="00025031" w:rsidRDefault="00025031" w:rsidP="00025031">
            <w:pPr>
              <w:spacing w:line="360" w:lineRule="auto"/>
              <w:rPr>
                <w:szCs w:val="21"/>
              </w:rPr>
            </w:pPr>
            <w:r>
              <w:rPr>
                <w:rFonts w:hint="eastAsia"/>
                <w:szCs w:val="21"/>
              </w:rPr>
              <w:t>需求定义与</w:t>
            </w:r>
            <w:proofErr w:type="gramStart"/>
            <w:r>
              <w:rPr>
                <w:rFonts w:hint="eastAsia"/>
                <w:szCs w:val="21"/>
              </w:rPr>
              <w:t>客户愿景相差</w:t>
            </w:r>
            <w:proofErr w:type="gramEnd"/>
            <w:r>
              <w:rPr>
                <w:rFonts w:hint="eastAsia"/>
                <w:szCs w:val="21"/>
              </w:rPr>
              <w:t>较大</w:t>
            </w:r>
          </w:p>
        </w:tc>
        <w:tc>
          <w:tcPr>
            <w:tcW w:w="1205" w:type="dxa"/>
            <w:vAlign w:val="center"/>
          </w:tcPr>
          <w:p w14:paraId="280AA5FD" w14:textId="77777777" w:rsidR="00025031" w:rsidRDefault="00025031" w:rsidP="00025031">
            <w:pPr>
              <w:spacing w:line="360" w:lineRule="auto"/>
              <w:jc w:val="center"/>
              <w:rPr>
                <w:color w:val="000000"/>
                <w:szCs w:val="21"/>
              </w:rPr>
            </w:pPr>
            <w:r>
              <w:rPr>
                <w:rFonts w:hint="eastAsia"/>
                <w:szCs w:val="21"/>
              </w:rPr>
              <w:t>1</w:t>
            </w:r>
          </w:p>
        </w:tc>
        <w:tc>
          <w:tcPr>
            <w:tcW w:w="4569" w:type="dxa"/>
            <w:shd w:val="clear" w:color="auto" w:fill="auto"/>
            <w:vAlign w:val="center"/>
          </w:tcPr>
          <w:p w14:paraId="3B8EACE2" w14:textId="77777777" w:rsidR="00025031" w:rsidRDefault="00025031" w:rsidP="00025031">
            <w:pPr>
              <w:spacing w:line="360" w:lineRule="auto"/>
              <w:rPr>
                <w:color w:val="000000"/>
                <w:szCs w:val="21"/>
              </w:rPr>
            </w:pPr>
            <w:r>
              <w:rPr>
                <w:rFonts w:hint="eastAsia"/>
                <w:color w:val="000000"/>
                <w:szCs w:val="21"/>
              </w:rPr>
              <w:t>用户访谈员与客户访谈时，客户主动提出该问题</w:t>
            </w:r>
          </w:p>
        </w:tc>
      </w:tr>
      <w:tr w:rsidR="00025031" w14:paraId="5BDBDEC7" w14:textId="77777777" w:rsidTr="008F06CB">
        <w:trPr>
          <w:trHeight w:val="285"/>
        </w:trPr>
        <w:tc>
          <w:tcPr>
            <w:tcW w:w="844" w:type="dxa"/>
          </w:tcPr>
          <w:p w14:paraId="54B0C91A" w14:textId="77777777" w:rsidR="00025031" w:rsidRDefault="00025031" w:rsidP="00025031">
            <w:pPr>
              <w:spacing w:line="360" w:lineRule="auto"/>
              <w:jc w:val="center"/>
              <w:rPr>
                <w:szCs w:val="21"/>
              </w:rPr>
            </w:pPr>
            <w:r>
              <w:rPr>
                <w:rFonts w:hint="eastAsia"/>
                <w:szCs w:val="21"/>
              </w:rPr>
              <w:t>2</w:t>
            </w:r>
          </w:p>
        </w:tc>
        <w:tc>
          <w:tcPr>
            <w:tcW w:w="2454" w:type="dxa"/>
            <w:shd w:val="clear" w:color="auto" w:fill="auto"/>
          </w:tcPr>
          <w:p w14:paraId="1D1FDE10" w14:textId="77777777" w:rsidR="00025031" w:rsidRDefault="00025031" w:rsidP="00025031">
            <w:pPr>
              <w:spacing w:line="360" w:lineRule="auto"/>
              <w:rPr>
                <w:szCs w:val="21"/>
              </w:rPr>
            </w:pPr>
            <w:r>
              <w:rPr>
                <w:rFonts w:hint="eastAsia"/>
                <w:szCs w:val="21"/>
              </w:rPr>
              <w:t>小组成员完成任务质量不佳</w:t>
            </w:r>
          </w:p>
        </w:tc>
        <w:tc>
          <w:tcPr>
            <w:tcW w:w="1205" w:type="dxa"/>
            <w:vAlign w:val="center"/>
          </w:tcPr>
          <w:p w14:paraId="6A96C9B3" w14:textId="77777777" w:rsidR="00025031" w:rsidRDefault="00025031" w:rsidP="00025031">
            <w:pPr>
              <w:spacing w:line="360" w:lineRule="auto"/>
              <w:jc w:val="center"/>
              <w:rPr>
                <w:color w:val="000000"/>
                <w:szCs w:val="21"/>
              </w:rPr>
            </w:pPr>
            <w:r>
              <w:rPr>
                <w:rFonts w:hint="eastAsia"/>
                <w:szCs w:val="21"/>
              </w:rPr>
              <w:t>1</w:t>
            </w:r>
          </w:p>
        </w:tc>
        <w:tc>
          <w:tcPr>
            <w:tcW w:w="4569" w:type="dxa"/>
            <w:shd w:val="clear" w:color="auto" w:fill="auto"/>
            <w:vAlign w:val="center"/>
          </w:tcPr>
          <w:p w14:paraId="35C4D994" w14:textId="77777777" w:rsidR="00025031" w:rsidRPr="00913271" w:rsidRDefault="00025031" w:rsidP="00025031">
            <w:pPr>
              <w:spacing w:line="360" w:lineRule="auto"/>
              <w:rPr>
                <w:color w:val="000000"/>
                <w:szCs w:val="21"/>
              </w:rPr>
            </w:pPr>
            <w:r>
              <w:rPr>
                <w:rFonts w:hint="eastAsia"/>
                <w:color w:val="000000"/>
                <w:szCs w:val="21"/>
              </w:rPr>
              <w:t>组内评审时，三人及以上小组成员对该成果表示不满</w:t>
            </w:r>
          </w:p>
        </w:tc>
      </w:tr>
      <w:tr w:rsidR="00025031" w14:paraId="5DD898C9" w14:textId="77777777" w:rsidTr="008F06CB">
        <w:trPr>
          <w:trHeight w:val="285"/>
        </w:trPr>
        <w:tc>
          <w:tcPr>
            <w:tcW w:w="844" w:type="dxa"/>
          </w:tcPr>
          <w:p w14:paraId="1CFE543C" w14:textId="77777777" w:rsidR="00025031" w:rsidRDefault="00025031" w:rsidP="00025031">
            <w:pPr>
              <w:spacing w:line="360" w:lineRule="auto"/>
              <w:jc w:val="center"/>
              <w:rPr>
                <w:szCs w:val="21"/>
              </w:rPr>
            </w:pPr>
            <w:r>
              <w:rPr>
                <w:rFonts w:hint="eastAsia"/>
                <w:szCs w:val="21"/>
              </w:rPr>
              <w:t>3</w:t>
            </w:r>
          </w:p>
        </w:tc>
        <w:tc>
          <w:tcPr>
            <w:tcW w:w="2454" w:type="dxa"/>
            <w:shd w:val="clear" w:color="auto" w:fill="auto"/>
          </w:tcPr>
          <w:p w14:paraId="63F23067" w14:textId="77777777" w:rsidR="00025031" w:rsidRDefault="00025031" w:rsidP="00025031">
            <w:pPr>
              <w:spacing w:line="360" w:lineRule="auto"/>
              <w:rPr>
                <w:szCs w:val="21"/>
              </w:rPr>
            </w:pPr>
            <w:r>
              <w:rPr>
                <w:rFonts w:hint="eastAsia"/>
                <w:szCs w:val="21"/>
              </w:rPr>
              <w:t>预算与实际不符</w:t>
            </w:r>
          </w:p>
        </w:tc>
        <w:tc>
          <w:tcPr>
            <w:tcW w:w="1205" w:type="dxa"/>
            <w:vAlign w:val="center"/>
          </w:tcPr>
          <w:p w14:paraId="5D37B882" w14:textId="77777777" w:rsidR="00025031" w:rsidRDefault="00025031" w:rsidP="00025031">
            <w:pPr>
              <w:spacing w:line="360" w:lineRule="auto"/>
              <w:jc w:val="center"/>
              <w:rPr>
                <w:color w:val="000000"/>
                <w:szCs w:val="21"/>
              </w:rPr>
            </w:pPr>
            <w:r>
              <w:rPr>
                <w:rFonts w:hint="eastAsia"/>
                <w:szCs w:val="21"/>
              </w:rPr>
              <w:t>1</w:t>
            </w:r>
          </w:p>
        </w:tc>
        <w:tc>
          <w:tcPr>
            <w:tcW w:w="4569" w:type="dxa"/>
            <w:shd w:val="clear" w:color="auto" w:fill="auto"/>
            <w:vAlign w:val="center"/>
          </w:tcPr>
          <w:p w14:paraId="3DAE2BF1" w14:textId="77777777" w:rsidR="00025031" w:rsidRDefault="00025031" w:rsidP="00025031">
            <w:pPr>
              <w:spacing w:line="360" w:lineRule="auto"/>
              <w:rPr>
                <w:color w:val="000000"/>
                <w:szCs w:val="21"/>
              </w:rPr>
            </w:pPr>
            <w:r>
              <w:rPr>
                <w:rFonts w:hint="eastAsia"/>
                <w:color w:val="000000"/>
                <w:szCs w:val="21"/>
              </w:rPr>
              <w:t>采购员在采购时发现实际所需资金超出预期</w:t>
            </w:r>
          </w:p>
        </w:tc>
      </w:tr>
      <w:tr w:rsidR="00025031" w14:paraId="7610FCA9" w14:textId="77777777" w:rsidTr="008F06CB">
        <w:trPr>
          <w:trHeight w:val="285"/>
        </w:trPr>
        <w:tc>
          <w:tcPr>
            <w:tcW w:w="844" w:type="dxa"/>
          </w:tcPr>
          <w:p w14:paraId="596A47DC" w14:textId="77777777" w:rsidR="00025031" w:rsidRDefault="00025031" w:rsidP="00025031">
            <w:pPr>
              <w:spacing w:line="360" w:lineRule="auto"/>
              <w:jc w:val="center"/>
              <w:rPr>
                <w:szCs w:val="21"/>
              </w:rPr>
            </w:pPr>
            <w:r>
              <w:rPr>
                <w:rFonts w:hint="eastAsia"/>
                <w:szCs w:val="21"/>
              </w:rPr>
              <w:t>4</w:t>
            </w:r>
          </w:p>
        </w:tc>
        <w:tc>
          <w:tcPr>
            <w:tcW w:w="2454" w:type="dxa"/>
            <w:shd w:val="clear" w:color="auto" w:fill="auto"/>
          </w:tcPr>
          <w:p w14:paraId="5D53B1E4" w14:textId="77777777" w:rsidR="00025031" w:rsidRDefault="00025031" w:rsidP="00025031">
            <w:pPr>
              <w:spacing w:line="360" w:lineRule="auto"/>
              <w:rPr>
                <w:szCs w:val="21"/>
              </w:rPr>
            </w:pPr>
            <w:r>
              <w:rPr>
                <w:rFonts w:hint="eastAsia"/>
                <w:szCs w:val="21"/>
              </w:rPr>
              <w:t>开发人员技术不足</w:t>
            </w:r>
          </w:p>
        </w:tc>
        <w:tc>
          <w:tcPr>
            <w:tcW w:w="1205" w:type="dxa"/>
            <w:vAlign w:val="center"/>
          </w:tcPr>
          <w:p w14:paraId="6EDC520A" w14:textId="77777777" w:rsidR="00025031" w:rsidRDefault="00025031" w:rsidP="00025031">
            <w:pPr>
              <w:spacing w:line="360" w:lineRule="auto"/>
              <w:jc w:val="center"/>
              <w:rPr>
                <w:color w:val="000000"/>
                <w:szCs w:val="21"/>
              </w:rPr>
            </w:pPr>
            <w:r>
              <w:rPr>
                <w:rFonts w:hint="eastAsia"/>
                <w:szCs w:val="21"/>
              </w:rPr>
              <w:t>1</w:t>
            </w:r>
          </w:p>
        </w:tc>
        <w:tc>
          <w:tcPr>
            <w:tcW w:w="4569" w:type="dxa"/>
            <w:shd w:val="clear" w:color="auto" w:fill="auto"/>
            <w:vAlign w:val="center"/>
          </w:tcPr>
          <w:p w14:paraId="15443E26" w14:textId="77777777" w:rsidR="00025031" w:rsidRDefault="00025031" w:rsidP="00025031">
            <w:pPr>
              <w:spacing w:line="360" w:lineRule="auto"/>
              <w:rPr>
                <w:color w:val="000000"/>
                <w:szCs w:val="21"/>
              </w:rPr>
            </w:pPr>
            <w:r>
              <w:rPr>
                <w:rFonts w:hint="eastAsia"/>
                <w:color w:val="000000"/>
                <w:szCs w:val="21"/>
              </w:rPr>
              <w:t>组员在执行任务时发现自身能力不足以解决当前问题，并向项目经理提出</w:t>
            </w:r>
          </w:p>
        </w:tc>
      </w:tr>
      <w:tr w:rsidR="00025031" w14:paraId="6E03E95C" w14:textId="77777777" w:rsidTr="008F06CB">
        <w:trPr>
          <w:trHeight w:val="285"/>
        </w:trPr>
        <w:tc>
          <w:tcPr>
            <w:tcW w:w="844" w:type="dxa"/>
          </w:tcPr>
          <w:p w14:paraId="04B9DCD4" w14:textId="77777777" w:rsidR="00025031" w:rsidRDefault="00025031" w:rsidP="00025031">
            <w:pPr>
              <w:spacing w:line="360" w:lineRule="auto"/>
              <w:jc w:val="center"/>
              <w:rPr>
                <w:szCs w:val="21"/>
              </w:rPr>
            </w:pPr>
            <w:r>
              <w:rPr>
                <w:rFonts w:hint="eastAsia"/>
                <w:szCs w:val="21"/>
              </w:rPr>
              <w:t>5</w:t>
            </w:r>
          </w:p>
        </w:tc>
        <w:tc>
          <w:tcPr>
            <w:tcW w:w="2454" w:type="dxa"/>
            <w:shd w:val="clear" w:color="auto" w:fill="auto"/>
          </w:tcPr>
          <w:p w14:paraId="69596730" w14:textId="77777777" w:rsidR="00025031" w:rsidRDefault="00025031" w:rsidP="00025031">
            <w:pPr>
              <w:spacing w:line="360" w:lineRule="auto"/>
              <w:rPr>
                <w:color w:val="000000"/>
                <w:szCs w:val="21"/>
              </w:rPr>
            </w:pPr>
            <w:r>
              <w:rPr>
                <w:rFonts w:hint="eastAsia"/>
                <w:szCs w:val="21"/>
              </w:rPr>
              <w:t>小组人员请假暂时离开</w:t>
            </w:r>
          </w:p>
        </w:tc>
        <w:tc>
          <w:tcPr>
            <w:tcW w:w="1205" w:type="dxa"/>
            <w:vAlign w:val="center"/>
          </w:tcPr>
          <w:p w14:paraId="25D882CB" w14:textId="77777777" w:rsidR="00025031" w:rsidRDefault="00025031" w:rsidP="00025031">
            <w:pPr>
              <w:spacing w:line="360" w:lineRule="auto"/>
              <w:jc w:val="center"/>
              <w:rPr>
                <w:color w:val="000000"/>
                <w:szCs w:val="21"/>
              </w:rPr>
            </w:pPr>
            <w:r>
              <w:rPr>
                <w:rFonts w:hint="eastAsia"/>
                <w:szCs w:val="21"/>
              </w:rPr>
              <w:t>2</w:t>
            </w:r>
          </w:p>
        </w:tc>
        <w:tc>
          <w:tcPr>
            <w:tcW w:w="4569" w:type="dxa"/>
            <w:shd w:val="clear" w:color="auto" w:fill="auto"/>
            <w:vAlign w:val="center"/>
          </w:tcPr>
          <w:p w14:paraId="7E1E5DDD" w14:textId="77777777" w:rsidR="00025031" w:rsidRDefault="00025031" w:rsidP="00025031">
            <w:pPr>
              <w:spacing w:line="360" w:lineRule="auto"/>
              <w:rPr>
                <w:color w:val="000000"/>
                <w:szCs w:val="21"/>
              </w:rPr>
            </w:pPr>
            <w:r>
              <w:rPr>
                <w:rFonts w:hint="eastAsia"/>
                <w:color w:val="000000"/>
                <w:szCs w:val="21"/>
              </w:rPr>
              <w:t>小组</w:t>
            </w:r>
            <w:r>
              <w:rPr>
                <w:color w:val="000000"/>
                <w:szCs w:val="21"/>
              </w:rPr>
              <w:t>成员</w:t>
            </w:r>
            <w:r>
              <w:rPr>
                <w:rFonts w:hint="eastAsia"/>
                <w:color w:val="000000"/>
                <w:szCs w:val="21"/>
              </w:rPr>
              <w:t>主动向</w:t>
            </w:r>
            <w:r>
              <w:rPr>
                <w:color w:val="000000"/>
                <w:szCs w:val="21"/>
              </w:rPr>
              <w:t>项目经理</w:t>
            </w:r>
            <w:r>
              <w:rPr>
                <w:rFonts w:hint="eastAsia"/>
                <w:color w:val="000000"/>
                <w:szCs w:val="21"/>
              </w:rPr>
              <w:t>提出临时请假</w:t>
            </w:r>
          </w:p>
        </w:tc>
      </w:tr>
      <w:tr w:rsidR="00025031" w14:paraId="3E37E897" w14:textId="77777777" w:rsidTr="008F06CB">
        <w:trPr>
          <w:trHeight w:val="285"/>
        </w:trPr>
        <w:tc>
          <w:tcPr>
            <w:tcW w:w="844" w:type="dxa"/>
          </w:tcPr>
          <w:p w14:paraId="271C54DA" w14:textId="77777777" w:rsidR="00025031" w:rsidRDefault="00025031" w:rsidP="00025031">
            <w:pPr>
              <w:spacing w:line="360" w:lineRule="auto"/>
              <w:jc w:val="center"/>
              <w:rPr>
                <w:color w:val="000000"/>
                <w:szCs w:val="21"/>
              </w:rPr>
            </w:pPr>
            <w:r>
              <w:rPr>
                <w:rFonts w:hint="eastAsia"/>
                <w:color w:val="000000"/>
                <w:szCs w:val="21"/>
              </w:rPr>
              <w:t>6</w:t>
            </w:r>
          </w:p>
        </w:tc>
        <w:tc>
          <w:tcPr>
            <w:tcW w:w="2454" w:type="dxa"/>
            <w:shd w:val="clear" w:color="auto" w:fill="auto"/>
          </w:tcPr>
          <w:p w14:paraId="04EFEE5D" w14:textId="77777777" w:rsidR="00025031" w:rsidRDefault="00025031" w:rsidP="00025031">
            <w:pPr>
              <w:spacing w:line="360" w:lineRule="auto"/>
              <w:rPr>
                <w:color w:val="000000"/>
                <w:szCs w:val="21"/>
              </w:rPr>
            </w:pPr>
            <w:r>
              <w:rPr>
                <w:rFonts w:hint="eastAsia"/>
                <w:color w:val="000000"/>
                <w:szCs w:val="21"/>
              </w:rPr>
              <w:t>小组成员无法完成任务</w:t>
            </w:r>
          </w:p>
        </w:tc>
        <w:tc>
          <w:tcPr>
            <w:tcW w:w="1205" w:type="dxa"/>
            <w:vAlign w:val="center"/>
          </w:tcPr>
          <w:p w14:paraId="03981DFC" w14:textId="77777777" w:rsidR="00025031" w:rsidRDefault="00025031" w:rsidP="00025031">
            <w:pPr>
              <w:spacing w:line="360" w:lineRule="auto"/>
              <w:jc w:val="center"/>
              <w:rPr>
                <w:color w:val="000000"/>
                <w:szCs w:val="21"/>
              </w:rPr>
            </w:pPr>
            <w:r>
              <w:rPr>
                <w:rFonts w:hint="eastAsia"/>
                <w:color w:val="000000"/>
                <w:szCs w:val="21"/>
              </w:rPr>
              <w:t>2</w:t>
            </w:r>
          </w:p>
        </w:tc>
        <w:tc>
          <w:tcPr>
            <w:tcW w:w="4569" w:type="dxa"/>
            <w:shd w:val="clear" w:color="auto" w:fill="auto"/>
            <w:vAlign w:val="center"/>
          </w:tcPr>
          <w:p w14:paraId="7DC308DC" w14:textId="77777777" w:rsidR="00025031" w:rsidRDefault="00025031" w:rsidP="00025031">
            <w:pPr>
              <w:spacing w:line="360" w:lineRule="auto"/>
              <w:rPr>
                <w:color w:val="000000"/>
                <w:szCs w:val="21"/>
              </w:rPr>
            </w:pPr>
            <w:r>
              <w:rPr>
                <w:rFonts w:hint="eastAsia"/>
                <w:color w:val="000000"/>
                <w:szCs w:val="21"/>
              </w:rPr>
              <w:t>项目经理验收任务时，发现小组成员没有完成任务</w:t>
            </w:r>
          </w:p>
        </w:tc>
      </w:tr>
      <w:tr w:rsidR="00025031" w14:paraId="6E03F35A" w14:textId="77777777" w:rsidTr="008F06CB">
        <w:trPr>
          <w:trHeight w:val="285"/>
        </w:trPr>
        <w:tc>
          <w:tcPr>
            <w:tcW w:w="844" w:type="dxa"/>
          </w:tcPr>
          <w:p w14:paraId="01E2CEB0" w14:textId="77777777" w:rsidR="00025031" w:rsidRDefault="00025031" w:rsidP="00025031">
            <w:pPr>
              <w:spacing w:line="360" w:lineRule="auto"/>
              <w:jc w:val="center"/>
              <w:rPr>
                <w:color w:val="000000"/>
                <w:szCs w:val="21"/>
              </w:rPr>
            </w:pPr>
            <w:r>
              <w:rPr>
                <w:rFonts w:hint="eastAsia"/>
                <w:color w:val="000000"/>
                <w:szCs w:val="21"/>
              </w:rPr>
              <w:t>7</w:t>
            </w:r>
          </w:p>
        </w:tc>
        <w:tc>
          <w:tcPr>
            <w:tcW w:w="2454" w:type="dxa"/>
            <w:shd w:val="clear" w:color="auto" w:fill="auto"/>
          </w:tcPr>
          <w:p w14:paraId="751FE3A4" w14:textId="77777777" w:rsidR="00025031" w:rsidRDefault="00025031" w:rsidP="00025031">
            <w:pPr>
              <w:spacing w:line="360" w:lineRule="auto"/>
              <w:rPr>
                <w:color w:val="000000"/>
                <w:szCs w:val="21"/>
              </w:rPr>
            </w:pPr>
            <w:r>
              <w:rPr>
                <w:rFonts w:hint="eastAsia"/>
                <w:color w:val="000000"/>
                <w:szCs w:val="21"/>
              </w:rPr>
              <w:t>无法及时联系到组员</w:t>
            </w:r>
          </w:p>
        </w:tc>
        <w:tc>
          <w:tcPr>
            <w:tcW w:w="1205" w:type="dxa"/>
            <w:vAlign w:val="center"/>
          </w:tcPr>
          <w:p w14:paraId="636D0323" w14:textId="77777777" w:rsidR="00025031" w:rsidRDefault="00025031" w:rsidP="00025031">
            <w:pPr>
              <w:spacing w:line="360" w:lineRule="auto"/>
              <w:jc w:val="center"/>
              <w:rPr>
                <w:color w:val="000000"/>
                <w:szCs w:val="21"/>
              </w:rPr>
            </w:pPr>
            <w:r>
              <w:rPr>
                <w:rFonts w:hint="eastAsia"/>
                <w:color w:val="000000"/>
                <w:szCs w:val="21"/>
              </w:rPr>
              <w:t>2</w:t>
            </w:r>
          </w:p>
        </w:tc>
        <w:tc>
          <w:tcPr>
            <w:tcW w:w="4569" w:type="dxa"/>
            <w:shd w:val="clear" w:color="auto" w:fill="auto"/>
            <w:vAlign w:val="center"/>
          </w:tcPr>
          <w:p w14:paraId="681E5085" w14:textId="77777777" w:rsidR="00025031" w:rsidRDefault="00025031" w:rsidP="00025031">
            <w:pPr>
              <w:spacing w:line="360" w:lineRule="auto"/>
              <w:rPr>
                <w:color w:val="000000"/>
                <w:szCs w:val="21"/>
              </w:rPr>
            </w:pPr>
            <w:r>
              <w:rPr>
                <w:rFonts w:hint="eastAsia"/>
                <w:color w:val="000000"/>
                <w:szCs w:val="21"/>
              </w:rPr>
              <w:t>项目经理根据组员的联系方式联系对应组员时，无法在半个小时内得到回应</w:t>
            </w:r>
          </w:p>
        </w:tc>
      </w:tr>
      <w:tr w:rsidR="00025031" w14:paraId="4925A147" w14:textId="77777777" w:rsidTr="008F06CB">
        <w:trPr>
          <w:trHeight w:val="285"/>
        </w:trPr>
        <w:tc>
          <w:tcPr>
            <w:tcW w:w="844" w:type="dxa"/>
          </w:tcPr>
          <w:p w14:paraId="289BB942" w14:textId="77777777" w:rsidR="00025031" w:rsidRPr="00B046A8" w:rsidRDefault="00025031" w:rsidP="00025031">
            <w:pPr>
              <w:spacing w:line="360" w:lineRule="auto"/>
              <w:jc w:val="center"/>
              <w:rPr>
                <w:szCs w:val="21"/>
              </w:rPr>
            </w:pPr>
            <w:r>
              <w:rPr>
                <w:rFonts w:hint="eastAsia"/>
                <w:szCs w:val="21"/>
              </w:rPr>
              <w:t>8</w:t>
            </w:r>
          </w:p>
        </w:tc>
        <w:tc>
          <w:tcPr>
            <w:tcW w:w="2454" w:type="dxa"/>
            <w:shd w:val="clear" w:color="auto" w:fill="auto"/>
          </w:tcPr>
          <w:p w14:paraId="791EF2AA" w14:textId="77777777" w:rsidR="00025031" w:rsidRDefault="00025031" w:rsidP="00025031">
            <w:pPr>
              <w:spacing w:line="360" w:lineRule="auto"/>
              <w:rPr>
                <w:color w:val="000000"/>
                <w:szCs w:val="21"/>
              </w:rPr>
            </w:pPr>
            <w:r w:rsidRPr="00B046A8">
              <w:rPr>
                <w:rFonts w:hint="eastAsia"/>
                <w:szCs w:val="21"/>
              </w:rPr>
              <w:t>小组人员请假</w:t>
            </w:r>
            <w:r>
              <w:rPr>
                <w:rFonts w:hint="eastAsia"/>
                <w:szCs w:val="21"/>
              </w:rPr>
              <w:t>长时间</w:t>
            </w:r>
            <w:r w:rsidRPr="00B046A8">
              <w:rPr>
                <w:rFonts w:hint="eastAsia"/>
                <w:szCs w:val="21"/>
              </w:rPr>
              <w:t>离开</w:t>
            </w:r>
          </w:p>
        </w:tc>
        <w:tc>
          <w:tcPr>
            <w:tcW w:w="1205" w:type="dxa"/>
            <w:vAlign w:val="center"/>
          </w:tcPr>
          <w:p w14:paraId="33504DDB" w14:textId="77777777" w:rsidR="00025031" w:rsidRPr="00B046A8" w:rsidRDefault="00025031" w:rsidP="00025031">
            <w:pPr>
              <w:spacing w:line="360" w:lineRule="auto"/>
              <w:jc w:val="center"/>
              <w:rPr>
                <w:color w:val="000000"/>
                <w:szCs w:val="21"/>
              </w:rPr>
            </w:pPr>
            <w:r>
              <w:rPr>
                <w:rFonts w:hint="eastAsia"/>
                <w:color w:val="000000"/>
                <w:szCs w:val="21"/>
              </w:rPr>
              <w:t>2</w:t>
            </w:r>
          </w:p>
        </w:tc>
        <w:tc>
          <w:tcPr>
            <w:tcW w:w="4569" w:type="dxa"/>
            <w:shd w:val="clear" w:color="auto" w:fill="auto"/>
            <w:vAlign w:val="center"/>
          </w:tcPr>
          <w:p w14:paraId="2AC7AC31" w14:textId="77777777" w:rsidR="00025031" w:rsidRDefault="00025031" w:rsidP="00025031">
            <w:pPr>
              <w:spacing w:line="360" w:lineRule="auto"/>
              <w:rPr>
                <w:color w:val="000000"/>
                <w:szCs w:val="21"/>
              </w:rPr>
            </w:pPr>
            <w:r w:rsidRPr="00B046A8">
              <w:rPr>
                <w:rFonts w:hint="eastAsia"/>
                <w:color w:val="000000"/>
                <w:szCs w:val="21"/>
              </w:rPr>
              <w:t>小组成员主动向项目经理提出</w:t>
            </w:r>
            <w:r>
              <w:rPr>
                <w:rFonts w:hint="eastAsia"/>
                <w:color w:val="000000"/>
                <w:szCs w:val="21"/>
              </w:rPr>
              <w:t>长期</w:t>
            </w:r>
            <w:r w:rsidRPr="00B046A8">
              <w:rPr>
                <w:rFonts w:hint="eastAsia"/>
                <w:color w:val="000000"/>
                <w:szCs w:val="21"/>
              </w:rPr>
              <w:t>请假</w:t>
            </w:r>
            <w:r>
              <w:rPr>
                <w:rFonts w:hint="eastAsia"/>
                <w:color w:val="000000"/>
                <w:szCs w:val="21"/>
              </w:rPr>
              <w:t>要求</w:t>
            </w:r>
          </w:p>
        </w:tc>
      </w:tr>
      <w:tr w:rsidR="00025031" w14:paraId="40510645" w14:textId="77777777" w:rsidTr="008F06CB">
        <w:trPr>
          <w:trHeight w:val="285"/>
        </w:trPr>
        <w:tc>
          <w:tcPr>
            <w:tcW w:w="844" w:type="dxa"/>
          </w:tcPr>
          <w:p w14:paraId="43A8F397" w14:textId="77777777" w:rsidR="00025031" w:rsidRDefault="00025031" w:rsidP="00025031">
            <w:pPr>
              <w:spacing w:line="360" w:lineRule="auto"/>
              <w:jc w:val="center"/>
              <w:rPr>
                <w:color w:val="000000"/>
                <w:szCs w:val="21"/>
              </w:rPr>
            </w:pPr>
            <w:r>
              <w:rPr>
                <w:rFonts w:hint="eastAsia"/>
                <w:color w:val="000000"/>
                <w:szCs w:val="21"/>
              </w:rPr>
              <w:t>9</w:t>
            </w:r>
          </w:p>
        </w:tc>
        <w:tc>
          <w:tcPr>
            <w:tcW w:w="2454" w:type="dxa"/>
            <w:shd w:val="clear" w:color="auto" w:fill="auto"/>
          </w:tcPr>
          <w:p w14:paraId="4395B6AE" w14:textId="77777777" w:rsidR="00025031" w:rsidRDefault="00025031" w:rsidP="00025031">
            <w:pPr>
              <w:spacing w:line="360" w:lineRule="auto"/>
              <w:rPr>
                <w:color w:val="000000"/>
                <w:szCs w:val="21"/>
              </w:rPr>
            </w:pPr>
            <w:r>
              <w:rPr>
                <w:rFonts w:hint="eastAsia"/>
                <w:color w:val="000000"/>
                <w:szCs w:val="21"/>
              </w:rPr>
              <w:t>实际项目进行时，任务较计划预期时间提前</w:t>
            </w:r>
          </w:p>
        </w:tc>
        <w:tc>
          <w:tcPr>
            <w:tcW w:w="1205" w:type="dxa"/>
            <w:vAlign w:val="center"/>
          </w:tcPr>
          <w:p w14:paraId="618E0E58" w14:textId="77777777" w:rsidR="00025031" w:rsidRDefault="00025031" w:rsidP="00025031">
            <w:pPr>
              <w:spacing w:line="360" w:lineRule="auto"/>
              <w:jc w:val="center"/>
              <w:rPr>
                <w:color w:val="000000"/>
                <w:szCs w:val="21"/>
              </w:rPr>
            </w:pPr>
            <w:r>
              <w:rPr>
                <w:rFonts w:hint="eastAsia"/>
                <w:color w:val="000000"/>
                <w:szCs w:val="21"/>
              </w:rPr>
              <w:t>2</w:t>
            </w:r>
          </w:p>
        </w:tc>
        <w:tc>
          <w:tcPr>
            <w:tcW w:w="4569" w:type="dxa"/>
            <w:shd w:val="clear" w:color="auto" w:fill="auto"/>
            <w:vAlign w:val="center"/>
          </w:tcPr>
          <w:p w14:paraId="21C93DB5" w14:textId="77777777" w:rsidR="00025031" w:rsidRDefault="00025031" w:rsidP="00025031">
            <w:pPr>
              <w:spacing w:line="360" w:lineRule="auto"/>
              <w:rPr>
                <w:color w:val="000000"/>
                <w:szCs w:val="21"/>
              </w:rPr>
            </w:pPr>
            <w:r>
              <w:rPr>
                <w:rFonts w:hint="eastAsia"/>
                <w:color w:val="000000"/>
                <w:szCs w:val="21"/>
              </w:rPr>
              <w:t>计划审核员发现当期所做任务较预期计划时间提前</w:t>
            </w:r>
          </w:p>
        </w:tc>
      </w:tr>
      <w:tr w:rsidR="00025031" w14:paraId="20783AFB" w14:textId="77777777" w:rsidTr="008F06CB">
        <w:trPr>
          <w:trHeight w:val="285"/>
        </w:trPr>
        <w:tc>
          <w:tcPr>
            <w:tcW w:w="844" w:type="dxa"/>
          </w:tcPr>
          <w:p w14:paraId="7F6A63C6" w14:textId="77777777" w:rsidR="00025031" w:rsidRDefault="00025031" w:rsidP="00025031">
            <w:pPr>
              <w:spacing w:line="360" w:lineRule="auto"/>
              <w:jc w:val="center"/>
              <w:rPr>
                <w:color w:val="000000"/>
                <w:szCs w:val="21"/>
              </w:rPr>
            </w:pPr>
            <w:r>
              <w:rPr>
                <w:rFonts w:hint="eastAsia"/>
                <w:color w:val="000000"/>
                <w:szCs w:val="21"/>
              </w:rPr>
              <w:t>10</w:t>
            </w:r>
          </w:p>
        </w:tc>
        <w:tc>
          <w:tcPr>
            <w:tcW w:w="2454" w:type="dxa"/>
            <w:shd w:val="clear" w:color="auto" w:fill="auto"/>
          </w:tcPr>
          <w:p w14:paraId="2F82938C" w14:textId="77777777" w:rsidR="00025031" w:rsidRDefault="00025031" w:rsidP="00025031">
            <w:pPr>
              <w:spacing w:line="360" w:lineRule="auto"/>
              <w:rPr>
                <w:color w:val="000000"/>
                <w:szCs w:val="21"/>
              </w:rPr>
            </w:pPr>
            <w:r>
              <w:rPr>
                <w:rFonts w:hint="eastAsia"/>
                <w:color w:val="000000"/>
                <w:szCs w:val="21"/>
              </w:rPr>
              <w:t>实际项目进行时，任务较计划预期时间延迟</w:t>
            </w:r>
          </w:p>
        </w:tc>
        <w:tc>
          <w:tcPr>
            <w:tcW w:w="1205" w:type="dxa"/>
            <w:vAlign w:val="center"/>
          </w:tcPr>
          <w:p w14:paraId="3F633C00" w14:textId="77777777" w:rsidR="00025031" w:rsidRDefault="00025031" w:rsidP="00025031">
            <w:pPr>
              <w:spacing w:line="360" w:lineRule="auto"/>
              <w:jc w:val="center"/>
              <w:rPr>
                <w:color w:val="000000"/>
                <w:szCs w:val="21"/>
              </w:rPr>
            </w:pPr>
            <w:r>
              <w:rPr>
                <w:rFonts w:hint="eastAsia"/>
                <w:color w:val="000000"/>
                <w:szCs w:val="21"/>
              </w:rPr>
              <w:t>2</w:t>
            </w:r>
          </w:p>
        </w:tc>
        <w:tc>
          <w:tcPr>
            <w:tcW w:w="4569" w:type="dxa"/>
            <w:shd w:val="clear" w:color="auto" w:fill="auto"/>
            <w:vAlign w:val="center"/>
          </w:tcPr>
          <w:p w14:paraId="5D01932E" w14:textId="77777777" w:rsidR="00025031" w:rsidRDefault="00025031" w:rsidP="00025031">
            <w:pPr>
              <w:spacing w:line="360" w:lineRule="auto"/>
              <w:rPr>
                <w:color w:val="000000"/>
                <w:szCs w:val="21"/>
              </w:rPr>
            </w:pPr>
            <w:r>
              <w:rPr>
                <w:rFonts w:hint="eastAsia"/>
                <w:color w:val="000000"/>
                <w:szCs w:val="21"/>
              </w:rPr>
              <w:t>计划审核员发现当期所做任务较预期计划时间延迟</w:t>
            </w:r>
          </w:p>
        </w:tc>
      </w:tr>
      <w:tr w:rsidR="00025031" w14:paraId="5D44C386" w14:textId="77777777" w:rsidTr="008F06CB">
        <w:trPr>
          <w:trHeight w:val="285"/>
        </w:trPr>
        <w:tc>
          <w:tcPr>
            <w:tcW w:w="844" w:type="dxa"/>
          </w:tcPr>
          <w:p w14:paraId="3F7B7EE8" w14:textId="77777777" w:rsidR="00025031" w:rsidRDefault="00025031" w:rsidP="00025031">
            <w:pPr>
              <w:spacing w:line="360" w:lineRule="auto"/>
              <w:jc w:val="center"/>
              <w:rPr>
                <w:szCs w:val="21"/>
              </w:rPr>
            </w:pPr>
            <w:r>
              <w:rPr>
                <w:rFonts w:hint="eastAsia"/>
                <w:szCs w:val="21"/>
              </w:rPr>
              <w:t>11</w:t>
            </w:r>
          </w:p>
        </w:tc>
        <w:tc>
          <w:tcPr>
            <w:tcW w:w="2454" w:type="dxa"/>
            <w:shd w:val="clear" w:color="auto" w:fill="auto"/>
          </w:tcPr>
          <w:p w14:paraId="7FC06E4F" w14:textId="77777777" w:rsidR="00025031" w:rsidRDefault="00025031" w:rsidP="00025031">
            <w:pPr>
              <w:spacing w:line="360" w:lineRule="auto"/>
              <w:rPr>
                <w:color w:val="000000"/>
                <w:szCs w:val="21"/>
              </w:rPr>
            </w:pPr>
            <w:r>
              <w:rPr>
                <w:rFonts w:hint="eastAsia"/>
                <w:szCs w:val="21"/>
              </w:rPr>
              <w:t>组员对</w:t>
            </w:r>
            <w:r>
              <w:rPr>
                <w:szCs w:val="21"/>
              </w:rPr>
              <w:t>考评</w:t>
            </w:r>
            <w:r>
              <w:rPr>
                <w:rFonts w:hint="eastAsia"/>
                <w:szCs w:val="21"/>
              </w:rPr>
              <w:t>结果不满意</w:t>
            </w:r>
          </w:p>
        </w:tc>
        <w:tc>
          <w:tcPr>
            <w:tcW w:w="1205" w:type="dxa"/>
            <w:vAlign w:val="center"/>
          </w:tcPr>
          <w:p w14:paraId="1454B959" w14:textId="77777777" w:rsidR="00025031" w:rsidRDefault="00025031" w:rsidP="00025031">
            <w:pPr>
              <w:spacing w:line="360" w:lineRule="auto"/>
              <w:jc w:val="center"/>
              <w:rPr>
                <w:color w:val="000000"/>
                <w:szCs w:val="21"/>
              </w:rPr>
            </w:pPr>
            <w:r>
              <w:rPr>
                <w:rFonts w:hint="eastAsia"/>
                <w:szCs w:val="21"/>
              </w:rPr>
              <w:t>2</w:t>
            </w:r>
          </w:p>
        </w:tc>
        <w:tc>
          <w:tcPr>
            <w:tcW w:w="4569" w:type="dxa"/>
            <w:shd w:val="clear" w:color="auto" w:fill="auto"/>
            <w:vAlign w:val="center"/>
          </w:tcPr>
          <w:p w14:paraId="11574D7F" w14:textId="77777777" w:rsidR="00025031" w:rsidRDefault="00025031" w:rsidP="00025031">
            <w:pPr>
              <w:spacing w:line="360" w:lineRule="auto"/>
              <w:rPr>
                <w:color w:val="000000"/>
                <w:szCs w:val="21"/>
              </w:rPr>
            </w:pPr>
            <w:r>
              <w:rPr>
                <w:rFonts w:hint="eastAsia"/>
                <w:color w:val="000000"/>
                <w:szCs w:val="21"/>
              </w:rPr>
              <w:t>组员</w:t>
            </w:r>
            <w:r>
              <w:rPr>
                <w:color w:val="000000"/>
                <w:szCs w:val="21"/>
              </w:rPr>
              <w:t>对绩效考评有问题并向项目经理提出</w:t>
            </w:r>
          </w:p>
        </w:tc>
      </w:tr>
      <w:tr w:rsidR="00025031" w14:paraId="11CE78BD" w14:textId="77777777" w:rsidTr="008F06CB">
        <w:trPr>
          <w:trHeight w:val="285"/>
        </w:trPr>
        <w:tc>
          <w:tcPr>
            <w:tcW w:w="844" w:type="dxa"/>
          </w:tcPr>
          <w:p w14:paraId="320DC2F9" w14:textId="77777777" w:rsidR="00025031" w:rsidRDefault="00025031" w:rsidP="00025031">
            <w:pPr>
              <w:spacing w:line="360" w:lineRule="auto"/>
              <w:jc w:val="center"/>
              <w:rPr>
                <w:szCs w:val="21"/>
              </w:rPr>
            </w:pPr>
            <w:r>
              <w:rPr>
                <w:rFonts w:hint="eastAsia"/>
                <w:szCs w:val="21"/>
              </w:rPr>
              <w:t>12</w:t>
            </w:r>
          </w:p>
        </w:tc>
        <w:tc>
          <w:tcPr>
            <w:tcW w:w="2454" w:type="dxa"/>
            <w:shd w:val="clear" w:color="auto" w:fill="auto"/>
          </w:tcPr>
          <w:p w14:paraId="54FD9562" w14:textId="77777777" w:rsidR="00025031" w:rsidRDefault="00025031" w:rsidP="00025031">
            <w:pPr>
              <w:spacing w:line="360" w:lineRule="auto"/>
              <w:rPr>
                <w:szCs w:val="21"/>
              </w:rPr>
            </w:pPr>
            <w:r>
              <w:rPr>
                <w:rFonts w:hint="eastAsia"/>
                <w:szCs w:val="21"/>
              </w:rPr>
              <w:t>组员之间对某问题出现争议</w:t>
            </w:r>
          </w:p>
        </w:tc>
        <w:tc>
          <w:tcPr>
            <w:tcW w:w="1205" w:type="dxa"/>
            <w:vAlign w:val="center"/>
          </w:tcPr>
          <w:p w14:paraId="1F58C305" w14:textId="77777777" w:rsidR="00025031" w:rsidRDefault="00025031" w:rsidP="00025031">
            <w:pPr>
              <w:spacing w:line="360" w:lineRule="auto"/>
              <w:jc w:val="center"/>
              <w:rPr>
                <w:color w:val="000000"/>
                <w:szCs w:val="21"/>
              </w:rPr>
            </w:pPr>
            <w:r>
              <w:rPr>
                <w:rFonts w:hint="eastAsia"/>
                <w:szCs w:val="21"/>
              </w:rPr>
              <w:t>2</w:t>
            </w:r>
          </w:p>
        </w:tc>
        <w:tc>
          <w:tcPr>
            <w:tcW w:w="4569" w:type="dxa"/>
            <w:shd w:val="clear" w:color="auto" w:fill="auto"/>
            <w:vAlign w:val="center"/>
          </w:tcPr>
          <w:p w14:paraId="2B3E584E" w14:textId="77777777" w:rsidR="00025031" w:rsidRDefault="00025031" w:rsidP="00025031">
            <w:pPr>
              <w:spacing w:line="360" w:lineRule="auto"/>
              <w:rPr>
                <w:color w:val="000000"/>
                <w:szCs w:val="21"/>
              </w:rPr>
            </w:pPr>
            <w:r>
              <w:rPr>
                <w:rFonts w:hint="eastAsia"/>
                <w:color w:val="000000"/>
                <w:szCs w:val="21"/>
              </w:rPr>
              <w:t>组员之间对某问题进行激烈争吵，且无法组员间无法妥协</w:t>
            </w:r>
          </w:p>
        </w:tc>
      </w:tr>
      <w:tr w:rsidR="00025031" w14:paraId="4664A1EB" w14:textId="77777777" w:rsidTr="008F06CB">
        <w:trPr>
          <w:trHeight w:val="285"/>
        </w:trPr>
        <w:tc>
          <w:tcPr>
            <w:tcW w:w="844" w:type="dxa"/>
          </w:tcPr>
          <w:p w14:paraId="38FA9A51" w14:textId="77777777" w:rsidR="00025031" w:rsidRDefault="00025031" w:rsidP="00025031">
            <w:pPr>
              <w:spacing w:line="360" w:lineRule="auto"/>
              <w:jc w:val="center"/>
              <w:rPr>
                <w:color w:val="000000"/>
                <w:szCs w:val="21"/>
              </w:rPr>
            </w:pPr>
            <w:r>
              <w:rPr>
                <w:rFonts w:hint="eastAsia"/>
                <w:color w:val="000000"/>
                <w:szCs w:val="21"/>
              </w:rPr>
              <w:t>13</w:t>
            </w:r>
          </w:p>
        </w:tc>
        <w:tc>
          <w:tcPr>
            <w:tcW w:w="2454" w:type="dxa"/>
            <w:shd w:val="clear" w:color="auto" w:fill="auto"/>
          </w:tcPr>
          <w:p w14:paraId="00FEDCFD" w14:textId="77777777" w:rsidR="00025031" w:rsidRDefault="00025031" w:rsidP="00025031">
            <w:pPr>
              <w:spacing w:line="360" w:lineRule="auto"/>
              <w:rPr>
                <w:color w:val="000000"/>
                <w:szCs w:val="21"/>
              </w:rPr>
            </w:pPr>
            <w:r>
              <w:rPr>
                <w:rFonts w:hint="eastAsia"/>
                <w:color w:val="000000"/>
                <w:szCs w:val="21"/>
              </w:rPr>
              <w:t>需要新的工具</w:t>
            </w:r>
          </w:p>
        </w:tc>
        <w:tc>
          <w:tcPr>
            <w:tcW w:w="1205" w:type="dxa"/>
            <w:vAlign w:val="center"/>
          </w:tcPr>
          <w:p w14:paraId="4C7074EE" w14:textId="77777777" w:rsidR="00025031" w:rsidRDefault="00025031" w:rsidP="00025031">
            <w:pPr>
              <w:spacing w:line="360" w:lineRule="auto"/>
              <w:jc w:val="center"/>
              <w:rPr>
                <w:color w:val="000000"/>
                <w:szCs w:val="21"/>
              </w:rPr>
            </w:pPr>
            <w:r>
              <w:rPr>
                <w:rFonts w:hint="eastAsia"/>
                <w:color w:val="000000"/>
                <w:szCs w:val="21"/>
              </w:rPr>
              <w:t>3</w:t>
            </w:r>
          </w:p>
        </w:tc>
        <w:tc>
          <w:tcPr>
            <w:tcW w:w="4569" w:type="dxa"/>
            <w:shd w:val="clear" w:color="auto" w:fill="auto"/>
          </w:tcPr>
          <w:p w14:paraId="1142AFF2" w14:textId="77777777" w:rsidR="00025031" w:rsidRDefault="00025031" w:rsidP="00025031">
            <w:pPr>
              <w:spacing w:line="360" w:lineRule="auto"/>
              <w:rPr>
                <w:color w:val="000000"/>
                <w:szCs w:val="21"/>
              </w:rPr>
            </w:pPr>
            <w:r>
              <w:rPr>
                <w:rFonts w:hint="eastAsia"/>
                <w:color w:val="000000"/>
                <w:szCs w:val="21"/>
              </w:rPr>
              <w:t>小组成员在项目执行过程中发现需要使用新的工具，并向项目经理提出</w:t>
            </w:r>
          </w:p>
        </w:tc>
      </w:tr>
      <w:tr w:rsidR="00025031" w14:paraId="1F779435" w14:textId="77777777" w:rsidTr="008F06CB">
        <w:trPr>
          <w:trHeight w:val="285"/>
        </w:trPr>
        <w:tc>
          <w:tcPr>
            <w:tcW w:w="844" w:type="dxa"/>
          </w:tcPr>
          <w:p w14:paraId="1DA48765" w14:textId="77777777" w:rsidR="00025031" w:rsidRDefault="00025031" w:rsidP="00025031">
            <w:pPr>
              <w:spacing w:line="360" w:lineRule="auto"/>
              <w:jc w:val="center"/>
              <w:rPr>
                <w:szCs w:val="21"/>
              </w:rPr>
            </w:pPr>
            <w:r>
              <w:rPr>
                <w:rFonts w:hint="eastAsia"/>
                <w:szCs w:val="21"/>
              </w:rPr>
              <w:t>14</w:t>
            </w:r>
          </w:p>
        </w:tc>
        <w:tc>
          <w:tcPr>
            <w:tcW w:w="2454" w:type="dxa"/>
            <w:shd w:val="clear" w:color="auto" w:fill="auto"/>
          </w:tcPr>
          <w:p w14:paraId="4BEAEB0F" w14:textId="77777777" w:rsidR="00025031" w:rsidRDefault="00025031" w:rsidP="00025031">
            <w:pPr>
              <w:spacing w:line="360" w:lineRule="auto"/>
              <w:rPr>
                <w:szCs w:val="21"/>
              </w:rPr>
            </w:pPr>
            <w:r>
              <w:rPr>
                <w:rFonts w:hint="eastAsia"/>
                <w:szCs w:val="21"/>
              </w:rPr>
              <w:t>所需</w:t>
            </w:r>
            <w:r>
              <w:rPr>
                <w:szCs w:val="21"/>
              </w:rPr>
              <w:t>采购</w:t>
            </w:r>
            <w:r>
              <w:rPr>
                <w:rFonts w:hint="eastAsia"/>
                <w:szCs w:val="21"/>
              </w:rPr>
              <w:t>资金</w:t>
            </w:r>
            <w:r>
              <w:rPr>
                <w:szCs w:val="21"/>
              </w:rPr>
              <w:t>超出组内</w:t>
            </w:r>
            <w:r>
              <w:rPr>
                <w:rFonts w:hint="eastAsia"/>
                <w:szCs w:val="21"/>
              </w:rPr>
              <w:t>预算</w:t>
            </w:r>
          </w:p>
        </w:tc>
        <w:tc>
          <w:tcPr>
            <w:tcW w:w="1205" w:type="dxa"/>
            <w:vAlign w:val="center"/>
          </w:tcPr>
          <w:p w14:paraId="0E486F3A" w14:textId="77777777" w:rsidR="00025031" w:rsidRDefault="00025031" w:rsidP="00025031">
            <w:pPr>
              <w:spacing w:line="360" w:lineRule="auto"/>
              <w:jc w:val="center"/>
              <w:rPr>
                <w:szCs w:val="21"/>
              </w:rPr>
            </w:pPr>
            <w:r>
              <w:rPr>
                <w:rFonts w:hint="eastAsia"/>
                <w:color w:val="000000"/>
                <w:szCs w:val="21"/>
              </w:rPr>
              <w:t>3</w:t>
            </w:r>
          </w:p>
        </w:tc>
        <w:tc>
          <w:tcPr>
            <w:tcW w:w="4569" w:type="dxa"/>
            <w:shd w:val="clear" w:color="auto" w:fill="auto"/>
          </w:tcPr>
          <w:p w14:paraId="0BDFB035" w14:textId="77777777" w:rsidR="00025031" w:rsidRDefault="00025031" w:rsidP="00025031">
            <w:pPr>
              <w:spacing w:line="360" w:lineRule="auto"/>
              <w:rPr>
                <w:szCs w:val="21"/>
              </w:rPr>
            </w:pPr>
            <w:r>
              <w:rPr>
                <w:rFonts w:hint="eastAsia"/>
                <w:szCs w:val="21"/>
              </w:rPr>
              <w:t>采购负责人在采购资源时，发现所需资金超出组内预算</w:t>
            </w:r>
            <w:r w:rsidRPr="002E7C49">
              <w:rPr>
                <w:rFonts w:hint="eastAsia"/>
                <w:szCs w:val="21"/>
              </w:rPr>
              <w:t>，并向项目经理提出</w:t>
            </w:r>
          </w:p>
        </w:tc>
      </w:tr>
      <w:tr w:rsidR="00025031" w14:paraId="679B05A6" w14:textId="77777777" w:rsidTr="008F06CB">
        <w:trPr>
          <w:trHeight w:val="285"/>
        </w:trPr>
        <w:tc>
          <w:tcPr>
            <w:tcW w:w="844" w:type="dxa"/>
          </w:tcPr>
          <w:p w14:paraId="497D7C83" w14:textId="77777777" w:rsidR="00025031" w:rsidRDefault="00025031" w:rsidP="00025031">
            <w:pPr>
              <w:spacing w:line="360" w:lineRule="auto"/>
              <w:jc w:val="center"/>
              <w:rPr>
                <w:szCs w:val="21"/>
              </w:rPr>
            </w:pPr>
            <w:r>
              <w:rPr>
                <w:rFonts w:hint="eastAsia"/>
                <w:szCs w:val="21"/>
              </w:rPr>
              <w:t>15</w:t>
            </w:r>
          </w:p>
        </w:tc>
        <w:tc>
          <w:tcPr>
            <w:tcW w:w="2454" w:type="dxa"/>
            <w:shd w:val="clear" w:color="auto" w:fill="auto"/>
          </w:tcPr>
          <w:p w14:paraId="6E1E7D76" w14:textId="77777777" w:rsidR="00025031" w:rsidRDefault="00025031" w:rsidP="00025031">
            <w:pPr>
              <w:spacing w:line="360" w:lineRule="auto"/>
              <w:rPr>
                <w:szCs w:val="21"/>
              </w:rPr>
            </w:pPr>
            <w:r>
              <w:rPr>
                <w:rFonts w:hint="eastAsia"/>
                <w:szCs w:val="21"/>
              </w:rPr>
              <w:t>找不到预期使用资源</w:t>
            </w:r>
          </w:p>
        </w:tc>
        <w:tc>
          <w:tcPr>
            <w:tcW w:w="1205" w:type="dxa"/>
            <w:vAlign w:val="center"/>
          </w:tcPr>
          <w:p w14:paraId="22C009D6" w14:textId="77777777" w:rsidR="00025031" w:rsidRDefault="00025031" w:rsidP="00025031">
            <w:pPr>
              <w:spacing w:line="360" w:lineRule="auto"/>
              <w:jc w:val="center"/>
              <w:rPr>
                <w:szCs w:val="21"/>
              </w:rPr>
            </w:pPr>
            <w:r>
              <w:rPr>
                <w:rFonts w:hint="eastAsia"/>
                <w:color w:val="000000"/>
                <w:szCs w:val="21"/>
              </w:rPr>
              <w:t>3</w:t>
            </w:r>
          </w:p>
        </w:tc>
        <w:tc>
          <w:tcPr>
            <w:tcW w:w="4569" w:type="dxa"/>
            <w:shd w:val="clear" w:color="auto" w:fill="auto"/>
          </w:tcPr>
          <w:p w14:paraId="3C4614DC" w14:textId="77777777" w:rsidR="00025031" w:rsidRDefault="00025031" w:rsidP="00025031">
            <w:pPr>
              <w:spacing w:line="360" w:lineRule="auto"/>
              <w:rPr>
                <w:szCs w:val="21"/>
              </w:rPr>
            </w:pPr>
            <w:r>
              <w:rPr>
                <w:rFonts w:hint="eastAsia"/>
                <w:szCs w:val="21"/>
              </w:rPr>
              <w:t>采购负责人在采购资源时，无法获取所需资源，</w:t>
            </w:r>
            <w:r>
              <w:rPr>
                <w:rFonts w:hint="eastAsia"/>
                <w:szCs w:val="21"/>
              </w:rPr>
              <w:lastRenderedPageBreak/>
              <w:t>并向项目经理提出</w:t>
            </w:r>
          </w:p>
        </w:tc>
      </w:tr>
      <w:tr w:rsidR="00025031" w14:paraId="2B921DA6" w14:textId="77777777" w:rsidTr="008F06CB">
        <w:trPr>
          <w:trHeight w:val="285"/>
        </w:trPr>
        <w:tc>
          <w:tcPr>
            <w:tcW w:w="844" w:type="dxa"/>
          </w:tcPr>
          <w:p w14:paraId="4134A751" w14:textId="77777777" w:rsidR="00025031" w:rsidRPr="00370FAF" w:rsidRDefault="00025031" w:rsidP="00025031">
            <w:pPr>
              <w:spacing w:line="360" w:lineRule="auto"/>
              <w:jc w:val="center"/>
              <w:rPr>
                <w:szCs w:val="21"/>
              </w:rPr>
            </w:pPr>
            <w:r>
              <w:rPr>
                <w:rFonts w:hint="eastAsia"/>
                <w:szCs w:val="21"/>
              </w:rPr>
              <w:t>16</w:t>
            </w:r>
          </w:p>
        </w:tc>
        <w:tc>
          <w:tcPr>
            <w:tcW w:w="2454" w:type="dxa"/>
            <w:shd w:val="clear" w:color="auto" w:fill="auto"/>
          </w:tcPr>
          <w:p w14:paraId="1C03AB7D" w14:textId="77777777" w:rsidR="00025031" w:rsidRDefault="00025031" w:rsidP="00025031">
            <w:pPr>
              <w:spacing w:line="360" w:lineRule="auto"/>
              <w:rPr>
                <w:szCs w:val="21"/>
              </w:rPr>
            </w:pPr>
            <w:r>
              <w:rPr>
                <w:rFonts w:hint="eastAsia"/>
                <w:szCs w:val="21"/>
              </w:rPr>
              <w:t>资源使用不恰当</w:t>
            </w:r>
          </w:p>
        </w:tc>
        <w:tc>
          <w:tcPr>
            <w:tcW w:w="1205" w:type="dxa"/>
            <w:vAlign w:val="center"/>
          </w:tcPr>
          <w:p w14:paraId="53D6A4D0" w14:textId="77777777" w:rsidR="00025031" w:rsidRDefault="00025031" w:rsidP="00025031">
            <w:pPr>
              <w:spacing w:line="360" w:lineRule="auto"/>
              <w:jc w:val="center"/>
              <w:rPr>
                <w:szCs w:val="21"/>
              </w:rPr>
            </w:pPr>
            <w:r>
              <w:rPr>
                <w:rFonts w:hint="eastAsia"/>
                <w:color w:val="000000"/>
                <w:szCs w:val="21"/>
              </w:rPr>
              <w:t>4</w:t>
            </w:r>
          </w:p>
        </w:tc>
        <w:tc>
          <w:tcPr>
            <w:tcW w:w="4569" w:type="dxa"/>
            <w:shd w:val="clear" w:color="auto" w:fill="auto"/>
          </w:tcPr>
          <w:p w14:paraId="6C7DA790" w14:textId="77777777" w:rsidR="00025031" w:rsidRDefault="00025031" w:rsidP="00025031">
            <w:pPr>
              <w:spacing w:line="360" w:lineRule="auto"/>
              <w:rPr>
                <w:szCs w:val="21"/>
              </w:rPr>
            </w:pPr>
            <w:r>
              <w:rPr>
                <w:rFonts w:hint="eastAsia"/>
                <w:szCs w:val="21"/>
              </w:rPr>
              <w:t>资源所有者主动向项目经理提出，使用该资源侵犯了他的权益</w:t>
            </w:r>
          </w:p>
        </w:tc>
      </w:tr>
      <w:tr w:rsidR="00025031" w14:paraId="7C3067DD" w14:textId="77777777" w:rsidTr="008F06CB">
        <w:trPr>
          <w:trHeight w:val="285"/>
        </w:trPr>
        <w:tc>
          <w:tcPr>
            <w:tcW w:w="844" w:type="dxa"/>
          </w:tcPr>
          <w:p w14:paraId="1F883728" w14:textId="77777777" w:rsidR="00025031" w:rsidRDefault="00025031" w:rsidP="00025031">
            <w:pPr>
              <w:spacing w:line="360" w:lineRule="auto"/>
              <w:jc w:val="center"/>
              <w:rPr>
                <w:szCs w:val="21"/>
              </w:rPr>
            </w:pPr>
            <w:r>
              <w:rPr>
                <w:rFonts w:hint="eastAsia"/>
                <w:szCs w:val="21"/>
              </w:rPr>
              <w:t>17</w:t>
            </w:r>
          </w:p>
        </w:tc>
        <w:tc>
          <w:tcPr>
            <w:tcW w:w="2454" w:type="dxa"/>
            <w:shd w:val="clear" w:color="auto" w:fill="auto"/>
          </w:tcPr>
          <w:p w14:paraId="47B8C8CE" w14:textId="77777777" w:rsidR="00025031" w:rsidRDefault="00025031" w:rsidP="00025031">
            <w:pPr>
              <w:spacing w:line="360" w:lineRule="auto"/>
              <w:rPr>
                <w:szCs w:val="21"/>
              </w:rPr>
            </w:pPr>
            <w:r>
              <w:rPr>
                <w:rFonts w:hint="eastAsia"/>
                <w:szCs w:val="21"/>
              </w:rPr>
              <w:t>会议地点无法使用</w:t>
            </w:r>
          </w:p>
        </w:tc>
        <w:tc>
          <w:tcPr>
            <w:tcW w:w="1205" w:type="dxa"/>
            <w:vAlign w:val="center"/>
          </w:tcPr>
          <w:p w14:paraId="16FC676C" w14:textId="77777777" w:rsidR="00025031" w:rsidRDefault="00025031" w:rsidP="00025031">
            <w:pPr>
              <w:spacing w:line="360" w:lineRule="auto"/>
              <w:jc w:val="center"/>
              <w:rPr>
                <w:szCs w:val="21"/>
              </w:rPr>
            </w:pPr>
            <w:r>
              <w:rPr>
                <w:rFonts w:hint="eastAsia"/>
                <w:color w:val="000000"/>
                <w:szCs w:val="21"/>
              </w:rPr>
              <w:t>4</w:t>
            </w:r>
          </w:p>
        </w:tc>
        <w:tc>
          <w:tcPr>
            <w:tcW w:w="4569" w:type="dxa"/>
            <w:shd w:val="clear" w:color="auto" w:fill="auto"/>
          </w:tcPr>
          <w:p w14:paraId="6C1852E1" w14:textId="77777777" w:rsidR="00025031" w:rsidRDefault="00025031" w:rsidP="00025031">
            <w:pPr>
              <w:spacing w:line="360" w:lineRule="auto"/>
              <w:rPr>
                <w:szCs w:val="21"/>
              </w:rPr>
            </w:pPr>
            <w:r>
              <w:rPr>
                <w:rFonts w:hint="eastAsia"/>
                <w:szCs w:val="21"/>
              </w:rPr>
              <w:t>小组成员到达会议地点时发现无法使用会议地点，并向项目经理提出</w:t>
            </w:r>
          </w:p>
        </w:tc>
      </w:tr>
      <w:tr w:rsidR="00025031" w14:paraId="17697141" w14:textId="77777777" w:rsidTr="008F06CB">
        <w:trPr>
          <w:trHeight w:val="285"/>
        </w:trPr>
        <w:tc>
          <w:tcPr>
            <w:tcW w:w="844" w:type="dxa"/>
          </w:tcPr>
          <w:p w14:paraId="680D794D" w14:textId="77777777" w:rsidR="00025031" w:rsidRDefault="00025031" w:rsidP="00025031">
            <w:pPr>
              <w:spacing w:line="360" w:lineRule="auto"/>
              <w:jc w:val="center"/>
              <w:rPr>
                <w:szCs w:val="21"/>
              </w:rPr>
            </w:pPr>
            <w:r>
              <w:rPr>
                <w:rFonts w:hint="eastAsia"/>
                <w:szCs w:val="21"/>
              </w:rPr>
              <w:t>18</w:t>
            </w:r>
          </w:p>
        </w:tc>
        <w:tc>
          <w:tcPr>
            <w:tcW w:w="2454" w:type="dxa"/>
            <w:shd w:val="clear" w:color="auto" w:fill="auto"/>
          </w:tcPr>
          <w:p w14:paraId="67F36E17" w14:textId="77777777" w:rsidR="00025031" w:rsidRDefault="00025031" w:rsidP="00025031">
            <w:pPr>
              <w:spacing w:line="360" w:lineRule="auto"/>
              <w:rPr>
                <w:szCs w:val="21"/>
              </w:rPr>
            </w:pPr>
            <w:r>
              <w:rPr>
                <w:rFonts w:hint="eastAsia"/>
                <w:szCs w:val="21"/>
              </w:rPr>
              <w:t>外部设备无法使用</w:t>
            </w:r>
          </w:p>
        </w:tc>
        <w:tc>
          <w:tcPr>
            <w:tcW w:w="1205" w:type="dxa"/>
            <w:vAlign w:val="center"/>
          </w:tcPr>
          <w:p w14:paraId="00D35083" w14:textId="77777777" w:rsidR="00025031" w:rsidRDefault="00025031" w:rsidP="00025031">
            <w:pPr>
              <w:spacing w:line="360" w:lineRule="auto"/>
              <w:jc w:val="center"/>
              <w:rPr>
                <w:szCs w:val="21"/>
              </w:rPr>
            </w:pPr>
            <w:r>
              <w:rPr>
                <w:rFonts w:hint="eastAsia"/>
                <w:color w:val="000000"/>
                <w:szCs w:val="21"/>
              </w:rPr>
              <w:t>4</w:t>
            </w:r>
          </w:p>
        </w:tc>
        <w:tc>
          <w:tcPr>
            <w:tcW w:w="4569" w:type="dxa"/>
            <w:shd w:val="clear" w:color="auto" w:fill="auto"/>
          </w:tcPr>
          <w:p w14:paraId="45C45122" w14:textId="77777777" w:rsidR="00025031" w:rsidRDefault="00025031" w:rsidP="00025031">
            <w:pPr>
              <w:spacing w:line="360" w:lineRule="auto"/>
              <w:rPr>
                <w:szCs w:val="21"/>
              </w:rPr>
            </w:pPr>
            <w:r>
              <w:rPr>
                <w:rFonts w:hint="eastAsia"/>
                <w:szCs w:val="21"/>
              </w:rPr>
              <w:t>小组成员在使用时发现阿里云服务器崩溃，并向项目经理提出</w:t>
            </w:r>
          </w:p>
        </w:tc>
      </w:tr>
      <w:tr w:rsidR="00025031" w14:paraId="2E84C547" w14:textId="77777777" w:rsidTr="008F06CB">
        <w:trPr>
          <w:trHeight w:val="285"/>
        </w:trPr>
        <w:tc>
          <w:tcPr>
            <w:tcW w:w="844" w:type="dxa"/>
          </w:tcPr>
          <w:p w14:paraId="432A78C5" w14:textId="77777777" w:rsidR="00025031" w:rsidRDefault="00025031" w:rsidP="00025031">
            <w:pPr>
              <w:spacing w:line="360" w:lineRule="auto"/>
              <w:jc w:val="center"/>
              <w:rPr>
                <w:szCs w:val="21"/>
              </w:rPr>
            </w:pPr>
            <w:r>
              <w:rPr>
                <w:rFonts w:hint="eastAsia"/>
                <w:szCs w:val="21"/>
              </w:rPr>
              <w:t>19</w:t>
            </w:r>
          </w:p>
        </w:tc>
        <w:tc>
          <w:tcPr>
            <w:tcW w:w="2454" w:type="dxa"/>
            <w:shd w:val="clear" w:color="auto" w:fill="auto"/>
          </w:tcPr>
          <w:p w14:paraId="4F67F335" w14:textId="77777777" w:rsidR="00025031" w:rsidRDefault="00025031" w:rsidP="00025031">
            <w:pPr>
              <w:spacing w:line="360" w:lineRule="auto"/>
              <w:rPr>
                <w:szCs w:val="21"/>
              </w:rPr>
            </w:pPr>
            <w:r>
              <w:rPr>
                <w:rFonts w:hint="eastAsia"/>
                <w:szCs w:val="21"/>
              </w:rPr>
              <w:t>项目交付物不符合要求</w:t>
            </w:r>
          </w:p>
        </w:tc>
        <w:tc>
          <w:tcPr>
            <w:tcW w:w="1205" w:type="dxa"/>
            <w:vAlign w:val="center"/>
          </w:tcPr>
          <w:p w14:paraId="61EA29B2" w14:textId="77777777" w:rsidR="00025031" w:rsidRDefault="00025031" w:rsidP="00025031">
            <w:pPr>
              <w:spacing w:line="360" w:lineRule="auto"/>
              <w:jc w:val="center"/>
              <w:rPr>
                <w:color w:val="000000"/>
                <w:szCs w:val="21"/>
              </w:rPr>
            </w:pPr>
            <w:r>
              <w:rPr>
                <w:rFonts w:hint="eastAsia"/>
                <w:szCs w:val="21"/>
              </w:rPr>
              <w:t>1</w:t>
            </w:r>
            <w:r>
              <w:rPr>
                <w:rFonts w:hint="eastAsia"/>
                <w:szCs w:val="21"/>
              </w:rPr>
              <w:t>、</w:t>
            </w:r>
            <w:r>
              <w:rPr>
                <w:rFonts w:hint="eastAsia"/>
                <w:szCs w:val="21"/>
              </w:rPr>
              <w:t>4</w:t>
            </w:r>
          </w:p>
        </w:tc>
        <w:tc>
          <w:tcPr>
            <w:tcW w:w="4569" w:type="dxa"/>
            <w:shd w:val="clear" w:color="auto" w:fill="auto"/>
            <w:vAlign w:val="center"/>
          </w:tcPr>
          <w:p w14:paraId="6F4E6BA6" w14:textId="77777777" w:rsidR="00025031" w:rsidRDefault="00025031" w:rsidP="00025031">
            <w:pPr>
              <w:spacing w:line="360" w:lineRule="auto"/>
              <w:rPr>
                <w:szCs w:val="21"/>
              </w:rPr>
            </w:pPr>
            <w:r>
              <w:rPr>
                <w:rFonts w:hint="eastAsia"/>
                <w:color w:val="000000"/>
                <w:szCs w:val="21"/>
              </w:rPr>
              <w:t>在项目评审时教师提出交付物不符合要求</w:t>
            </w:r>
          </w:p>
        </w:tc>
      </w:tr>
      <w:tr w:rsidR="00BE10F3" w14:paraId="4A1BAC1E" w14:textId="77777777" w:rsidTr="008F06CB">
        <w:trPr>
          <w:trHeight w:val="285"/>
        </w:trPr>
        <w:tc>
          <w:tcPr>
            <w:tcW w:w="844" w:type="dxa"/>
          </w:tcPr>
          <w:p w14:paraId="669497B3" w14:textId="73C67924" w:rsidR="00BE10F3" w:rsidRDefault="00BE10F3" w:rsidP="00025031">
            <w:pPr>
              <w:spacing w:line="360" w:lineRule="auto"/>
              <w:jc w:val="center"/>
              <w:rPr>
                <w:szCs w:val="21"/>
              </w:rPr>
            </w:pPr>
            <w:r>
              <w:rPr>
                <w:rFonts w:hint="eastAsia"/>
                <w:szCs w:val="21"/>
              </w:rPr>
              <w:t>20</w:t>
            </w:r>
          </w:p>
        </w:tc>
        <w:tc>
          <w:tcPr>
            <w:tcW w:w="2454" w:type="dxa"/>
            <w:shd w:val="clear" w:color="auto" w:fill="auto"/>
          </w:tcPr>
          <w:p w14:paraId="6D8C9CFE" w14:textId="22D2863C" w:rsidR="00BE10F3" w:rsidRDefault="00BE10F3" w:rsidP="00025031">
            <w:pPr>
              <w:spacing w:line="360" w:lineRule="auto"/>
              <w:rPr>
                <w:szCs w:val="21"/>
              </w:rPr>
            </w:pPr>
            <w:r>
              <w:rPr>
                <w:rFonts w:hint="eastAsia"/>
                <w:szCs w:val="21"/>
              </w:rPr>
              <w:t>项目无法投入实践</w:t>
            </w:r>
          </w:p>
        </w:tc>
        <w:tc>
          <w:tcPr>
            <w:tcW w:w="1205" w:type="dxa"/>
            <w:vAlign w:val="center"/>
          </w:tcPr>
          <w:p w14:paraId="466FBCDA" w14:textId="0174712F" w:rsidR="00BE10F3" w:rsidRDefault="00BE10F3" w:rsidP="00025031">
            <w:pPr>
              <w:spacing w:line="360" w:lineRule="auto"/>
              <w:jc w:val="center"/>
              <w:rPr>
                <w:szCs w:val="21"/>
              </w:rPr>
            </w:pPr>
            <w:r>
              <w:rPr>
                <w:rFonts w:hint="eastAsia"/>
                <w:szCs w:val="21"/>
              </w:rPr>
              <w:t>4</w:t>
            </w:r>
          </w:p>
        </w:tc>
        <w:tc>
          <w:tcPr>
            <w:tcW w:w="4569" w:type="dxa"/>
            <w:shd w:val="clear" w:color="auto" w:fill="auto"/>
            <w:vAlign w:val="center"/>
          </w:tcPr>
          <w:p w14:paraId="47ACC558" w14:textId="2300D0C5" w:rsidR="00BE10F3" w:rsidRDefault="00BE10F3" w:rsidP="00025031">
            <w:pPr>
              <w:spacing w:line="360" w:lineRule="auto"/>
              <w:rPr>
                <w:color w:val="000000"/>
                <w:szCs w:val="21"/>
              </w:rPr>
            </w:pPr>
            <w:r>
              <w:rPr>
                <w:rFonts w:hint="eastAsia"/>
                <w:color w:val="000000"/>
                <w:szCs w:val="21"/>
              </w:rPr>
              <w:t>产品完成后，校方拒绝使用</w:t>
            </w:r>
          </w:p>
        </w:tc>
      </w:tr>
    </w:tbl>
    <w:p w14:paraId="09BDD57E" w14:textId="3520A1D0" w:rsidR="00025031" w:rsidRDefault="00025031" w:rsidP="003F1F9C">
      <w:pPr>
        <w:pStyle w:val="2"/>
      </w:pPr>
      <w:bookmarkStart w:id="139" w:name="_Toc531879222"/>
      <w:bookmarkEnd w:id="138"/>
      <w:r w:rsidRPr="00025031">
        <w:rPr>
          <w:rFonts w:hint="eastAsia"/>
        </w:rPr>
        <w:t>8.4</w:t>
      </w:r>
      <w:r>
        <w:t xml:space="preserve"> </w:t>
      </w:r>
      <w:r>
        <w:rPr>
          <w:rFonts w:hint="eastAsia"/>
        </w:rPr>
        <w:t>风险评估</w:t>
      </w:r>
      <w:bookmarkEnd w:id="139"/>
    </w:p>
    <w:tbl>
      <w:tblPr>
        <w:tblW w:w="836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9"/>
        <w:gridCol w:w="1276"/>
        <w:gridCol w:w="1418"/>
        <w:gridCol w:w="1701"/>
      </w:tblGrid>
      <w:tr w:rsidR="00025031" w14:paraId="78C0EAC0" w14:textId="77777777" w:rsidTr="00025031">
        <w:trPr>
          <w:trHeight w:val="285"/>
        </w:trPr>
        <w:tc>
          <w:tcPr>
            <w:tcW w:w="3969" w:type="dxa"/>
            <w:shd w:val="clear" w:color="auto" w:fill="auto"/>
            <w:vAlign w:val="center"/>
          </w:tcPr>
          <w:p w14:paraId="6F817905" w14:textId="77777777" w:rsidR="00025031" w:rsidRDefault="00025031" w:rsidP="00025031">
            <w:pPr>
              <w:spacing w:line="360" w:lineRule="auto"/>
              <w:jc w:val="center"/>
              <w:rPr>
                <w:b/>
                <w:bCs/>
                <w:color w:val="000000"/>
                <w:sz w:val="24"/>
                <w:szCs w:val="21"/>
              </w:rPr>
            </w:pPr>
            <w:r>
              <w:rPr>
                <w:rFonts w:hint="eastAsia"/>
                <w:b/>
                <w:bCs/>
                <w:color w:val="000000"/>
                <w:sz w:val="24"/>
                <w:szCs w:val="21"/>
              </w:rPr>
              <w:t>风险名称</w:t>
            </w:r>
          </w:p>
        </w:tc>
        <w:tc>
          <w:tcPr>
            <w:tcW w:w="1276" w:type="dxa"/>
            <w:shd w:val="clear" w:color="auto" w:fill="auto"/>
            <w:vAlign w:val="center"/>
          </w:tcPr>
          <w:p w14:paraId="550C98FF" w14:textId="77777777" w:rsidR="00025031" w:rsidRDefault="00025031" w:rsidP="00025031">
            <w:pPr>
              <w:spacing w:line="360" w:lineRule="auto"/>
              <w:jc w:val="center"/>
              <w:rPr>
                <w:b/>
                <w:bCs/>
                <w:color w:val="000000"/>
                <w:sz w:val="24"/>
                <w:szCs w:val="21"/>
              </w:rPr>
            </w:pPr>
            <w:r>
              <w:rPr>
                <w:rFonts w:hint="eastAsia"/>
                <w:b/>
                <w:bCs/>
                <w:color w:val="000000"/>
                <w:sz w:val="24"/>
                <w:szCs w:val="21"/>
              </w:rPr>
              <w:t>优先级</w:t>
            </w:r>
          </w:p>
        </w:tc>
        <w:tc>
          <w:tcPr>
            <w:tcW w:w="1418" w:type="dxa"/>
            <w:shd w:val="clear" w:color="auto" w:fill="auto"/>
            <w:vAlign w:val="center"/>
          </w:tcPr>
          <w:p w14:paraId="5F5642EE" w14:textId="77777777" w:rsidR="00025031" w:rsidRDefault="00025031" w:rsidP="00025031">
            <w:pPr>
              <w:spacing w:line="360" w:lineRule="auto"/>
              <w:jc w:val="center"/>
              <w:rPr>
                <w:b/>
                <w:bCs/>
                <w:color w:val="000000"/>
                <w:sz w:val="24"/>
                <w:szCs w:val="21"/>
              </w:rPr>
            </w:pPr>
            <w:r>
              <w:rPr>
                <w:rFonts w:hint="eastAsia"/>
                <w:b/>
                <w:bCs/>
                <w:color w:val="000000"/>
                <w:sz w:val="24"/>
                <w:szCs w:val="21"/>
              </w:rPr>
              <w:t>影响程度</w:t>
            </w:r>
          </w:p>
        </w:tc>
        <w:tc>
          <w:tcPr>
            <w:tcW w:w="1701" w:type="dxa"/>
            <w:shd w:val="clear" w:color="auto" w:fill="auto"/>
            <w:vAlign w:val="center"/>
          </w:tcPr>
          <w:p w14:paraId="0B528B91" w14:textId="77777777" w:rsidR="00025031" w:rsidRDefault="00025031" w:rsidP="00025031">
            <w:pPr>
              <w:spacing w:line="360" w:lineRule="auto"/>
              <w:jc w:val="center"/>
              <w:rPr>
                <w:b/>
                <w:bCs/>
                <w:color w:val="000000"/>
                <w:sz w:val="24"/>
                <w:szCs w:val="21"/>
              </w:rPr>
            </w:pPr>
            <w:r>
              <w:rPr>
                <w:rFonts w:hint="eastAsia"/>
                <w:b/>
                <w:bCs/>
                <w:color w:val="000000"/>
                <w:sz w:val="24"/>
                <w:szCs w:val="21"/>
              </w:rPr>
              <w:t>可能性等级</w:t>
            </w:r>
          </w:p>
        </w:tc>
      </w:tr>
      <w:tr w:rsidR="00025031" w14:paraId="67782940" w14:textId="77777777" w:rsidTr="00025031">
        <w:trPr>
          <w:trHeight w:val="285"/>
        </w:trPr>
        <w:tc>
          <w:tcPr>
            <w:tcW w:w="3969" w:type="dxa"/>
            <w:shd w:val="clear" w:color="auto" w:fill="auto"/>
          </w:tcPr>
          <w:p w14:paraId="1BFAC6FB" w14:textId="77777777" w:rsidR="00025031" w:rsidRDefault="00025031" w:rsidP="00025031">
            <w:pPr>
              <w:spacing w:line="360" w:lineRule="auto"/>
              <w:rPr>
                <w:color w:val="000000"/>
                <w:szCs w:val="21"/>
              </w:rPr>
            </w:pPr>
            <w:r>
              <w:rPr>
                <w:rFonts w:hint="eastAsia"/>
                <w:szCs w:val="21"/>
              </w:rPr>
              <w:t>需求定义与</w:t>
            </w:r>
            <w:proofErr w:type="gramStart"/>
            <w:r>
              <w:rPr>
                <w:rFonts w:hint="eastAsia"/>
                <w:szCs w:val="21"/>
              </w:rPr>
              <w:t>客户愿景相差</w:t>
            </w:r>
            <w:proofErr w:type="gramEnd"/>
            <w:r>
              <w:rPr>
                <w:rFonts w:hint="eastAsia"/>
                <w:szCs w:val="21"/>
              </w:rPr>
              <w:t>较大</w:t>
            </w:r>
          </w:p>
        </w:tc>
        <w:tc>
          <w:tcPr>
            <w:tcW w:w="1276" w:type="dxa"/>
            <w:shd w:val="clear" w:color="auto" w:fill="auto"/>
            <w:vAlign w:val="center"/>
          </w:tcPr>
          <w:p w14:paraId="7EB04F24"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4CD90E9D"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3E1284A9" w14:textId="77777777" w:rsidR="00025031" w:rsidRDefault="00025031" w:rsidP="00025031">
            <w:pPr>
              <w:spacing w:line="360" w:lineRule="auto"/>
              <w:rPr>
                <w:color w:val="000000"/>
                <w:szCs w:val="21"/>
              </w:rPr>
            </w:pPr>
            <w:r>
              <w:rPr>
                <w:rFonts w:hint="eastAsia"/>
                <w:color w:val="000000"/>
                <w:szCs w:val="21"/>
              </w:rPr>
              <w:t>高</w:t>
            </w:r>
          </w:p>
        </w:tc>
      </w:tr>
      <w:tr w:rsidR="00025031" w14:paraId="7580C08A" w14:textId="77777777" w:rsidTr="00025031">
        <w:trPr>
          <w:trHeight w:val="285"/>
        </w:trPr>
        <w:tc>
          <w:tcPr>
            <w:tcW w:w="3969" w:type="dxa"/>
            <w:shd w:val="clear" w:color="auto" w:fill="auto"/>
          </w:tcPr>
          <w:p w14:paraId="07D35EA2" w14:textId="77777777" w:rsidR="00025031" w:rsidRDefault="00025031" w:rsidP="00025031">
            <w:pPr>
              <w:spacing w:line="360" w:lineRule="auto"/>
              <w:rPr>
                <w:color w:val="000000"/>
                <w:szCs w:val="21"/>
              </w:rPr>
            </w:pPr>
            <w:r>
              <w:rPr>
                <w:rFonts w:hint="eastAsia"/>
                <w:szCs w:val="21"/>
              </w:rPr>
              <w:t>小组成员完成任务质量不佳</w:t>
            </w:r>
          </w:p>
        </w:tc>
        <w:tc>
          <w:tcPr>
            <w:tcW w:w="1276" w:type="dxa"/>
            <w:shd w:val="clear" w:color="auto" w:fill="auto"/>
            <w:vAlign w:val="center"/>
          </w:tcPr>
          <w:p w14:paraId="52E23349"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4AD64778"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1980992B" w14:textId="77777777" w:rsidR="00025031" w:rsidRDefault="00025031" w:rsidP="00025031">
            <w:pPr>
              <w:spacing w:line="360" w:lineRule="auto"/>
              <w:rPr>
                <w:color w:val="000000"/>
                <w:szCs w:val="21"/>
              </w:rPr>
            </w:pPr>
            <w:r>
              <w:rPr>
                <w:rFonts w:hint="eastAsia"/>
                <w:color w:val="000000"/>
                <w:szCs w:val="21"/>
              </w:rPr>
              <w:t>高</w:t>
            </w:r>
          </w:p>
        </w:tc>
      </w:tr>
      <w:tr w:rsidR="00025031" w14:paraId="568B2B1B" w14:textId="77777777" w:rsidTr="00025031">
        <w:trPr>
          <w:trHeight w:val="285"/>
        </w:trPr>
        <w:tc>
          <w:tcPr>
            <w:tcW w:w="3969" w:type="dxa"/>
            <w:shd w:val="clear" w:color="auto" w:fill="auto"/>
          </w:tcPr>
          <w:p w14:paraId="676757A1" w14:textId="77777777" w:rsidR="00025031" w:rsidRDefault="00025031" w:rsidP="00025031">
            <w:pPr>
              <w:spacing w:line="360" w:lineRule="auto"/>
              <w:rPr>
                <w:color w:val="000000"/>
                <w:szCs w:val="21"/>
              </w:rPr>
            </w:pPr>
            <w:r>
              <w:rPr>
                <w:rFonts w:hint="eastAsia"/>
                <w:szCs w:val="21"/>
              </w:rPr>
              <w:t>预算与实际不符</w:t>
            </w:r>
          </w:p>
        </w:tc>
        <w:tc>
          <w:tcPr>
            <w:tcW w:w="1276" w:type="dxa"/>
            <w:shd w:val="clear" w:color="auto" w:fill="auto"/>
            <w:vAlign w:val="center"/>
          </w:tcPr>
          <w:p w14:paraId="0299B21B" w14:textId="77777777" w:rsidR="00025031" w:rsidRDefault="00025031" w:rsidP="00025031">
            <w:pPr>
              <w:spacing w:line="360" w:lineRule="auto"/>
              <w:rPr>
                <w:color w:val="000000"/>
                <w:szCs w:val="21"/>
              </w:rPr>
            </w:pPr>
            <w:r>
              <w:rPr>
                <w:rFonts w:hint="eastAsia"/>
                <w:color w:val="000000"/>
                <w:szCs w:val="21"/>
              </w:rPr>
              <w:t>低</w:t>
            </w:r>
          </w:p>
        </w:tc>
        <w:tc>
          <w:tcPr>
            <w:tcW w:w="1418" w:type="dxa"/>
            <w:shd w:val="clear" w:color="auto" w:fill="auto"/>
            <w:vAlign w:val="center"/>
          </w:tcPr>
          <w:p w14:paraId="5D525786" w14:textId="77777777" w:rsidR="00025031" w:rsidRDefault="00025031" w:rsidP="00025031">
            <w:pPr>
              <w:spacing w:line="360" w:lineRule="auto"/>
              <w:rPr>
                <w:color w:val="000000"/>
                <w:szCs w:val="21"/>
              </w:rPr>
            </w:pPr>
            <w:r>
              <w:rPr>
                <w:rFonts w:hint="eastAsia"/>
                <w:color w:val="000000"/>
                <w:szCs w:val="21"/>
              </w:rPr>
              <w:t>中</w:t>
            </w:r>
          </w:p>
        </w:tc>
        <w:tc>
          <w:tcPr>
            <w:tcW w:w="1701" w:type="dxa"/>
            <w:shd w:val="clear" w:color="auto" w:fill="auto"/>
            <w:vAlign w:val="center"/>
          </w:tcPr>
          <w:p w14:paraId="3AF4A5D8" w14:textId="77777777" w:rsidR="00025031" w:rsidRDefault="00025031" w:rsidP="00025031">
            <w:pPr>
              <w:spacing w:line="360" w:lineRule="auto"/>
              <w:rPr>
                <w:color w:val="000000"/>
                <w:szCs w:val="21"/>
              </w:rPr>
            </w:pPr>
            <w:r>
              <w:rPr>
                <w:rFonts w:hint="eastAsia"/>
                <w:color w:val="000000"/>
                <w:szCs w:val="21"/>
              </w:rPr>
              <w:t>低</w:t>
            </w:r>
          </w:p>
        </w:tc>
      </w:tr>
      <w:tr w:rsidR="00025031" w14:paraId="1ACF7CE6" w14:textId="77777777" w:rsidTr="00025031">
        <w:trPr>
          <w:trHeight w:val="510"/>
        </w:trPr>
        <w:tc>
          <w:tcPr>
            <w:tcW w:w="3969" w:type="dxa"/>
            <w:shd w:val="clear" w:color="auto" w:fill="auto"/>
          </w:tcPr>
          <w:p w14:paraId="34018A45" w14:textId="77777777" w:rsidR="00025031" w:rsidRDefault="00025031" w:rsidP="00025031">
            <w:pPr>
              <w:spacing w:line="360" w:lineRule="auto"/>
              <w:rPr>
                <w:color w:val="000000"/>
                <w:szCs w:val="21"/>
              </w:rPr>
            </w:pPr>
            <w:r>
              <w:rPr>
                <w:rFonts w:hint="eastAsia"/>
                <w:szCs w:val="21"/>
              </w:rPr>
              <w:t>开发人员技术不足</w:t>
            </w:r>
          </w:p>
        </w:tc>
        <w:tc>
          <w:tcPr>
            <w:tcW w:w="1276" w:type="dxa"/>
            <w:shd w:val="clear" w:color="auto" w:fill="auto"/>
            <w:vAlign w:val="center"/>
          </w:tcPr>
          <w:p w14:paraId="3A223C47"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4E6F4702"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1E04020D" w14:textId="77777777" w:rsidR="00025031" w:rsidRDefault="00025031" w:rsidP="00025031">
            <w:pPr>
              <w:spacing w:line="360" w:lineRule="auto"/>
              <w:rPr>
                <w:color w:val="000000"/>
                <w:szCs w:val="21"/>
              </w:rPr>
            </w:pPr>
            <w:r>
              <w:rPr>
                <w:rFonts w:hint="eastAsia"/>
                <w:color w:val="000000"/>
                <w:szCs w:val="21"/>
              </w:rPr>
              <w:t>高</w:t>
            </w:r>
          </w:p>
        </w:tc>
      </w:tr>
      <w:tr w:rsidR="00025031" w14:paraId="20A5918A" w14:textId="77777777" w:rsidTr="00025031">
        <w:trPr>
          <w:trHeight w:val="285"/>
        </w:trPr>
        <w:tc>
          <w:tcPr>
            <w:tcW w:w="3969" w:type="dxa"/>
            <w:shd w:val="clear" w:color="auto" w:fill="auto"/>
          </w:tcPr>
          <w:p w14:paraId="24F744AB" w14:textId="77777777" w:rsidR="00025031" w:rsidRDefault="00025031" w:rsidP="00025031">
            <w:pPr>
              <w:spacing w:line="360" w:lineRule="auto"/>
              <w:rPr>
                <w:color w:val="000000"/>
                <w:szCs w:val="21"/>
              </w:rPr>
            </w:pPr>
            <w:r>
              <w:rPr>
                <w:rFonts w:hint="eastAsia"/>
                <w:szCs w:val="21"/>
              </w:rPr>
              <w:t>小组人员请假暂时离开</w:t>
            </w:r>
          </w:p>
        </w:tc>
        <w:tc>
          <w:tcPr>
            <w:tcW w:w="1276" w:type="dxa"/>
            <w:shd w:val="clear" w:color="auto" w:fill="auto"/>
            <w:vAlign w:val="center"/>
          </w:tcPr>
          <w:p w14:paraId="3D12280B"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7C96F241"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45D893A9" w14:textId="77777777" w:rsidR="00025031" w:rsidRDefault="00025031" w:rsidP="00025031">
            <w:pPr>
              <w:spacing w:line="360" w:lineRule="auto"/>
              <w:rPr>
                <w:color w:val="000000"/>
                <w:szCs w:val="21"/>
              </w:rPr>
            </w:pPr>
            <w:r>
              <w:rPr>
                <w:rFonts w:hint="eastAsia"/>
                <w:color w:val="000000"/>
                <w:szCs w:val="21"/>
              </w:rPr>
              <w:t>高</w:t>
            </w:r>
          </w:p>
        </w:tc>
      </w:tr>
      <w:tr w:rsidR="00025031" w14:paraId="7DE8D7EB" w14:textId="77777777" w:rsidTr="00025031">
        <w:trPr>
          <w:trHeight w:val="285"/>
        </w:trPr>
        <w:tc>
          <w:tcPr>
            <w:tcW w:w="3969" w:type="dxa"/>
            <w:shd w:val="clear" w:color="auto" w:fill="auto"/>
          </w:tcPr>
          <w:p w14:paraId="0ACD1821" w14:textId="77777777" w:rsidR="00025031" w:rsidRDefault="00025031" w:rsidP="00025031">
            <w:pPr>
              <w:spacing w:line="360" w:lineRule="auto"/>
              <w:rPr>
                <w:color w:val="000000"/>
                <w:szCs w:val="21"/>
              </w:rPr>
            </w:pPr>
            <w:r>
              <w:rPr>
                <w:rFonts w:hint="eastAsia"/>
                <w:color w:val="000000"/>
                <w:szCs w:val="21"/>
              </w:rPr>
              <w:t>小组成员无法完成任务</w:t>
            </w:r>
          </w:p>
        </w:tc>
        <w:tc>
          <w:tcPr>
            <w:tcW w:w="1276" w:type="dxa"/>
            <w:shd w:val="clear" w:color="auto" w:fill="auto"/>
            <w:vAlign w:val="center"/>
          </w:tcPr>
          <w:p w14:paraId="792357EB"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5BF0B979"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3D082E66" w14:textId="77777777" w:rsidR="00025031" w:rsidRDefault="00025031" w:rsidP="00025031">
            <w:pPr>
              <w:spacing w:line="360" w:lineRule="auto"/>
              <w:rPr>
                <w:color w:val="000000"/>
                <w:szCs w:val="21"/>
              </w:rPr>
            </w:pPr>
            <w:r>
              <w:rPr>
                <w:rFonts w:hint="eastAsia"/>
                <w:color w:val="000000"/>
                <w:szCs w:val="21"/>
              </w:rPr>
              <w:t>中</w:t>
            </w:r>
          </w:p>
        </w:tc>
      </w:tr>
      <w:tr w:rsidR="00025031" w14:paraId="53F5D76D" w14:textId="77777777" w:rsidTr="00025031">
        <w:trPr>
          <w:trHeight w:val="285"/>
        </w:trPr>
        <w:tc>
          <w:tcPr>
            <w:tcW w:w="3969" w:type="dxa"/>
            <w:shd w:val="clear" w:color="auto" w:fill="auto"/>
          </w:tcPr>
          <w:p w14:paraId="68B03C8B" w14:textId="77777777" w:rsidR="00025031" w:rsidRDefault="00025031" w:rsidP="00025031">
            <w:pPr>
              <w:spacing w:line="360" w:lineRule="auto"/>
              <w:rPr>
                <w:color w:val="000000"/>
                <w:szCs w:val="21"/>
              </w:rPr>
            </w:pPr>
            <w:r>
              <w:rPr>
                <w:rFonts w:hint="eastAsia"/>
                <w:color w:val="000000"/>
                <w:szCs w:val="21"/>
              </w:rPr>
              <w:t>无法及时联系到组员</w:t>
            </w:r>
          </w:p>
        </w:tc>
        <w:tc>
          <w:tcPr>
            <w:tcW w:w="1276" w:type="dxa"/>
            <w:shd w:val="clear" w:color="auto" w:fill="auto"/>
            <w:vAlign w:val="center"/>
          </w:tcPr>
          <w:p w14:paraId="4C0F892C"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0B0E2D50"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39ECFEC0" w14:textId="77777777" w:rsidR="00025031" w:rsidRDefault="00025031" w:rsidP="00025031">
            <w:pPr>
              <w:spacing w:line="360" w:lineRule="auto"/>
              <w:rPr>
                <w:color w:val="000000"/>
                <w:szCs w:val="21"/>
              </w:rPr>
            </w:pPr>
            <w:r>
              <w:rPr>
                <w:rFonts w:hint="eastAsia"/>
                <w:color w:val="000000"/>
                <w:szCs w:val="21"/>
              </w:rPr>
              <w:t>中</w:t>
            </w:r>
          </w:p>
        </w:tc>
      </w:tr>
      <w:tr w:rsidR="00025031" w14:paraId="1CBF00A2" w14:textId="77777777" w:rsidTr="00025031">
        <w:trPr>
          <w:trHeight w:val="285"/>
        </w:trPr>
        <w:tc>
          <w:tcPr>
            <w:tcW w:w="3969" w:type="dxa"/>
            <w:shd w:val="clear" w:color="auto" w:fill="auto"/>
          </w:tcPr>
          <w:p w14:paraId="19565BF9" w14:textId="77777777" w:rsidR="00025031" w:rsidRDefault="00025031" w:rsidP="00025031">
            <w:pPr>
              <w:spacing w:line="360" w:lineRule="auto"/>
              <w:rPr>
                <w:color w:val="000000"/>
                <w:szCs w:val="21"/>
              </w:rPr>
            </w:pPr>
            <w:r w:rsidRPr="00B046A8">
              <w:rPr>
                <w:rFonts w:hint="eastAsia"/>
                <w:szCs w:val="21"/>
              </w:rPr>
              <w:t>小组人员请假</w:t>
            </w:r>
            <w:r>
              <w:rPr>
                <w:rFonts w:hint="eastAsia"/>
                <w:szCs w:val="21"/>
              </w:rPr>
              <w:t>长时间</w:t>
            </w:r>
            <w:r w:rsidRPr="00B046A8">
              <w:rPr>
                <w:rFonts w:hint="eastAsia"/>
                <w:szCs w:val="21"/>
              </w:rPr>
              <w:t>离开</w:t>
            </w:r>
          </w:p>
        </w:tc>
        <w:tc>
          <w:tcPr>
            <w:tcW w:w="1276" w:type="dxa"/>
            <w:shd w:val="clear" w:color="auto" w:fill="auto"/>
            <w:vAlign w:val="center"/>
          </w:tcPr>
          <w:p w14:paraId="21131E19" w14:textId="77777777" w:rsidR="00025031" w:rsidRDefault="00025031" w:rsidP="00025031">
            <w:pPr>
              <w:spacing w:line="360" w:lineRule="auto"/>
              <w:rPr>
                <w:color w:val="000000"/>
                <w:szCs w:val="21"/>
              </w:rPr>
            </w:pPr>
            <w:r>
              <w:rPr>
                <w:rFonts w:hint="eastAsia"/>
                <w:color w:val="000000"/>
                <w:szCs w:val="21"/>
              </w:rPr>
              <w:t>低</w:t>
            </w:r>
          </w:p>
        </w:tc>
        <w:tc>
          <w:tcPr>
            <w:tcW w:w="1418" w:type="dxa"/>
            <w:shd w:val="clear" w:color="auto" w:fill="auto"/>
            <w:vAlign w:val="center"/>
          </w:tcPr>
          <w:p w14:paraId="75767939"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5D157F3C" w14:textId="77777777" w:rsidR="00025031" w:rsidRDefault="00025031" w:rsidP="00025031">
            <w:pPr>
              <w:spacing w:line="360" w:lineRule="auto"/>
              <w:rPr>
                <w:color w:val="000000"/>
                <w:szCs w:val="21"/>
              </w:rPr>
            </w:pPr>
            <w:r>
              <w:rPr>
                <w:rFonts w:hint="eastAsia"/>
                <w:color w:val="000000"/>
                <w:szCs w:val="21"/>
              </w:rPr>
              <w:t>低</w:t>
            </w:r>
          </w:p>
        </w:tc>
      </w:tr>
      <w:tr w:rsidR="00025031" w14:paraId="17F89A6D" w14:textId="77777777" w:rsidTr="00025031">
        <w:trPr>
          <w:trHeight w:val="285"/>
        </w:trPr>
        <w:tc>
          <w:tcPr>
            <w:tcW w:w="3969" w:type="dxa"/>
            <w:shd w:val="clear" w:color="auto" w:fill="auto"/>
          </w:tcPr>
          <w:p w14:paraId="6688068A" w14:textId="77777777" w:rsidR="00025031" w:rsidRDefault="00025031" w:rsidP="00025031">
            <w:pPr>
              <w:spacing w:line="360" w:lineRule="auto"/>
              <w:rPr>
                <w:color w:val="000000"/>
                <w:szCs w:val="21"/>
              </w:rPr>
            </w:pPr>
            <w:r>
              <w:rPr>
                <w:rFonts w:hint="eastAsia"/>
                <w:color w:val="000000"/>
                <w:szCs w:val="21"/>
              </w:rPr>
              <w:t>实际项目进行时，任务较计划预期时间提前</w:t>
            </w:r>
          </w:p>
        </w:tc>
        <w:tc>
          <w:tcPr>
            <w:tcW w:w="1276" w:type="dxa"/>
            <w:shd w:val="clear" w:color="auto" w:fill="auto"/>
            <w:vAlign w:val="center"/>
          </w:tcPr>
          <w:p w14:paraId="0B6FC51C" w14:textId="77777777" w:rsidR="00025031" w:rsidRDefault="00025031" w:rsidP="00025031">
            <w:pPr>
              <w:spacing w:line="360" w:lineRule="auto"/>
              <w:rPr>
                <w:color w:val="000000"/>
                <w:szCs w:val="21"/>
              </w:rPr>
            </w:pPr>
            <w:r>
              <w:rPr>
                <w:rFonts w:hint="eastAsia"/>
                <w:color w:val="000000"/>
                <w:szCs w:val="21"/>
              </w:rPr>
              <w:t>低</w:t>
            </w:r>
          </w:p>
        </w:tc>
        <w:tc>
          <w:tcPr>
            <w:tcW w:w="1418" w:type="dxa"/>
            <w:shd w:val="clear" w:color="auto" w:fill="auto"/>
            <w:vAlign w:val="center"/>
          </w:tcPr>
          <w:p w14:paraId="59E98901" w14:textId="77777777" w:rsidR="00025031" w:rsidRDefault="00025031" w:rsidP="00025031">
            <w:pPr>
              <w:spacing w:line="360" w:lineRule="auto"/>
              <w:rPr>
                <w:color w:val="000000"/>
                <w:szCs w:val="21"/>
              </w:rPr>
            </w:pPr>
            <w:r>
              <w:rPr>
                <w:rFonts w:hint="eastAsia"/>
                <w:color w:val="000000"/>
                <w:szCs w:val="21"/>
              </w:rPr>
              <w:t>低</w:t>
            </w:r>
          </w:p>
        </w:tc>
        <w:tc>
          <w:tcPr>
            <w:tcW w:w="1701" w:type="dxa"/>
            <w:shd w:val="clear" w:color="auto" w:fill="auto"/>
            <w:vAlign w:val="center"/>
          </w:tcPr>
          <w:p w14:paraId="6F39D04A" w14:textId="77777777" w:rsidR="00025031" w:rsidRDefault="00025031" w:rsidP="00025031">
            <w:pPr>
              <w:spacing w:line="360" w:lineRule="auto"/>
              <w:rPr>
                <w:color w:val="000000"/>
                <w:szCs w:val="21"/>
              </w:rPr>
            </w:pPr>
            <w:r>
              <w:rPr>
                <w:rFonts w:hint="eastAsia"/>
                <w:color w:val="000000"/>
                <w:szCs w:val="21"/>
              </w:rPr>
              <w:t>低</w:t>
            </w:r>
          </w:p>
        </w:tc>
      </w:tr>
      <w:tr w:rsidR="00025031" w14:paraId="11F64FED" w14:textId="77777777" w:rsidTr="00025031">
        <w:trPr>
          <w:trHeight w:val="285"/>
        </w:trPr>
        <w:tc>
          <w:tcPr>
            <w:tcW w:w="3969" w:type="dxa"/>
            <w:shd w:val="clear" w:color="auto" w:fill="auto"/>
          </w:tcPr>
          <w:p w14:paraId="3748FEAC" w14:textId="77777777" w:rsidR="00025031" w:rsidRDefault="00025031" w:rsidP="00025031">
            <w:pPr>
              <w:spacing w:line="360" w:lineRule="auto"/>
              <w:rPr>
                <w:color w:val="000000"/>
                <w:szCs w:val="21"/>
              </w:rPr>
            </w:pPr>
            <w:r>
              <w:rPr>
                <w:rFonts w:hint="eastAsia"/>
                <w:color w:val="000000"/>
                <w:szCs w:val="21"/>
              </w:rPr>
              <w:t>实际项目进行时，任务较计划预期时间延迟</w:t>
            </w:r>
          </w:p>
        </w:tc>
        <w:tc>
          <w:tcPr>
            <w:tcW w:w="1276" w:type="dxa"/>
            <w:shd w:val="clear" w:color="auto" w:fill="auto"/>
            <w:vAlign w:val="center"/>
          </w:tcPr>
          <w:p w14:paraId="065ED35F"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7EDF908A"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61B904B4" w14:textId="77777777" w:rsidR="00025031" w:rsidRDefault="00025031" w:rsidP="00025031">
            <w:pPr>
              <w:spacing w:line="360" w:lineRule="auto"/>
              <w:rPr>
                <w:color w:val="000000"/>
                <w:szCs w:val="21"/>
              </w:rPr>
            </w:pPr>
            <w:r>
              <w:rPr>
                <w:rFonts w:hint="eastAsia"/>
                <w:color w:val="000000"/>
                <w:szCs w:val="21"/>
              </w:rPr>
              <w:t>高</w:t>
            </w:r>
          </w:p>
        </w:tc>
      </w:tr>
      <w:tr w:rsidR="00025031" w14:paraId="0E1B8BC7" w14:textId="77777777" w:rsidTr="00025031">
        <w:trPr>
          <w:trHeight w:val="285"/>
        </w:trPr>
        <w:tc>
          <w:tcPr>
            <w:tcW w:w="3969" w:type="dxa"/>
            <w:shd w:val="clear" w:color="auto" w:fill="auto"/>
          </w:tcPr>
          <w:p w14:paraId="3164E51B" w14:textId="77777777" w:rsidR="00025031" w:rsidRDefault="00025031" w:rsidP="00025031">
            <w:pPr>
              <w:spacing w:line="360" w:lineRule="auto"/>
              <w:rPr>
                <w:color w:val="000000"/>
                <w:szCs w:val="21"/>
              </w:rPr>
            </w:pPr>
            <w:r>
              <w:rPr>
                <w:rFonts w:hint="eastAsia"/>
                <w:szCs w:val="21"/>
              </w:rPr>
              <w:t>组员对</w:t>
            </w:r>
            <w:r>
              <w:rPr>
                <w:szCs w:val="21"/>
              </w:rPr>
              <w:t>考评</w:t>
            </w:r>
            <w:r>
              <w:rPr>
                <w:rFonts w:hint="eastAsia"/>
                <w:szCs w:val="21"/>
              </w:rPr>
              <w:t>结果不满意</w:t>
            </w:r>
          </w:p>
        </w:tc>
        <w:tc>
          <w:tcPr>
            <w:tcW w:w="1276" w:type="dxa"/>
            <w:shd w:val="clear" w:color="auto" w:fill="auto"/>
            <w:vAlign w:val="center"/>
          </w:tcPr>
          <w:p w14:paraId="06B60485" w14:textId="77777777" w:rsidR="00025031" w:rsidRDefault="00025031" w:rsidP="00025031">
            <w:pPr>
              <w:spacing w:line="360" w:lineRule="auto"/>
              <w:rPr>
                <w:color w:val="000000"/>
                <w:szCs w:val="21"/>
              </w:rPr>
            </w:pPr>
            <w:r>
              <w:rPr>
                <w:rFonts w:hint="eastAsia"/>
                <w:color w:val="000000"/>
                <w:szCs w:val="21"/>
              </w:rPr>
              <w:t>中</w:t>
            </w:r>
          </w:p>
        </w:tc>
        <w:tc>
          <w:tcPr>
            <w:tcW w:w="1418" w:type="dxa"/>
            <w:shd w:val="clear" w:color="auto" w:fill="auto"/>
            <w:vAlign w:val="center"/>
          </w:tcPr>
          <w:p w14:paraId="0FD80F47" w14:textId="77777777" w:rsidR="00025031" w:rsidRDefault="00025031" w:rsidP="00025031">
            <w:pPr>
              <w:spacing w:line="360" w:lineRule="auto"/>
              <w:rPr>
                <w:color w:val="000000"/>
                <w:szCs w:val="21"/>
              </w:rPr>
            </w:pPr>
            <w:r>
              <w:rPr>
                <w:rFonts w:hint="eastAsia"/>
                <w:color w:val="000000"/>
                <w:szCs w:val="21"/>
              </w:rPr>
              <w:t>中</w:t>
            </w:r>
          </w:p>
        </w:tc>
        <w:tc>
          <w:tcPr>
            <w:tcW w:w="1701" w:type="dxa"/>
            <w:shd w:val="clear" w:color="auto" w:fill="auto"/>
            <w:vAlign w:val="center"/>
          </w:tcPr>
          <w:p w14:paraId="6ECEC9AB" w14:textId="77777777" w:rsidR="00025031" w:rsidRDefault="00025031" w:rsidP="00025031">
            <w:pPr>
              <w:spacing w:line="360" w:lineRule="auto"/>
              <w:rPr>
                <w:color w:val="000000"/>
                <w:szCs w:val="21"/>
              </w:rPr>
            </w:pPr>
            <w:r>
              <w:rPr>
                <w:rFonts w:hint="eastAsia"/>
                <w:color w:val="000000"/>
                <w:szCs w:val="21"/>
              </w:rPr>
              <w:t>低</w:t>
            </w:r>
          </w:p>
        </w:tc>
      </w:tr>
      <w:tr w:rsidR="00025031" w14:paraId="48D1867C" w14:textId="77777777" w:rsidTr="00025031">
        <w:trPr>
          <w:trHeight w:val="285"/>
        </w:trPr>
        <w:tc>
          <w:tcPr>
            <w:tcW w:w="3969" w:type="dxa"/>
            <w:shd w:val="clear" w:color="auto" w:fill="auto"/>
          </w:tcPr>
          <w:p w14:paraId="51CDFF13" w14:textId="77777777" w:rsidR="00025031" w:rsidRDefault="00025031" w:rsidP="00025031">
            <w:pPr>
              <w:spacing w:line="360" w:lineRule="auto"/>
              <w:rPr>
                <w:color w:val="000000"/>
                <w:szCs w:val="21"/>
              </w:rPr>
            </w:pPr>
            <w:r>
              <w:rPr>
                <w:rFonts w:hint="eastAsia"/>
                <w:szCs w:val="21"/>
              </w:rPr>
              <w:t>组员之间对某问题出现争议</w:t>
            </w:r>
          </w:p>
        </w:tc>
        <w:tc>
          <w:tcPr>
            <w:tcW w:w="1276" w:type="dxa"/>
            <w:shd w:val="clear" w:color="auto" w:fill="auto"/>
            <w:vAlign w:val="center"/>
          </w:tcPr>
          <w:p w14:paraId="66BF5511"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552F4CDC"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12A46C0A" w14:textId="77777777" w:rsidR="00025031" w:rsidRDefault="00025031" w:rsidP="00025031">
            <w:pPr>
              <w:spacing w:line="360" w:lineRule="auto"/>
              <w:rPr>
                <w:color w:val="000000"/>
                <w:szCs w:val="21"/>
              </w:rPr>
            </w:pPr>
            <w:r>
              <w:rPr>
                <w:rFonts w:hint="eastAsia"/>
                <w:color w:val="000000"/>
                <w:szCs w:val="21"/>
              </w:rPr>
              <w:t>中</w:t>
            </w:r>
          </w:p>
        </w:tc>
      </w:tr>
      <w:tr w:rsidR="00025031" w14:paraId="7281ECBC" w14:textId="77777777" w:rsidTr="00025031">
        <w:trPr>
          <w:trHeight w:val="285"/>
        </w:trPr>
        <w:tc>
          <w:tcPr>
            <w:tcW w:w="3969" w:type="dxa"/>
            <w:shd w:val="clear" w:color="auto" w:fill="auto"/>
          </w:tcPr>
          <w:p w14:paraId="29212E7F" w14:textId="77777777" w:rsidR="00025031" w:rsidRDefault="00025031" w:rsidP="00025031">
            <w:pPr>
              <w:spacing w:line="360" w:lineRule="auto"/>
              <w:rPr>
                <w:color w:val="000000"/>
                <w:szCs w:val="21"/>
              </w:rPr>
            </w:pPr>
            <w:r>
              <w:rPr>
                <w:rFonts w:hint="eastAsia"/>
                <w:color w:val="000000"/>
                <w:szCs w:val="21"/>
              </w:rPr>
              <w:t>需要新的工具</w:t>
            </w:r>
          </w:p>
        </w:tc>
        <w:tc>
          <w:tcPr>
            <w:tcW w:w="1276" w:type="dxa"/>
            <w:shd w:val="clear" w:color="auto" w:fill="auto"/>
            <w:vAlign w:val="center"/>
          </w:tcPr>
          <w:p w14:paraId="790183BE" w14:textId="77777777" w:rsidR="00025031" w:rsidRDefault="00025031" w:rsidP="00025031">
            <w:pPr>
              <w:spacing w:line="360" w:lineRule="auto"/>
              <w:rPr>
                <w:color w:val="000000"/>
                <w:szCs w:val="21"/>
              </w:rPr>
            </w:pPr>
            <w:r>
              <w:rPr>
                <w:rFonts w:hint="eastAsia"/>
                <w:color w:val="000000"/>
                <w:szCs w:val="21"/>
              </w:rPr>
              <w:t>中</w:t>
            </w:r>
          </w:p>
        </w:tc>
        <w:tc>
          <w:tcPr>
            <w:tcW w:w="1418" w:type="dxa"/>
            <w:shd w:val="clear" w:color="auto" w:fill="auto"/>
            <w:vAlign w:val="center"/>
          </w:tcPr>
          <w:p w14:paraId="4A280669" w14:textId="77777777" w:rsidR="00025031" w:rsidRDefault="00025031" w:rsidP="00025031">
            <w:pPr>
              <w:spacing w:line="360" w:lineRule="auto"/>
              <w:rPr>
                <w:color w:val="000000"/>
                <w:szCs w:val="21"/>
              </w:rPr>
            </w:pPr>
            <w:r>
              <w:rPr>
                <w:rFonts w:hint="eastAsia"/>
                <w:color w:val="000000"/>
                <w:szCs w:val="21"/>
              </w:rPr>
              <w:t>中</w:t>
            </w:r>
          </w:p>
        </w:tc>
        <w:tc>
          <w:tcPr>
            <w:tcW w:w="1701" w:type="dxa"/>
            <w:shd w:val="clear" w:color="auto" w:fill="auto"/>
            <w:vAlign w:val="center"/>
          </w:tcPr>
          <w:p w14:paraId="7C8AC3AE" w14:textId="77777777" w:rsidR="00025031" w:rsidRDefault="00025031" w:rsidP="00025031">
            <w:pPr>
              <w:spacing w:line="360" w:lineRule="auto"/>
              <w:rPr>
                <w:color w:val="000000"/>
                <w:szCs w:val="21"/>
              </w:rPr>
            </w:pPr>
            <w:r>
              <w:rPr>
                <w:rFonts w:hint="eastAsia"/>
                <w:color w:val="000000"/>
                <w:szCs w:val="21"/>
              </w:rPr>
              <w:t>中</w:t>
            </w:r>
          </w:p>
        </w:tc>
      </w:tr>
      <w:tr w:rsidR="00025031" w14:paraId="490D33F1" w14:textId="77777777" w:rsidTr="00025031">
        <w:trPr>
          <w:trHeight w:val="285"/>
        </w:trPr>
        <w:tc>
          <w:tcPr>
            <w:tcW w:w="3969" w:type="dxa"/>
            <w:shd w:val="clear" w:color="auto" w:fill="auto"/>
          </w:tcPr>
          <w:p w14:paraId="7D63D251" w14:textId="77777777" w:rsidR="00025031" w:rsidRDefault="00025031" w:rsidP="00025031">
            <w:pPr>
              <w:spacing w:line="360" w:lineRule="auto"/>
              <w:rPr>
                <w:color w:val="000000"/>
                <w:szCs w:val="21"/>
              </w:rPr>
            </w:pPr>
            <w:r>
              <w:rPr>
                <w:rFonts w:hint="eastAsia"/>
                <w:szCs w:val="21"/>
              </w:rPr>
              <w:t>所需</w:t>
            </w:r>
            <w:r>
              <w:rPr>
                <w:szCs w:val="21"/>
              </w:rPr>
              <w:t>采购</w:t>
            </w:r>
            <w:r>
              <w:rPr>
                <w:rFonts w:hint="eastAsia"/>
                <w:szCs w:val="21"/>
              </w:rPr>
              <w:t>资金</w:t>
            </w:r>
            <w:r>
              <w:rPr>
                <w:szCs w:val="21"/>
              </w:rPr>
              <w:t>超出组内</w:t>
            </w:r>
            <w:r>
              <w:rPr>
                <w:rFonts w:hint="eastAsia"/>
                <w:szCs w:val="21"/>
              </w:rPr>
              <w:t>预算</w:t>
            </w:r>
          </w:p>
        </w:tc>
        <w:tc>
          <w:tcPr>
            <w:tcW w:w="1276" w:type="dxa"/>
            <w:shd w:val="clear" w:color="auto" w:fill="auto"/>
            <w:vAlign w:val="center"/>
          </w:tcPr>
          <w:p w14:paraId="79886E86" w14:textId="77777777" w:rsidR="00025031" w:rsidRDefault="00025031" w:rsidP="00025031">
            <w:pPr>
              <w:spacing w:line="360" w:lineRule="auto"/>
              <w:rPr>
                <w:color w:val="000000"/>
                <w:szCs w:val="21"/>
              </w:rPr>
            </w:pPr>
            <w:r>
              <w:rPr>
                <w:rFonts w:hint="eastAsia"/>
                <w:color w:val="000000"/>
                <w:szCs w:val="21"/>
              </w:rPr>
              <w:t>中</w:t>
            </w:r>
          </w:p>
        </w:tc>
        <w:tc>
          <w:tcPr>
            <w:tcW w:w="1418" w:type="dxa"/>
            <w:shd w:val="clear" w:color="auto" w:fill="auto"/>
            <w:vAlign w:val="center"/>
          </w:tcPr>
          <w:p w14:paraId="020509B0" w14:textId="77777777" w:rsidR="00025031" w:rsidRDefault="00025031" w:rsidP="00025031">
            <w:pPr>
              <w:spacing w:line="360" w:lineRule="auto"/>
              <w:rPr>
                <w:color w:val="000000"/>
                <w:szCs w:val="21"/>
              </w:rPr>
            </w:pPr>
            <w:r>
              <w:rPr>
                <w:rFonts w:hint="eastAsia"/>
                <w:color w:val="000000"/>
                <w:szCs w:val="21"/>
              </w:rPr>
              <w:t>中</w:t>
            </w:r>
          </w:p>
        </w:tc>
        <w:tc>
          <w:tcPr>
            <w:tcW w:w="1701" w:type="dxa"/>
            <w:shd w:val="clear" w:color="auto" w:fill="auto"/>
            <w:vAlign w:val="center"/>
          </w:tcPr>
          <w:p w14:paraId="165153EC" w14:textId="77777777" w:rsidR="00025031" w:rsidRDefault="00025031" w:rsidP="00025031">
            <w:pPr>
              <w:spacing w:line="360" w:lineRule="auto"/>
              <w:rPr>
                <w:color w:val="000000"/>
                <w:szCs w:val="21"/>
              </w:rPr>
            </w:pPr>
            <w:r>
              <w:rPr>
                <w:rFonts w:hint="eastAsia"/>
                <w:color w:val="000000"/>
                <w:szCs w:val="21"/>
              </w:rPr>
              <w:t>低</w:t>
            </w:r>
          </w:p>
        </w:tc>
      </w:tr>
      <w:tr w:rsidR="00025031" w14:paraId="72B207AF" w14:textId="77777777" w:rsidTr="00025031">
        <w:trPr>
          <w:trHeight w:val="285"/>
        </w:trPr>
        <w:tc>
          <w:tcPr>
            <w:tcW w:w="3969" w:type="dxa"/>
            <w:shd w:val="clear" w:color="auto" w:fill="auto"/>
          </w:tcPr>
          <w:p w14:paraId="1A8E7FAB" w14:textId="77777777" w:rsidR="00025031" w:rsidRDefault="00025031" w:rsidP="00025031">
            <w:pPr>
              <w:spacing w:line="360" w:lineRule="auto"/>
              <w:rPr>
                <w:szCs w:val="21"/>
              </w:rPr>
            </w:pPr>
            <w:r>
              <w:rPr>
                <w:rFonts w:hint="eastAsia"/>
                <w:szCs w:val="21"/>
              </w:rPr>
              <w:lastRenderedPageBreak/>
              <w:t>找不到预期使用资源</w:t>
            </w:r>
          </w:p>
        </w:tc>
        <w:tc>
          <w:tcPr>
            <w:tcW w:w="1276" w:type="dxa"/>
            <w:shd w:val="clear" w:color="auto" w:fill="auto"/>
            <w:vAlign w:val="center"/>
          </w:tcPr>
          <w:p w14:paraId="67C471CD"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764EA587"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42312700" w14:textId="77777777" w:rsidR="00025031" w:rsidRDefault="00025031" w:rsidP="00025031">
            <w:pPr>
              <w:spacing w:line="360" w:lineRule="auto"/>
              <w:rPr>
                <w:color w:val="000000"/>
                <w:szCs w:val="21"/>
              </w:rPr>
            </w:pPr>
            <w:r>
              <w:rPr>
                <w:rFonts w:hint="eastAsia"/>
                <w:color w:val="000000"/>
                <w:szCs w:val="21"/>
              </w:rPr>
              <w:t>中</w:t>
            </w:r>
          </w:p>
        </w:tc>
      </w:tr>
      <w:tr w:rsidR="00025031" w14:paraId="680E023B" w14:textId="77777777" w:rsidTr="00025031">
        <w:tc>
          <w:tcPr>
            <w:tcW w:w="3969" w:type="dxa"/>
          </w:tcPr>
          <w:p w14:paraId="32DDB8DD" w14:textId="77777777" w:rsidR="00025031" w:rsidRDefault="00025031" w:rsidP="00025031">
            <w:pPr>
              <w:spacing w:line="360" w:lineRule="auto"/>
              <w:rPr>
                <w:szCs w:val="21"/>
              </w:rPr>
            </w:pPr>
            <w:r>
              <w:rPr>
                <w:rFonts w:hint="eastAsia"/>
                <w:szCs w:val="21"/>
              </w:rPr>
              <w:t>资源使用不恰当</w:t>
            </w:r>
          </w:p>
        </w:tc>
        <w:tc>
          <w:tcPr>
            <w:tcW w:w="1276" w:type="dxa"/>
          </w:tcPr>
          <w:p w14:paraId="7F09CC86" w14:textId="77777777" w:rsidR="00025031" w:rsidRDefault="00025031" w:rsidP="00025031">
            <w:pPr>
              <w:spacing w:line="360" w:lineRule="auto"/>
              <w:rPr>
                <w:szCs w:val="21"/>
              </w:rPr>
            </w:pPr>
            <w:r>
              <w:rPr>
                <w:rFonts w:hint="eastAsia"/>
                <w:szCs w:val="21"/>
              </w:rPr>
              <w:t>高</w:t>
            </w:r>
          </w:p>
        </w:tc>
        <w:tc>
          <w:tcPr>
            <w:tcW w:w="1418" w:type="dxa"/>
          </w:tcPr>
          <w:p w14:paraId="35F83381" w14:textId="77777777" w:rsidR="00025031" w:rsidRDefault="00025031" w:rsidP="00025031">
            <w:pPr>
              <w:spacing w:line="360" w:lineRule="auto"/>
              <w:rPr>
                <w:szCs w:val="21"/>
              </w:rPr>
            </w:pPr>
            <w:r>
              <w:rPr>
                <w:rFonts w:hint="eastAsia"/>
                <w:szCs w:val="21"/>
              </w:rPr>
              <w:t>高</w:t>
            </w:r>
          </w:p>
        </w:tc>
        <w:tc>
          <w:tcPr>
            <w:tcW w:w="1701" w:type="dxa"/>
          </w:tcPr>
          <w:p w14:paraId="0DDCBB66" w14:textId="77777777" w:rsidR="00025031" w:rsidRDefault="00025031" w:rsidP="00025031">
            <w:pPr>
              <w:spacing w:line="360" w:lineRule="auto"/>
              <w:rPr>
                <w:szCs w:val="21"/>
              </w:rPr>
            </w:pPr>
            <w:r>
              <w:rPr>
                <w:rFonts w:hint="eastAsia"/>
                <w:szCs w:val="21"/>
              </w:rPr>
              <w:t>低</w:t>
            </w:r>
          </w:p>
        </w:tc>
      </w:tr>
      <w:tr w:rsidR="00025031" w14:paraId="3AB01290" w14:textId="77777777" w:rsidTr="00025031">
        <w:tc>
          <w:tcPr>
            <w:tcW w:w="3969" w:type="dxa"/>
          </w:tcPr>
          <w:p w14:paraId="7C788AE4" w14:textId="77777777" w:rsidR="00025031" w:rsidRDefault="00025031" w:rsidP="00025031">
            <w:pPr>
              <w:spacing w:line="360" w:lineRule="auto"/>
              <w:rPr>
                <w:szCs w:val="21"/>
              </w:rPr>
            </w:pPr>
            <w:r>
              <w:rPr>
                <w:rFonts w:hint="eastAsia"/>
                <w:szCs w:val="21"/>
              </w:rPr>
              <w:t>会议地点无法使用</w:t>
            </w:r>
          </w:p>
        </w:tc>
        <w:tc>
          <w:tcPr>
            <w:tcW w:w="1276" w:type="dxa"/>
          </w:tcPr>
          <w:p w14:paraId="37753787" w14:textId="77777777" w:rsidR="00025031" w:rsidRDefault="00025031" w:rsidP="00025031">
            <w:pPr>
              <w:spacing w:line="360" w:lineRule="auto"/>
              <w:rPr>
                <w:szCs w:val="21"/>
              </w:rPr>
            </w:pPr>
            <w:r>
              <w:rPr>
                <w:rFonts w:hint="eastAsia"/>
                <w:szCs w:val="21"/>
              </w:rPr>
              <w:t>高</w:t>
            </w:r>
          </w:p>
        </w:tc>
        <w:tc>
          <w:tcPr>
            <w:tcW w:w="1418" w:type="dxa"/>
          </w:tcPr>
          <w:p w14:paraId="26E002B2" w14:textId="77777777" w:rsidR="00025031" w:rsidRDefault="00025031" w:rsidP="00025031">
            <w:pPr>
              <w:spacing w:line="360" w:lineRule="auto"/>
              <w:rPr>
                <w:szCs w:val="21"/>
              </w:rPr>
            </w:pPr>
            <w:r>
              <w:rPr>
                <w:rFonts w:hint="eastAsia"/>
                <w:szCs w:val="21"/>
              </w:rPr>
              <w:t>高</w:t>
            </w:r>
          </w:p>
        </w:tc>
        <w:tc>
          <w:tcPr>
            <w:tcW w:w="1701" w:type="dxa"/>
          </w:tcPr>
          <w:p w14:paraId="7AD43988" w14:textId="77777777" w:rsidR="00025031" w:rsidRDefault="00025031" w:rsidP="00025031">
            <w:pPr>
              <w:spacing w:line="360" w:lineRule="auto"/>
              <w:rPr>
                <w:szCs w:val="21"/>
              </w:rPr>
            </w:pPr>
            <w:r>
              <w:rPr>
                <w:rFonts w:hint="eastAsia"/>
                <w:szCs w:val="21"/>
              </w:rPr>
              <w:t>低</w:t>
            </w:r>
          </w:p>
        </w:tc>
      </w:tr>
      <w:tr w:rsidR="00025031" w14:paraId="3E122DD9" w14:textId="77777777" w:rsidTr="00025031">
        <w:tc>
          <w:tcPr>
            <w:tcW w:w="3969" w:type="dxa"/>
          </w:tcPr>
          <w:p w14:paraId="0FC4F768" w14:textId="77777777" w:rsidR="00025031" w:rsidRDefault="00025031" w:rsidP="00025031">
            <w:pPr>
              <w:spacing w:line="360" w:lineRule="auto"/>
              <w:rPr>
                <w:szCs w:val="21"/>
              </w:rPr>
            </w:pPr>
            <w:r>
              <w:rPr>
                <w:rFonts w:hint="eastAsia"/>
                <w:szCs w:val="21"/>
              </w:rPr>
              <w:t>外部设备无法使用</w:t>
            </w:r>
          </w:p>
        </w:tc>
        <w:tc>
          <w:tcPr>
            <w:tcW w:w="1276" w:type="dxa"/>
          </w:tcPr>
          <w:p w14:paraId="12540323" w14:textId="77777777" w:rsidR="00025031" w:rsidRDefault="00025031" w:rsidP="00025031">
            <w:pPr>
              <w:spacing w:line="360" w:lineRule="auto"/>
              <w:rPr>
                <w:szCs w:val="21"/>
              </w:rPr>
            </w:pPr>
            <w:r>
              <w:rPr>
                <w:rFonts w:hint="eastAsia"/>
                <w:szCs w:val="21"/>
              </w:rPr>
              <w:t>中</w:t>
            </w:r>
          </w:p>
        </w:tc>
        <w:tc>
          <w:tcPr>
            <w:tcW w:w="1418" w:type="dxa"/>
          </w:tcPr>
          <w:p w14:paraId="3C090B97" w14:textId="77777777" w:rsidR="00025031" w:rsidRDefault="00025031" w:rsidP="00025031">
            <w:pPr>
              <w:spacing w:line="360" w:lineRule="auto"/>
              <w:rPr>
                <w:szCs w:val="21"/>
              </w:rPr>
            </w:pPr>
            <w:r>
              <w:rPr>
                <w:rFonts w:hint="eastAsia"/>
                <w:szCs w:val="21"/>
              </w:rPr>
              <w:t>高</w:t>
            </w:r>
          </w:p>
        </w:tc>
        <w:tc>
          <w:tcPr>
            <w:tcW w:w="1701" w:type="dxa"/>
          </w:tcPr>
          <w:p w14:paraId="420E6A56" w14:textId="77777777" w:rsidR="00025031" w:rsidRDefault="00025031" w:rsidP="00025031">
            <w:pPr>
              <w:spacing w:line="360" w:lineRule="auto"/>
              <w:rPr>
                <w:szCs w:val="21"/>
              </w:rPr>
            </w:pPr>
            <w:r>
              <w:rPr>
                <w:rFonts w:hint="eastAsia"/>
                <w:szCs w:val="21"/>
              </w:rPr>
              <w:t>低</w:t>
            </w:r>
          </w:p>
        </w:tc>
      </w:tr>
      <w:tr w:rsidR="00025031" w14:paraId="63FF6AB4" w14:textId="77777777" w:rsidTr="00025031">
        <w:tc>
          <w:tcPr>
            <w:tcW w:w="3969" w:type="dxa"/>
          </w:tcPr>
          <w:p w14:paraId="5A75B80B" w14:textId="77777777" w:rsidR="00025031" w:rsidRDefault="00025031" w:rsidP="00025031">
            <w:pPr>
              <w:spacing w:line="360" w:lineRule="auto"/>
              <w:rPr>
                <w:szCs w:val="21"/>
              </w:rPr>
            </w:pPr>
            <w:r>
              <w:rPr>
                <w:rFonts w:hint="eastAsia"/>
                <w:szCs w:val="21"/>
              </w:rPr>
              <w:t>项目交付物不符合要求</w:t>
            </w:r>
          </w:p>
        </w:tc>
        <w:tc>
          <w:tcPr>
            <w:tcW w:w="1276" w:type="dxa"/>
          </w:tcPr>
          <w:p w14:paraId="71227282" w14:textId="77777777" w:rsidR="00025031" w:rsidRDefault="00025031" w:rsidP="00025031">
            <w:pPr>
              <w:spacing w:line="360" w:lineRule="auto"/>
              <w:rPr>
                <w:szCs w:val="21"/>
              </w:rPr>
            </w:pPr>
            <w:r>
              <w:rPr>
                <w:rFonts w:hint="eastAsia"/>
                <w:szCs w:val="21"/>
              </w:rPr>
              <w:t>高</w:t>
            </w:r>
          </w:p>
        </w:tc>
        <w:tc>
          <w:tcPr>
            <w:tcW w:w="1418" w:type="dxa"/>
          </w:tcPr>
          <w:p w14:paraId="518FD060" w14:textId="77777777" w:rsidR="00025031" w:rsidRDefault="00025031" w:rsidP="00025031">
            <w:pPr>
              <w:spacing w:line="360" w:lineRule="auto"/>
              <w:rPr>
                <w:szCs w:val="21"/>
              </w:rPr>
            </w:pPr>
            <w:r>
              <w:rPr>
                <w:rFonts w:hint="eastAsia"/>
                <w:szCs w:val="21"/>
              </w:rPr>
              <w:t>高</w:t>
            </w:r>
          </w:p>
        </w:tc>
        <w:tc>
          <w:tcPr>
            <w:tcW w:w="1701" w:type="dxa"/>
          </w:tcPr>
          <w:p w14:paraId="1539C320" w14:textId="77777777" w:rsidR="00025031" w:rsidRDefault="00025031" w:rsidP="00025031">
            <w:pPr>
              <w:spacing w:line="360" w:lineRule="auto"/>
              <w:rPr>
                <w:szCs w:val="21"/>
              </w:rPr>
            </w:pPr>
            <w:r>
              <w:rPr>
                <w:rFonts w:hint="eastAsia"/>
                <w:szCs w:val="21"/>
              </w:rPr>
              <w:t>高</w:t>
            </w:r>
          </w:p>
        </w:tc>
      </w:tr>
      <w:tr w:rsidR="00BE10F3" w14:paraId="416E28E3" w14:textId="77777777" w:rsidTr="00025031">
        <w:tc>
          <w:tcPr>
            <w:tcW w:w="3969" w:type="dxa"/>
          </w:tcPr>
          <w:p w14:paraId="5F3D1411" w14:textId="25D9B3D6" w:rsidR="00BE10F3" w:rsidRDefault="00BE10F3" w:rsidP="00025031">
            <w:pPr>
              <w:spacing w:line="360" w:lineRule="auto"/>
              <w:rPr>
                <w:szCs w:val="21"/>
              </w:rPr>
            </w:pPr>
            <w:r w:rsidRPr="00BE10F3">
              <w:rPr>
                <w:rFonts w:hint="eastAsia"/>
                <w:szCs w:val="21"/>
              </w:rPr>
              <w:t>项目无法投入实践</w:t>
            </w:r>
          </w:p>
        </w:tc>
        <w:tc>
          <w:tcPr>
            <w:tcW w:w="1276" w:type="dxa"/>
          </w:tcPr>
          <w:p w14:paraId="4537BFE5" w14:textId="647A4FD9" w:rsidR="00BE10F3" w:rsidRDefault="00BE10F3" w:rsidP="00025031">
            <w:pPr>
              <w:spacing w:line="360" w:lineRule="auto"/>
              <w:rPr>
                <w:szCs w:val="21"/>
              </w:rPr>
            </w:pPr>
            <w:r>
              <w:rPr>
                <w:rFonts w:hint="eastAsia"/>
                <w:szCs w:val="21"/>
              </w:rPr>
              <w:t>高</w:t>
            </w:r>
          </w:p>
        </w:tc>
        <w:tc>
          <w:tcPr>
            <w:tcW w:w="1418" w:type="dxa"/>
          </w:tcPr>
          <w:p w14:paraId="06C9875E" w14:textId="726C26B0" w:rsidR="00BE10F3" w:rsidRDefault="00BE10F3" w:rsidP="00025031">
            <w:pPr>
              <w:spacing w:line="360" w:lineRule="auto"/>
              <w:rPr>
                <w:szCs w:val="21"/>
              </w:rPr>
            </w:pPr>
            <w:r>
              <w:rPr>
                <w:rFonts w:hint="eastAsia"/>
                <w:szCs w:val="21"/>
              </w:rPr>
              <w:t>高</w:t>
            </w:r>
          </w:p>
        </w:tc>
        <w:tc>
          <w:tcPr>
            <w:tcW w:w="1701" w:type="dxa"/>
          </w:tcPr>
          <w:p w14:paraId="7C5AC616" w14:textId="1A1FBEB8" w:rsidR="00BE10F3" w:rsidRDefault="00BE10F3" w:rsidP="00025031">
            <w:pPr>
              <w:spacing w:line="360" w:lineRule="auto"/>
              <w:rPr>
                <w:szCs w:val="21"/>
              </w:rPr>
            </w:pPr>
            <w:r>
              <w:rPr>
                <w:rFonts w:hint="eastAsia"/>
                <w:szCs w:val="21"/>
              </w:rPr>
              <w:t>高</w:t>
            </w:r>
          </w:p>
        </w:tc>
      </w:tr>
    </w:tbl>
    <w:p w14:paraId="64B00417" w14:textId="21210D9F" w:rsidR="00025031" w:rsidRDefault="00025031" w:rsidP="003F1F9C">
      <w:pPr>
        <w:pStyle w:val="2"/>
      </w:pPr>
      <w:bookmarkStart w:id="140" w:name="_Toc531879223"/>
      <w:r w:rsidRPr="00025031">
        <w:rPr>
          <w:rFonts w:hint="eastAsia"/>
        </w:rPr>
        <w:t>8.5</w:t>
      </w:r>
      <w:r>
        <w:t xml:space="preserve"> </w:t>
      </w:r>
      <w:r>
        <w:rPr>
          <w:rFonts w:hint="eastAsia"/>
        </w:rPr>
        <w:t>风险控制</w:t>
      </w:r>
      <w:bookmarkEnd w:id="140"/>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3940"/>
        <w:gridCol w:w="1985"/>
      </w:tblGrid>
      <w:tr w:rsidR="00025031" w14:paraId="65238C4D" w14:textId="77777777" w:rsidTr="00F7418E">
        <w:trPr>
          <w:trHeight w:val="524"/>
        </w:trPr>
        <w:tc>
          <w:tcPr>
            <w:tcW w:w="2405" w:type="dxa"/>
            <w:vAlign w:val="center"/>
          </w:tcPr>
          <w:p w14:paraId="0169C4E5" w14:textId="77777777" w:rsidR="00025031" w:rsidRDefault="00025031" w:rsidP="00025031">
            <w:pPr>
              <w:spacing w:line="360" w:lineRule="auto"/>
              <w:jc w:val="center"/>
              <w:rPr>
                <w:b/>
                <w:sz w:val="24"/>
                <w:szCs w:val="21"/>
              </w:rPr>
            </w:pPr>
            <w:r>
              <w:rPr>
                <w:rFonts w:hint="eastAsia"/>
                <w:b/>
                <w:bCs/>
                <w:color w:val="000000"/>
                <w:sz w:val="24"/>
                <w:szCs w:val="21"/>
              </w:rPr>
              <w:t>风险名称</w:t>
            </w:r>
          </w:p>
        </w:tc>
        <w:tc>
          <w:tcPr>
            <w:tcW w:w="3940" w:type="dxa"/>
            <w:shd w:val="clear" w:color="auto" w:fill="auto"/>
            <w:vAlign w:val="center"/>
          </w:tcPr>
          <w:p w14:paraId="51B33572" w14:textId="77777777" w:rsidR="00025031" w:rsidRDefault="00025031" w:rsidP="00025031">
            <w:pPr>
              <w:spacing w:line="360" w:lineRule="auto"/>
              <w:jc w:val="center"/>
              <w:rPr>
                <w:b/>
                <w:sz w:val="24"/>
                <w:szCs w:val="21"/>
              </w:rPr>
            </w:pPr>
            <w:r>
              <w:rPr>
                <w:rFonts w:hint="eastAsia"/>
                <w:b/>
                <w:sz w:val="24"/>
                <w:szCs w:val="21"/>
              </w:rPr>
              <w:t>控制手段</w:t>
            </w:r>
          </w:p>
        </w:tc>
        <w:tc>
          <w:tcPr>
            <w:tcW w:w="1985" w:type="dxa"/>
          </w:tcPr>
          <w:p w14:paraId="63162F5A" w14:textId="77777777" w:rsidR="00025031" w:rsidRDefault="00025031" w:rsidP="00025031">
            <w:pPr>
              <w:tabs>
                <w:tab w:val="left" w:pos="560"/>
              </w:tabs>
              <w:spacing w:line="360" w:lineRule="auto"/>
              <w:rPr>
                <w:b/>
                <w:sz w:val="24"/>
                <w:szCs w:val="21"/>
              </w:rPr>
            </w:pPr>
            <w:r>
              <w:rPr>
                <w:b/>
                <w:sz w:val="24"/>
                <w:szCs w:val="21"/>
              </w:rPr>
              <w:tab/>
            </w:r>
            <w:r>
              <w:rPr>
                <w:rFonts w:hint="eastAsia"/>
                <w:b/>
                <w:sz w:val="24"/>
                <w:szCs w:val="21"/>
              </w:rPr>
              <w:t>负责人</w:t>
            </w:r>
          </w:p>
        </w:tc>
      </w:tr>
      <w:tr w:rsidR="00025031" w14:paraId="42D9F1C2" w14:textId="77777777" w:rsidTr="00F7418E">
        <w:trPr>
          <w:trHeight w:val="312"/>
        </w:trPr>
        <w:tc>
          <w:tcPr>
            <w:tcW w:w="2405" w:type="dxa"/>
          </w:tcPr>
          <w:p w14:paraId="1FCA4270" w14:textId="77777777" w:rsidR="00025031" w:rsidRDefault="00025031" w:rsidP="00025031">
            <w:pPr>
              <w:spacing w:line="360" w:lineRule="auto"/>
              <w:rPr>
                <w:szCs w:val="21"/>
              </w:rPr>
            </w:pPr>
            <w:r>
              <w:rPr>
                <w:rFonts w:hint="eastAsia"/>
                <w:szCs w:val="21"/>
              </w:rPr>
              <w:t>需求定义与</w:t>
            </w:r>
            <w:proofErr w:type="gramStart"/>
            <w:r>
              <w:rPr>
                <w:rFonts w:hint="eastAsia"/>
                <w:szCs w:val="21"/>
              </w:rPr>
              <w:t>客户愿景相差</w:t>
            </w:r>
            <w:proofErr w:type="gramEnd"/>
            <w:r>
              <w:rPr>
                <w:rFonts w:hint="eastAsia"/>
                <w:szCs w:val="21"/>
              </w:rPr>
              <w:t>较大</w:t>
            </w:r>
          </w:p>
        </w:tc>
        <w:tc>
          <w:tcPr>
            <w:tcW w:w="3940" w:type="dxa"/>
            <w:shd w:val="clear" w:color="auto" w:fill="auto"/>
            <w:vAlign w:val="center"/>
          </w:tcPr>
          <w:p w14:paraId="2D637BB6" w14:textId="77777777" w:rsidR="00025031" w:rsidRPr="00FB388B" w:rsidRDefault="00025031" w:rsidP="00025031">
            <w:pPr>
              <w:spacing w:line="360" w:lineRule="auto"/>
            </w:pPr>
            <w:r>
              <w:rPr>
                <w:rFonts w:hint="eastAsia"/>
              </w:rPr>
              <w:t>项目经理确认后，由</w:t>
            </w:r>
            <w:r w:rsidRPr="00926D35">
              <w:rPr>
                <w:rFonts w:hint="eastAsia"/>
              </w:rPr>
              <w:t>项目经理</w:t>
            </w:r>
            <w:r>
              <w:rPr>
                <w:rFonts w:hint="eastAsia"/>
              </w:rPr>
              <w:t>根据访谈结果重新修改需求定义</w:t>
            </w:r>
          </w:p>
        </w:tc>
        <w:tc>
          <w:tcPr>
            <w:tcW w:w="1985" w:type="dxa"/>
          </w:tcPr>
          <w:p w14:paraId="50B56767" w14:textId="77777777" w:rsidR="00025031" w:rsidRDefault="00025031" w:rsidP="00025031">
            <w:pPr>
              <w:spacing w:line="360" w:lineRule="auto"/>
              <w:jc w:val="center"/>
            </w:pPr>
            <w:r w:rsidRPr="00926D35">
              <w:rPr>
                <w:rFonts w:hint="eastAsia"/>
              </w:rPr>
              <w:t>项目经理</w:t>
            </w:r>
          </w:p>
          <w:p w14:paraId="5C8DB15C" w14:textId="110D9896" w:rsidR="008F06CB" w:rsidRPr="00926D35" w:rsidRDefault="008F06CB" w:rsidP="00025031">
            <w:pPr>
              <w:spacing w:line="360" w:lineRule="auto"/>
              <w:jc w:val="center"/>
            </w:pPr>
            <w:r>
              <w:rPr>
                <w:rFonts w:hint="eastAsia"/>
              </w:rPr>
              <w:t>沈启航</w:t>
            </w:r>
          </w:p>
        </w:tc>
      </w:tr>
      <w:tr w:rsidR="00025031" w14:paraId="5A5D3DC7" w14:textId="77777777" w:rsidTr="00F7418E">
        <w:trPr>
          <w:trHeight w:val="280"/>
        </w:trPr>
        <w:tc>
          <w:tcPr>
            <w:tcW w:w="2405" w:type="dxa"/>
          </w:tcPr>
          <w:p w14:paraId="3E1C896D" w14:textId="77777777" w:rsidR="00025031" w:rsidRDefault="00025031" w:rsidP="00025031">
            <w:pPr>
              <w:spacing w:line="360" w:lineRule="auto"/>
              <w:rPr>
                <w:szCs w:val="21"/>
              </w:rPr>
            </w:pPr>
            <w:r>
              <w:rPr>
                <w:rFonts w:hint="eastAsia"/>
                <w:szCs w:val="21"/>
              </w:rPr>
              <w:t>小组成员完成任务质量不佳</w:t>
            </w:r>
          </w:p>
        </w:tc>
        <w:tc>
          <w:tcPr>
            <w:tcW w:w="3940" w:type="dxa"/>
            <w:shd w:val="clear" w:color="auto" w:fill="auto"/>
            <w:vAlign w:val="center"/>
          </w:tcPr>
          <w:p w14:paraId="67D0EE4A" w14:textId="77777777" w:rsidR="00025031" w:rsidRDefault="00025031" w:rsidP="00025031">
            <w:pPr>
              <w:spacing w:line="360" w:lineRule="auto"/>
              <w:rPr>
                <w:szCs w:val="21"/>
              </w:rPr>
            </w:pPr>
            <w:r w:rsidRPr="007F375C">
              <w:rPr>
                <w:rFonts w:hint="eastAsia"/>
                <w:szCs w:val="21"/>
              </w:rPr>
              <w:t>任务审核员</w:t>
            </w:r>
            <w:r>
              <w:rPr>
                <w:rFonts w:hint="eastAsia"/>
                <w:szCs w:val="21"/>
              </w:rPr>
              <w:t>主持小组评审，小组各成员提出要求，该项任务负责人进行修改</w:t>
            </w:r>
          </w:p>
        </w:tc>
        <w:tc>
          <w:tcPr>
            <w:tcW w:w="1985" w:type="dxa"/>
          </w:tcPr>
          <w:p w14:paraId="032FDC6B" w14:textId="77777777" w:rsidR="00025031" w:rsidRDefault="00025031" w:rsidP="00025031">
            <w:pPr>
              <w:spacing w:line="360" w:lineRule="auto"/>
              <w:jc w:val="center"/>
              <w:rPr>
                <w:szCs w:val="21"/>
              </w:rPr>
            </w:pPr>
            <w:r>
              <w:rPr>
                <w:rFonts w:hint="eastAsia"/>
                <w:szCs w:val="21"/>
              </w:rPr>
              <w:t>任务审核员</w:t>
            </w:r>
          </w:p>
          <w:p w14:paraId="555288F7" w14:textId="3D4261D8" w:rsidR="008F06CB" w:rsidRDefault="008F06CB" w:rsidP="00025031">
            <w:pPr>
              <w:spacing w:line="360" w:lineRule="auto"/>
              <w:jc w:val="center"/>
              <w:rPr>
                <w:szCs w:val="21"/>
              </w:rPr>
            </w:pPr>
            <w:r>
              <w:rPr>
                <w:rFonts w:hint="eastAsia"/>
                <w:szCs w:val="21"/>
              </w:rPr>
              <w:t>杨以恒</w:t>
            </w:r>
          </w:p>
        </w:tc>
      </w:tr>
      <w:tr w:rsidR="00025031" w14:paraId="67605A84" w14:textId="77777777" w:rsidTr="00F7418E">
        <w:trPr>
          <w:trHeight w:val="90"/>
        </w:trPr>
        <w:tc>
          <w:tcPr>
            <w:tcW w:w="2405" w:type="dxa"/>
          </w:tcPr>
          <w:p w14:paraId="4617D129" w14:textId="77777777" w:rsidR="00025031" w:rsidRDefault="00025031" w:rsidP="00025031">
            <w:pPr>
              <w:spacing w:line="360" w:lineRule="auto"/>
              <w:rPr>
                <w:szCs w:val="21"/>
              </w:rPr>
            </w:pPr>
            <w:r>
              <w:rPr>
                <w:rFonts w:hint="eastAsia"/>
                <w:szCs w:val="21"/>
              </w:rPr>
              <w:t>预算与实际不符</w:t>
            </w:r>
          </w:p>
        </w:tc>
        <w:tc>
          <w:tcPr>
            <w:tcW w:w="3940" w:type="dxa"/>
            <w:shd w:val="clear" w:color="auto" w:fill="auto"/>
            <w:vAlign w:val="center"/>
          </w:tcPr>
          <w:p w14:paraId="1ABFF1E1" w14:textId="77777777" w:rsidR="00025031" w:rsidRDefault="00025031" w:rsidP="00025031">
            <w:pPr>
              <w:spacing w:line="360" w:lineRule="auto"/>
              <w:rPr>
                <w:szCs w:val="21"/>
              </w:rPr>
            </w:pPr>
            <w:r w:rsidRPr="007F375C">
              <w:rPr>
                <w:rFonts w:hint="eastAsia"/>
                <w:szCs w:val="21"/>
              </w:rPr>
              <w:t>财务管理员</w:t>
            </w:r>
            <w:r>
              <w:rPr>
                <w:rFonts w:hint="eastAsia"/>
                <w:szCs w:val="21"/>
              </w:rPr>
              <w:t>立即进行小组会议，追加拨款，资金由组员平摊</w:t>
            </w:r>
          </w:p>
        </w:tc>
        <w:tc>
          <w:tcPr>
            <w:tcW w:w="1985" w:type="dxa"/>
          </w:tcPr>
          <w:p w14:paraId="2A57ABF6" w14:textId="77777777" w:rsidR="00025031" w:rsidRDefault="00025031" w:rsidP="00025031">
            <w:pPr>
              <w:spacing w:line="360" w:lineRule="auto"/>
              <w:jc w:val="center"/>
              <w:rPr>
                <w:szCs w:val="21"/>
              </w:rPr>
            </w:pPr>
            <w:r>
              <w:rPr>
                <w:rFonts w:hint="eastAsia"/>
                <w:szCs w:val="21"/>
              </w:rPr>
              <w:t>财务管理员</w:t>
            </w:r>
          </w:p>
          <w:p w14:paraId="50AF125D" w14:textId="2601452C" w:rsidR="008F06CB" w:rsidRDefault="008F06CB" w:rsidP="00025031">
            <w:pPr>
              <w:spacing w:line="360" w:lineRule="auto"/>
              <w:jc w:val="center"/>
              <w:rPr>
                <w:szCs w:val="21"/>
              </w:rPr>
            </w:pPr>
            <w:r>
              <w:rPr>
                <w:rFonts w:hint="eastAsia"/>
                <w:szCs w:val="21"/>
              </w:rPr>
              <w:t>骆佳俊</w:t>
            </w:r>
          </w:p>
        </w:tc>
      </w:tr>
      <w:tr w:rsidR="00025031" w14:paraId="6D6E3A23" w14:textId="77777777" w:rsidTr="00F7418E">
        <w:trPr>
          <w:trHeight w:val="220"/>
        </w:trPr>
        <w:tc>
          <w:tcPr>
            <w:tcW w:w="2405" w:type="dxa"/>
          </w:tcPr>
          <w:p w14:paraId="767D66E5" w14:textId="77777777" w:rsidR="00025031" w:rsidRDefault="00025031" w:rsidP="00025031">
            <w:pPr>
              <w:spacing w:line="360" w:lineRule="auto"/>
              <w:rPr>
                <w:szCs w:val="21"/>
              </w:rPr>
            </w:pPr>
            <w:r>
              <w:rPr>
                <w:rFonts w:hint="eastAsia"/>
                <w:szCs w:val="21"/>
              </w:rPr>
              <w:t>开发人员技术不足</w:t>
            </w:r>
          </w:p>
        </w:tc>
        <w:tc>
          <w:tcPr>
            <w:tcW w:w="3940" w:type="dxa"/>
            <w:shd w:val="clear" w:color="auto" w:fill="auto"/>
            <w:vAlign w:val="center"/>
          </w:tcPr>
          <w:p w14:paraId="43E16371" w14:textId="77777777" w:rsidR="00025031" w:rsidRDefault="00025031" w:rsidP="00025031">
            <w:pPr>
              <w:spacing w:line="360" w:lineRule="auto"/>
              <w:rPr>
                <w:szCs w:val="21"/>
              </w:rPr>
            </w:pPr>
            <w:r w:rsidRPr="007F375C">
              <w:rPr>
                <w:rFonts w:hint="eastAsia"/>
                <w:szCs w:val="21"/>
              </w:rPr>
              <w:t>配置管理员</w:t>
            </w:r>
            <w:proofErr w:type="gramStart"/>
            <w:r>
              <w:rPr>
                <w:rFonts w:hint="eastAsia"/>
                <w:szCs w:val="21"/>
              </w:rPr>
              <w:t>找相关</w:t>
            </w:r>
            <w:proofErr w:type="gramEnd"/>
            <w:r>
              <w:rPr>
                <w:rFonts w:hint="eastAsia"/>
                <w:szCs w:val="21"/>
              </w:rPr>
              <w:t>技术人员对组员进行培训</w:t>
            </w:r>
          </w:p>
        </w:tc>
        <w:tc>
          <w:tcPr>
            <w:tcW w:w="1985" w:type="dxa"/>
          </w:tcPr>
          <w:p w14:paraId="13E1C220" w14:textId="77777777" w:rsidR="00025031" w:rsidRDefault="00025031" w:rsidP="00025031">
            <w:pPr>
              <w:spacing w:line="360" w:lineRule="auto"/>
              <w:jc w:val="center"/>
              <w:rPr>
                <w:szCs w:val="21"/>
              </w:rPr>
            </w:pPr>
            <w:r w:rsidRPr="007F375C">
              <w:rPr>
                <w:rFonts w:hint="eastAsia"/>
                <w:szCs w:val="21"/>
              </w:rPr>
              <w:t>配置管理员</w:t>
            </w:r>
          </w:p>
          <w:p w14:paraId="38B0B075" w14:textId="2C8C863B" w:rsidR="008F06CB" w:rsidRDefault="008F06CB" w:rsidP="00025031">
            <w:pPr>
              <w:spacing w:line="360" w:lineRule="auto"/>
              <w:jc w:val="center"/>
              <w:rPr>
                <w:szCs w:val="21"/>
              </w:rPr>
            </w:pPr>
            <w:r>
              <w:rPr>
                <w:rFonts w:hint="eastAsia"/>
                <w:szCs w:val="21"/>
              </w:rPr>
              <w:t>叶柏成</w:t>
            </w:r>
          </w:p>
        </w:tc>
      </w:tr>
      <w:tr w:rsidR="00025031" w14:paraId="22DD9E40" w14:textId="77777777" w:rsidTr="00F7418E">
        <w:trPr>
          <w:trHeight w:val="295"/>
        </w:trPr>
        <w:tc>
          <w:tcPr>
            <w:tcW w:w="2405" w:type="dxa"/>
          </w:tcPr>
          <w:p w14:paraId="38B9556A" w14:textId="77777777" w:rsidR="00025031" w:rsidRDefault="00025031" w:rsidP="00025031">
            <w:pPr>
              <w:spacing w:line="360" w:lineRule="auto"/>
              <w:rPr>
                <w:szCs w:val="21"/>
              </w:rPr>
            </w:pPr>
            <w:r>
              <w:rPr>
                <w:rFonts w:hint="eastAsia"/>
                <w:szCs w:val="21"/>
              </w:rPr>
              <w:t>小组人员请假暂时离开</w:t>
            </w:r>
          </w:p>
        </w:tc>
        <w:tc>
          <w:tcPr>
            <w:tcW w:w="3940" w:type="dxa"/>
            <w:shd w:val="clear" w:color="auto" w:fill="auto"/>
            <w:vAlign w:val="center"/>
          </w:tcPr>
          <w:p w14:paraId="390E915C" w14:textId="77777777" w:rsidR="00025031" w:rsidRDefault="00025031" w:rsidP="00025031">
            <w:pPr>
              <w:spacing w:line="360" w:lineRule="auto"/>
              <w:rPr>
                <w:szCs w:val="21"/>
              </w:rPr>
            </w:pPr>
            <w:r w:rsidRPr="007F375C">
              <w:rPr>
                <w:rFonts w:hint="eastAsia"/>
                <w:szCs w:val="21"/>
              </w:rPr>
              <w:t>项目经理</w:t>
            </w:r>
            <w:r>
              <w:rPr>
                <w:rFonts w:hint="eastAsia"/>
                <w:szCs w:val="21"/>
              </w:rPr>
              <w:t>安排后勤负责员代替工作，如果后勤负责员也没有时间，由项目经理负责工作</w:t>
            </w:r>
          </w:p>
        </w:tc>
        <w:tc>
          <w:tcPr>
            <w:tcW w:w="1985" w:type="dxa"/>
          </w:tcPr>
          <w:p w14:paraId="594ECDF8" w14:textId="77777777" w:rsidR="00025031" w:rsidRDefault="00025031" w:rsidP="00025031">
            <w:pPr>
              <w:spacing w:line="360" w:lineRule="auto"/>
              <w:jc w:val="center"/>
              <w:rPr>
                <w:szCs w:val="21"/>
              </w:rPr>
            </w:pPr>
            <w:r>
              <w:rPr>
                <w:rFonts w:hint="eastAsia"/>
                <w:szCs w:val="21"/>
              </w:rPr>
              <w:t>项目经理</w:t>
            </w:r>
          </w:p>
          <w:p w14:paraId="7EEB45B1" w14:textId="7E11998E" w:rsidR="008F06CB" w:rsidRDefault="008F06CB" w:rsidP="00025031">
            <w:pPr>
              <w:spacing w:line="360" w:lineRule="auto"/>
              <w:jc w:val="center"/>
              <w:rPr>
                <w:szCs w:val="21"/>
              </w:rPr>
            </w:pPr>
            <w:r>
              <w:rPr>
                <w:rFonts w:hint="eastAsia"/>
                <w:szCs w:val="21"/>
              </w:rPr>
              <w:t>沈启航</w:t>
            </w:r>
          </w:p>
        </w:tc>
      </w:tr>
      <w:tr w:rsidR="00025031" w14:paraId="5FA9ED6D" w14:textId="77777777" w:rsidTr="00F7418E">
        <w:trPr>
          <w:trHeight w:val="405"/>
        </w:trPr>
        <w:tc>
          <w:tcPr>
            <w:tcW w:w="2405" w:type="dxa"/>
          </w:tcPr>
          <w:p w14:paraId="2B0CB5F9" w14:textId="77777777" w:rsidR="00025031" w:rsidRDefault="00025031" w:rsidP="00025031">
            <w:pPr>
              <w:spacing w:line="360" w:lineRule="auto"/>
              <w:rPr>
                <w:szCs w:val="21"/>
              </w:rPr>
            </w:pPr>
            <w:r>
              <w:rPr>
                <w:rFonts w:hint="eastAsia"/>
                <w:color w:val="000000"/>
                <w:szCs w:val="21"/>
              </w:rPr>
              <w:t>小组成员无法完成任务</w:t>
            </w:r>
          </w:p>
        </w:tc>
        <w:tc>
          <w:tcPr>
            <w:tcW w:w="3940" w:type="dxa"/>
            <w:shd w:val="clear" w:color="auto" w:fill="auto"/>
            <w:vAlign w:val="center"/>
          </w:tcPr>
          <w:p w14:paraId="21ADD831" w14:textId="77777777" w:rsidR="00025031" w:rsidRDefault="00025031" w:rsidP="00025031">
            <w:pPr>
              <w:spacing w:line="360" w:lineRule="auto"/>
              <w:rPr>
                <w:szCs w:val="21"/>
              </w:rPr>
            </w:pPr>
            <w:r w:rsidRPr="001742CA">
              <w:rPr>
                <w:rFonts w:hint="eastAsia"/>
                <w:szCs w:val="21"/>
              </w:rPr>
              <w:t>项目经理</w:t>
            </w:r>
            <w:r>
              <w:rPr>
                <w:rFonts w:hint="eastAsia"/>
                <w:szCs w:val="21"/>
              </w:rPr>
              <w:t>安排该成员加班，如项目工程量大，则分配给所有成员，一起加班</w:t>
            </w:r>
          </w:p>
        </w:tc>
        <w:tc>
          <w:tcPr>
            <w:tcW w:w="1985" w:type="dxa"/>
          </w:tcPr>
          <w:p w14:paraId="2D5F4999" w14:textId="77777777" w:rsidR="00025031" w:rsidRDefault="00025031" w:rsidP="00025031">
            <w:pPr>
              <w:spacing w:line="360" w:lineRule="auto"/>
              <w:jc w:val="center"/>
              <w:rPr>
                <w:szCs w:val="21"/>
              </w:rPr>
            </w:pPr>
            <w:r>
              <w:rPr>
                <w:rFonts w:hint="eastAsia"/>
                <w:szCs w:val="21"/>
              </w:rPr>
              <w:t>项目经理</w:t>
            </w:r>
          </w:p>
          <w:p w14:paraId="254B9543" w14:textId="47386BBF" w:rsidR="008F06CB" w:rsidRDefault="008F06CB" w:rsidP="00025031">
            <w:pPr>
              <w:spacing w:line="360" w:lineRule="auto"/>
              <w:jc w:val="center"/>
              <w:rPr>
                <w:szCs w:val="21"/>
              </w:rPr>
            </w:pPr>
            <w:r>
              <w:rPr>
                <w:rFonts w:hint="eastAsia"/>
                <w:szCs w:val="21"/>
              </w:rPr>
              <w:t>沈启航</w:t>
            </w:r>
          </w:p>
        </w:tc>
      </w:tr>
      <w:tr w:rsidR="00025031" w14:paraId="79CD5B47" w14:textId="77777777" w:rsidTr="00F7418E">
        <w:trPr>
          <w:trHeight w:val="134"/>
        </w:trPr>
        <w:tc>
          <w:tcPr>
            <w:tcW w:w="2405" w:type="dxa"/>
          </w:tcPr>
          <w:p w14:paraId="15065062" w14:textId="77777777" w:rsidR="00025031" w:rsidRDefault="00025031" w:rsidP="00025031">
            <w:pPr>
              <w:spacing w:line="360" w:lineRule="auto"/>
              <w:rPr>
                <w:szCs w:val="21"/>
              </w:rPr>
            </w:pPr>
            <w:r>
              <w:rPr>
                <w:rFonts w:hint="eastAsia"/>
                <w:color w:val="000000"/>
                <w:szCs w:val="21"/>
              </w:rPr>
              <w:t>无法及时联系到组员</w:t>
            </w:r>
          </w:p>
        </w:tc>
        <w:tc>
          <w:tcPr>
            <w:tcW w:w="3940" w:type="dxa"/>
            <w:shd w:val="clear" w:color="auto" w:fill="auto"/>
            <w:vAlign w:val="center"/>
          </w:tcPr>
          <w:p w14:paraId="2E4674A7" w14:textId="77777777" w:rsidR="00025031" w:rsidRDefault="00025031" w:rsidP="00025031">
            <w:pPr>
              <w:spacing w:line="360" w:lineRule="auto"/>
              <w:rPr>
                <w:szCs w:val="21"/>
              </w:rPr>
            </w:pPr>
            <w:r>
              <w:rPr>
                <w:rFonts w:hint="eastAsia"/>
                <w:szCs w:val="21"/>
              </w:rPr>
              <w:t>项目经理动用该组员的相关关系网络，尽量通过其他方式联系该组员；</w:t>
            </w:r>
            <w:proofErr w:type="gramStart"/>
            <w:r>
              <w:rPr>
                <w:rFonts w:hint="eastAsia"/>
                <w:szCs w:val="21"/>
              </w:rPr>
              <w:t>如若还是</w:t>
            </w:r>
            <w:proofErr w:type="gramEnd"/>
            <w:r>
              <w:rPr>
                <w:rFonts w:hint="eastAsia"/>
                <w:szCs w:val="21"/>
              </w:rPr>
              <w:t>联系不到，将任务分配给其他人员。</w:t>
            </w:r>
          </w:p>
        </w:tc>
        <w:tc>
          <w:tcPr>
            <w:tcW w:w="1985" w:type="dxa"/>
          </w:tcPr>
          <w:p w14:paraId="09DA4A10" w14:textId="77777777" w:rsidR="00025031" w:rsidRDefault="00025031" w:rsidP="00025031">
            <w:pPr>
              <w:spacing w:line="360" w:lineRule="auto"/>
              <w:jc w:val="center"/>
              <w:rPr>
                <w:szCs w:val="21"/>
              </w:rPr>
            </w:pPr>
            <w:r>
              <w:rPr>
                <w:rFonts w:hint="eastAsia"/>
                <w:szCs w:val="21"/>
              </w:rPr>
              <w:t>项目经理</w:t>
            </w:r>
          </w:p>
          <w:p w14:paraId="5FF5F538" w14:textId="5F4F6CB6" w:rsidR="008F06CB" w:rsidRDefault="008F06CB" w:rsidP="00025031">
            <w:pPr>
              <w:spacing w:line="360" w:lineRule="auto"/>
              <w:jc w:val="center"/>
              <w:rPr>
                <w:szCs w:val="21"/>
              </w:rPr>
            </w:pPr>
            <w:r>
              <w:rPr>
                <w:rFonts w:hint="eastAsia"/>
                <w:szCs w:val="21"/>
              </w:rPr>
              <w:t>沈启航</w:t>
            </w:r>
          </w:p>
        </w:tc>
      </w:tr>
      <w:tr w:rsidR="00025031" w14:paraId="2E92B256" w14:textId="77777777" w:rsidTr="00F7418E">
        <w:trPr>
          <w:trHeight w:val="90"/>
        </w:trPr>
        <w:tc>
          <w:tcPr>
            <w:tcW w:w="2405" w:type="dxa"/>
          </w:tcPr>
          <w:p w14:paraId="5633AF3F" w14:textId="77777777" w:rsidR="00025031" w:rsidRDefault="00025031" w:rsidP="00025031">
            <w:pPr>
              <w:spacing w:line="360" w:lineRule="auto"/>
              <w:rPr>
                <w:szCs w:val="21"/>
              </w:rPr>
            </w:pPr>
            <w:r w:rsidRPr="00B046A8">
              <w:rPr>
                <w:rFonts w:hint="eastAsia"/>
                <w:szCs w:val="21"/>
              </w:rPr>
              <w:t>小组人员请假</w:t>
            </w:r>
            <w:r>
              <w:rPr>
                <w:rFonts w:hint="eastAsia"/>
                <w:szCs w:val="21"/>
              </w:rPr>
              <w:t>长时间</w:t>
            </w:r>
            <w:r w:rsidRPr="00B046A8">
              <w:rPr>
                <w:rFonts w:hint="eastAsia"/>
                <w:szCs w:val="21"/>
              </w:rPr>
              <w:t>离开</w:t>
            </w:r>
          </w:p>
        </w:tc>
        <w:tc>
          <w:tcPr>
            <w:tcW w:w="3940" w:type="dxa"/>
            <w:shd w:val="clear" w:color="auto" w:fill="auto"/>
            <w:vAlign w:val="center"/>
          </w:tcPr>
          <w:p w14:paraId="17D6F8DA" w14:textId="77777777" w:rsidR="00025031" w:rsidRDefault="00025031" w:rsidP="00025031">
            <w:pPr>
              <w:spacing w:line="360" w:lineRule="auto"/>
              <w:rPr>
                <w:szCs w:val="21"/>
              </w:rPr>
            </w:pPr>
            <w:r>
              <w:rPr>
                <w:rFonts w:hint="eastAsia"/>
                <w:szCs w:val="21"/>
              </w:rPr>
              <w:t>项目经理将该组员的任务分配给其他组员</w:t>
            </w:r>
          </w:p>
        </w:tc>
        <w:tc>
          <w:tcPr>
            <w:tcW w:w="1985" w:type="dxa"/>
          </w:tcPr>
          <w:p w14:paraId="7E0E42C7" w14:textId="77777777" w:rsidR="00025031" w:rsidRDefault="00025031" w:rsidP="00025031">
            <w:pPr>
              <w:spacing w:line="360" w:lineRule="auto"/>
              <w:jc w:val="center"/>
              <w:rPr>
                <w:szCs w:val="21"/>
              </w:rPr>
            </w:pPr>
            <w:r>
              <w:rPr>
                <w:rFonts w:hint="eastAsia"/>
                <w:szCs w:val="21"/>
              </w:rPr>
              <w:t>项目经理</w:t>
            </w:r>
          </w:p>
          <w:p w14:paraId="2D158B6D" w14:textId="4195B2D3" w:rsidR="008F06CB" w:rsidRDefault="008F06CB" w:rsidP="00025031">
            <w:pPr>
              <w:spacing w:line="360" w:lineRule="auto"/>
              <w:jc w:val="center"/>
              <w:rPr>
                <w:szCs w:val="21"/>
              </w:rPr>
            </w:pPr>
            <w:r>
              <w:rPr>
                <w:rFonts w:hint="eastAsia"/>
                <w:szCs w:val="21"/>
              </w:rPr>
              <w:t>沈启航</w:t>
            </w:r>
          </w:p>
        </w:tc>
      </w:tr>
      <w:tr w:rsidR="00025031" w14:paraId="08EF8754" w14:textId="77777777" w:rsidTr="00F7418E">
        <w:trPr>
          <w:trHeight w:val="510"/>
        </w:trPr>
        <w:tc>
          <w:tcPr>
            <w:tcW w:w="2405" w:type="dxa"/>
          </w:tcPr>
          <w:p w14:paraId="4CD049A2" w14:textId="77777777" w:rsidR="00025031" w:rsidRDefault="00025031" w:rsidP="00025031">
            <w:pPr>
              <w:spacing w:line="360" w:lineRule="auto"/>
              <w:rPr>
                <w:szCs w:val="21"/>
              </w:rPr>
            </w:pPr>
            <w:r>
              <w:rPr>
                <w:rFonts w:hint="eastAsia"/>
                <w:color w:val="000000"/>
                <w:szCs w:val="21"/>
              </w:rPr>
              <w:t>实际项目进行时，任务</w:t>
            </w:r>
            <w:r>
              <w:rPr>
                <w:rFonts w:hint="eastAsia"/>
                <w:color w:val="000000"/>
                <w:szCs w:val="21"/>
              </w:rPr>
              <w:lastRenderedPageBreak/>
              <w:t>较计划预期时间提前</w:t>
            </w:r>
          </w:p>
        </w:tc>
        <w:tc>
          <w:tcPr>
            <w:tcW w:w="3940" w:type="dxa"/>
            <w:shd w:val="clear" w:color="auto" w:fill="auto"/>
            <w:vAlign w:val="center"/>
          </w:tcPr>
          <w:p w14:paraId="6DA5B520" w14:textId="77777777" w:rsidR="00025031" w:rsidRDefault="00025031" w:rsidP="00025031">
            <w:pPr>
              <w:spacing w:line="360" w:lineRule="auto"/>
              <w:rPr>
                <w:szCs w:val="21"/>
              </w:rPr>
            </w:pPr>
            <w:r>
              <w:rPr>
                <w:rFonts w:hint="eastAsia"/>
                <w:szCs w:val="21"/>
              </w:rPr>
              <w:lastRenderedPageBreak/>
              <w:t>任务审核员对已完成的任务再次审核并</w:t>
            </w:r>
            <w:r>
              <w:rPr>
                <w:rFonts w:hint="eastAsia"/>
                <w:szCs w:val="21"/>
              </w:rPr>
              <w:lastRenderedPageBreak/>
              <w:t>评审，如果空闲时间较多，对项目进程进行调整</w:t>
            </w:r>
          </w:p>
        </w:tc>
        <w:tc>
          <w:tcPr>
            <w:tcW w:w="1985" w:type="dxa"/>
          </w:tcPr>
          <w:p w14:paraId="65D06485" w14:textId="77777777" w:rsidR="00025031" w:rsidRDefault="00025031" w:rsidP="00025031">
            <w:pPr>
              <w:spacing w:line="360" w:lineRule="auto"/>
              <w:jc w:val="center"/>
              <w:rPr>
                <w:szCs w:val="21"/>
              </w:rPr>
            </w:pPr>
            <w:r>
              <w:rPr>
                <w:rFonts w:hint="eastAsia"/>
                <w:szCs w:val="21"/>
              </w:rPr>
              <w:lastRenderedPageBreak/>
              <w:t>任务审核员</w:t>
            </w:r>
          </w:p>
          <w:p w14:paraId="09226E56" w14:textId="36549135" w:rsidR="008F06CB" w:rsidRDefault="008F06CB" w:rsidP="00025031">
            <w:pPr>
              <w:spacing w:line="360" w:lineRule="auto"/>
              <w:jc w:val="center"/>
              <w:rPr>
                <w:szCs w:val="21"/>
              </w:rPr>
            </w:pPr>
            <w:r>
              <w:rPr>
                <w:rFonts w:hint="eastAsia"/>
                <w:szCs w:val="21"/>
              </w:rPr>
              <w:lastRenderedPageBreak/>
              <w:t>杨以恒</w:t>
            </w:r>
          </w:p>
        </w:tc>
      </w:tr>
      <w:tr w:rsidR="00025031" w14:paraId="2347A65A" w14:textId="77777777" w:rsidTr="00F7418E">
        <w:trPr>
          <w:trHeight w:val="90"/>
        </w:trPr>
        <w:tc>
          <w:tcPr>
            <w:tcW w:w="2405" w:type="dxa"/>
          </w:tcPr>
          <w:p w14:paraId="682749D3" w14:textId="77777777" w:rsidR="00025031" w:rsidRDefault="00025031" w:rsidP="00025031">
            <w:pPr>
              <w:spacing w:line="360" w:lineRule="auto"/>
              <w:rPr>
                <w:szCs w:val="21"/>
              </w:rPr>
            </w:pPr>
            <w:r>
              <w:rPr>
                <w:rFonts w:hint="eastAsia"/>
                <w:color w:val="000000"/>
                <w:szCs w:val="21"/>
              </w:rPr>
              <w:t>实际项目进行时，任务较计划预期时间延迟</w:t>
            </w:r>
          </w:p>
        </w:tc>
        <w:tc>
          <w:tcPr>
            <w:tcW w:w="3940" w:type="dxa"/>
            <w:shd w:val="clear" w:color="auto" w:fill="auto"/>
            <w:vAlign w:val="center"/>
          </w:tcPr>
          <w:p w14:paraId="46481937" w14:textId="77777777" w:rsidR="00025031" w:rsidRDefault="00025031" w:rsidP="00025031">
            <w:pPr>
              <w:spacing w:line="360" w:lineRule="auto"/>
              <w:rPr>
                <w:szCs w:val="21"/>
              </w:rPr>
            </w:pPr>
            <w:r>
              <w:rPr>
                <w:rFonts w:hint="eastAsia"/>
                <w:szCs w:val="21"/>
              </w:rPr>
              <w:t>任务审核员督促组员加班加点赶进度。</w:t>
            </w:r>
          </w:p>
        </w:tc>
        <w:tc>
          <w:tcPr>
            <w:tcW w:w="1985" w:type="dxa"/>
          </w:tcPr>
          <w:p w14:paraId="4F4CB5B7" w14:textId="77777777" w:rsidR="00025031" w:rsidRDefault="00025031" w:rsidP="00025031">
            <w:pPr>
              <w:spacing w:line="360" w:lineRule="auto"/>
              <w:jc w:val="center"/>
              <w:rPr>
                <w:szCs w:val="21"/>
              </w:rPr>
            </w:pPr>
            <w:r>
              <w:rPr>
                <w:rFonts w:hint="eastAsia"/>
                <w:szCs w:val="21"/>
              </w:rPr>
              <w:t>任务审核员</w:t>
            </w:r>
          </w:p>
          <w:p w14:paraId="56FC2C98" w14:textId="04F6D1BB" w:rsidR="008F06CB" w:rsidRDefault="008F06CB" w:rsidP="00025031">
            <w:pPr>
              <w:spacing w:line="360" w:lineRule="auto"/>
              <w:jc w:val="center"/>
              <w:rPr>
                <w:szCs w:val="21"/>
              </w:rPr>
            </w:pPr>
            <w:r>
              <w:rPr>
                <w:rFonts w:hint="eastAsia"/>
                <w:szCs w:val="21"/>
              </w:rPr>
              <w:t>杨以恒</w:t>
            </w:r>
          </w:p>
        </w:tc>
      </w:tr>
      <w:tr w:rsidR="00025031" w14:paraId="0544E2B4" w14:textId="77777777" w:rsidTr="00F7418E">
        <w:trPr>
          <w:trHeight w:val="270"/>
        </w:trPr>
        <w:tc>
          <w:tcPr>
            <w:tcW w:w="2405" w:type="dxa"/>
          </w:tcPr>
          <w:p w14:paraId="0EC58A17" w14:textId="77777777" w:rsidR="00025031" w:rsidRDefault="00025031" w:rsidP="00025031">
            <w:pPr>
              <w:spacing w:line="360" w:lineRule="auto"/>
              <w:rPr>
                <w:szCs w:val="21"/>
              </w:rPr>
            </w:pPr>
            <w:r>
              <w:rPr>
                <w:rFonts w:hint="eastAsia"/>
                <w:szCs w:val="21"/>
              </w:rPr>
              <w:t>组员对</w:t>
            </w:r>
            <w:r>
              <w:rPr>
                <w:szCs w:val="21"/>
              </w:rPr>
              <w:t>考评</w:t>
            </w:r>
            <w:r>
              <w:rPr>
                <w:rFonts w:hint="eastAsia"/>
                <w:szCs w:val="21"/>
              </w:rPr>
              <w:t>结果不满意</w:t>
            </w:r>
          </w:p>
        </w:tc>
        <w:tc>
          <w:tcPr>
            <w:tcW w:w="3940" w:type="dxa"/>
            <w:shd w:val="clear" w:color="auto" w:fill="auto"/>
            <w:vAlign w:val="center"/>
          </w:tcPr>
          <w:p w14:paraId="4B4F3B18" w14:textId="77777777" w:rsidR="00025031" w:rsidRDefault="00025031" w:rsidP="00025031">
            <w:pPr>
              <w:spacing w:line="360" w:lineRule="auto"/>
              <w:rPr>
                <w:szCs w:val="21"/>
              </w:rPr>
            </w:pPr>
            <w:r>
              <w:rPr>
                <w:rFonts w:hint="eastAsia"/>
                <w:szCs w:val="21"/>
              </w:rPr>
              <w:t>由项目经理确认是否要再次考评，如需要则重新进行考评</w:t>
            </w:r>
          </w:p>
        </w:tc>
        <w:tc>
          <w:tcPr>
            <w:tcW w:w="1985" w:type="dxa"/>
          </w:tcPr>
          <w:p w14:paraId="10C583B5" w14:textId="77777777" w:rsidR="00025031" w:rsidRDefault="00025031" w:rsidP="00025031">
            <w:pPr>
              <w:spacing w:line="360" w:lineRule="auto"/>
              <w:jc w:val="center"/>
              <w:rPr>
                <w:szCs w:val="21"/>
              </w:rPr>
            </w:pPr>
            <w:r>
              <w:rPr>
                <w:rFonts w:hint="eastAsia"/>
                <w:szCs w:val="21"/>
              </w:rPr>
              <w:t>项目经理</w:t>
            </w:r>
          </w:p>
          <w:p w14:paraId="399ADE09" w14:textId="649934F2" w:rsidR="008F06CB" w:rsidRDefault="008F06CB" w:rsidP="00025031">
            <w:pPr>
              <w:spacing w:line="360" w:lineRule="auto"/>
              <w:jc w:val="center"/>
              <w:rPr>
                <w:szCs w:val="21"/>
              </w:rPr>
            </w:pPr>
            <w:r>
              <w:rPr>
                <w:rFonts w:hint="eastAsia"/>
                <w:szCs w:val="21"/>
              </w:rPr>
              <w:t>沈启航</w:t>
            </w:r>
          </w:p>
        </w:tc>
      </w:tr>
      <w:tr w:rsidR="00025031" w14:paraId="42CF81CA" w14:textId="77777777" w:rsidTr="00F7418E">
        <w:trPr>
          <w:trHeight w:val="215"/>
        </w:trPr>
        <w:tc>
          <w:tcPr>
            <w:tcW w:w="2405" w:type="dxa"/>
          </w:tcPr>
          <w:p w14:paraId="3EB9C84A" w14:textId="77777777" w:rsidR="00025031" w:rsidRDefault="00025031" w:rsidP="00025031">
            <w:pPr>
              <w:spacing w:line="360" w:lineRule="auto"/>
              <w:rPr>
                <w:szCs w:val="21"/>
              </w:rPr>
            </w:pPr>
            <w:r>
              <w:rPr>
                <w:rFonts w:hint="eastAsia"/>
                <w:szCs w:val="21"/>
              </w:rPr>
              <w:t>组员之间对某问题出现争议</w:t>
            </w:r>
          </w:p>
        </w:tc>
        <w:tc>
          <w:tcPr>
            <w:tcW w:w="3940" w:type="dxa"/>
            <w:shd w:val="clear" w:color="auto" w:fill="auto"/>
            <w:vAlign w:val="center"/>
          </w:tcPr>
          <w:p w14:paraId="7845A1DC" w14:textId="77777777" w:rsidR="00025031" w:rsidRDefault="00025031" w:rsidP="00025031">
            <w:pPr>
              <w:spacing w:line="360" w:lineRule="auto"/>
              <w:rPr>
                <w:szCs w:val="21"/>
              </w:rPr>
            </w:pPr>
            <w:r>
              <w:rPr>
                <w:rFonts w:hint="eastAsia"/>
                <w:szCs w:val="21"/>
              </w:rPr>
              <w:t>由项目经理了解该问题，确定该问题的结果</w:t>
            </w:r>
          </w:p>
        </w:tc>
        <w:tc>
          <w:tcPr>
            <w:tcW w:w="1985" w:type="dxa"/>
          </w:tcPr>
          <w:p w14:paraId="29F75B0C" w14:textId="77777777" w:rsidR="00025031" w:rsidRDefault="00025031" w:rsidP="00025031">
            <w:pPr>
              <w:spacing w:line="360" w:lineRule="auto"/>
              <w:jc w:val="center"/>
              <w:rPr>
                <w:szCs w:val="21"/>
              </w:rPr>
            </w:pPr>
            <w:r>
              <w:rPr>
                <w:rFonts w:hint="eastAsia"/>
                <w:szCs w:val="21"/>
              </w:rPr>
              <w:t>项目经理</w:t>
            </w:r>
          </w:p>
          <w:p w14:paraId="225F731A" w14:textId="0E8483CA" w:rsidR="008F06CB" w:rsidRDefault="008F06CB" w:rsidP="00025031">
            <w:pPr>
              <w:spacing w:line="360" w:lineRule="auto"/>
              <w:jc w:val="center"/>
              <w:rPr>
                <w:szCs w:val="21"/>
              </w:rPr>
            </w:pPr>
            <w:r>
              <w:rPr>
                <w:rFonts w:hint="eastAsia"/>
                <w:szCs w:val="21"/>
              </w:rPr>
              <w:t>沈启航</w:t>
            </w:r>
          </w:p>
        </w:tc>
      </w:tr>
      <w:tr w:rsidR="00025031" w14:paraId="62B5D527" w14:textId="77777777" w:rsidTr="008F06CB">
        <w:trPr>
          <w:trHeight w:val="385"/>
        </w:trPr>
        <w:tc>
          <w:tcPr>
            <w:tcW w:w="2405" w:type="dxa"/>
          </w:tcPr>
          <w:p w14:paraId="2DB2F7F4" w14:textId="77777777" w:rsidR="00025031" w:rsidRDefault="00025031" w:rsidP="00025031">
            <w:pPr>
              <w:spacing w:line="360" w:lineRule="auto"/>
              <w:rPr>
                <w:szCs w:val="21"/>
              </w:rPr>
            </w:pPr>
            <w:r>
              <w:rPr>
                <w:rFonts w:hint="eastAsia"/>
                <w:color w:val="000000"/>
                <w:szCs w:val="21"/>
              </w:rPr>
              <w:t>需要新的工具</w:t>
            </w:r>
          </w:p>
        </w:tc>
        <w:tc>
          <w:tcPr>
            <w:tcW w:w="3940" w:type="dxa"/>
            <w:shd w:val="clear" w:color="auto" w:fill="auto"/>
          </w:tcPr>
          <w:p w14:paraId="45DF0FC0" w14:textId="77777777" w:rsidR="00025031" w:rsidRDefault="00025031" w:rsidP="00025031">
            <w:pPr>
              <w:spacing w:line="360" w:lineRule="auto"/>
              <w:rPr>
                <w:szCs w:val="21"/>
              </w:rPr>
            </w:pPr>
            <w:r>
              <w:rPr>
                <w:rFonts w:hint="eastAsia"/>
                <w:szCs w:val="21"/>
              </w:rPr>
              <w:t>由配置管理员协助采购负责人进行购买</w:t>
            </w:r>
          </w:p>
        </w:tc>
        <w:tc>
          <w:tcPr>
            <w:tcW w:w="1985" w:type="dxa"/>
          </w:tcPr>
          <w:p w14:paraId="5116EB35" w14:textId="77777777" w:rsidR="00025031" w:rsidRDefault="00025031" w:rsidP="00025031">
            <w:pPr>
              <w:spacing w:line="360" w:lineRule="auto"/>
              <w:jc w:val="center"/>
              <w:rPr>
                <w:szCs w:val="21"/>
              </w:rPr>
            </w:pPr>
            <w:r>
              <w:rPr>
                <w:rFonts w:hint="eastAsia"/>
                <w:szCs w:val="21"/>
              </w:rPr>
              <w:t>采购负责人</w:t>
            </w:r>
          </w:p>
          <w:p w14:paraId="196C16DD" w14:textId="5CEE9633" w:rsidR="008F06CB" w:rsidRDefault="008F06CB" w:rsidP="00025031">
            <w:pPr>
              <w:spacing w:line="360" w:lineRule="auto"/>
              <w:jc w:val="center"/>
              <w:rPr>
                <w:szCs w:val="21"/>
              </w:rPr>
            </w:pPr>
            <w:r>
              <w:rPr>
                <w:rFonts w:hint="eastAsia"/>
                <w:szCs w:val="21"/>
              </w:rPr>
              <w:t>骆佳俊</w:t>
            </w:r>
          </w:p>
        </w:tc>
      </w:tr>
      <w:tr w:rsidR="00025031" w14:paraId="5C79D456" w14:textId="77777777" w:rsidTr="00F7418E">
        <w:trPr>
          <w:trHeight w:val="765"/>
        </w:trPr>
        <w:tc>
          <w:tcPr>
            <w:tcW w:w="2405" w:type="dxa"/>
          </w:tcPr>
          <w:p w14:paraId="74BF3433" w14:textId="77777777" w:rsidR="00025031" w:rsidRDefault="00025031" w:rsidP="00025031">
            <w:pPr>
              <w:spacing w:line="360" w:lineRule="auto"/>
              <w:rPr>
                <w:szCs w:val="21"/>
              </w:rPr>
            </w:pPr>
            <w:bookmarkStart w:id="141" w:name="_Hlk530226993"/>
            <w:r>
              <w:rPr>
                <w:rFonts w:hint="eastAsia"/>
                <w:szCs w:val="21"/>
              </w:rPr>
              <w:t>所需</w:t>
            </w:r>
            <w:r>
              <w:rPr>
                <w:szCs w:val="21"/>
              </w:rPr>
              <w:t>采购</w:t>
            </w:r>
            <w:r>
              <w:rPr>
                <w:rFonts w:hint="eastAsia"/>
                <w:szCs w:val="21"/>
              </w:rPr>
              <w:t>资金</w:t>
            </w:r>
            <w:r>
              <w:rPr>
                <w:szCs w:val="21"/>
              </w:rPr>
              <w:t>超出组内</w:t>
            </w:r>
            <w:r>
              <w:rPr>
                <w:rFonts w:hint="eastAsia"/>
                <w:szCs w:val="21"/>
              </w:rPr>
              <w:t>预算</w:t>
            </w:r>
          </w:p>
        </w:tc>
        <w:tc>
          <w:tcPr>
            <w:tcW w:w="3940" w:type="dxa"/>
            <w:shd w:val="clear" w:color="auto" w:fill="auto"/>
            <w:vAlign w:val="center"/>
          </w:tcPr>
          <w:p w14:paraId="66426C1B" w14:textId="77777777" w:rsidR="00025031" w:rsidRDefault="00025031" w:rsidP="00025031">
            <w:pPr>
              <w:spacing w:line="360" w:lineRule="auto"/>
              <w:rPr>
                <w:szCs w:val="21"/>
              </w:rPr>
            </w:pPr>
            <w:r w:rsidRPr="00036A4A">
              <w:rPr>
                <w:rFonts w:hint="eastAsia"/>
                <w:szCs w:val="21"/>
              </w:rPr>
              <w:t>财务管理员立即进行小组会议，追加拨款，资金由组员平摊</w:t>
            </w:r>
          </w:p>
        </w:tc>
        <w:tc>
          <w:tcPr>
            <w:tcW w:w="1985" w:type="dxa"/>
          </w:tcPr>
          <w:p w14:paraId="049CD971" w14:textId="77777777" w:rsidR="00025031" w:rsidRDefault="00025031" w:rsidP="00025031">
            <w:pPr>
              <w:spacing w:line="360" w:lineRule="auto"/>
              <w:jc w:val="center"/>
              <w:rPr>
                <w:szCs w:val="21"/>
              </w:rPr>
            </w:pPr>
            <w:r w:rsidRPr="00036A4A">
              <w:rPr>
                <w:rFonts w:hint="eastAsia"/>
                <w:szCs w:val="21"/>
              </w:rPr>
              <w:t>财务管理员</w:t>
            </w:r>
          </w:p>
          <w:p w14:paraId="1D3A3116" w14:textId="2F9E6018" w:rsidR="008F06CB" w:rsidRDefault="008F06CB" w:rsidP="00025031">
            <w:pPr>
              <w:spacing w:line="360" w:lineRule="auto"/>
              <w:jc w:val="center"/>
              <w:rPr>
                <w:szCs w:val="21"/>
              </w:rPr>
            </w:pPr>
            <w:r>
              <w:rPr>
                <w:rFonts w:hint="eastAsia"/>
                <w:szCs w:val="21"/>
              </w:rPr>
              <w:t>骆佳俊</w:t>
            </w:r>
          </w:p>
        </w:tc>
      </w:tr>
      <w:tr w:rsidR="00025031" w14:paraId="6400DA7C" w14:textId="77777777" w:rsidTr="00F7418E">
        <w:trPr>
          <w:trHeight w:val="765"/>
        </w:trPr>
        <w:tc>
          <w:tcPr>
            <w:tcW w:w="2405" w:type="dxa"/>
          </w:tcPr>
          <w:p w14:paraId="48D3BBB0" w14:textId="77777777" w:rsidR="00025031" w:rsidRPr="00FB388B" w:rsidRDefault="00025031" w:rsidP="00025031">
            <w:pPr>
              <w:spacing w:line="360" w:lineRule="auto"/>
              <w:rPr>
                <w:szCs w:val="21"/>
              </w:rPr>
            </w:pPr>
            <w:r>
              <w:rPr>
                <w:rFonts w:hint="eastAsia"/>
                <w:szCs w:val="21"/>
              </w:rPr>
              <w:t>找不到预期使用资源</w:t>
            </w:r>
          </w:p>
        </w:tc>
        <w:tc>
          <w:tcPr>
            <w:tcW w:w="3940" w:type="dxa"/>
            <w:shd w:val="clear" w:color="auto" w:fill="auto"/>
            <w:vAlign w:val="center"/>
          </w:tcPr>
          <w:p w14:paraId="7DD41D9C" w14:textId="77777777" w:rsidR="00025031" w:rsidRDefault="00025031" w:rsidP="00025031">
            <w:pPr>
              <w:spacing w:line="360" w:lineRule="auto"/>
              <w:rPr>
                <w:szCs w:val="21"/>
              </w:rPr>
            </w:pPr>
            <w:r>
              <w:rPr>
                <w:rFonts w:hint="eastAsia"/>
                <w:szCs w:val="21"/>
              </w:rPr>
              <w:t>由配置管理</w:t>
            </w:r>
            <w:proofErr w:type="gramStart"/>
            <w:r>
              <w:rPr>
                <w:rFonts w:hint="eastAsia"/>
                <w:szCs w:val="21"/>
              </w:rPr>
              <w:t>员寻找</w:t>
            </w:r>
            <w:proofErr w:type="gramEnd"/>
            <w:r>
              <w:rPr>
                <w:rFonts w:hint="eastAsia"/>
                <w:szCs w:val="21"/>
              </w:rPr>
              <w:t>可替代资源，并通知所有成员</w:t>
            </w:r>
          </w:p>
        </w:tc>
        <w:tc>
          <w:tcPr>
            <w:tcW w:w="1985" w:type="dxa"/>
          </w:tcPr>
          <w:p w14:paraId="5027564B" w14:textId="77777777" w:rsidR="00025031" w:rsidRDefault="00025031" w:rsidP="00025031">
            <w:pPr>
              <w:spacing w:line="360" w:lineRule="auto"/>
              <w:jc w:val="center"/>
              <w:rPr>
                <w:szCs w:val="21"/>
              </w:rPr>
            </w:pPr>
            <w:r w:rsidRPr="00036A4A">
              <w:rPr>
                <w:rFonts w:hint="eastAsia"/>
                <w:szCs w:val="21"/>
              </w:rPr>
              <w:t>配置管理员</w:t>
            </w:r>
          </w:p>
          <w:p w14:paraId="4D80DF3C" w14:textId="7A8145E8" w:rsidR="008F06CB" w:rsidRDefault="008F06CB" w:rsidP="00025031">
            <w:pPr>
              <w:spacing w:line="360" w:lineRule="auto"/>
              <w:jc w:val="center"/>
              <w:rPr>
                <w:szCs w:val="21"/>
              </w:rPr>
            </w:pPr>
            <w:r>
              <w:rPr>
                <w:rFonts w:hint="eastAsia"/>
                <w:szCs w:val="21"/>
              </w:rPr>
              <w:t>叶柏成</w:t>
            </w:r>
          </w:p>
        </w:tc>
      </w:tr>
      <w:bookmarkEnd w:id="141"/>
      <w:tr w:rsidR="00025031" w14:paraId="7D9CB42E" w14:textId="77777777" w:rsidTr="00F7418E">
        <w:trPr>
          <w:trHeight w:val="765"/>
        </w:trPr>
        <w:tc>
          <w:tcPr>
            <w:tcW w:w="2405" w:type="dxa"/>
          </w:tcPr>
          <w:p w14:paraId="0FCAB126" w14:textId="77777777" w:rsidR="00025031" w:rsidRDefault="00025031" w:rsidP="00025031">
            <w:pPr>
              <w:spacing w:line="360" w:lineRule="auto"/>
              <w:rPr>
                <w:szCs w:val="21"/>
              </w:rPr>
            </w:pPr>
            <w:r>
              <w:rPr>
                <w:rFonts w:hint="eastAsia"/>
                <w:szCs w:val="21"/>
              </w:rPr>
              <w:t>资源使用不恰当</w:t>
            </w:r>
          </w:p>
        </w:tc>
        <w:tc>
          <w:tcPr>
            <w:tcW w:w="3940" w:type="dxa"/>
            <w:shd w:val="clear" w:color="auto" w:fill="auto"/>
          </w:tcPr>
          <w:p w14:paraId="6DFABA12" w14:textId="77777777" w:rsidR="00025031" w:rsidRDefault="00025031" w:rsidP="00025031">
            <w:pPr>
              <w:spacing w:line="360" w:lineRule="auto"/>
              <w:rPr>
                <w:szCs w:val="21"/>
              </w:rPr>
            </w:pPr>
            <w:r>
              <w:rPr>
                <w:rFonts w:hint="eastAsia"/>
                <w:szCs w:val="21"/>
              </w:rPr>
              <w:t>由项目经理出面道歉，如需支付费用，则由小组资金中扣除，并由配置管理</w:t>
            </w:r>
            <w:proofErr w:type="gramStart"/>
            <w:r>
              <w:rPr>
                <w:rFonts w:hint="eastAsia"/>
                <w:szCs w:val="21"/>
              </w:rPr>
              <w:t>员重新</w:t>
            </w:r>
            <w:proofErr w:type="gramEnd"/>
            <w:r>
              <w:rPr>
                <w:rFonts w:hint="eastAsia"/>
                <w:szCs w:val="21"/>
              </w:rPr>
              <w:t>选择合适资源</w:t>
            </w:r>
          </w:p>
        </w:tc>
        <w:tc>
          <w:tcPr>
            <w:tcW w:w="1985" w:type="dxa"/>
          </w:tcPr>
          <w:p w14:paraId="2C77CE01" w14:textId="77777777" w:rsidR="00025031" w:rsidRDefault="00025031" w:rsidP="00025031">
            <w:pPr>
              <w:spacing w:line="360" w:lineRule="auto"/>
              <w:jc w:val="center"/>
              <w:rPr>
                <w:szCs w:val="21"/>
              </w:rPr>
            </w:pPr>
            <w:r w:rsidRPr="00036A4A">
              <w:rPr>
                <w:rFonts w:hint="eastAsia"/>
                <w:szCs w:val="21"/>
              </w:rPr>
              <w:t>项目经理</w:t>
            </w:r>
          </w:p>
          <w:p w14:paraId="46C13861" w14:textId="18FE87CD" w:rsidR="008F06CB" w:rsidRDefault="008F06CB" w:rsidP="00025031">
            <w:pPr>
              <w:spacing w:line="360" w:lineRule="auto"/>
              <w:jc w:val="center"/>
              <w:rPr>
                <w:szCs w:val="21"/>
              </w:rPr>
            </w:pPr>
            <w:r>
              <w:rPr>
                <w:rFonts w:hint="eastAsia"/>
                <w:szCs w:val="21"/>
              </w:rPr>
              <w:t>沈启航</w:t>
            </w:r>
          </w:p>
        </w:tc>
      </w:tr>
      <w:tr w:rsidR="00025031" w14:paraId="03D063BD" w14:textId="77777777" w:rsidTr="00F7418E">
        <w:trPr>
          <w:trHeight w:val="765"/>
        </w:trPr>
        <w:tc>
          <w:tcPr>
            <w:tcW w:w="2405" w:type="dxa"/>
          </w:tcPr>
          <w:p w14:paraId="7FB94BD5" w14:textId="77777777" w:rsidR="00025031" w:rsidRDefault="00025031" w:rsidP="00025031">
            <w:pPr>
              <w:spacing w:line="360" w:lineRule="auto"/>
              <w:rPr>
                <w:szCs w:val="21"/>
              </w:rPr>
            </w:pPr>
            <w:r>
              <w:rPr>
                <w:rFonts w:hint="eastAsia"/>
                <w:szCs w:val="21"/>
              </w:rPr>
              <w:t>会议地点无法使用</w:t>
            </w:r>
          </w:p>
        </w:tc>
        <w:tc>
          <w:tcPr>
            <w:tcW w:w="3940" w:type="dxa"/>
            <w:shd w:val="clear" w:color="auto" w:fill="auto"/>
          </w:tcPr>
          <w:p w14:paraId="029F25CA" w14:textId="77777777" w:rsidR="00025031" w:rsidRDefault="00025031" w:rsidP="00025031">
            <w:pPr>
              <w:spacing w:line="360" w:lineRule="auto"/>
              <w:rPr>
                <w:szCs w:val="21"/>
              </w:rPr>
            </w:pPr>
            <w:r>
              <w:rPr>
                <w:rFonts w:hint="eastAsia"/>
                <w:szCs w:val="21"/>
              </w:rPr>
              <w:t>项目经理通知组员临时更改会议地点，默认更改至弘毅</w:t>
            </w:r>
            <w:r>
              <w:rPr>
                <w:rFonts w:hint="eastAsia"/>
                <w:szCs w:val="21"/>
              </w:rPr>
              <w:t>2-206</w:t>
            </w:r>
            <w:r>
              <w:rPr>
                <w:rFonts w:hint="eastAsia"/>
                <w:szCs w:val="21"/>
              </w:rPr>
              <w:t>，如仍无法使用，选择教三空的教室</w:t>
            </w:r>
          </w:p>
        </w:tc>
        <w:tc>
          <w:tcPr>
            <w:tcW w:w="1985" w:type="dxa"/>
          </w:tcPr>
          <w:p w14:paraId="2F089231" w14:textId="77777777" w:rsidR="00025031" w:rsidRDefault="00025031" w:rsidP="00025031">
            <w:pPr>
              <w:spacing w:line="360" w:lineRule="auto"/>
              <w:jc w:val="center"/>
              <w:rPr>
                <w:szCs w:val="21"/>
              </w:rPr>
            </w:pPr>
            <w:r w:rsidRPr="00036A4A">
              <w:rPr>
                <w:rFonts w:hint="eastAsia"/>
                <w:szCs w:val="21"/>
              </w:rPr>
              <w:t>项目经理</w:t>
            </w:r>
          </w:p>
          <w:p w14:paraId="2E797027" w14:textId="2F3AA1C4" w:rsidR="008F06CB" w:rsidRDefault="008F06CB" w:rsidP="00025031">
            <w:pPr>
              <w:spacing w:line="360" w:lineRule="auto"/>
              <w:jc w:val="center"/>
              <w:rPr>
                <w:szCs w:val="21"/>
              </w:rPr>
            </w:pPr>
            <w:r>
              <w:rPr>
                <w:rFonts w:hint="eastAsia"/>
                <w:szCs w:val="21"/>
              </w:rPr>
              <w:t>沈启航</w:t>
            </w:r>
          </w:p>
        </w:tc>
      </w:tr>
      <w:tr w:rsidR="00025031" w14:paraId="131D87F1" w14:textId="77777777" w:rsidTr="00F7418E">
        <w:trPr>
          <w:trHeight w:val="765"/>
        </w:trPr>
        <w:tc>
          <w:tcPr>
            <w:tcW w:w="2405" w:type="dxa"/>
          </w:tcPr>
          <w:p w14:paraId="6C8EEC6D" w14:textId="77777777" w:rsidR="00025031" w:rsidRDefault="00025031" w:rsidP="00025031">
            <w:pPr>
              <w:spacing w:line="360" w:lineRule="auto"/>
              <w:rPr>
                <w:szCs w:val="21"/>
              </w:rPr>
            </w:pPr>
            <w:r>
              <w:rPr>
                <w:rFonts w:hint="eastAsia"/>
                <w:szCs w:val="21"/>
              </w:rPr>
              <w:t>外部设备无法使用</w:t>
            </w:r>
          </w:p>
        </w:tc>
        <w:tc>
          <w:tcPr>
            <w:tcW w:w="3940" w:type="dxa"/>
            <w:shd w:val="clear" w:color="auto" w:fill="auto"/>
          </w:tcPr>
          <w:p w14:paraId="4210F63A" w14:textId="77777777" w:rsidR="00025031" w:rsidRDefault="00025031" w:rsidP="00025031">
            <w:pPr>
              <w:spacing w:line="360" w:lineRule="auto"/>
              <w:rPr>
                <w:szCs w:val="21"/>
              </w:rPr>
            </w:pPr>
            <w:r>
              <w:rPr>
                <w:rFonts w:hint="eastAsia"/>
                <w:szCs w:val="21"/>
              </w:rPr>
              <w:t>由配置管理员向外部设备相关负责人咨询提意见，并寻找替代方案</w:t>
            </w:r>
          </w:p>
        </w:tc>
        <w:tc>
          <w:tcPr>
            <w:tcW w:w="1985" w:type="dxa"/>
          </w:tcPr>
          <w:p w14:paraId="368AA62B" w14:textId="77777777" w:rsidR="00025031" w:rsidRDefault="00025031" w:rsidP="00025031">
            <w:pPr>
              <w:spacing w:line="360" w:lineRule="auto"/>
              <w:jc w:val="center"/>
              <w:rPr>
                <w:szCs w:val="21"/>
              </w:rPr>
            </w:pPr>
            <w:r>
              <w:rPr>
                <w:rFonts w:hint="eastAsia"/>
                <w:szCs w:val="21"/>
              </w:rPr>
              <w:t>配置管理员</w:t>
            </w:r>
          </w:p>
          <w:p w14:paraId="1FC2E6D0" w14:textId="38E96DBD" w:rsidR="008F06CB" w:rsidRDefault="008F06CB" w:rsidP="00025031">
            <w:pPr>
              <w:spacing w:line="360" w:lineRule="auto"/>
              <w:jc w:val="center"/>
              <w:rPr>
                <w:szCs w:val="21"/>
              </w:rPr>
            </w:pPr>
            <w:r>
              <w:rPr>
                <w:rFonts w:hint="eastAsia"/>
                <w:szCs w:val="21"/>
              </w:rPr>
              <w:t>叶柏成</w:t>
            </w:r>
          </w:p>
        </w:tc>
      </w:tr>
      <w:tr w:rsidR="00025031" w14:paraId="74075F54" w14:textId="77777777" w:rsidTr="00F7418E">
        <w:trPr>
          <w:trHeight w:val="765"/>
        </w:trPr>
        <w:tc>
          <w:tcPr>
            <w:tcW w:w="2405" w:type="dxa"/>
          </w:tcPr>
          <w:p w14:paraId="6EF4DBE0" w14:textId="77777777" w:rsidR="00025031" w:rsidRDefault="00025031" w:rsidP="00025031">
            <w:pPr>
              <w:spacing w:line="360" w:lineRule="auto"/>
              <w:rPr>
                <w:szCs w:val="21"/>
              </w:rPr>
            </w:pPr>
            <w:r>
              <w:rPr>
                <w:rFonts w:hint="eastAsia"/>
                <w:szCs w:val="21"/>
              </w:rPr>
              <w:t>项目交付物不符合要求</w:t>
            </w:r>
          </w:p>
        </w:tc>
        <w:tc>
          <w:tcPr>
            <w:tcW w:w="3940" w:type="dxa"/>
            <w:shd w:val="clear" w:color="auto" w:fill="auto"/>
          </w:tcPr>
          <w:p w14:paraId="42A40A79" w14:textId="77777777" w:rsidR="00025031" w:rsidRDefault="00025031" w:rsidP="00025031">
            <w:pPr>
              <w:spacing w:line="360" w:lineRule="auto"/>
              <w:rPr>
                <w:szCs w:val="21"/>
              </w:rPr>
            </w:pPr>
            <w:r>
              <w:rPr>
                <w:rFonts w:hint="eastAsia"/>
                <w:szCs w:val="21"/>
              </w:rPr>
              <w:t>由项目经理分析评审结果，重新修改分配任务</w:t>
            </w:r>
          </w:p>
        </w:tc>
        <w:tc>
          <w:tcPr>
            <w:tcW w:w="1985" w:type="dxa"/>
          </w:tcPr>
          <w:p w14:paraId="6E5985CA" w14:textId="77777777" w:rsidR="00025031" w:rsidRDefault="00025031" w:rsidP="00025031">
            <w:pPr>
              <w:spacing w:line="360" w:lineRule="auto"/>
              <w:jc w:val="center"/>
              <w:rPr>
                <w:szCs w:val="21"/>
              </w:rPr>
            </w:pPr>
            <w:r>
              <w:rPr>
                <w:rFonts w:hint="eastAsia"/>
                <w:szCs w:val="21"/>
              </w:rPr>
              <w:t>项目经理</w:t>
            </w:r>
          </w:p>
          <w:p w14:paraId="2A32A597" w14:textId="324C9D8D" w:rsidR="008F06CB" w:rsidRDefault="008F06CB" w:rsidP="00025031">
            <w:pPr>
              <w:spacing w:line="360" w:lineRule="auto"/>
              <w:jc w:val="center"/>
              <w:rPr>
                <w:szCs w:val="21"/>
              </w:rPr>
            </w:pPr>
            <w:r>
              <w:rPr>
                <w:rFonts w:hint="eastAsia"/>
                <w:szCs w:val="21"/>
              </w:rPr>
              <w:t>沈启航</w:t>
            </w:r>
          </w:p>
        </w:tc>
      </w:tr>
      <w:tr w:rsidR="00BE10F3" w14:paraId="04151B06" w14:textId="77777777" w:rsidTr="00F7418E">
        <w:trPr>
          <w:trHeight w:val="765"/>
        </w:trPr>
        <w:tc>
          <w:tcPr>
            <w:tcW w:w="2405" w:type="dxa"/>
          </w:tcPr>
          <w:p w14:paraId="61764794" w14:textId="79DFA366" w:rsidR="00BE10F3" w:rsidRDefault="00BE10F3" w:rsidP="00025031">
            <w:pPr>
              <w:spacing w:line="360" w:lineRule="auto"/>
              <w:rPr>
                <w:szCs w:val="21"/>
              </w:rPr>
            </w:pPr>
            <w:r w:rsidRPr="00BE10F3">
              <w:rPr>
                <w:rFonts w:hint="eastAsia"/>
                <w:szCs w:val="21"/>
              </w:rPr>
              <w:t>项目无法投入实践</w:t>
            </w:r>
          </w:p>
        </w:tc>
        <w:tc>
          <w:tcPr>
            <w:tcW w:w="3940" w:type="dxa"/>
            <w:shd w:val="clear" w:color="auto" w:fill="auto"/>
          </w:tcPr>
          <w:p w14:paraId="11A4E0B2" w14:textId="574A29B0" w:rsidR="00BE10F3" w:rsidRDefault="00BE10F3" w:rsidP="00025031">
            <w:pPr>
              <w:spacing w:line="360" w:lineRule="auto"/>
              <w:rPr>
                <w:szCs w:val="21"/>
              </w:rPr>
            </w:pPr>
            <w:r>
              <w:rPr>
                <w:rFonts w:hint="eastAsia"/>
                <w:szCs w:val="21"/>
              </w:rPr>
              <w:t>T</w:t>
            </w:r>
            <w:r>
              <w:rPr>
                <w:szCs w:val="21"/>
              </w:rPr>
              <w:t>BD</w:t>
            </w:r>
          </w:p>
        </w:tc>
        <w:tc>
          <w:tcPr>
            <w:tcW w:w="1985" w:type="dxa"/>
          </w:tcPr>
          <w:p w14:paraId="7D4CBDAA" w14:textId="5D4E18BA" w:rsidR="00BE10F3" w:rsidRDefault="00BE10F3" w:rsidP="00025031">
            <w:pPr>
              <w:spacing w:line="360" w:lineRule="auto"/>
              <w:jc w:val="center"/>
              <w:rPr>
                <w:szCs w:val="21"/>
              </w:rPr>
            </w:pPr>
            <w:r>
              <w:rPr>
                <w:rFonts w:hint="eastAsia"/>
                <w:szCs w:val="21"/>
              </w:rPr>
              <w:t>T</w:t>
            </w:r>
            <w:r>
              <w:rPr>
                <w:szCs w:val="21"/>
              </w:rPr>
              <w:t>BD</w:t>
            </w:r>
          </w:p>
        </w:tc>
      </w:tr>
    </w:tbl>
    <w:p w14:paraId="6E13462C" w14:textId="2802063C" w:rsidR="00574C23" w:rsidRDefault="00947F56">
      <w:pPr>
        <w:pStyle w:val="1"/>
      </w:pPr>
      <w:bookmarkStart w:id="142" w:name="_Toc531879224"/>
      <w:r>
        <w:rPr>
          <w:rFonts w:hint="eastAsia"/>
        </w:rPr>
        <w:lastRenderedPageBreak/>
        <w:t>9</w:t>
      </w:r>
      <w:r>
        <w:t xml:space="preserve"> </w:t>
      </w:r>
      <w:r>
        <w:rPr>
          <w:rFonts w:hint="eastAsia"/>
        </w:rPr>
        <w:t>范围管理计划</w:t>
      </w:r>
      <w:bookmarkEnd w:id="142"/>
    </w:p>
    <w:p w14:paraId="70B60196" w14:textId="0662CE99" w:rsidR="00A767E4" w:rsidRDefault="006A4EE7" w:rsidP="00004989">
      <w:pPr>
        <w:pStyle w:val="2"/>
      </w:pPr>
      <w:bookmarkStart w:id="143" w:name="_Toc531879225"/>
      <w:r>
        <w:rPr>
          <w:rFonts w:hint="eastAsia"/>
        </w:rPr>
        <w:t>9.1</w:t>
      </w:r>
      <w:r>
        <w:t xml:space="preserve"> </w:t>
      </w:r>
      <w:r w:rsidR="0018195B">
        <w:rPr>
          <w:rFonts w:hint="eastAsia"/>
        </w:rPr>
        <w:t>收集</w:t>
      </w:r>
      <w:r>
        <w:rPr>
          <w:rFonts w:hint="eastAsia"/>
        </w:rPr>
        <w:t>需求</w:t>
      </w:r>
      <w:bookmarkEnd w:id="143"/>
    </w:p>
    <w:p w14:paraId="17025DBF" w14:textId="568BEC98" w:rsidR="0018195B" w:rsidRPr="0018195B" w:rsidRDefault="0018195B" w:rsidP="0018195B">
      <w:r>
        <w:tab/>
      </w:r>
      <w:r w:rsidRPr="0018195B">
        <w:rPr>
          <w:rFonts w:hint="eastAsia"/>
        </w:rPr>
        <w:t>收集需求是一个长期的、渐进明细的过程。但基本的需求，应在定义项目详细范围之前完成。以项目章程为输入通过访谈、小组焦点会议，引导式研讨会、群体创新技术、群体决策技术、问卷调查、观察、原型法来完成。输出《需求分析说明书》</w:t>
      </w:r>
    </w:p>
    <w:p w14:paraId="298133B8" w14:textId="5A815C37" w:rsidR="006A4EE7" w:rsidRDefault="006A4EE7" w:rsidP="00004989">
      <w:pPr>
        <w:pStyle w:val="2"/>
      </w:pPr>
      <w:bookmarkStart w:id="144" w:name="_Toc531879226"/>
      <w:r>
        <w:rPr>
          <w:rFonts w:hint="eastAsia"/>
        </w:rPr>
        <w:t>9.2 定义范围</w:t>
      </w:r>
      <w:bookmarkEnd w:id="144"/>
    </w:p>
    <w:tbl>
      <w:tblPr>
        <w:tblStyle w:val="af3"/>
        <w:tblW w:w="0" w:type="auto"/>
        <w:tblLook w:val="04A0" w:firstRow="1" w:lastRow="0" w:firstColumn="1" w:lastColumn="0" w:noHBand="0" w:noVBand="1"/>
      </w:tblPr>
      <w:tblGrid>
        <w:gridCol w:w="2765"/>
        <w:gridCol w:w="2765"/>
        <w:gridCol w:w="2766"/>
      </w:tblGrid>
      <w:tr w:rsidR="00004989" w14:paraId="13645733" w14:textId="77777777" w:rsidTr="00004989">
        <w:tc>
          <w:tcPr>
            <w:tcW w:w="2765" w:type="dxa"/>
            <w:shd w:val="clear" w:color="auto" w:fill="auto"/>
          </w:tcPr>
          <w:p w14:paraId="48CDF4AD" w14:textId="77777777" w:rsidR="00004989" w:rsidRPr="000821D5" w:rsidRDefault="00004989" w:rsidP="00B14709">
            <w:pPr>
              <w:jc w:val="center"/>
              <w:rPr>
                <w:b/>
                <w:sz w:val="24"/>
                <w:szCs w:val="24"/>
              </w:rPr>
            </w:pPr>
            <w:r w:rsidRPr="000821D5">
              <w:rPr>
                <w:rFonts w:hint="eastAsia"/>
                <w:b/>
                <w:sz w:val="24"/>
                <w:szCs w:val="24"/>
              </w:rPr>
              <w:t>项目</w:t>
            </w:r>
            <w:r w:rsidRPr="000821D5">
              <w:rPr>
                <w:b/>
                <w:sz w:val="24"/>
                <w:szCs w:val="24"/>
              </w:rPr>
              <w:t>主要工作</w:t>
            </w:r>
          </w:p>
        </w:tc>
        <w:tc>
          <w:tcPr>
            <w:tcW w:w="2765" w:type="dxa"/>
            <w:shd w:val="clear" w:color="auto" w:fill="auto"/>
          </w:tcPr>
          <w:p w14:paraId="2030625F" w14:textId="77777777" w:rsidR="00004989" w:rsidRPr="000821D5" w:rsidRDefault="00004989" w:rsidP="00B14709">
            <w:pPr>
              <w:jc w:val="center"/>
              <w:rPr>
                <w:b/>
                <w:sz w:val="24"/>
                <w:szCs w:val="24"/>
              </w:rPr>
            </w:pPr>
            <w:r w:rsidRPr="000821D5">
              <w:rPr>
                <w:rFonts w:hint="eastAsia"/>
                <w:b/>
                <w:sz w:val="24"/>
                <w:szCs w:val="24"/>
              </w:rPr>
              <w:t>工作</w:t>
            </w:r>
            <w:r w:rsidRPr="000821D5">
              <w:rPr>
                <w:b/>
                <w:sz w:val="24"/>
                <w:szCs w:val="24"/>
              </w:rPr>
              <w:t>目标</w:t>
            </w:r>
          </w:p>
        </w:tc>
        <w:tc>
          <w:tcPr>
            <w:tcW w:w="2766" w:type="dxa"/>
            <w:shd w:val="clear" w:color="auto" w:fill="auto"/>
          </w:tcPr>
          <w:p w14:paraId="7B3AA1F6" w14:textId="77777777" w:rsidR="00004989" w:rsidRPr="000821D5" w:rsidRDefault="00004989" w:rsidP="00B14709">
            <w:pPr>
              <w:jc w:val="center"/>
              <w:rPr>
                <w:b/>
                <w:sz w:val="24"/>
                <w:szCs w:val="24"/>
              </w:rPr>
            </w:pPr>
            <w:r w:rsidRPr="000821D5">
              <w:rPr>
                <w:rFonts w:hint="eastAsia"/>
                <w:b/>
                <w:sz w:val="24"/>
                <w:szCs w:val="24"/>
              </w:rPr>
              <w:t>检验</w:t>
            </w:r>
            <w:r w:rsidRPr="000821D5">
              <w:rPr>
                <w:b/>
                <w:sz w:val="24"/>
                <w:szCs w:val="24"/>
              </w:rPr>
              <w:t>标准</w:t>
            </w:r>
          </w:p>
        </w:tc>
      </w:tr>
      <w:tr w:rsidR="00004989" w14:paraId="7D45C2B1" w14:textId="77777777" w:rsidTr="00004989">
        <w:tc>
          <w:tcPr>
            <w:tcW w:w="2765" w:type="dxa"/>
            <w:shd w:val="clear" w:color="auto" w:fill="auto"/>
          </w:tcPr>
          <w:p w14:paraId="0B720AAF" w14:textId="77777777" w:rsidR="00004989" w:rsidRDefault="00004989" w:rsidP="00B14709">
            <w:r>
              <w:rPr>
                <w:rFonts w:hint="eastAsia"/>
              </w:rPr>
              <w:t>需求工程项目准备</w:t>
            </w:r>
          </w:p>
        </w:tc>
        <w:tc>
          <w:tcPr>
            <w:tcW w:w="2765" w:type="dxa"/>
            <w:shd w:val="clear" w:color="auto" w:fill="auto"/>
          </w:tcPr>
          <w:p w14:paraId="3110962B" w14:textId="77777777" w:rsidR="00004989" w:rsidRDefault="00004989" w:rsidP="00B14709">
            <w:r>
              <w:rPr>
                <w:rFonts w:hint="eastAsia"/>
              </w:rPr>
              <w:t>基础</w:t>
            </w:r>
            <w:r>
              <w:t>设施筹备</w:t>
            </w:r>
          </w:p>
        </w:tc>
        <w:tc>
          <w:tcPr>
            <w:tcW w:w="2766" w:type="dxa"/>
            <w:shd w:val="clear" w:color="auto" w:fill="auto"/>
          </w:tcPr>
          <w:p w14:paraId="645DCB1B" w14:textId="77777777" w:rsidR="00004989" w:rsidRDefault="00004989" w:rsidP="00B14709"/>
        </w:tc>
      </w:tr>
      <w:tr w:rsidR="00004989" w14:paraId="33692907" w14:textId="77777777" w:rsidTr="00004989">
        <w:tc>
          <w:tcPr>
            <w:tcW w:w="2765" w:type="dxa"/>
            <w:shd w:val="clear" w:color="auto" w:fill="auto"/>
          </w:tcPr>
          <w:p w14:paraId="784AF21D" w14:textId="77777777" w:rsidR="00004989" w:rsidRDefault="00004989" w:rsidP="00B14709">
            <w:r>
              <w:rPr>
                <w:rFonts w:hint="eastAsia"/>
              </w:rPr>
              <w:t>制定</w:t>
            </w:r>
            <w:r>
              <w:t>需求工程项目计划</w:t>
            </w:r>
          </w:p>
        </w:tc>
        <w:tc>
          <w:tcPr>
            <w:tcW w:w="2765" w:type="dxa"/>
            <w:shd w:val="clear" w:color="auto" w:fill="auto"/>
          </w:tcPr>
          <w:p w14:paraId="6E373F70" w14:textId="77777777" w:rsidR="00004989" w:rsidRDefault="00004989" w:rsidP="00B14709">
            <w:r>
              <w:rPr>
                <w:rFonts w:hint="eastAsia"/>
              </w:rPr>
              <w:t>得到需求工程计划初稿</w:t>
            </w:r>
          </w:p>
        </w:tc>
        <w:tc>
          <w:tcPr>
            <w:tcW w:w="2766" w:type="dxa"/>
            <w:shd w:val="clear" w:color="auto" w:fill="auto"/>
          </w:tcPr>
          <w:p w14:paraId="5889A419" w14:textId="77777777" w:rsidR="00004989" w:rsidRDefault="00004989" w:rsidP="00B14709">
            <w:r>
              <w:rPr>
                <w:rFonts w:hint="eastAsia"/>
              </w:rPr>
              <w:t>能否得到初步的需求工程计划</w:t>
            </w:r>
          </w:p>
        </w:tc>
      </w:tr>
      <w:tr w:rsidR="00004989" w14:paraId="4519302F" w14:textId="77777777" w:rsidTr="00004989">
        <w:tc>
          <w:tcPr>
            <w:tcW w:w="2765" w:type="dxa"/>
            <w:shd w:val="clear" w:color="auto" w:fill="auto"/>
          </w:tcPr>
          <w:p w14:paraId="6457B221" w14:textId="77777777" w:rsidR="00004989" w:rsidRDefault="00004989" w:rsidP="00B14709">
            <w:r>
              <w:rPr>
                <w:rFonts w:hint="eastAsia"/>
              </w:rPr>
              <w:t>修改</w:t>
            </w:r>
            <w:r>
              <w:t>需求工程项目计划</w:t>
            </w:r>
          </w:p>
        </w:tc>
        <w:tc>
          <w:tcPr>
            <w:tcW w:w="2765" w:type="dxa"/>
            <w:shd w:val="clear" w:color="auto" w:fill="auto"/>
          </w:tcPr>
          <w:p w14:paraId="13598BDC" w14:textId="77777777" w:rsidR="00004989" w:rsidRDefault="00004989" w:rsidP="00B14709">
            <w:r>
              <w:rPr>
                <w:rFonts w:hint="eastAsia"/>
              </w:rPr>
              <w:t>正式</w:t>
            </w:r>
            <w:r>
              <w:t>发行需求工程项目计划</w:t>
            </w:r>
            <w:r>
              <w:rPr>
                <w:rFonts w:hint="eastAsia"/>
              </w:rPr>
              <w:t>并</w:t>
            </w:r>
            <w:r>
              <w:t>开始执行</w:t>
            </w:r>
          </w:p>
        </w:tc>
        <w:tc>
          <w:tcPr>
            <w:tcW w:w="2766" w:type="dxa"/>
            <w:shd w:val="clear" w:color="auto" w:fill="auto"/>
          </w:tcPr>
          <w:p w14:paraId="6D5731AA" w14:textId="77777777" w:rsidR="00004989" w:rsidRDefault="00004989" w:rsidP="00B14709">
            <w:r>
              <w:rPr>
                <w:rFonts w:hint="eastAsia"/>
              </w:rPr>
              <w:t>能否</w:t>
            </w:r>
            <w:r>
              <w:t>得到修改版的需求工程计划</w:t>
            </w:r>
          </w:p>
        </w:tc>
      </w:tr>
      <w:tr w:rsidR="00004989" w14:paraId="01214A5F" w14:textId="77777777" w:rsidTr="00004989">
        <w:tc>
          <w:tcPr>
            <w:tcW w:w="2765" w:type="dxa"/>
            <w:shd w:val="clear" w:color="auto" w:fill="auto"/>
          </w:tcPr>
          <w:p w14:paraId="725A446D" w14:textId="77777777" w:rsidR="00004989" w:rsidRDefault="00004989" w:rsidP="00B14709">
            <w:r>
              <w:rPr>
                <w:rFonts w:hint="eastAsia"/>
              </w:rPr>
              <w:t>需求获取</w:t>
            </w:r>
          </w:p>
        </w:tc>
        <w:tc>
          <w:tcPr>
            <w:tcW w:w="2765" w:type="dxa"/>
            <w:shd w:val="clear" w:color="auto" w:fill="auto"/>
          </w:tcPr>
          <w:p w14:paraId="0C000323" w14:textId="77777777" w:rsidR="00004989" w:rsidRPr="005516B3" w:rsidRDefault="00004989" w:rsidP="00004989">
            <w:pPr>
              <w:pStyle w:val="af4"/>
              <w:numPr>
                <w:ilvl w:val="0"/>
                <w:numId w:val="9"/>
              </w:numPr>
              <w:spacing w:line="276" w:lineRule="auto"/>
              <w:ind w:firstLineChars="0"/>
            </w:pPr>
            <w:r w:rsidRPr="005516B3">
              <w:rPr>
                <w:rFonts w:hint="eastAsia"/>
              </w:rPr>
              <w:t>确定</w:t>
            </w:r>
            <w:r w:rsidRPr="005516B3">
              <w:t>范围和</w:t>
            </w:r>
            <w:r w:rsidRPr="005516B3">
              <w:rPr>
                <w:rFonts w:hint="eastAsia"/>
              </w:rPr>
              <w:t>限制</w:t>
            </w:r>
          </w:p>
          <w:p w14:paraId="7784FACD" w14:textId="77777777" w:rsidR="00004989" w:rsidRDefault="00004989" w:rsidP="00004989">
            <w:pPr>
              <w:pStyle w:val="af4"/>
              <w:numPr>
                <w:ilvl w:val="0"/>
                <w:numId w:val="9"/>
              </w:numPr>
              <w:spacing w:line="276" w:lineRule="auto"/>
              <w:ind w:firstLineChars="0"/>
            </w:pPr>
            <w:r>
              <w:rPr>
                <w:rFonts w:hint="eastAsia"/>
              </w:rPr>
              <w:t>确定</w:t>
            </w:r>
            <w:r>
              <w:t>需求开发过程</w:t>
            </w:r>
          </w:p>
          <w:p w14:paraId="4396874E" w14:textId="77777777" w:rsidR="00004989" w:rsidRPr="005516B3" w:rsidRDefault="00004989" w:rsidP="00004989">
            <w:pPr>
              <w:pStyle w:val="af4"/>
              <w:numPr>
                <w:ilvl w:val="0"/>
                <w:numId w:val="9"/>
              </w:numPr>
              <w:spacing w:line="276" w:lineRule="auto"/>
              <w:ind w:firstLineChars="0"/>
            </w:pPr>
            <w:r>
              <w:rPr>
                <w:rFonts w:hint="eastAsia"/>
              </w:rPr>
              <w:t>建立</w:t>
            </w:r>
            <w:r>
              <w:t>核心</w:t>
            </w:r>
            <w:r>
              <w:rPr>
                <w:rFonts w:hint="eastAsia"/>
              </w:rPr>
              <w:t>队伍</w:t>
            </w:r>
          </w:p>
        </w:tc>
        <w:tc>
          <w:tcPr>
            <w:tcW w:w="2766" w:type="dxa"/>
            <w:shd w:val="clear" w:color="auto" w:fill="auto"/>
          </w:tcPr>
          <w:p w14:paraId="00D1867E" w14:textId="77777777" w:rsidR="00004989" w:rsidRDefault="00004989" w:rsidP="00B14709">
            <w:r>
              <w:rPr>
                <w:rFonts w:hint="eastAsia"/>
              </w:rPr>
              <w:t>能</w:t>
            </w:r>
            <w:r>
              <w:t>否</w:t>
            </w:r>
            <w:proofErr w:type="gramStart"/>
            <w:r>
              <w:t>得到</w:t>
            </w:r>
            <w:r>
              <w:rPr>
                <w:rFonts w:hint="eastAsia"/>
              </w:rPr>
              <w:t>愿景</w:t>
            </w:r>
            <w:r>
              <w:t>与</w:t>
            </w:r>
            <w:proofErr w:type="gramEnd"/>
            <w:r>
              <w:t>范围文档</w:t>
            </w:r>
            <w:r>
              <w:rPr>
                <w:rFonts w:hint="eastAsia"/>
              </w:rPr>
              <w:t>，</w:t>
            </w:r>
            <w:r>
              <w:t>用户群分类文档</w:t>
            </w:r>
          </w:p>
        </w:tc>
      </w:tr>
      <w:tr w:rsidR="00004989" w14:paraId="4B37C4E5" w14:textId="77777777" w:rsidTr="00004989">
        <w:tc>
          <w:tcPr>
            <w:tcW w:w="2765" w:type="dxa"/>
            <w:shd w:val="clear" w:color="auto" w:fill="auto"/>
          </w:tcPr>
          <w:p w14:paraId="752ED3A2" w14:textId="77777777" w:rsidR="00004989" w:rsidRDefault="00004989" w:rsidP="00B14709">
            <w:r>
              <w:rPr>
                <w:rFonts w:hint="eastAsia"/>
              </w:rPr>
              <w:t>需求</w:t>
            </w:r>
            <w:r>
              <w:t>分析</w:t>
            </w:r>
          </w:p>
        </w:tc>
        <w:tc>
          <w:tcPr>
            <w:tcW w:w="2765" w:type="dxa"/>
            <w:shd w:val="clear" w:color="auto" w:fill="auto"/>
          </w:tcPr>
          <w:p w14:paraId="2079F13D" w14:textId="77777777" w:rsidR="00004989" w:rsidRPr="002048CA" w:rsidRDefault="00004989" w:rsidP="00004989">
            <w:pPr>
              <w:pStyle w:val="af4"/>
              <w:numPr>
                <w:ilvl w:val="0"/>
                <w:numId w:val="10"/>
              </w:numPr>
              <w:spacing w:line="276" w:lineRule="auto"/>
              <w:ind w:firstLineChars="0"/>
            </w:pPr>
            <w:r w:rsidRPr="002048CA">
              <w:rPr>
                <w:rFonts w:hint="eastAsia"/>
              </w:rPr>
              <w:t>得到</w:t>
            </w:r>
            <w:r w:rsidRPr="002048CA">
              <w:t>开</w:t>
            </w:r>
            <w:r w:rsidRPr="002048CA">
              <w:rPr>
                <w:rFonts w:hint="eastAsia"/>
              </w:rPr>
              <w:t>发</w:t>
            </w:r>
            <w:r w:rsidRPr="002048CA">
              <w:t>原型</w:t>
            </w:r>
          </w:p>
          <w:p w14:paraId="01287460" w14:textId="77777777" w:rsidR="00004989" w:rsidRPr="002048CA" w:rsidRDefault="00004989" w:rsidP="00004989">
            <w:pPr>
              <w:pStyle w:val="af4"/>
              <w:numPr>
                <w:ilvl w:val="0"/>
                <w:numId w:val="10"/>
              </w:numPr>
              <w:spacing w:line="276" w:lineRule="auto"/>
              <w:ind w:firstLineChars="0"/>
            </w:pPr>
            <w:proofErr w:type="gramStart"/>
            <w:r>
              <w:rPr>
                <w:rFonts w:hint="eastAsia"/>
              </w:rPr>
              <w:t>得需求</w:t>
            </w:r>
            <w:proofErr w:type="gramEnd"/>
            <w:r>
              <w:t>管理矩阵</w:t>
            </w:r>
          </w:p>
        </w:tc>
        <w:tc>
          <w:tcPr>
            <w:tcW w:w="2766" w:type="dxa"/>
            <w:shd w:val="clear" w:color="auto" w:fill="auto"/>
          </w:tcPr>
          <w:p w14:paraId="080537BB" w14:textId="77777777" w:rsidR="00004989" w:rsidRDefault="00004989" w:rsidP="00B14709">
            <w:r>
              <w:rPr>
                <w:rFonts w:hint="eastAsia"/>
              </w:rPr>
              <w:t>能否</w:t>
            </w:r>
            <w:r>
              <w:t>得到</w:t>
            </w:r>
            <w:r>
              <w:rPr>
                <w:rFonts w:hint="eastAsia"/>
              </w:rPr>
              <w:t>界面原型</w:t>
            </w:r>
            <w:r>
              <w:t>以及需求管理矩阵</w:t>
            </w:r>
          </w:p>
        </w:tc>
      </w:tr>
      <w:tr w:rsidR="00004989" w14:paraId="415CCEDB" w14:textId="77777777" w:rsidTr="00004989">
        <w:tc>
          <w:tcPr>
            <w:tcW w:w="2765" w:type="dxa"/>
            <w:shd w:val="clear" w:color="auto" w:fill="auto"/>
          </w:tcPr>
          <w:p w14:paraId="358960DE" w14:textId="77777777" w:rsidR="00004989" w:rsidRDefault="00004989" w:rsidP="00B14709">
            <w:r>
              <w:rPr>
                <w:rFonts w:hint="eastAsia"/>
              </w:rPr>
              <w:t>需求</w:t>
            </w:r>
            <w:r>
              <w:t>规格说明</w:t>
            </w:r>
          </w:p>
        </w:tc>
        <w:tc>
          <w:tcPr>
            <w:tcW w:w="2765" w:type="dxa"/>
            <w:shd w:val="clear" w:color="auto" w:fill="auto"/>
          </w:tcPr>
          <w:p w14:paraId="7255F45F" w14:textId="77777777" w:rsidR="00004989" w:rsidRDefault="00004989" w:rsidP="00B14709">
            <w:r>
              <w:rPr>
                <w:rFonts w:hint="eastAsia"/>
              </w:rPr>
              <w:t>得到</w:t>
            </w:r>
            <w:r>
              <w:t>需求规格说明书</w:t>
            </w:r>
          </w:p>
        </w:tc>
        <w:tc>
          <w:tcPr>
            <w:tcW w:w="2766" w:type="dxa"/>
            <w:shd w:val="clear" w:color="auto" w:fill="auto"/>
          </w:tcPr>
          <w:p w14:paraId="668CC48A" w14:textId="77777777" w:rsidR="00004989" w:rsidRDefault="00004989" w:rsidP="00B14709">
            <w:r>
              <w:rPr>
                <w:rFonts w:hint="eastAsia"/>
              </w:rPr>
              <w:t>能否</w:t>
            </w:r>
            <w:r>
              <w:t>得到需求规格说明书</w:t>
            </w:r>
          </w:p>
        </w:tc>
      </w:tr>
      <w:tr w:rsidR="00004989" w14:paraId="157BA875" w14:textId="77777777" w:rsidTr="00004989">
        <w:tc>
          <w:tcPr>
            <w:tcW w:w="2765" w:type="dxa"/>
            <w:shd w:val="clear" w:color="auto" w:fill="auto"/>
          </w:tcPr>
          <w:p w14:paraId="2078708A" w14:textId="77777777" w:rsidR="00004989" w:rsidRDefault="00004989" w:rsidP="00B14709">
            <w:r>
              <w:rPr>
                <w:rFonts w:hint="eastAsia"/>
              </w:rPr>
              <w:t>需求</w:t>
            </w:r>
            <w:r>
              <w:t>规格审核</w:t>
            </w:r>
          </w:p>
        </w:tc>
        <w:tc>
          <w:tcPr>
            <w:tcW w:w="2765" w:type="dxa"/>
            <w:shd w:val="clear" w:color="auto" w:fill="auto"/>
          </w:tcPr>
          <w:p w14:paraId="478234D3" w14:textId="77777777" w:rsidR="00004989" w:rsidRDefault="00004989" w:rsidP="00B14709">
            <w:r>
              <w:rPr>
                <w:rFonts w:hint="eastAsia"/>
              </w:rPr>
              <w:t>得到用户</w:t>
            </w:r>
            <w:r>
              <w:t>手册</w:t>
            </w:r>
          </w:p>
          <w:p w14:paraId="6931628F" w14:textId="77777777" w:rsidR="00004989" w:rsidRDefault="00004989" w:rsidP="00B14709">
            <w:r>
              <w:rPr>
                <w:rFonts w:hint="eastAsia"/>
              </w:rPr>
              <w:t>确定</w:t>
            </w:r>
            <w:r>
              <w:t>合</w:t>
            </w:r>
            <w:proofErr w:type="gramStart"/>
            <w:r>
              <w:t>规</w:t>
            </w:r>
            <w:proofErr w:type="gramEnd"/>
            <w:r>
              <w:t>标准</w:t>
            </w:r>
          </w:p>
          <w:p w14:paraId="269EF4F9" w14:textId="77777777" w:rsidR="00004989" w:rsidRDefault="00004989" w:rsidP="00B14709">
            <w:r>
              <w:rPr>
                <w:rFonts w:hint="eastAsia"/>
              </w:rPr>
              <w:t>编写</w:t>
            </w:r>
            <w:r>
              <w:t>测试用例</w:t>
            </w:r>
          </w:p>
          <w:p w14:paraId="3B28B2F3" w14:textId="77777777" w:rsidR="00004989" w:rsidRDefault="00004989" w:rsidP="00B14709"/>
        </w:tc>
        <w:tc>
          <w:tcPr>
            <w:tcW w:w="2766" w:type="dxa"/>
            <w:shd w:val="clear" w:color="auto" w:fill="auto"/>
          </w:tcPr>
          <w:p w14:paraId="2365DA7D" w14:textId="77777777" w:rsidR="00004989" w:rsidRDefault="00004989" w:rsidP="00B14709">
            <w:r>
              <w:rPr>
                <w:rFonts w:hint="eastAsia"/>
              </w:rPr>
              <w:t>能否</w:t>
            </w:r>
            <w:r>
              <w:t>得到</w:t>
            </w:r>
            <w:r>
              <w:rPr>
                <w:rFonts w:hint="eastAsia"/>
              </w:rPr>
              <w:t>用户</w:t>
            </w:r>
            <w:r>
              <w:t>满意的用户手册</w:t>
            </w:r>
            <w:r>
              <w:rPr>
                <w:rFonts w:hint="eastAsia"/>
              </w:rPr>
              <w:t>以及</w:t>
            </w:r>
            <w:r>
              <w:t>需求规格说明书能否通过审核</w:t>
            </w:r>
          </w:p>
        </w:tc>
      </w:tr>
      <w:tr w:rsidR="00004989" w14:paraId="2F0367E8" w14:textId="77777777" w:rsidTr="00004989">
        <w:tc>
          <w:tcPr>
            <w:tcW w:w="2765" w:type="dxa"/>
            <w:shd w:val="clear" w:color="auto" w:fill="auto"/>
          </w:tcPr>
          <w:p w14:paraId="43FA4913" w14:textId="77777777" w:rsidR="00004989" w:rsidRDefault="00004989" w:rsidP="00B14709">
            <w:r>
              <w:rPr>
                <w:rFonts w:hint="eastAsia"/>
              </w:rPr>
              <w:t>需求</w:t>
            </w:r>
            <w:r>
              <w:t>管理</w:t>
            </w:r>
          </w:p>
        </w:tc>
        <w:tc>
          <w:tcPr>
            <w:tcW w:w="2765" w:type="dxa"/>
            <w:shd w:val="clear" w:color="auto" w:fill="auto"/>
          </w:tcPr>
          <w:p w14:paraId="73D23D0F" w14:textId="77777777" w:rsidR="00004989" w:rsidRPr="003D2EB0" w:rsidRDefault="00004989" w:rsidP="00004989">
            <w:pPr>
              <w:pStyle w:val="af4"/>
              <w:numPr>
                <w:ilvl w:val="0"/>
                <w:numId w:val="11"/>
              </w:numPr>
              <w:spacing w:line="276" w:lineRule="auto"/>
              <w:ind w:firstLineChars="0"/>
            </w:pPr>
            <w:r w:rsidRPr="003D2EB0">
              <w:rPr>
                <w:rFonts w:hint="eastAsia"/>
              </w:rPr>
              <w:t>建立</w:t>
            </w:r>
            <w:r w:rsidRPr="003D2EB0">
              <w:rPr>
                <w:rFonts w:hint="eastAsia"/>
              </w:rPr>
              <w:t>CC</w:t>
            </w:r>
            <w:r w:rsidRPr="003D2EB0">
              <w:t>B</w:t>
            </w:r>
          </w:p>
          <w:p w14:paraId="637D5C83" w14:textId="77777777" w:rsidR="00004989" w:rsidRDefault="00004989" w:rsidP="00004989">
            <w:pPr>
              <w:pStyle w:val="af4"/>
              <w:numPr>
                <w:ilvl w:val="0"/>
                <w:numId w:val="11"/>
              </w:numPr>
              <w:spacing w:line="276" w:lineRule="auto"/>
              <w:ind w:firstLineChars="0"/>
            </w:pPr>
            <w:r>
              <w:rPr>
                <w:rFonts w:hint="eastAsia"/>
              </w:rPr>
              <w:t>编写</w:t>
            </w:r>
            <w:r>
              <w:t>需求文档的基准版本和控制版本</w:t>
            </w:r>
          </w:p>
          <w:p w14:paraId="5B52F55D" w14:textId="77777777" w:rsidR="00004989" w:rsidRPr="003D2EB0" w:rsidRDefault="00004989" w:rsidP="00004989">
            <w:pPr>
              <w:pStyle w:val="af4"/>
              <w:numPr>
                <w:ilvl w:val="0"/>
                <w:numId w:val="11"/>
              </w:numPr>
              <w:spacing w:line="276" w:lineRule="auto"/>
              <w:ind w:firstLineChars="0"/>
            </w:pPr>
            <w:r>
              <w:rPr>
                <w:rFonts w:hint="eastAsia"/>
              </w:rPr>
              <w:t>正式</w:t>
            </w:r>
            <w:r>
              <w:t>发布软件需求变更文档</w:t>
            </w:r>
          </w:p>
        </w:tc>
        <w:tc>
          <w:tcPr>
            <w:tcW w:w="2766" w:type="dxa"/>
            <w:shd w:val="clear" w:color="auto" w:fill="auto"/>
          </w:tcPr>
          <w:p w14:paraId="189BE095" w14:textId="77777777" w:rsidR="00004989" w:rsidRDefault="00004989" w:rsidP="00B14709">
            <w:r>
              <w:rPr>
                <w:rFonts w:hint="eastAsia"/>
              </w:rPr>
              <w:t>能否</w:t>
            </w:r>
            <w:r>
              <w:t>得到需求文档的基准版本和控制版本</w:t>
            </w:r>
            <w:r>
              <w:rPr>
                <w:rFonts w:hint="eastAsia"/>
              </w:rPr>
              <w:t>以及</w:t>
            </w:r>
            <w:r>
              <w:t>正式发布需求变更文档</w:t>
            </w:r>
          </w:p>
        </w:tc>
      </w:tr>
    </w:tbl>
    <w:p w14:paraId="7A8965AF" w14:textId="330D890A" w:rsidR="006A4EE7" w:rsidRDefault="006A4EE7" w:rsidP="00004989">
      <w:pPr>
        <w:pStyle w:val="2"/>
      </w:pPr>
      <w:bookmarkStart w:id="145" w:name="_Toc531879227"/>
      <w:r>
        <w:rPr>
          <w:rFonts w:hint="eastAsia"/>
        </w:rPr>
        <w:t>9.3</w:t>
      </w:r>
      <w:r>
        <w:t xml:space="preserve"> </w:t>
      </w:r>
      <w:commentRangeStart w:id="146"/>
      <w:r>
        <w:rPr>
          <w:rFonts w:hint="eastAsia"/>
        </w:rPr>
        <w:t>变更控制</w:t>
      </w:r>
      <w:commentRangeEnd w:id="146"/>
      <w:r w:rsidR="00CC2E9B">
        <w:rPr>
          <w:rStyle w:val="af2"/>
          <w:rFonts w:asciiTheme="minorHAnsi" w:eastAsiaTheme="minorEastAsia" w:hAnsiTheme="minorHAnsi" w:cstheme="minorBidi"/>
          <w:b w:val="0"/>
          <w:bCs w:val="0"/>
        </w:rPr>
        <w:commentReference w:id="146"/>
      </w:r>
      <w:bookmarkEnd w:id="145"/>
    </w:p>
    <w:p w14:paraId="294F06A5" w14:textId="377E8A2C" w:rsidR="00E1536F" w:rsidRDefault="00E1536F" w:rsidP="00A31198">
      <w:pPr>
        <w:pStyle w:val="3"/>
      </w:pPr>
      <w:bookmarkStart w:id="147" w:name="_Toc531879228"/>
      <w:r>
        <w:rPr>
          <w:rFonts w:hint="eastAsia"/>
        </w:rPr>
        <w:t>9.3.1</w:t>
      </w:r>
      <w:r>
        <w:t xml:space="preserve"> </w:t>
      </w:r>
      <w:r>
        <w:rPr>
          <w:rFonts w:hint="eastAsia"/>
        </w:rPr>
        <w:t>控制方法</w:t>
      </w:r>
      <w:bookmarkEnd w:id="147"/>
    </w:p>
    <w:p w14:paraId="0C8789B6" w14:textId="7C47C19E" w:rsidR="00E1536F" w:rsidRDefault="00E1536F" w:rsidP="00E1536F">
      <w:pPr>
        <w:pStyle w:val="af4"/>
        <w:numPr>
          <w:ilvl w:val="0"/>
          <w:numId w:val="12"/>
        </w:numPr>
        <w:ind w:firstLineChars="0"/>
        <w:rPr>
          <w:rFonts w:ascii="宋体" w:eastAsia="宋体" w:hAnsi="宋体"/>
        </w:rPr>
      </w:pPr>
      <w:r w:rsidRPr="00E1536F">
        <w:rPr>
          <w:rFonts w:ascii="宋体" w:eastAsia="宋体" w:hAnsi="宋体" w:hint="eastAsia"/>
        </w:rPr>
        <w:t>通过C</w:t>
      </w:r>
      <w:r w:rsidRPr="00E1536F">
        <w:rPr>
          <w:rFonts w:ascii="宋体" w:eastAsia="宋体" w:hAnsi="宋体"/>
        </w:rPr>
        <w:t>CB</w:t>
      </w:r>
      <w:r w:rsidRPr="00E1536F">
        <w:rPr>
          <w:rFonts w:ascii="宋体" w:eastAsia="宋体" w:hAnsi="宋体" w:hint="eastAsia"/>
        </w:rPr>
        <w:t>进行变更控制</w:t>
      </w:r>
    </w:p>
    <w:p w14:paraId="67DBC0EF" w14:textId="3562772B" w:rsidR="000821D5" w:rsidRPr="00E1536F" w:rsidRDefault="000821D5" w:rsidP="00E1536F">
      <w:pPr>
        <w:pStyle w:val="af4"/>
        <w:numPr>
          <w:ilvl w:val="0"/>
          <w:numId w:val="12"/>
        </w:numPr>
        <w:ind w:firstLineChars="0"/>
        <w:rPr>
          <w:rFonts w:ascii="宋体" w:eastAsia="宋体" w:hAnsi="宋体"/>
        </w:rPr>
      </w:pPr>
      <w:r>
        <w:rPr>
          <w:rFonts w:ascii="宋体" w:eastAsia="宋体" w:hAnsi="宋体" w:hint="eastAsia"/>
        </w:rPr>
        <w:t>组内评审</w:t>
      </w:r>
    </w:p>
    <w:p w14:paraId="4FABEB21" w14:textId="36F8A7BD" w:rsidR="00FF02C4" w:rsidRPr="00FF02C4" w:rsidRDefault="00FF02C4" w:rsidP="00A31198">
      <w:pPr>
        <w:pStyle w:val="3"/>
      </w:pPr>
      <w:bookmarkStart w:id="148" w:name="_Toc531879229"/>
      <w:r>
        <w:rPr>
          <w:rFonts w:hint="eastAsia"/>
        </w:rPr>
        <w:lastRenderedPageBreak/>
        <w:t>9.3.</w:t>
      </w:r>
      <w:r w:rsidR="00E1536F">
        <w:rPr>
          <w:rFonts w:hint="eastAsia"/>
        </w:rPr>
        <w:t>2</w:t>
      </w:r>
      <w:r w:rsidR="00E1536F">
        <w:t xml:space="preserve"> </w:t>
      </w:r>
      <w:r w:rsidR="000821D5">
        <w:t>CCB</w:t>
      </w:r>
      <w:r w:rsidR="00E1536F">
        <w:rPr>
          <w:rFonts w:hint="eastAsia"/>
        </w:rPr>
        <w:t>控制流程</w:t>
      </w:r>
      <w:bookmarkEnd w:id="148"/>
    </w:p>
    <w:p w14:paraId="18685888" w14:textId="43CCDF4F" w:rsidR="00CC2E9B" w:rsidRPr="00CC2E9B" w:rsidRDefault="00FF02C4" w:rsidP="00CC2E9B">
      <w:r>
        <w:rPr>
          <w:noProof/>
        </w:rPr>
        <w:drawing>
          <wp:inline distT="0" distB="0" distL="0" distR="0" wp14:anchorId="259FB411" wp14:editId="754ACC40">
            <wp:extent cx="5153025" cy="360094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3570" t="19372" r="16476" b="17781"/>
                    <a:stretch/>
                  </pic:blipFill>
                  <pic:spPr bwMode="auto">
                    <a:xfrm>
                      <a:off x="0" y="0"/>
                      <a:ext cx="5161845" cy="3607104"/>
                    </a:xfrm>
                    <a:prstGeom prst="rect">
                      <a:avLst/>
                    </a:prstGeom>
                    <a:ln>
                      <a:noFill/>
                    </a:ln>
                    <a:extLst>
                      <a:ext uri="{53640926-AAD7-44D8-BBD7-CCE9431645EC}">
                        <a14:shadowObscured xmlns:a14="http://schemas.microsoft.com/office/drawing/2010/main"/>
                      </a:ext>
                    </a:extLst>
                  </pic:spPr>
                </pic:pic>
              </a:graphicData>
            </a:graphic>
          </wp:inline>
        </w:drawing>
      </w:r>
    </w:p>
    <w:p w14:paraId="7477F3C0" w14:textId="6D7C7CD2" w:rsidR="00574C23" w:rsidRDefault="00947F56">
      <w:pPr>
        <w:pStyle w:val="1"/>
      </w:pPr>
      <w:bookmarkStart w:id="149" w:name="_Toc531879230"/>
      <w:r>
        <w:rPr>
          <w:rFonts w:hint="eastAsia"/>
        </w:rPr>
        <w:t xml:space="preserve">10 </w:t>
      </w:r>
      <w:r>
        <w:rPr>
          <w:rFonts w:hint="eastAsia"/>
        </w:rPr>
        <w:t>进度管理计划</w:t>
      </w:r>
      <w:bookmarkEnd w:id="149"/>
    </w:p>
    <w:p w14:paraId="5BCD76EE" w14:textId="1534D390" w:rsidR="00A767E4" w:rsidRDefault="00B14709" w:rsidP="00B14709">
      <w:pPr>
        <w:pStyle w:val="2"/>
      </w:pPr>
      <w:bookmarkStart w:id="150" w:name="_Toc531879231"/>
      <w:r>
        <w:rPr>
          <w:rFonts w:hint="eastAsia"/>
        </w:rPr>
        <w:t>10.1</w:t>
      </w:r>
      <w:r>
        <w:t xml:space="preserve"> </w:t>
      </w:r>
      <w:r w:rsidR="004A025C" w:rsidRPr="004A025C">
        <w:rPr>
          <w:rFonts w:hint="eastAsia"/>
        </w:rPr>
        <w:t>进度管理规范</w:t>
      </w:r>
      <w:bookmarkEnd w:id="150"/>
    </w:p>
    <w:p w14:paraId="26A50664" w14:textId="55E16ED1" w:rsidR="004A025C" w:rsidRDefault="004A025C" w:rsidP="004A025C">
      <w:r w:rsidRPr="004A025C">
        <w:rPr>
          <w:rFonts w:hint="eastAsia"/>
        </w:rPr>
        <w:t>在制定项目进度计划时，必须以项目范围管理为基础，针对项目范围的内容要求，有针对性的安排项目活动。</w:t>
      </w:r>
    </w:p>
    <w:p w14:paraId="1C92C75D" w14:textId="3403A7D9" w:rsidR="004A025C" w:rsidRDefault="004A025C" w:rsidP="004A025C">
      <w:pPr>
        <w:pStyle w:val="2"/>
      </w:pPr>
      <w:bookmarkStart w:id="151" w:name="_Toc531879232"/>
      <w:r>
        <w:rPr>
          <w:rFonts w:hint="eastAsia"/>
        </w:rPr>
        <w:t>10.2</w:t>
      </w:r>
      <w:r>
        <w:t xml:space="preserve"> </w:t>
      </w:r>
      <w:r>
        <w:rPr>
          <w:rFonts w:hint="eastAsia"/>
        </w:rPr>
        <w:t>进度管理工具</w:t>
      </w:r>
      <w:bookmarkEnd w:id="151"/>
    </w:p>
    <w:p w14:paraId="20A0C80A" w14:textId="28280222" w:rsidR="004A025C" w:rsidRPr="004A025C" w:rsidRDefault="004A025C" w:rsidP="004A025C">
      <w:pPr>
        <w:pStyle w:val="af4"/>
        <w:numPr>
          <w:ilvl w:val="0"/>
          <w:numId w:val="12"/>
        </w:numPr>
        <w:ind w:firstLineChars="0"/>
      </w:pPr>
      <w:proofErr w:type="gramStart"/>
      <w:r>
        <w:rPr>
          <w:rFonts w:hint="eastAsia"/>
        </w:rPr>
        <w:t>甘特图</w:t>
      </w:r>
      <w:proofErr w:type="gramEnd"/>
    </w:p>
    <w:p w14:paraId="4284FCC7" w14:textId="2D53E118" w:rsidR="00B14709" w:rsidRDefault="00B14709" w:rsidP="00B14709">
      <w:pPr>
        <w:pStyle w:val="2"/>
      </w:pPr>
      <w:bookmarkStart w:id="152" w:name="_Toc531879233"/>
      <w:r>
        <w:rPr>
          <w:rFonts w:hint="eastAsia"/>
        </w:rPr>
        <w:t>10.</w:t>
      </w:r>
      <w:r w:rsidR="004A025C">
        <w:rPr>
          <w:rFonts w:hint="eastAsia"/>
        </w:rPr>
        <w:t>3</w:t>
      </w:r>
      <w:r>
        <w:t xml:space="preserve"> </w:t>
      </w:r>
      <w:r>
        <w:rPr>
          <w:rFonts w:hint="eastAsia"/>
        </w:rPr>
        <w:t>进度管理</w:t>
      </w:r>
      <w:r w:rsidR="004A025C">
        <w:rPr>
          <w:rFonts w:hint="eastAsia"/>
        </w:rPr>
        <w:t>方式</w:t>
      </w:r>
      <w:bookmarkEnd w:id="152"/>
    </w:p>
    <w:p w14:paraId="036F1322" w14:textId="40722FB2" w:rsidR="00B14709" w:rsidRDefault="004A025C" w:rsidP="004A025C">
      <w:pPr>
        <w:pStyle w:val="af4"/>
        <w:numPr>
          <w:ilvl w:val="0"/>
          <w:numId w:val="12"/>
        </w:numPr>
        <w:ind w:firstLineChars="0"/>
      </w:pPr>
      <w:r w:rsidRPr="004A025C">
        <w:rPr>
          <w:rFonts w:hint="eastAsia"/>
        </w:rPr>
        <w:t>采用双周滚动计划，根据每周的最新安排，</w:t>
      </w:r>
      <w:proofErr w:type="gramStart"/>
      <w:r w:rsidRPr="004A025C">
        <w:rPr>
          <w:rFonts w:hint="eastAsia"/>
        </w:rPr>
        <w:t>在甘特图中</w:t>
      </w:r>
      <w:proofErr w:type="gramEnd"/>
      <w:r w:rsidRPr="004A025C">
        <w:rPr>
          <w:rFonts w:hint="eastAsia"/>
        </w:rPr>
        <w:t>记录</w:t>
      </w:r>
    </w:p>
    <w:p w14:paraId="506D22AE" w14:textId="2CB441BD" w:rsidR="008F7DDC" w:rsidRDefault="004A025C" w:rsidP="008F7DDC">
      <w:pPr>
        <w:pStyle w:val="af4"/>
        <w:numPr>
          <w:ilvl w:val="0"/>
          <w:numId w:val="12"/>
        </w:numPr>
        <w:ind w:firstLineChars="0"/>
      </w:pPr>
      <w:r>
        <w:rPr>
          <w:rFonts w:hint="eastAsia"/>
        </w:rPr>
        <w:t>通过每日报告，汇总每天的进度安排</w:t>
      </w:r>
    </w:p>
    <w:p w14:paraId="1A4ACD79" w14:textId="534411BE" w:rsidR="00D95AE1" w:rsidRDefault="00D95AE1" w:rsidP="00D95AE1">
      <w:pPr>
        <w:pStyle w:val="2"/>
      </w:pPr>
      <w:bookmarkStart w:id="153" w:name="_Toc531879234"/>
      <w:r>
        <w:rPr>
          <w:rFonts w:hint="eastAsia"/>
        </w:rPr>
        <w:lastRenderedPageBreak/>
        <w:t>10.4</w:t>
      </w:r>
      <w:r>
        <w:t xml:space="preserve"> </w:t>
      </w:r>
      <w:r>
        <w:rPr>
          <w:rFonts w:hint="eastAsia"/>
        </w:rPr>
        <w:t>定义活动（</w:t>
      </w:r>
      <w:r w:rsidRPr="00D95AE1">
        <w:t>WBS</w:t>
      </w:r>
      <w:r>
        <w:rPr>
          <w:rFonts w:hint="eastAsia"/>
        </w:rPr>
        <w:t>）</w:t>
      </w:r>
      <w:bookmarkEnd w:id="153"/>
    </w:p>
    <w:p w14:paraId="40B83EC7" w14:textId="75346A2E" w:rsidR="00D95AE1" w:rsidRDefault="003946F9" w:rsidP="00D95AE1">
      <w:r>
        <w:rPr>
          <w:noProof/>
        </w:rPr>
        <w:drawing>
          <wp:inline distT="0" distB="0" distL="0" distR="0" wp14:anchorId="76DA5873" wp14:editId="66104108">
            <wp:extent cx="5230715" cy="352823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190" t="10601" r="16602" b="15323"/>
                    <a:stretch/>
                  </pic:blipFill>
                  <pic:spPr bwMode="auto">
                    <a:xfrm>
                      <a:off x="0" y="0"/>
                      <a:ext cx="5235154" cy="3531230"/>
                    </a:xfrm>
                    <a:prstGeom prst="rect">
                      <a:avLst/>
                    </a:prstGeom>
                    <a:ln>
                      <a:noFill/>
                    </a:ln>
                    <a:extLst>
                      <a:ext uri="{53640926-AAD7-44D8-BBD7-CCE9431645EC}">
                        <a14:shadowObscured xmlns:a14="http://schemas.microsoft.com/office/drawing/2010/main"/>
                      </a:ext>
                    </a:extLst>
                  </pic:spPr>
                </pic:pic>
              </a:graphicData>
            </a:graphic>
          </wp:inline>
        </w:drawing>
      </w:r>
    </w:p>
    <w:p w14:paraId="644B17A4" w14:textId="40BEB920" w:rsidR="00D95AE1" w:rsidRPr="00D95AE1" w:rsidRDefault="00D95AE1" w:rsidP="00D95AE1">
      <w:r>
        <w:rPr>
          <w:rFonts w:hint="eastAsia"/>
        </w:rPr>
        <w:t>详见</w:t>
      </w:r>
      <w:r>
        <w:rPr>
          <w:rFonts w:hint="eastAsia"/>
        </w:rPr>
        <w:t>P</w:t>
      </w:r>
      <w:r>
        <w:t>RD2018-G03-WBS</w:t>
      </w:r>
    </w:p>
    <w:p w14:paraId="6657A7C0" w14:textId="0D987459" w:rsidR="008F7DDC" w:rsidRDefault="008F7DDC" w:rsidP="008F7DDC">
      <w:pPr>
        <w:pStyle w:val="2"/>
      </w:pPr>
      <w:bookmarkStart w:id="154" w:name="_Toc531879235"/>
      <w:r>
        <w:rPr>
          <w:rFonts w:hint="eastAsia"/>
        </w:rPr>
        <w:t>10.</w:t>
      </w:r>
      <w:r w:rsidR="00D95AE1">
        <w:rPr>
          <w:rFonts w:hint="eastAsia"/>
        </w:rPr>
        <w:t>5</w:t>
      </w:r>
      <w:r>
        <w:t xml:space="preserve"> </w:t>
      </w:r>
      <w:r>
        <w:rPr>
          <w:rFonts w:hint="eastAsia"/>
        </w:rPr>
        <w:t>制定进度</w:t>
      </w:r>
      <w:bookmarkEnd w:id="154"/>
    </w:p>
    <w:p w14:paraId="36F0D788" w14:textId="4555C458" w:rsidR="008F7DDC" w:rsidRDefault="008F7DDC" w:rsidP="008F7DDC">
      <w:r>
        <w:rPr>
          <w:noProof/>
        </w:rPr>
        <w:drawing>
          <wp:inline distT="0" distB="0" distL="0" distR="0" wp14:anchorId="306EF245" wp14:editId="70494129">
            <wp:extent cx="5238750" cy="2971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r="674" b="15478"/>
                    <a:stretch/>
                  </pic:blipFill>
                  <pic:spPr bwMode="auto">
                    <a:xfrm>
                      <a:off x="0" y="0"/>
                      <a:ext cx="5238750" cy="2971800"/>
                    </a:xfrm>
                    <a:prstGeom prst="rect">
                      <a:avLst/>
                    </a:prstGeom>
                    <a:ln>
                      <a:noFill/>
                    </a:ln>
                    <a:extLst>
                      <a:ext uri="{53640926-AAD7-44D8-BBD7-CCE9431645EC}">
                        <a14:shadowObscured xmlns:a14="http://schemas.microsoft.com/office/drawing/2010/main"/>
                      </a:ext>
                    </a:extLst>
                  </pic:spPr>
                </pic:pic>
              </a:graphicData>
            </a:graphic>
          </wp:inline>
        </w:drawing>
      </w:r>
    </w:p>
    <w:p w14:paraId="065A46F4" w14:textId="3670E0DD" w:rsidR="008F7DDC" w:rsidRPr="008F7DDC" w:rsidRDefault="008F7DDC" w:rsidP="008F7DDC">
      <w:r>
        <w:rPr>
          <w:rFonts w:hint="eastAsia"/>
        </w:rPr>
        <w:t>详见</w:t>
      </w:r>
      <w:r>
        <w:rPr>
          <w:rFonts w:hint="eastAsia"/>
        </w:rPr>
        <w:t>P</w:t>
      </w:r>
      <w:r>
        <w:t>RD2018-G03-</w:t>
      </w:r>
      <w:proofErr w:type="gramStart"/>
      <w:r>
        <w:rPr>
          <w:rFonts w:hint="eastAsia"/>
        </w:rPr>
        <w:t>甘特图</w:t>
      </w:r>
      <w:proofErr w:type="gramEnd"/>
    </w:p>
    <w:p w14:paraId="38CF1100" w14:textId="7720015A" w:rsidR="00574C23" w:rsidRDefault="00947F56">
      <w:pPr>
        <w:pStyle w:val="1"/>
      </w:pPr>
      <w:bookmarkStart w:id="155" w:name="_Toc531879236"/>
      <w:r>
        <w:rPr>
          <w:rFonts w:hint="eastAsia"/>
        </w:rPr>
        <w:lastRenderedPageBreak/>
        <w:t>11</w:t>
      </w:r>
      <w:r>
        <w:t xml:space="preserve"> </w:t>
      </w:r>
      <w:r>
        <w:rPr>
          <w:rFonts w:hint="eastAsia"/>
        </w:rPr>
        <w:t>成本管理计划</w:t>
      </w:r>
      <w:bookmarkEnd w:id="155"/>
    </w:p>
    <w:p w14:paraId="21E0DFAB" w14:textId="3BE04823" w:rsidR="00A767E4" w:rsidRDefault="00553EB0" w:rsidP="00553EB0">
      <w:pPr>
        <w:pStyle w:val="2"/>
      </w:pPr>
      <w:bookmarkStart w:id="156" w:name="_Toc531879237"/>
      <w:r>
        <w:rPr>
          <w:rFonts w:hint="eastAsia"/>
        </w:rPr>
        <w:t>11.1</w:t>
      </w:r>
      <w:r>
        <w:t xml:space="preserve"> </w:t>
      </w:r>
      <w:r>
        <w:rPr>
          <w:rFonts w:hint="eastAsia"/>
        </w:rPr>
        <w:t>成本估计规范</w:t>
      </w:r>
      <w:bookmarkEnd w:id="15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6095"/>
      </w:tblGrid>
      <w:tr w:rsidR="00553EB0" w14:paraId="20E173F2" w14:textId="77777777" w:rsidTr="00F836A5">
        <w:tc>
          <w:tcPr>
            <w:tcW w:w="1985" w:type="dxa"/>
          </w:tcPr>
          <w:p w14:paraId="1C720D19" w14:textId="77777777" w:rsidR="00553EB0" w:rsidRPr="002210A6" w:rsidRDefault="00553EB0" w:rsidP="00364D55">
            <w:pPr>
              <w:rPr>
                <w:b/>
                <w:noProof/>
                <w:sz w:val="24"/>
                <w:szCs w:val="24"/>
              </w:rPr>
            </w:pPr>
            <w:r w:rsidRPr="002210A6">
              <w:rPr>
                <w:rFonts w:hint="eastAsia"/>
                <w:b/>
                <w:noProof/>
                <w:sz w:val="24"/>
                <w:szCs w:val="24"/>
              </w:rPr>
              <w:t>计量单位</w:t>
            </w:r>
          </w:p>
        </w:tc>
        <w:tc>
          <w:tcPr>
            <w:tcW w:w="6095" w:type="dxa"/>
          </w:tcPr>
          <w:p w14:paraId="5E6D4448" w14:textId="77777777" w:rsidR="00553EB0" w:rsidRDefault="00553EB0" w:rsidP="00364D55">
            <w:pPr>
              <w:rPr>
                <w:noProof/>
              </w:rPr>
            </w:pPr>
            <w:r>
              <w:rPr>
                <w:rFonts w:hint="eastAsia"/>
                <w:noProof/>
              </w:rPr>
              <w:t>测量工时均以小时为单位，货币均以元为单位</w:t>
            </w:r>
          </w:p>
        </w:tc>
      </w:tr>
      <w:tr w:rsidR="00553EB0" w14:paraId="50B10736" w14:textId="77777777" w:rsidTr="00F836A5">
        <w:tc>
          <w:tcPr>
            <w:tcW w:w="1985" w:type="dxa"/>
          </w:tcPr>
          <w:p w14:paraId="0429D313" w14:textId="77777777" w:rsidR="00553EB0" w:rsidRPr="002210A6" w:rsidRDefault="00553EB0" w:rsidP="00364D55">
            <w:pPr>
              <w:rPr>
                <w:b/>
                <w:noProof/>
                <w:sz w:val="24"/>
                <w:szCs w:val="24"/>
              </w:rPr>
            </w:pPr>
            <w:r w:rsidRPr="002210A6">
              <w:rPr>
                <w:rFonts w:hint="eastAsia"/>
                <w:b/>
                <w:noProof/>
                <w:sz w:val="24"/>
                <w:szCs w:val="24"/>
              </w:rPr>
              <w:t>精确度</w:t>
            </w:r>
          </w:p>
        </w:tc>
        <w:tc>
          <w:tcPr>
            <w:tcW w:w="6095" w:type="dxa"/>
          </w:tcPr>
          <w:p w14:paraId="5393304E" w14:textId="77777777" w:rsidR="00553EB0" w:rsidRDefault="00553EB0" w:rsidP="00364D55">
            <w:pPr>
              <w:rPr>
                <w:noProof/>
              </w:rPr>
            </w:pPr>
            <w:r>
              <w:rPr>
                <w:rFonts w:hint="eastAsia"/>
                <w:noProof/>
              </w:rPr>
              <w:t>小数点后两位</w:t>
            </w:r>
            <w:r>
              <w:rPr>
                <w:rFonts w:hint="eastAsia"/>
                <w:noProof/>
              </w:rPr>
              <w:t>,</w:t>
            </w:r>
            <w:r>
              <w:rPr>
                <w:rFonts w:hint="eastAsia"/>
                <w:noProof/>
              </w:rPr>
              <w:t>如</w:t>
            </w:r>
            <w:r>
              <w:rPr>
                <w:rFonts w:hint="eastAsia"/>
                <w:noProof/>
              </w:rPr>
              <w:t>6</w:t>
            </w:r>
            <w:r>
              <w:rPr>
                <w:noProof/>
              </w:rPr>
              <w:t>6.22</w:t>
            </w:r>
            <w:r>
              <w:rPr>
                <w:rFonts w:hint="eastAsia"/>
                <w:noProof/>
              </w:rPr>
              <w:t>元</w:t>
            </w:r>
          </w:p>
        </w:tc>
      </w:tr>
      <w:tr w:rsidR="00553EB0" w14:paraId="3A0AC9C3" w14:textId="77777777" w:rsidTr="00F836A5">
        <w:tc>
          <w:tcPr>
            <w:tcW w:w="1985" w:type="dxa"/>
          </w:tcPr>
          <w:p w14:paraId="326E8B85" w14:textId="77777777" w:rsidR="00553EB0" w:rsidRPr="002210A6" w:rsidRDefault="00553EB0" w:rsidP="00364D55">
            <w:pPr>
              <w:rPr>
                <w:b/>
                <w:noProof/>
                <w:sz w:val="24"/>
                <w:szCs w:val="24"/>
              </w:rPr>
            </w:pPr>
            <w:r w:rsidRPr="002210A6">
              <w:rPr>
                <w:rFonts w:hint="eastAsia"/>
                <w:b/>
                <w:noProof/>
                <w:sz w:val="24"/>
                <w:szCs w:val="24"/>
              </w:rPr>
              <w:t>准确度</w:t>
            </w:r>
          </w:p>
        </w:tc>
        <w:tc>
          <w:tcPr>
            <w:tcW w:w="6095" w:type="dxa"/>
          </w:tcPr>
          <w:p w14:paraId="55EB2C2E" w14:textId="77777777" w:rsidR="00553EB0" w:rsidRDefault="00553EB0" w:rsidP="00364D55">
            <w:pPr>
              <w:rPr>
                <w:noProof/>
              </w:rPr>
            </w:pPr>
            <w:r>
              <w:rPr>
                <w:rFonts w:hint="eastAsia"/>
                <w:noProof/>
              </w:rPr>
              <w:t>误差在</w:t>
            </w:r>
            <w:r>
              <w:rPr>
                <w:rFonts w:hint="eastAsia"/>
                <w:noProof/>
              </w:rPr>
              <w:t>1</w:t>
            </w:r>
            <w:r>
              <w:rPr>
                <w:noProof/>
              </w:rPr>
              <w:t>0%</w:t>
            </w:r>
            <w:r>
              <w:rPr>
                <w:rFonts w:hint="eastAsia"/>
                <w:noProof/>
              </w:rPr>
              <w:t>之内</w:t>
            </w:r>
          </w:p>
        </w:tc>
      </w:tr>
    </w:tbl>
    <w:p w14:paraId="01804D83" w14:textId="30DDFC68" w:rsidR="00553EB0" w:rsidRDefault="00553EB0" w:rsidP="00553EB0">
      <w:pPr>
        <w:pStyle w:val="2"/>
      </w:pPr>
      <w:bookmarkStart w:id="157" w:name="_Toc531879238"/>
      <w:r>
        <w:rPr>
          <w:rFonts w:hint="eastAsia"/>
        </w:rPr>
        <w:t>11.2</w:t>
      </w:r>
      <w:r>
        <w:t xml:space="preserve"> </w:t>
      </w:r>
      <w:r>
        <w:rPr>
          <w:rFonts w:hint="eastAsia"/>
        </w:rPr>
        <w:t>估计成本</w:t>
      </w:r>
      <w:bookmarkEnd w:id="157"/>
    </w:p>
    <w:p w14:paraId="4F28DE66" w14:textId="63CC2AAD" w:rsidR="00553EB0" w:rsidRDefault="00553EB0" w:rsidP="00553EB0">
      <w:pPr>
        <w:pStyle w:val="3"/>
      </w:pPr>
      <w:bookmarkStart w:id="158" w:name="_Toc531879239"/>
      <w:r>
        <w:rPr>
          <w:rFonts w:hint="eastAsia"/>
        </w:rPr>
        <w:t>11.2.1</w:t>
      </w:r>
      <w:r>
        <w:t xml:space="preserve"> </w:t>
      </w:r>
      <w:r>
        <w:rPr>
          <w:rFonts w:hint="eastAsia"/>
        </w:rPr>
        <w:t>人工成本估算</w:t>
      </w:r>
      <w:bookmarkEnd w:id="158"/>
    </w:p>
    <w:tbl>
      <w:tblPr>
        <w:tblW w:w="59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1607"/>
        <w:gridCol w:w="2268"/>
      </w:tblGrid>
      <w:tr w:rsidR="00600820" w14:paraId="64C0E83D" w14:textId="77777777" w:rsidTr="00600820">
        <w:tc>
          <w:tcPr>
            <w:tcW w:w="2074" w:type="dxa"/>
          </w:tcPr>
          <w:p w14:paraId="2812410A" w14:textId="77777777" w:rsidR="00600820" w:rsidRDefault="00600820" w:rsidP="00364D55">
            <w:pPr>
              <w:spacing w:line="360" w:lineRule="auto"/>
              <w:jc w:val="center"/>
              <w:rPr>
                <w:b/>
                <w:sz w:val="24"/>
                <w:szCs w:val="21"/>
              </w:rPr>
            </w:pPr>
            <w:r>
              <w:rPr>
                <w:rFonts w:hint="eastAsia"/>
                <w:b/>
                <w:sz w:val="24"/>
                <w:szCs w:val="21"/>
              </w:rPr>
              <w:t>姓名</w:t>
            </w:r>
          </w:p>
        </w:tc>
        <w:tc>
          <w:tcPr>
            <w:tcW w:w="1607" w:type="dxa"/>
          </w:tcPr>
          <w:p w14:paraId="5F55E649" w14:textId="77777777" w:rsidR="00600820" w:rsidRDefault="00600820" w:rsidP="00364D55">
            <w:pPr>
              <w:spacing w:line="360" w:lineRule="auto"/>
              <w:jc w:val="center"/>
              <w:rPr>
                <w:b/>
                <w:sz w:val="24"/>
                <w:szCs w:val="21"/>
              </w:rPr>
            </w:pPr>
            <w:r>
              <w:rPr>
                <w:rFonts w:hint="eastAsia"/>
                <w:b/>
                <w:sz w:val="24"/>
                <w:szCs w:val="21"/>
              </w:rPr>
              <w:t>工作分配</w:t>
            </w:r>
          </w:p>
        </w:tc>
        <w:tc>
          <w:tcPr>
            <w:tcW w:w="2268" w:type="dxa"/>
          </w:tcPr>
          <w:p w14:paraId="7D706D8F" w14:textId="77777777" w:rsidR="00600820" w:rsidRDefault="00600820" w:rsidP="00364D55">
            <w:pPr>
              <w:spacing w:line="360" w:lineRule="auto"/>
              <w:jc w:val="center"/>
              <w:rPr>
                <w:b/>
                <w:sz w:val="24"/>
                <w:szCs w:val="21"/>
              </w:rPr>
            </w:pPr>
            <w:r>
              <w:rPr>
                <w:rFonts w:hint="eastAsia"/>
                <w:b/>
                <w:sz w:val="24"/>
                <w:szCs w:val="21"/>
              </w:rPr>
              <w:t>时薪（元</w:t>
            </w:r>
            <w:r>
              <w:rPr>
                <w:rFonts w:hint="eastAsia"/>
                <w:b/>
                <w:sz w:val="24"/>
                <w:szCs w:val="21"/>
              </w:rPr>
              <w:t>/</w:t>
            </w:r>
            <w:r>
              <w:rPr>
                <w:rFonts w:hint="eastAsia"/>
                <w:b/>
                <w:sz w:val="24"/>
                <w:szCs w:val="21"/>
              </w:rPr>
              <w:t>小时）</w:t>
            </w:r>
          </w:p>
        </w:tc>
      </w:tr>
      <w:tr w:rsidR="00600820" w14:paraId="7C263D2B" w14:textId="77777777" w:rsidTr="00600820">
        <w:tc>
          <w:tcPr>
            <w:tcW w:w="2074" w:type="dxa"/>
          </w:tcPr>
          <w:p w14:paraId="579A5EA6" w14:textId="77777777" w:rsidR="00600820" w:rsidRDefault="00600820" w:rsidP="00364D55">
            <w:pPr>
              <w:spacing w:line="360" w:lineRule="auto"/>
              <w:rPr>
                <w:szCs w:val="21"/>
              </w:rPr>
            </w:pPr>
            <w:r>
              <w:rPr>
                <w:rFonts w:hint="eastAsia"/>
                <w:szCs w:val="21"/>
              </w:rPr>
              <w:t>沈启航</w:t>
            </w:r>
          </w:p>
        </w:tc>
        <w:tc>
          <w:tcPr>
            <w:tcW w:w="1607" w:type="dxa"/>
          </w:tcPr>
          <w:p w14:paraId="582DF51F" w14:textId="77777777" w:rsidR="00600820" w:rsidRDefault="00600820" w:rsidP="00364D55">
            <w:pPr>
              <w:spacing w:line="360" w:lineRule="auto"/>
              <w:rPr>
                <w:szCs w:val="21"/>
              </w:rPr>
            </w:pPr>
            <w:r>
              <w:rPr>
                <w:rFonts w:hint="eastAsia"/>
                <w:szCs w:val="21"/>
              </w:rPr>
              <w:t>项目经理</w:t>
            </w:r>
          </w:p>
        </w:tc>
        <w:tc>
          <w:tcPr>
            <w:tcW w:w="2268" w:type="dxa"/>
          </w:tcPr>
          <w:p w14:paraId="762198E6" w14:textId="77777777" w:rsidR="00600820" w:rsidRDefault="00600820" w:rsidP="00364D55">
            <w:pPr>
              <w:spacing w:line="360" w:lineRule="auto"/>
              <w:rPr>
                <w:szCs w:val="21"/>
              </w:rPr>
            </w:pPr>
            <w:r>
              <w:t>69.34</w:t>
            </w:r>
          </w:p>
        </w:tc>
      </w:tr>
      <w:tr w:rsidR="00600820" w14:paraId="65B30C71" w14:textId="77777777" w:rsidTr="00600820">
        <w:tc>
          <w:tcPr>
            <w:tcW w:w="2074" w:type="dxa"/>
          </w:tcPr>
          <w:p w14:paraId="62059F18" w14:textId="77777777" w:rsidR="00600820" w:rsidRDefault="00600820" w:rsidP="00364D55">
            <w:pPr>
              <w:spacing w:line="360" w:lineRule="auto"/>
              <w:rPr>
                <w:szCs w:val="21"/>
              </w:rPr>
            </w:pPr>
            <w:r>
              <w:rPr>
                <w:rFonts w:hint="eastAsia"/>
                <w:szCs w:val="21"/>
              </w:rPr>
              <w:t>杨以恒</w:t>
            </w:r>
          </w:p>
        </w:tc>
        <w:tc>
          <w:tcPr>
            <w:tcW w:w="1607" w:type="dxa"/>
          </w:tcPr>
          <w:p w14:paraId="0CB55209" w14:textId="77777777" w:rsidR="00600820" w:rsidRDefault="00600820" w:rsidP="00364D55">
            <w:pPr>
              <w:spacing w:line="360" w:lineRule="auto"/>
              <w:rPr>
                <w:szCs w:val="21"/>
              </w:rPr>
            </w:pPr>
            <w:proofErr w:type="gramStart"/>
            <w:r>
              <w:rPr>
                <w:rFonts w:hint="eastAsia"/>
                <w:szCs w:val="21"/>
              </w:rPr>
              <w:t>汇报员</w:t>
            </w:r>
            <w:proofErr w:type="gramEnd"/>
          </w:p>
        </w:tc>
        <w:tc>
          <w:tcPr>
            <w:tcW w:w="2268" w:type="dxa"/>
          </w:tcPr>
          <w:p w14:paraId="2318CF7B" w14:textId="77777777" w:rsidR="00600820" w:rsidRDefault="00600820" w:rsidP="00364D55">
            <w:pPr>
              <w:spacing w:line="360" w:lineRule="auto"/>
              <w:rPr>
                <w:szCs w:val="21"/>
              </w:rPr>
            </w:pPr>
            <w:r>
              <w:t>69.34</w:t>
            </w:r>
          </w:p>
        </w:tc>
      </w:tr>
      <w:tr w:rsidR="00600820" w14:paraId="6ACE3688" w14:textId="77777777" w:rsidTr="00600820">
        <w:tc>
          <w:tcPr>
            <w:tcW w:w="2074" w:type="dxa"/>
          </w:tcPr>
          <w:p w14:paraId="20F141AA" w14:textId="77777777" w:rsidR="00600820" w:rsidRDefault="00600820" w:rsidP="00364D55">
            <w:pPr>
              <w:spacing w:line="360" w:lineRule="auto"/>
              <w:rPr>
                <w:szCs w:val="21"/>
              </w:rPr>
            </w:pPr>
            <w:r>
              <w:rPr>
                <w:rFonts w:hint="eastAsia"/>
                <w:szCs w:val="21"/>
              </w:rPr>
              <w:t>叶柏成</w:t>
            </w:r>
          </w:p>
        </w:tc>
        <w:tc>
          <w:tcPr>
            <w:tcW w:w="1607" w:type="dxa"/>
          </w:tcPr>
          <w:p w14:paraId="6270DED6" w14:textId="77777777" w:rsidR="00600820" w:rsidRDefault="00600820" w:rsidP="00364D55">
            <w:pPr>
              <w:spacing w:line="360" w:lineRule="auto"/>
              <w:rPr>
                <w:szCs w:val="21"/>
              </w:rPr>
            </w:pPr>
            <w:r>
              <w:rPr>
                <w:rFonts w:hint="eastAsia"/>
                <w:szCs w:val="21"/>
              </w:rPr>
              <w:t>需求分析员</w:t>
            </w:r>
          </w:p>
        </w:tc>
        <w:tc>
          <w:tcPr>
            <w:tcW w:w="2268" w:type="dxa"/>
          </w:tcPr>
          <w:p w14:paraId="1F21ADE8" w14:textId="77777777" w:rsidR="00600820" w:rsidRDefault="00600820" w:rsidP="00364D55">
            <w:pPr>
              <w:spacing w:line="360" w:lineRule="auto"/>
              <w:rPr>
                <w:szCs w:val="21"/>
              </w:rPr>
            </w:pPr>
            <w:r>
              <w:t>69.34</w:t>
            </w:r>
          </w:p>
        </w:tc>
      </w:tr>
      <w:tr w:rsidR="00600820" w14:paraId="46DC0EF8" w14:textId="77777777" w:rsidTr="00600820">
        <w:tc>
          <w:tcPr>
            <w:tcW w:w="2074" w:type="dxa"/>
          </w:tcPr>
          <w:p w14:paraId="040EE829" w14:textId="77777777" w:rsidR="00600820" w:rsidRDefault="00600820" w:rsidP="00364D55">
            <w:pPr>
              <w:spacing w:line="360" w:lineRule="auto"/>
              <w:rPr>
                <w:szCs w:val="21"/>
              </w:rPr>
            </w:pPr>
            <w:r>
              <w:rPr>
                <w:rFonts w:hint="eastAsia"/>
                <w:szCs w:val="21"/>
              </w:rPr>
              <w:t>徐哲远</w:t>
            </w:r>
          </w:p>
        </w:tc>
        <w:tc>
          <w:tcPr>
            <w:tcW w:w="1607" w:type="dxa"/>
          </w:tcPr>
          <w:p w14:paraId="4AED1DF9" w14:textId="77777777" w:rsidR="00600820" w:rsidRDefault="00600820" w:rsidP="00364D55">
            <w:pPr>
              <w:spacing w:line="360" w:lineRule="auto"/>
              <w:rPr>
                <w:szCs w:val="21"/>
              </w:rPr>
            </w:pPr>
            <w:r>
              <w:rPr>
                <w:rFonts w:hint="eastAsia"/>
                <w:szCs w:val="21"/>
              </w:rPr>
              <w:t>记录员</w:t>
            </w:r>
          </w:p>
        </w:tc>
        <w:tc>
          <w:tcPr>
            <w:tcW w:w="2268" w:type="dxa"/>
          </w:tcPr>
          <w:p w14:paraId="05A3B253" w14:textId="77777777" w:rsidR="00600820" w:rsidRDefault="00600820" w:rsidP="00364D55">
            <w:pPr>
              <w:spacing w:line="360" w:lineRule="auto"/>
              <w:rPr>
                <w:szCs w:val="21"/>
              </w:rPr>
            </w:pPr>
            <w:r>
              <w:t>69.34</w:t>
            </w:r>
          </w:p>
        </w:tc>
      </w:tr>
      <w:tr w:rsidR="00600820" w14:paraId="5A5906EF" w14:textId="77777777" w:rsidTr="00600820">
        <w:tc>
          <w:tcPr>
            <w:tcW w:w="2074" w:type="dxa"/>
          </w:tcPr>
          <w:p w14:paraId="03370974" w14:textId="77777777" w:rsidR="00600820" w:rsidRDefault="00600820" w:rsidP="00364D55">
            <w:pPr>
              <w:spacing w:line="360" w:lineRule="auto"/>
              <w:rPr>
                <w:szCs w:val="21"/>
              </w:rPr>
            </w:pPr>
            <w:r>
              <w:rPr>
                <w:rFonts w:hint="eastAsia"/>
                <w:szCs w:val="21"/>
              </w:rPr>
              <w:t>骆佳俊</w:t>
            </w:r>
          </w:p>
        </w:tc>
        <w:tc>
          <w:tcPr>
            <w:tcW w:w="1607" w:type="dxa"/>
          </w:tcPr>
          <w:p w14:paraId="717253F2" w14:textId="77777777" w:rsidR="00600820" w:rsidRDefault="00600820" w:rsidP="00364D55">
            <w:pPr>
              <w:spacing w:line="360" w:lineRule="auto"/>
              <w:rPr>
                <w:szCs w:val="21"/>
              </w:rPr>
            </w:pPr>
            <w:r>
              <w:rPr>
                <w:rFonts w:hint="eastAsia"/>
                <w:szCs w:val="21"/>
              </w:rPr>
              <w:t>归档</w:t>
            </w:r>
            <w:proofErr w:type="gramStart"/>
            <w:r>
              <w:rPr>
                <w:rFonts w:hint="eastAsia"/>
                <w:szCs w:val="21"/>
              </w:rPr>
              <w:t>整理员</w:t>
            </w:r>
            <w:proofErr w:type="gramEnd"/>
          </w:p>
        </w:tc>
        <w:tc>
          <w:tcPr>
            <w:tcW w:w="2268" w:type="dxa"/>
          </w:tcPr>
          <w:p w14:paraId="4A0B5C95" w14:textId="77777777" w:rsidR="00600820" w:rsidRDefault="00600820" w:rsidP="00364D55">
            <w:pPr>
              <w:spacing w:line="360" w:lineRule="auto"/>
              <w:rPr>
                <w:szCs w:val="21"/>
              </w:rPr>
            </w:pPr>
            <w:r>
              <w:t>69.34</w:t>
            </w:r>
          </w:p>
        </w:tc>
      </w:tr>
    </w:tbl>
    <w:p w14:paraId="49777C7D" w14:textId="77777777" w:rsidR="00553EB0" w:rsidRDefault="00553EB0" w:rsidP="00553EB0">
      <w:r>
        <w:rPr>
          <w:rFonts w:hint="eastAsia"/>
        </w:rPr>
        <w:t>注：依据</w:t>
      </w:r>
      <w:r>
        <w:rPr>
          <w:rFonts w:hint="eastAsia"/>
        </w:rPr>
        <w:t>2017</w:t>
      </w:r>
      <w:r>
        <w:rPr>
          <w:rFonts w:hint="eastAsia"/>
        </w:rPr>
        <w:t>年城镇非私营单位就业人员分行业年均平均工资表得出</w:t>
      </w:r>
      <w:r w:rsidRPr="00054DAB">
        <w:t>IT</w:t>
      </w:r>
      <w:r w:rsidRPr="00054DAB">
        <w:t>行业</w:t>
      </w:r>
      <w:r w:rsidRPr="00054DAB">
        <w:rPr>
          <w:rFonts w:hint="eastAsia"/>
        </w:rPr>
        <w:t>人均工资</w:t>
      </w:r>
      <w:r>
        <w:rPr>
          <w:rFonts w:hint="eastAsia"/>
        </w:rPr>
        <w:t>为</w:t>
      </w:r>
      <w:r>
        <w:rPr>
          <w:rFonts w:hint="eastAsia"/>
        </w:rPr>
        <w:t>69.34</w:t>
      </w:r>
      <w:r>
        <w:rPr>
          <w:rFonts w:hint="eastAsia"/>
        </w:rPr>
        <w:t>元</w:t>
      </w:r>
      <w:r>
        <w:rPr>
          <w:rFonts w:hint="eastAsia"/>
        </w:rPr>
        <w:t>/</w:t>
      </w:r>
      <w:r>
        <w:rPr>
          <w:rFonts w:hint="eastAsia"/>
        </w:rPr>
        <w:t>小时</w:t>
      </w:r>
    </w:p>
    <w:p w14:paraId="3146592D" w14:textId="17013A96" w:rsidR="00553EB0" w:rsidRDefault="00553EB0" w:rsidP="00553EB0">
      <w:pPr>
        <w:pStyle w:val="3"/>
      </w:pPr>
      <w:bookmarkStart w:id="159" w:name="_Toc531879240"/>
      <w:r>
        <w:rPr>
          <w:rFonts w:hint="eastAsia"/>
        </w:rPr>
        <w:t>11.2.2</w:t>
      </w:r>
      <w:r>
        <w:t xml:space="preserve"> </w:t>
      </w:r>
      <w:r>
        <w:rPr>
          <w:rFonts w:hint="eastAsia"/>
        </w:rPr>
        <w:t>非人工成本估算</w:t>
      </w:r>
      <w:bookmarkEnd w:id="159"/>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1578"/>
        <w:gridCol w:w="1843"/>
        <w:gridCol w:w="2801"/>
      </w:tblGrid>
      <w:tr w:rsidR="00553EB0" w:rsidRPr="00054DAB" w14:paraId="26D9CB2B" w14:textId="77777777" w:rsidTr="002210A6">
        <w:tc>
          <w:tcPr>
            <w:tcW w:w="2074" w:type="dxa"/>
          </w:tcPr>
          <w:p w14:paraId="701BFFFC" w14:textId="77777777" w:rsidR="00553EB0" w:rsidRPr="002210A6" w:rsidRDefault="00553EB0" w:rsidP="002210A6">
            <w:pPr>
              <w:jc w:val="center"/>
              <w:rPr>
                <w:b/>
                <w:sz w:val="24"/>
                <w:szCs w:val="24"/>
              </w:rPr>
            </w:pPr>
            <w:r w:rsidRPr="002210A6">
              <w:rPr>
                <w:b/>
                <w:sz w:val="24"/>
                <w:szCs w:val="24"/>
              </w:rPr>
              <w:t>项目</w:t>
            </w:r>
          </w:p>
        </w:tc>
        <w:tc>
          <w:tcPr>
            <w:tcW w:w="1578" w:type="dxa"/>
          </w:tcPr>
          <w:p w14:paraId="7D385091" w14:textId="13B65E2A" w:rsidR="00553EB0" w:rsidRPr="002210A6" w:rsidRDefault="00553EB0" w:rsidP="002210A6">
            <w:pPr>
              <w:jc w:val="center"/>
              <w:rPr>
                <w:b/>
                <w:sz w:val="24"/>
                <w:szCs w:val="24"/>
              </w:rPr>
            </w:pPr>
            <w:r w:rsidRPr="002210A6">
              <w:rPr>
                <w:rFonts w:hint="eastAsia"/>
                <w:b/>
                <w:sz w:val="24"/>
                <w:szCs w:val="24"/>
              </w:rPr>
              <w:t>平均</w:t>
            </w:r>
            <w:proofErr w:type="gramStart"/>
            <w:r w:rsidRPr="002210A6">
              <w:rPr>
                <w:b/>
                <w:sz w:val="24"/>
                <w:szCs w:val="24"/>
              </w:rPr>
              <w:t>月投入</w:t>
            </w:r>
            <w:proofErr w:type="gramEnd"/>
            <w:r w:rsidRPr="002210A6">
              <w:rPr>
                <w:rFonts w:hint="eastAsia"/>
                <w:b/>
                <w:sz w:val="24"/>
                <w:szCs w:val="24"/>
              </w:rPr>
              <w:t>资金</w:t>
            </w:r>
            <w:r w:rsidR="002210A6">
              <w:rPr>
                <w:rFonts w:hint="eastAsia"/>
                <w:b/>
                <w:sz w:val="24"/>
                <w:szCs w:val="24"/>
              </w:rPr>
              <w:t>（元</w:t>
            </w:r>
            <w:r w:rsidR="002210A6">
              <w:rPr>
                <w:rFonts w:hint="eastAsia"/>
                <w:b/>
                <w:sz w:val="24"/>
                <w:szCs w:val="24"/>
              </w:rPr>
              <w:t>/</w:t>
            </w:r>
            <w:r w:rsidR="002210A6">
              <w:rPr>
                <w:rFonts w:hint="eastAsia"/>
                <w:b/>
                <w:sz w:val="24"/>
                <w:szCs w:val="24"/>
              </w:rPr>
              <w:t>月）</w:t>
            </w:r>
          </w:p>
        </w:tc>
        <w:tc>
          <w:tcPr>
            <w:tcW w:w="1843" w:type="dxa"/>
          </w:tcPr>
          <w:p w14:paraId="7477CBC6" w14:textId="4C2CE9EF" w:rsidR="00553EB0" w:rsidRPr="002210A6" w:rsidRDefault="00553EB0" w:rsidP="002210A6">
            <w:pPr>
              <w:jc w:val="center"/>
              <w:rPr>
                <w:b/>
                <w:sz w:val="24"/>
                <w:szCs w:val="24"/>
              </w:rPr>
            </w:pPr>
            <w:r w:rsidRPr="002210A6">
              <w:rPr>
                <w:rFonts w:hint="eastAsia"/>
                <w:b/>
                <w:sz w:val="24"/>
                <w:szCs w:val="24"/>
              </w:rPr>
              <w:t>项目</w:t>
            </w:r>
            <w:r w:rsidRPr="002210A6">
              <w:rPr>
                <w:b/>
                <w:sz w:val="24"/>
                <w:szCs w:val="24"/>
              </w:rPr>
              <w:t>总投入</w:t>
            </w:r>
            <w:r w:rsidRPr="002210A6">
              <w:rPr>
                <w:rFonts w:hint="eastAsia"/>
                <w:b/>
                <w:sz w:val="24"/>
                <w:szCs w:val="24"/>
              </w:rPr>
              <w:t>资金</w:t>
            </w:r>
            <w:r w:rsidR="002210A6">
              <w:rPr>
                <w:rFonts w:hint="eastAsia"/>
                <w:b/>
                <w:sz w:val="24"/>
                <w:szCs w:val="24"/>
              </w:rPr>
              <w:t>（元</w:t>
            </w:r>
            <w:r w:rsidR="002210A6">
              <w:rPr>
                <w:rFonts w:hint="eastAsia"/>
                <w:b/>
                <w:sz w:val="24"/>
                <w:szCs w:val="24"/>
              </w:rPr>
              <w:t>/</w:t>
            </w:r>
            <w:r w:rsidR="007B223A">
              <w:rPr>
                <w:rFonts w:hint="eastAsia"/>
                <w:b/>
                <w:sz w:val="24"/>
                <w:szCs w:val="24"/>
              </w:rPr>
              <w:t>年</w:t>
            </w:r>
            <w:r w:rsidR="002210A6">
              <w:rPr>
                <w:rFonts w:hint="eastAsia"/>
                <w:b/>
                <w:sz w:val="24"/>
                <w:szCs w:val="24"/>
              </w:rPr>
              <w:t>）</w:t>
            </w:r>
          </w:p>
        </w:tc>
        <w:tc>
          <w:tcPr>
            <w:tcW w:w="2801" w:type="dxa"/>
          </w:tcPr>
          <w:p w14:paraId="32D169EF" w14:textId="77777777" w:rsidR="00553EB0" w:rsidRPr="002210A6" w:rsidRDefault="00553EB0" w:rsidP="002210A6">
            <w:pPr>
              <w:jc w:val="center"/>
              <w:rPr>
                <w:b/>
                <w:sz w:val="24"/>
                <w:szCs w:val="24"/>
              </w:rPr>
            </w:pPr>
            <w:r w:rsidRPr="002210A6">
              <w:rPr>
                <w:rFonts w:hint="eastAsia"/>
                <w:b/>
                <w:sz w:val="24"/>
                <w:szCs w:val="24"/>
              </w:rPr>
              <w:t>备注</w:t>
            </w:r>
          </w:p>
        </w:tc>
      </w:tr>
      <w:tr w:rsidR="00553EB0" w:rsidRPr="00054DAB" w14:paraId="21165F01" w14:textId="77777777" w:rsidTr="002210A6">
        <w:tc>
          <w:tcPr>
            <w:tcW w:w="2074" w:type="dxa"/>
          </w:tcPr>
          <w:p w14:paraId="0C540631" w14:textId="77777777" w:rsidR="00553EB0" w:rsidRPr="00054DAB" w:rsidRDefault="00553EB0" w:rsidP="00364D55">
            <w:proofErr w:type="gramStart"/>
            <w:r w:rsidRPr="00054DAB">
              <w:rPr>
                <w:rFonts w:hint="eastAsia"/>
              </w:rPr>
              <w:t>网盘</w:t>
            </w:r>
            <w:r w:rsidRPr="00054DAB">
              <w:t>会员</w:t>
            </w:r>
            <w:proofErr w:type="gramEnd"/>
          </w:p>
        </w:tc>
        <w:tc>
          <w:tcPr>
            <w:tcW w:w="1578" w:type="dxa"/>
          </w:tcPr>
          <w:p w14:paraId="0E7E49EA" w14:textId="77777777" w:rsidR="00553EB0" w:rsidRPr="00054DAB" w:rsidRDefault="00553EB0" w:rsidP="00364D55">
            <w:r w:rsidRPr="00054DAB">
              <w:t>20</w:t>
            </w:r>
          </w:p>
        </w:tc>
        <w:tc>
          <w:tcPr>
            <w:tcW w:w="1843" w:type="dxa"/>
          </w:tcPr>
          <w:p w14:paraId="1DE64DC2" w14:textId="77777777" w:rsidR="00553EB0" w:rsidRPr="00054DAB" w:rsidRDefault="00553EB0" w:rsidP="00364D55">
            <w:r w:rsidRPr="00054DAB">
              <w:t>80</w:t>
            </w:r>
          </w:p>
        </w:tc>
        <w:tc>
          <w:tcPr>
            <w:tcW w:w="2801" w:type="dxa"/>
          </w:tcPr>
          <w:p w14:paraId="2741C459" w14:textId="77777777" w:rsidR="00553EB0" w:rsidRPr="00054DAB" w:rsidRDefault="00553EB0" w:rsidP="00364D55">
            <w:r w:rsidRPr="00054DAB">
              <w:rPr>
                <w:rFonts w:hint="eastAsia"/>
              </w:rPr>
              <w:t>以下均为元为货币单位</w:t>
            </w:r>
          </w:p>
        </w:tc>
      </w:tr>
      <w:tr w:rsidR="00553EB0" w:rsidRPr="00054DAB" w14:paraId="2EFEF932" w14:textId="77777777" w:rsidTr="002210A6">
        <w:tc>
          <w:tcPr>
            <w:tcW w:w="2074" w:type="dxa"/>
          </w:tcPr>
          <w:p w14:paraId="72476694" w14:textId="77777777" w:rsidR="00553EB0" w:rsidRPr="00054DAB" w:rsidRDefault="00553EB0" w:rsidP="00364D55">
            <w:r w:rsidRPr="00054DAB">
              <w:rPr>
                <w:rFonts w:hint="eastAsia"/>
              </w:rPr>
              <w:t>相关电子</w:t>
            </w:r>
            <w:r w:rsidRPr="00054DAB">
              <w:t>文档</w:t>
            </w:r>
          </w:p>
        </w:tc>
        <w:tc>
          <w:tcPr>
            <w:tcW w:w="1578" w:type="dxa"/>
          </w:tcPr>
          <w:p w14:paraId="383724F7" w14:textId="77777777" w:rsidR="00553EB0" w:rsidRPr="00054DAB" w:rsidRDefault="00553EB0" w:rsidP="00364D55">
            <w:r w:rsidRPr="00054DAB">
              <w:t>0</w:t>
            </w:r>
          </w:p>
        </w:tc>
        <w:tc>
          <w:tcPr>
            <w:tcW w:w="1843" w:type="dxa"/>
          </w:tcPr>
          <w:p w14:paraId="3691F278" w14:textId="77777777" w:rsidR="00553EB0" w:rsidRPr="00054DAB" w:rsidRDefault="00553EB0" w:rsidP="00364D55">
            <w:r w:rsidRPr="00054DAB">
              <w:t>0</w:t>
            </w:r>
          </w:p>
        </w:tc>
        <w:tc>
          <w:tcPr>
            <w:tcW w:w="2801" w:type="dxa"/>
          </w:tcPr>
          <w:p w14:paraId="180FBE29" w14:textId="77777777" w:rsidR="00553EB0" w:rsidRPr="00054DAB" w:rsidRDefault="00553EB0" w:rsidP="00364D55">
            <w:r w:rsidRPr="00054DAB">
              <w:rPr>
                <w:rFonts w:hint="eastAsia"/>
              </w:rPr>
              <w:t>仅为</w:t>
            </w:r>
            <w:r w:rsidRPr="00054DAB">
              <w:t>学习使用</w:t>
            </w:r>
          </w:p>
        </w:tc>
      </w:tr>
      <w:tr w:rsidR="00553EB0" w:rsidRPr="00054DAB" w14:paraId="0D312777" w14:textId="77777777" w:rsidTr="002210A6">
        <w:tc>
          <w:tcPr>
            <w:tcW w:w="2074" w:type="dxa"/>
          </w:tcPr>
          <w:p w14:paraId="06AAC5E4" w14:textId="77777777" w:rsidR="00553EB0" w:rsidRPr="00054DAB" w:rsidRDefault="00553EB0" w:rsidP="00364D55">
            <w:r w:rsidRPr="00054DAB">
              <w:rPr>
                <w:rFonts w:hint="eastAsia"/>
              </w:rPr>
              <w:t>Office</w:t>
            </w:r>
            <w:r w:rsidRPr="00054DAB">
              <w:t>工具</w:t>
            </w:r>
          </w:p>
        </w:tc>
        <w:tc>
          <w:tcPr>
            <w:tcW w:w="1578" w:type="dxa"/>
          </w:tcPr>
          <w:p w14:paraId="60765D52" w14:textId="77777777" w:rsidR="00553EB0" w:rsidRPr="00054DAB" w:rsidRDefault="00553EB0" w:rsidP="00364D55">
            <w:r w:rsidRPr="00054DAB">
              <w:t>0</w:t>
            </w:r>
          </w:p>
        </w:tc>
        <w:tc>
          <w:tcPr>
            <w:tcW w:w="1843" w:type="dxa"/>
          </w:tcPr>
          <w:p w14:paraId="37E6F40C" w14:textId="77777777" w:rsidR="00553EB0" w:rsidRPr="00054DAB" w:rsidRDefault="00553EB0" w:rsidP="00364D55">
            <w:r w:rsidRPr="00054DAB">
              <w:t>0</w:t>
            </w:r>
          </w:p>
        </w:tc>
        <w:tc>
          <w:tcPr>
            <w:tcW w:w="2801" w:type="dxa"/>
          </w:tcPr>
          <w:p w14:paraId="322D415C" w14:textId="77777777" w:rsidR="00553EB0" w:rsidRPr="00054DAB" w:rsidRDefault="00553EB0" w:rsidP="00364D55">
            <w:r w:rsidRPr="00054DAB">
              <w:rPr>
                <w:rFonts w:hint="eastAsia"/>
              </w:rPr>
              <w:t>仅为</w:t>
            </w:r>
            <w:r w:rsidRPr="00054DAB">
              <w:t>学习使用</w:t>
            </w:r>
          </w:p>
        </w:tc>
      </w:tr>
      <w:tr w:rsidR="00553EB0" w:rsidRPr="00054DAB" w14:paraId="53772500" w14:textId="77777777" w:rsidTr="002210A6">
        <w:tc>
          <w:tcPr>
            <w:tcW w:w="2074" w:type="dxa"/>
          </w:tcPr>
          <w:p w14:paraId="31C3A6D2" w14:textId="77777777" w:rsidR="00553EB0" w:rsidRPr="00054DAB" w:rsidRDefault="00553EB0" w:rsidP="00364D55">
            <w:r w:rsidRPr="00054DAB">
              <w:rPr>
                <w:rFonts w:hint="eastAsia"/>
              </w:rPr>
              <w:t>Project</w:t>
            </w:r>
            <w:r w:rsidRPr="00054DAB">
              <w:t>工具</w:t>
            </w:r>
          </w:p>
        </w:tc>
        <w:tc>
          <w:tcPr>
            <w:tcW w:w="1578" w:type="dxa"/>
          </w:tcPr>
          <w:p w14:paraId="39E38EAC" w14:textId="77777777" w:rsidR="00553EB0" w:rsidRPr="00054DAB" w:rsidRDefault="00553EB0" w:rsidP="00364D55">
            <w:r w:rsidRPr="00054DAB">
              <w:t>0</w:t>
            </w:r>
          </w:p>
        </w:tc>
        <w:tc>
          <w:tcPr>
            <w:tcW w:w="1843" w:type="dxa"/>
          </w:tcPr>
          <w:p w14:paraId="69E521CA" w14:textId="77777777" w:rsidR="00553EB0" w:rsidRPr="00054DAB" w:rsidRDefault="00553EB0" w:rsidP="00364D55">
            <w:r w:rsidRPr="00054DAB">
              <w:t>0</w:t>
            </w:r>
          </w:p>
        </w:tc>
        <w:tc>
          <w:tcPr>
            <w:tcW w:w="2801" w:type="dxa"/>
          </w:tcPr>
          <w:p w14:paraId="164E4343" w14:textId="77777777" w:rsidR="00553EB0" w:rsidRPr="00054DAB" w:rsidRDefault="00553EB0" w:rsidP="00364D55">
            <w:r w:rsidRPr="00054DAB">
              <w:rPr>
                <w:rFonts w:hint="eastAsia"/>
              </w:rPr>
              <w:t>仅为</w:t>
            </w:r>
            <w:r w:rsidRPr="00054DAB">
              <w:t>学习使用</w:t>
            </w:r>
          </w:p>
        </w:tc>
      </w:tr>
      <w:tr w:rsidR="00553EB0" w:rsidRPr="00054DAB" w14:paraId="633A2A48" w14:textId="77777777" w:rsidTr="002210A6">
        <w:tc>
          <w:tcPr>
            <w:tcW w:w="2074" w:type="dxa"/>
          </w:tcPr>
          <w:p w14:paraId="1CD34BAA" w14:textId="77777777" w:rsidR="00553EB0" w:rsidRPr="00054DAB" w:rsidRDefault="00553EB0" w:rsidP="00364D55">
            <w:r w:rsidRPr="00054DAB">
              <w:rPr>
                <w:rFonts w:hint="eastAsia"/>
              </w:rPr>
              <w:t>VMWARE</w:t>
            </w:r>
            <w:r w:rsidRPr="00054DAB">
              <w:t>虚拟机工具</w:t>
            </w:r>
          </w:p>
        </w:tc>
        <w:tc>
          <w:tcPr>
            <w:tcW w:w="1578" w:type="dxa"/>
          </w:tcPr>
          <w:p w14:paraId="710A8A5A" w14:textId="77777777" w:rsidR="00553EB0" w:rsidRPr="00054DAB" w:rsidRDefault="00553EB0" w:rsidP="00364D55">
            <w:r w:rsidRPr="00054DAB">
              <w:t>0</w:t>
            </w:r>
          </w:p>
        </w:tc>
        <w:tc>
          <w:tcPr>
            <w:tcW w:w="1843" w:type="dxa"/>
          </w:tcPr>
          <w:p w14:paraId="3C6A977B" w14:textId="77777777" w:rsidR="00553EB0" w:rsidRPr="00054DAB" w:rsidRDefault="00553EB0" w:rsidP="00364D55">
            <w:r w:rsidRPr="00054DAB">
              <w:t>0</w:t>
            </w:r>
          </w:p>
        </w:tc>
        <w:tc>
          <w:tcPr>
            <w:tcW w:w="2801" w:type="dxa"/>
          </w:tcPr>
          <w:p w14:paraId="60421C07" w14:textId="77777777" w:rsidR="00553EB0" w:rsidRPr="00054DAB" w:rsidRDefault="00553EB0" w:rsidP="00364D55">
            <w:r w:rsidRPr="00054DAB">
              <w:rPr>
                <w:rFonts w:hint="eastAsia"/>
              </w:rPr>
              <w:t>仅为</w:t>
            </w:r>
            <w:r w:rsidRPr="00054DAB">
              <w:t>学习使用</w:t>
            </w:r>
          </w:p>
        </w:tc>
      </w:tr>
      <w:tr w:rsidR="00553EB0" w:rsidRPr="00054DAB" w14:paraId="77A85108" w14:textId="77777777" w:rsidTr="002210A6">
        <w:tc>
          <w:tcPr>
            <w:tcW w:w="2074" w:type="dxa"/>
          </w:tcPr>
          <w:p w14:paraId="49750205" w14:textId="77777777" w:rsidR="00553EB0" w:rsidRPr="00054DAB" w:rsidRDefault="00553EB0" w:rsidP="00364D55">
            <w:r w:rsidRPr="00054DAB">
              <w:rPr>
                <w:rFonts w:hint="eastAsia"/>
              </w:rPr>
              <w:t>Axure</w:t>
            </w:r>
            <w:r w:rsidRPr="00054DAB">
              <w:t xml:space="preserve"> RP</w:t>
            </w:r>
          </w:p>
        </w:tc>
        <w:tc>
          <w:tcPr>
            <w:tcW w:w="1578" w:type="dxa"/>
          </w:tcPr>
          <w:p w14:paraId="28DB48F1" w14:textId="77777777" w:rsidR="00553EB0" w:rsidRPr="00054DAB" w:rsidRDefault="00553EB0" w:rsidP="00364D55">
            <w:r w:rsidRPr="00054DAB">
              <w:t>0</w:t>
            </w:r>
          </w:p>
        </w:tc>
        <w:tc>
          <w:tcPr>
            <w:tcW w:w="1843" w:type="dxa"/>
          </w:tcPr>
          <w:p w14:paraId="7F8A1831" w14:textId="77777777" w:rsidR="00553EB0" w:rsidRPr="00054DAB" w:rsidRDefault="00553EB0" w:rsidP="00364D55">
            <w:r w:rsidRPr="00054DAB">
              <w:t>0</w:t>
            </w:r>
          </w:p>
        </w:tc>
        <w:tc>
          <w:tcPr>
            <w:tcW w:w="2801" w:type="dxa"/>
          </w:tcPr>
          <w:p w14:paraId="6FCF1D6A" w14:textId="77777777" w:rsidR="00553EB0" w:rsidRPr="00054DAB" w:rsidRDefault="00553EB0" w:rsidP="00364D55">
            <w:r w:rsidRPr="00054DAB">
              <w:rPr>
                <w:rFonts w:hint="eastAsia"/>
              </w:rPr>
              <w:t>仅为</w:t>
            </w:r>
            <w:r w:rsidRPr="00054DAB">
              <w:t>学习使用</w:t>
            </w:r>
          </w:p>
        </w:tc>
      </w:tr>
      <w:tr w:rsidR="00553EB0" w:rsidRPr="00054DAB" w14:paraId="1ACD7161" w14:textId="77777777" w:rsidTr="002210A6">
        <w:tc>
          <w:tcPr>
            <w:tcW w:w="2074" w:type="dxa"/>
          </w:tcPr>
          <w:p w14:paraId="0F39A4E8" w14:textId="77777777" w:rsidR="00553EB0" w:rsidRPr="00054DAB" w:rsidRDefault="00553EB0" w:rsidP="00364D55">
            <w:r w:rsidRPr="00054DAB">
              <w:rPr>
                <w:rFonts w:hint="eastAsia"/>
              </w:rPr>
              <w:t>UML</w:t>
            </w:r>
            <w:r w:rsidRPr="00054DAB">
              <w:rPr>
                <w:rFonts w:hint="eastAsia"/>
              </w:rPr>
              <w:t>相关</w:t>
            </w:r>
            <w:r w:rsidRPr="00054DAB">
              <w:t>工具</w:t>
            </w:r>
          </w:p>
        </w:tc>
        <w:tc>
          <w:tcPr>
            <w:tcW w:w="1578" w:type="dxa"/>
          </w:tcPr>
          <w:p w14:paraId="31781BA5" w14:textId="77777777" w:rsidR="00553EB0" w:rsidRPr="00054DAB" w:rsidRDefault="00553EB0" w:rsidP="00364D55">
            <w:r w:rsidRPr="00054DAB">
              <w:rPr>
                <w:rFonts w:hint="eastAsia"/>
              </w:rPr>
              <w:t>0</w:t>
            </w:r>
          </w:p>
        </w:tc>
        <w:tc>
          <w:tcPr>
            <w:tcW w:w="1843" w:type="dxa"/>
          </w:tcPr>
          <w:p w14:paraId="67C947BB" w14:textId="77777777" w:rsidR="00553EB0" w:rsidRPr="00054DAB" w:rsidRDefault="00553EB0" w:rsidP="00364D55">
            <w:r w:rsidRPr="00054DAB">
              <w:rPr>
                <w:rFonts w:hint="eastAsia"/>
              </w:rPr>
              <w:t>0</w:t>
            </w:r>
          </w:p>
        </w:tc>
        <w:tc>
          <w:tcPr>
            <w:tcW w:w="2801" w:type="dxa"/>
          </w:tcPr>
          <w:p w14:paraId="2FD1B304" w14:textId="77777777" w:rsidR="00553EB0" w:rsidRPr="00054DAB" w:rsidRDefault="00553EB0" w:rsidP="00364D55">
            <w:r w:rsidRPr="00054DAB">
              <w:rPr>
                <w:rFonts w:hint="eastAsia"/>
              </w:rPr>
              <w:t>仅为</w:t>
            </w:r>
            <w:r w:rsidRPr="00054DAB">
              <w:t>学习使用</w:t>
            </w:r>
          </w:p>
        </w:tc>
      </w:tr>
      <w:tr w:rsidR="00553EB0" w:rsidRPr="00054DAB" w14:paraId="15D62693" w14:textId="77777777" w:rsidTr="002210A6">
        <w:tc>
          <w:tcPr>
            <w:tcW w:w="2074" w:type="dxa"/>
          </w:tcPr>
          <w:p w14:paraId="5683504F" w14:textId="77777777" w:rsidR="00553EB0" w:rsidRPr="00054DAB" w:rsidRDefault="00553EB0" w:rsidP="00364D55">
            <w:r w:rsidRPr="00054DAB">
              <w:rPr>
                <w:rFonts w:hint="eastAsia"/>
              </w:rPr>
              <w:t>个人</w:t>
            </w:r>
            <w:r w:rsidRPr="00054DAB">
              <w:t>电脑</w:t>
            </w:r>
          </w:p>
        </w:tc>
        <w:tc>
          <w:tcPr>
            <w:tcW w:w="1578" w:type="dxa"/>
          </w:tcPr>
          <w:p w14:paraId="06ACB7C7" w14:textId="77777777" w:rsidR="00553EB0" w:rsidRPr="00054DAB" w:rsidRDefault="00553EB0" w:rsidP="00364D55">
            <w:r w:rsidRPr="00054DAB">
              <w:rPr>
                <w:rFonts w:hint="eastAsia"/>
              </w:rPr>
              <w:t>0</w:t>
            </w:r>
          </w:p>
        </w:tc>
        <w:tc>
          <w:tcPr>
            <w:tcW w:w="1843" w:type="dxa"/>
          </w:tcPr>
          <w:p w14:paraId="2B12EEF0" w14:textId="77777777" w:rsidR="00553EB0" w:rsidRPr="00054DAB" w:rsidRDefault="00553EB0" w:rsidP="00364D55">
            <w:r w:rsidRPr="00054DAB">
              <w:rPr>
                <w:rFonts w:hint="eastAsia"/>
              </w:rPr>
              <w:t>0</w:t>
            </w:r>
          </w:p>
        </w:tc>
        <w:tc>
          <w:tcPr>
            <w:tcW w:w="2801" w:type="dxa"/>
          </w:tcPr>
          <w:p w14:paraId="10653605" w14:textId="77777777" w:rsidR="00553EB0" w:rsidRPr="00054DAB" w:rsidRDefault="00553EB0" w:rsidP="00364D55">
            <w:r w:rsidRPr="00054DAB">
              <w:rPr>
                <w:rFonts w:hint="eastAsia"/>
              </w:rPr>
              <w:t>组员自备</w:t>
            </w:r>
          </w:p>
        </w:tc>
      </w:tr>
      <w:tr w:rsidR="00553EB0" w:rsidRPr="00054DAB" w14:paraId="2ABF9440" w14:textId="77777777" w:rsidTr="002210A6">
        <w:tc>
          <w:tcPr>
            <w:tcW w:w="2074" w:type="dxa"/>
          </w:tcPr>
          <w:p w14:paraId="06C6B44F" w14:textId="77777777" w:rsidR="00553EB0" w:rsidRPr="00054DAB" w:rsidRDefault="00553EB0" w:rsidP="00364D55">
            <w:r w:rsidRPr="00054DAB">
              <w:rPr>
                <w:rFonts w:hint="eastAsia"/>
              </w:rPr>
              <w:t>宽带费用</w:t>
            </w:r>
          </w:p>
        </w:tc>
        <w:tc>
          <w:tcPr>
            <w:tcW w:w="1578" w:type="dxa"/>
          </w:tcPr>
          <w:p w14:paraId="0FFFFD9D" w14:textId="77777777" w:rsidR="00553EB0" w:rsidRPr="00054DAB" w:rsidRDefault="00553EB0" w:rsidP="00364D55">
            <w:r w:rsidRPr="00054DAB">
              <w:rPr>
                <w:rFonts w:hint="eastAsia"/>
              </w:rPr>
              <w:t>195</w:t>
            </w:r>
          </w:p>
        </w:tc>
        <w:tc>
          <w:tcPr>
            <w:tcW w:w="1843" w:type="dxa"/>
          </w:tcPr>
          <w:p w14:paraId="6AB12B60" w14:textId="77777777" w:rsidR="00553EB0" w:rsidRPr="00054DAB" w:rsidRDefault="00553EB0" w:rsidP="00364D55">
            <w:r w:rsidRPr="00054DAB">
              <w:rPr>
                <w:rFonts w:hint="eastAsia"/>
              </w:rPr>
              <w:t>975</w:t>
            </w:r>
          </w:p>
        </w:tc>
        <w:tc>
          <w:tcPr>
            <w:tcW w:w="2801" w:type="dxa"/>
          </w:tcPr>
          <w:p w14:paraId="29D9FCAF" w14:textId="77777777" w:rsidR="00553EB0" w:rsidRPr="00054DAB" w:rsidRDefault="00553EB0" w:rsidP="00364D55">
            <w:r w:rsidRPr="00054DAB">
              <w:rPr>
                <w:rFonts w:hint="eastAsia"/>
              </w:rPr>
              <w:t>自费</w:t>
            </w:r>
          </w:p>
        </w:tc>
      </w:tr>
      <w:tr w:rsidR="00553EB0" w:rsidRPr="00054DAB" w14:paraId="4A5B7114" w14:textId="77777777" w:rsidTr="002210A6">
        <w:tc>
          <w:tcPr>
            <w:tcW w:w="2074" w:type="dxa"/>
          </w:tcPr>
          <w:p w14:paraId="12A72A74" w14:textId="77777777" w:rsidR="00553EB0" w:rsidRPr="00054DAB" w:rsidRDefault="00553EB0" w:rsidP="00364D55">
            <w:r w:rsidRPr="00054DAB">
              <w:rPr>
                <w:rFonts w:hint="eastAsia"/>
              </w:rPr>
              <w:t>域名</w:t>
            </w:r>
          </w:p>
        </w:tc>
        <w:tc>
          <w:tcPr>
            <w:tcW w:w="1578" w:type="dxa"/>
          </w:tcPr>
          <w:p w14:paraId="32145765" w14:textId="77777777" w:rsidR="00553EB0" w:rsidRPr="00054DAB" w:rsidRDefault="00553EB0" w:rsidP="00364D55">
            <w:r w:rsidRPr="00054DAB">
              <w:rPr>
                <w:rFonts w:hint="eastAsia"/>
              </w:rPr>
              <w:t>/</w:t>
            </w:r>
          </w:p>
        </w:tc>
        <w:tc>
          <w:tcPr>
            <w:tcW w:w="1843" w:type="dxa"/>
          </w:tcPr>
          <w:p w14:paraId="51697A75" w14:textId="2502DB1E" w:rsidR="00553EB0" w:rsidRPr="00054DAB" w:rsidRDefault="007B223A" w:rsidP="00364D55">
            <w:r>
              <w:rPr>
                <w:rFonts w:hint="eastAsia"/>
              </w:rPr>
              <w:t>55</w:t>
            </w:r>
          </w:p>
        </w:tc>
        <w:tc>
          <w:tcPr>
            <w:tcW w:w="2801" w:type="dxa"/>
          </w:tcPr>
          <w:p w14:paraId="568BC041" w14:textId="5102F654" w:rsidR="00553EB0" w:rsidRPr="00054DAB" w:rsidRDefault="007B223A" w:rsidP="00364D55">
            <w:r>
              <w:rPr>
                <w:rFonts w:hint="eastAsia"/>
              </w:rPr>
              <w:t>阿里云域名</w:t>
            </w:r>
          </w:p>
        </w:tc>
      </w:tr>
      <w:tr w:rsidR="00553EB0" w:rsidRPr="00054DAB" w14:paraId="65A03D23" w14:textId="77777777" w:rsidTr="002210A6">
        <w:tc>
          <w:tcPr>
            <w:tcW w:w="2074" w:type="dxa"/>
          </w:tcPr>
          <w:p w14:paraId="310DE296" w14:textId="77777777" w:rsidR="00553EB0" w:rsidRPr="00054DAB" w:rsidRDefault="00553EB0" w:rsidP="00364D55">
            <w:r w:rsidRPr="00054DAB">
              <w:rPr>
                <w:rFonts w:hint="eastAsia"/>
              </w:rPr>
              <w:lastRenderedPageBreak/>
              <w:t>服务器</w:t>
            </w:r>
          </w:p>
        </w:tc>
        <w:tc>
          <w:tcPr>
            <w:tcW w:w="1578" w:type="dxa"/>
          </w:tcPr>
          <w:p w14:paraId="7CBA518E" w14:textId="77777777" w:rsidR="00553EB0" w:rsidRPr="00054DAB" w:rsidRDefault="00553EB0" w:rsidP="00364D55">
            <w:r w:rsidRPr="00054DAB">
              <w:rPr>
                <w:rFonts w:hint="eastAsia"/>
              </w:rPr>
              <w:t>/</w:t>
            </w:r>
          </w:p>
        </w:tc>
        <w:tc>
          <w:tcPr>
            <w:tcW w:w="1843" w:type="dxa"/>
          </w:tcPr>
          <w:p w14:paraId="12D7B637" w14:textId="73A7981D" w:rsidR="00553EB0" w:rsidRPr="00054DAB" w:rsidRDefault="007B223A" w:rsidP="00364D55">
            <w:r>
              <w:rPr>
                <w:rFonts w:hint="eastAsia"/>
              </w:rPr>
              <w:t>128</w:t>
            </w:r>
          </w:p>
        </w:tc>
        <w:tc>
          <w:tcPr>
            <w:tcW w:w="2801" w:type="dxa"/>
          </w:tcPr>
          <w:p w14:paraId="787618BF" w14:textId="4D1E14BC" w:rsidR="00553EB0" w:rsidRPr="00054DAB" w:rsidRDefault="007B223A" w:rsidP="00364D55">
            <w:r>
              <w:rPr>
                <w:rFonts w:hint="eastAsia"/>
              </w:rPr>
              <w:t>阿里云服务器</w:t>
            </w:r>
          </w:p>
        </w:tc>
      </w:tr>
      <w:tr w:rsidR="00553EB0" w:rsidRPr="00054DAB" w14:paraId="4B015C90" w14:textId="77777777" w:rsidTr="002210A6">
        <w:tc>
          <w:tcPr>
            <w:tcW w:w="2074" w:type="dxa"/>
          </w:tcPr>
          <w:p w14:paraId="4F565B54" w14:textId="77777777" w:rsidR="00553EB0" w:rsidRPr="00054DAB" w:rsidRDefault="00553EB0" w:rsidP="00364D55">
            <w:r w:rsidRPr="00054DAB">
              <w:rPr>
                <w:rFonts w:hint="eastAsia"/>
              </w:rPr>
              <w:t>交通费</w:t>
            </w:r>
          </w:p>
        </w:tc>
        <w:tc>
          <w:tcPr>
            <w:tcW w:w="1578" w:type="dxa"/>
          </w:tcPr>
          <w:p w14:paraId="3EFA89C5" w14:textId="77777777" w:rsidR="00553EB0" w:rsidRPr="00054DAB" w:rsidRDefault="00553EB0" w:rsidP="00364D55">
            <w:r w:rsidRPr="00054DAB">
              <w:rPr>
                <w:rFonts w:hint="eastAsia"/>
              </w:rPr>
              <w:t>200</w:t>
            </w:r>
          </w:p>
        </w:tc>
        <w:tc>
          <w:tcPr>
            <w:tcW w:w="1843" w:type="dxa"/>
          </w:tcPr>
          <w:p w14:paraId="2C8425C1" w14:textId="77777777" w:rsidR="00553EB0" w:rsidRPr="00054DAB" w:rsidRDefault="00553EB0" w:rsidP="00364D55">
            <w:r w:rsidRPr="00054DAB">
              <w:rPr>
                <w:rFonts w:hint="eastAsia"/>
              </w:rPr>
              <w:t>800</w:t>
            </w:r>
          </w:p>
        </w:tc>
        <w:tc>
          <w:tcPr>
            <w:tcW w:w="2801" w:type="dxa"/>
          </w:tcPr>
          <w:p w14:paraId="64A93920" w14:textId="77777777" w:rsidR="00553EB0" w:rsidRPr="00054DAB" w:rsidRDefault="00553EB0" w:rsidP="00364D55"/>
        </w:tc>
      </w:tr>
      <w:tr w:rsidR="00553EB0" w:rsidRPr="00054DAB" w14:paraId="6B1D6A8D" w14:textId="77777777" w:rsidTr="002210A6">
        <w:tc>
          <w:tcPr>
            <w:tcW w:w="2074" w:type="dxa"/>
          </w:tcPr>
          <w:p w14:paraId="0E48D549" w14:textId="77777777" w:rsidR="00553EB0" w:rsidRPr="00054DAB" w:rsidRDefault="00553EB0" w:rsidP="00364D55">
            <w:r w:rsidRPr="00054DAB">
              <w:rPr>
                <w:rFonts w:hint="eastAsia"/>
              </w:rPr>
              <w:t>团建伙食费</w:t>
            </w:r>
          </w:p>
        </w:tc>
        <w:tc>
          <w:tcPr>
            <w:tcW w:w="1578" w:type="dxa"/>
          </w:tcPr>
          <w:p w14:paraId="1B2B0440" w14:textId="77777777" w:rsidR="00553EB0" w:rsidRPr="00054DAB" w:rsidRDefault="00553EB0" w:rsidP="00364D55">
            <w:r w:rsidRPr="00054DAB">
              <w:rPr>
                <w:rFonts w:hint="eastAsia"/>
              </w:rPr>
              <w:t>200</w:t>
            </w:r>
          </w:p>
        </w:tc>
        <w:tc>
          <w:tcPr>
            <w:tcW w:w="1843" w:type="dxa"/>
          </w:tcPr>
          <w:p w14:paraId="5C4EBD9A" w14:textId="77777777" w:rsidR="00553EB0" w:rsidRPr="00054DAB" w:rsidRDefault="00553EB0" w:rsidP="00364D55">
            <w:r w:rsidRPr="00054DAB">
              <w:rPr>
                <w:rFonts w:hint="eastAsia"/>
              </w:rPr>
              <w:t>800</w:t>
            </w:r>
          </w:p>
        </w:tc>
        <w:tc>
          <w:tcPr>
            <w:tcW w:w="2801" w:type="dxa"/>
          </w:tcPr>
          <w:p w14:paraId="53CC992E" w14:textId="77777777" w:rsidR="00553EB0" w:rsidRPr="00054DAB" w:rsidRDefault="00553EB0" w:rsidP="00364D55"/>
        </w:tc>
      </w:tr>
    </w:tbl>
    <w:p w14:paraId="033D24E8" w14:textId="1F709A18" w:rsidR="00553EB0" w:rsidRDefault="00553EB0" w:rsidP="00553EB0">
      <w:pPr>
        <w:pStyle w:val="2"/>
      </w:pPr>
      <w:bookmarkStart w:id="160" w:name="_Toc531879241"/>
      <w:r>
        <w:rPr>
          <w:rFonts w:hint="eastAsia"/>
        </w:rPr>
        <w:t>11.3</w:t>
      </w:r>
      <w:r>
        <w:t xml:space="preserve"> </w:t>
      </w:r>
      <w:r>
        <w:rPr>
          <w:rFonts w:hint="eastAsia"/>
        </w:rPr>
        <w:t>总体预算</w:t>
      </w:r>
      <w:bookmarkEnd w:id="160"/>
    </w:p>
    <w:p w14:paraId="3DD4556C" w14:textId="4F1C685D" w:rsidR="00750619" w:rsidRPr="00750619" w:rsidRDefault="00750619" w:rsidP="00750619">
      <w:r>
        <w:rPr>
          <w:rFonts w:hint="eastAsia"/>
        </w:rPr>
        <w:t>由人工估算和非人工估算可初步得出本项目的总体预算</w:t>
      </w:r>
    </w:p>
    <w:tbl>
      <w:tblPr>
        <w:tblW w:w="8295" w:type="dxa"/>
        <w:tblLayout w:type="fixed"/>
        <w:tblLook w:val="04A0" w:firstRow="1" w:lastRow="0" w:firstColumn="1" w:lastColumn="0" w:noHBand="0" w:noVBand="1"/>
      </w:tblPr>
      <w:tblGrid>
        <w:gridCol w:w="2073"/>
        <w:gridCol w:w="1579"/>
        <w:gridCol w:w="1559"/>
        <w:gridCol w:w="3084"/>
      </w:tblGrid>
      <w:tr w:rsidR="00750619" w14:paraId="5AB29CC1"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05B8E314" w14:textId="77777777" w:rsidR="00750619" w:rsidRPr="002210A6" w:rsidRDefault="00750619" w:rsidP="002210A6">
            <w:pPr>
              <w:jc w:val="center"/>
              <w:rPr>
                <w:rFonts w:asciiTheme="minorEastAsia" w:hAnsiTheme="minorEastAsia"/>
                <w:b/>
                <w:sz w:val="24"/>
                <w:szCs w:val="24"/>
              </w:rPr>
            </w:pPr>
            <w:r w:rsidRPr="002210A6">
              <w:rPr>
                <w:rFonts w:asciiTheme="minorEastAsia" w:hAnsiTheme="minorEastAsia" w:hint="eastAsia"/>
                <w:b/>
                <w:sz w:val="24"/>
                <w:szCs w:val="24"/>
              </w:rPr>
              <w:t>项目</w:t>
            </w:r>
          </w:p>
        </w:tc>
        <w:tc>
          <w:tcPr>
            <w:tcW w:w="1579" w:type="dxa"/>
            <w:tcBorders>
              <w:top w:val="single" w:sz="4" w:space="0" w:color="000000"/>
              <w:left w:val="single" w:sz="4" w:space="0" w:color="000000"/>
              <w:bottom w:val="single" w:sz="4" w:space="0" w:color="000000"/>
              <w:right w:val="single" w:sz="4" w:space="0" w:color="000000"/>
            </w:tcBorders>
            <w:hideMark/>
          </w:tcPr>
          <w:p w14:paraId="20EC35BB" w14:textId="293128C8" w:rsidR="00750619" w:rsidRPr="002210A6" w:rsidRDefault="00750619" w:rsidP="002210A6">
            <w:pPr>
              <w:jc w:val="center"/>
              <w:rPr>
                <w:rFonts w:asciiTheme="minorEastAsia" w:hAnsiTheme="minorEastAsia"/>
                <w:b/>
                <w:sz w:val="24"/>
                <w:szCs w:val="24"/>
              </w:rPr>
            </w:pPr>
            <w:r w:rsidRPr="002210A6">
              <w:rPr>
                <w:rFonts w:asciiTheme="minorEastAsia" w:hAnsiTheme="minorEastAsia" w:hint="eastAsia"/>
                <w:b/>
                <w:sz w:val="24"/>
                <w:szCs w:val="24"/>
              </w:rPr>
              <w:t>平均</w:t>
            </w:r>
            <w:proofErr w:type="gramStart"/>
            <w:r w:rsidRPr="002210A6">
              <w:rPr>
                <w:rFonts w:asciiTheme="minorEastAsia" w:hAnsiTheme="minorEastAsia" w:hint="eastAsia"/>
                <w:b/>
                <w:sz w:val="24"/>
                <w:szCs w:val="24"/>
              </w:rPr>
              <w:t>月投入</w:t>
            </w:r>
            <w:proofErr w:type="gramEnd"/>
            <w:r w:rsidRPr="002210A6">
              <w:rPr>
                <w:rFonts w:asciiTheme="minorEastAsia" w:hAnsiTheme="minorEastAsia" w:hint="eastAsia"/>
                <w:b/>
                <w:sz w:val="24"/>
                <w:szCs w:val="24"/>
              </w:rPr>
              <w:t>资金（元/月）</w:t>
            </w:r>
          </w:p>
        </w:tc>
        <w:tc>
          <w:tcPr>
            <w:tcW w:w="1559" w:type="dxa"/>
            <w:tcBorders>
              <w:top w:val="single" w:sz="4" w:space="0" w:color="000000"/>
              <w:left w:val="single" w:sz="4" w:space="0" w:color="000000"/>
              <w:bottom w:val="single" w:sz="4" w:space="0" w:color="000000"/>
              <w:right w:val="single" w:sz="4" w:space="0" w:color="000000"/>
            </w:tcBorders>
            <w:hideMark/>
          </w:tcPr>
          <w:p w14:paraId="20D61B01" w14:textId="4F8E38CD" w:rsidR="00750619" w:rsidRPr="002210A6" w:rsidRDefault="00750619" w:rsidP="002210A6">
            <w:pPr>
              <w:jc w:val="center"/>
              <w:rPr>
                <w:rFonts w:asciiTheme="minorEastAsia" w:hAnsiTheme="minorEastAsia"/>
                <w:b/>
                <w:sz w:val="24"/>
                <w:szCs w:val="24"/>
              </w:rPr>
            </w:pPr>
            <w:r w:rsidRPr="002210A6">
              <w:rPr>
                <w:rFonts w:asciiTheme="minorEastAsia" w:hAnsiTheme="minorEastAsia" w:hint="eastAsia"/>
                <w:b/>
                <w:sz w:val="24"/>
                <w:szCs w:val="24"/>
              </w:rPr>
              <w:t>项目总投入资金（元/</w:t>
            </w:r>
            <w:r w:rsidR="007B223A">
              <w:rPr>
                <w:rFonts w:asciiTheme="minorEastAsia" w:hAnsiTheme="minorEastAsia" w:hint="eastAsia"/>
                <w:b/>
                <w:sz w:val="24"/>
                <w:szCs w:val="24"/>
              </w:rPr>
              <w:t>年</w:t>
            </w:r>
            <w:r w:rsidRPr="002210A6">
              <w:rPr>
                <w:rFonts w:asciiTheme="minorEastAsia" w:hAnsiTheme="minorEastAsia" w:hint="eastAsia"/>
                <w:b/>
                <w:sz w:val="24"/>
                <w:szCs w:val="24"/>
              </w:rPr>
              <w:t>）</w:t>
            </w:r>
          </w:p>
        </w:tc>
        <w:tc>
          <w:tcPr>
            <w:tcW w:w="3084" w:type="dxa"/>
            <w:tcBorders>
              <w:top w:val="single" w:sz="4" w:space="0" w:color="000000"/>
              <w:left w:val="single" w:sz="4" w:space="0" w:color="000000"/>
              <w:bottom w:val="single" w:sz="4" w:space="0" w:color="000000"/>
              <w:right w:val="single" w:sz="4" w:space="0" w:color="000000"/>
            </w:tcBorders>
            <w:hideMark/>
          </w:tcPr>
          <w:p w14:paraId="50D6C78F" w14:textId="77777777" w:rsidR="00750619" w:rsidRPr="002210A6" w:rsidRDefault="00750619" w:rsidP="002210A6">
            <w:pPr>
              <w:jc w:val="center"/>
              <w:rPr>
                <w:rFonts w:asciiTheme="minorEastAsia" w:hAnsiTheme="minorEastAsia"/>
                <w:b/>
                <w:sz w:val="24"/>
                <w:szCs w:val="24"/>
              </w:rPr>
            </w:pPr>
            <w:r w:rsidRPr="002210A6">
              <w:rPr>
                <w:rFonts w:asciiTheme="minorEastAsia" w:hAnsiTheme="minorEastAsia" w:hint="eastAsia"/>
                <w:b/>
                <w:sz w:val="24"/>
                <w:szCs w:val="24"/>
              </w:rPr>
              <w:t>备注</w:t>
            </w:r>
          </w:p>
        </w:tc>
      </w:tr>
      <w:tr w:rsidR="00750619" w14:paraId="24E6F492"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11346FDC" w14:textId="77777777" w:rsidR="00750619" w:rsidRDefault="00750619" w:rsidP="00364D55">
            <w:pPr>
              <w:rPr>
                <w:b/>
              </w:rPr>
            </w:pPr>
            <w:proofErr w:type="gramStart"/>
            <w:r>
              <w:rPr>
                <w:rFonts w:hint="eastAsia"/>
              </w:rPr>
              <w:t>网盘会员</w:t>
            </w:r>
            <w:proofErr w:type="gramEnd"/>
          </w:p>
        </w:tc>
        <w:tc>
          <w:tcPr>
            <w:tcW w:w="1579" w:type="dxa"/>
            <w:tcBorders>
              <w:top w:val="single" w:sz="4" w:space="0" w:color="000000"/>
              <w:left w:val="single" w:sz="4" w:space="0" w:color="000000"/>
              <w:bottom w:val="single" w:sz="4" w:space="0" w:color="000000"/>
              <w:right w:val="single" w:sz="4" w:space="0" w:color="000000"/>
            </w:tcBorders>
            <w:hideMark/>
          </w:tcPr>
          <w:p w14:paraId="23B3F2F0" w14:textId="77777777" w:rsidR="00750619" w:rsidRDefault="00750619" w:rsidP="00364D55">
            <w:pPr>
              <w:rPr>
                <w:b/>
              </w:rPr>
            </w:pPr>
            <w:r>
              <w:rPr>
                <w:rFonts w:hint="eastAsia"/>
              </w:rPr>
              <w:t>20</w:t>
            </w:r>
          </w:p>
        </w:tc>
        <w:tc>
          <w:tcPr>
            <w:tcW w:w="1559" w:type="dxa"/>
            <w:tcBorders>
              <w:top w:val="single" w:sz="4" w:space="0" w:color="000000"/>
              <w:left w:val="single" w:sz="4" w:space="0" w:color="000000"/>
              <w:bottom w:val="single" w:sz="4" w:space="0" w:color="000000"/>
              <w:right w:val="single" w:sz="4" w:space="0" w:color="000000"/>
            </w:tcBorders>
            <w:hideMark/>
          </w:tcPr>
          <w:p w14:paraId="497B9483" w14:textId="77777777" w:rsidR="00750619" w:rsidRDefault="00750619" w:rsidP="00364D55">
            <w:pPr>
              <w:rPr>
                <w:b/>
              </w:rPr>
            </w:pPr>
            <w:r>
              <w:rPr>
                <w:rFonts w:hint="eastAsia"/>
              </w:rPr>
              <w:t>80</w:t>
            </w:r>
          </w:p>
        </w:tc>
        <w:tc>
          <w:tcPr>
            <w:tcW w:w="3084" w:type="dxa"/>
            <w:tcBorders>
              <w:top w:val="single" w:sz="4" w:space="0" w:color="000000"/>
              <w:left w:val="single" w:sz="4" w:space="0" w:color="000000"/>
              <w:bottom w:val="single" w:sz="4" w:space="0" w:color="000000"/>
              <w:right w:val="single" w:sz="4" w:space="0" w:color="000000"/>
            </w:tcBorders>
            <w:hideMark/>
          </w:tcPr>
          <w:p w14:paraId="24FD4FB1" w14:textId="77777777" w:rsidR="00750619" w:rsidRDefault="00750619" w:rsidP="00364D55">
            <w:pPr>
              <w:rPr>
                <w:b/>
              </w:rPr>
            </w:pPr>
            <w:r>
              <w:rPr>
                <w:rFonts w:hint="eastAsia"/>
              </w:rPr>
              <w:t>以下均为元为货币单位</w:t>
            </w:r>
          </w:p>
        </w:tc>
      </w:tr>
      <w:tr w:rsidR="00750619" w14:paraId="7CD47B80"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4B415284" w14:textId="77777777" w:rsidR="00750619" w:rsidRDefault="00750619" w:rsidP="00364D55">
            <w:r>
              <w:rPr>
                <w:rFonts w:hint="eastAsia"/>
              </w:rPr>
              <w:t>相关电子文档</w:t>
            </w:r>
          </w:p>
        </w:tc>
        <w:tc>
          <w:tcPr>
            <w:tcW w:w="1579" w:type="dxa"/>
            <w:tcBorders>
              <w:top w:val="single" w:sz="4" w:space="0" w:color="000000"/>
              <w:left w:val="single" w:sz="4" w:space="0" w:color="000000"/>
              <w:bottom w:val="single" w:sz="4" w:space="0" w:color="000000"/>
              <w:right w:val="single" w:sz="4" w:space="0" w:color="000000"/>
            </w:tcBorders>
            <w:hideMark/>
          </w:tcPr>
          <w:p w14:paraId="240764C0"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4AB0E893"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7FD72C89" w14:textId="77777777" w:rsidR="00750619" w:rsidRDefault="00750619" w:rsidP="00364D55">
            <w:r>
              <w:rPr>
                <w:rFonts w:hint="eastAsia"/>
              </w:rPr>
              <w:t>仅为学习使用</w:t>
            </w:r>
          </w:p>
        </w:tc>
      </w:tr>
      <w:tr w:rsidR="00750619" w14:paraId="74F3DEED"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7E92E7E4" w14:textId="77777777" w:rsidR="00750619" w:rsidRDefault="00750619" w:rsidP="00364D55">
            <w:r>
              <w:rPr>
                <w:rFonts w:hint="eastAsia"/>
              </w:rPr>
              <w:t>Office</w:t>
            </w:r>
            <w:r>
              <w:rPr>
                <w:rFonts w:hint="eastAsia"/>
              </w:rPr>
              <w:t>工具</w:t>
            </w:r>
          </w:p>
        </w:tc>
        <w:tc>
          <w:tcPr>
            <w:tcW w:w="1579" w:type="dxa"/>
            <w:tcBorders>
              <w:top w:val="single" w:sz="4" w:space="0" w:color="000000"/>
              <w:left w:val="single" w:sz="4" w:space="0" w:color="000000"/>
              <w:bottom w:val="single" w:sz="4" w:space="0" w:color="000000"/>
              <w:right w:val="single" w:sz="4" w:space="0" w:color="000000"/>
            </w:tcBorders>
            <w:hideMark/>
          </w:tcPr>
          <w:p w14:paraId="64D7028C"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2789A448"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66701574" w14:textId="77777777" w:rsidR="00750619" w:rsidRDefault="00750619" w:rsidP="00364D55">
            <w:r>
              <w:rPr>
                <w:rFonts w:hint="eastAsia"/>
              </w:rPr>
              <w:t>仅为学习使用</w:t>
            </w:r>
          </w:p>
        </w:tc>
      </w:tr>
      <w:tr w:rsidR="00750619" w14:paraId="0164A8F3"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4ABC177E" w14:textId="77777777" w:rsidR="00750619" w:rsidRDefault="00750619" w:rsidP="00364D55">
            <w:r>
              <w:rPr>
                <w:rFonts w:hint="eastAsia"/>
              </w:rPr>
              <w:t>Project</w:t>
            </w:r>
            <w:r>
              <w:rPr>
                <w:rFonts w:hint="eastAsia"/>
              </w:rPr>
              <w:t>工具</w:t>
            </w:r>
          </w:p>
        </w:tc>
        <w:tc>
          <w:tcPr>
            <w:tcW w:w="1579" w:type="dxa"/>
            <w:tcBorders>
              <w:top w:val="single" w:sz="4" w:space="0" w:color="000000"/>
              <w:left w:val="single" w:sz="4" w:space="0" w:color="000000"/>
              <w:bottom w:val="single" w:sz="4" w:space="0" w:color="000000"/>
              <w:right w:val="single" w:sz="4" w:space="0" w:color="000000"/>
            </w:tcBorders>
            <w:hideMark/>
          </w:tcPr>
          <w:p w14:paraId="2CDE1E1B"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6035C9C6"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0A8A9437" w14:textId="77777777" w:rsidR="00750619" w:rsidRDefault="00750619" w:rsidP="00364D55">
            <w:r>
              <w:rPr>
                <w:rFonts w:hint="eastAsia"/>
              </w:rPr>
              <w:t>仅为学习使用</w:t>
            </w:r>
          </w:p>
        </w:tc>
      </w:tr>
      <w:tr w:rsidR="00750619" w14:paraId="0BE2CE48"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0DB210C7" w14:textId="77777777" w:rsidR="00750619" w:rsidRDefault="00750619" w:rsidP="00364D55">
            <w:r>
              <w:rPr>
                <w:rFonts w:hint="eastAsia"/>
              </w:rPr>
              <w:t>VMWARE</w:t>
            </w:r>
            <w:r>
              <w:rPr>
                <w:rFonts w:hint="eastAsia"/>
              </w:rPr>
              <w:t>虚拟机工具</w:t>
            </w:r>
          </w:p>
        </w:tc>
        <w:tc>
          <w:tcPr>
            <w:tcW w:w="1579" w:type="dxa"/>
            <w:tcBorders>
              <w:top w:val="single" w:sz="4" w:space="0" w:color="000000"/>
              <w:left w:val="single" w:sz="4" w:space="0" w:color="000000"/>
              <w:bottom w:val="single" w:sz="4" w:space="0" w:color="000000"/>
              <w:right w:val="single" w:sz="4" w:space="0" w:color="000000"/>
            </w:tcBorders>
            <w:hideMark/>
          </w:tcPr>
          <w:p w14:paraId="033A5300"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6F8EE886"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587B43BF" w14:textId="77777777" w:rsidR="00750619" w:rsidRDefault="00750619" w:rsidP="00364D55">
            <w:r>
              <w:rPr>
                <w:rFonts w:hint="eastAsia"/>
              </w:rPr>
              <w:t>仅为学习使用</w:t>
            </w:r>
          </w:p>
        </w:tc>
      </w:tr>
      <w:tr w:rsidR="00750619" w14:paraId="564A8722"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1710561C" w14:textId="77777777" w:rsidR="00750619" w:rsidRDefault="00750619" w:rsidP="00364D55">
            <w:r>
              <w:rPr>
                <w:rFonts w:hint="eastAsia"/>
              </w:rPr>
              <w:t>Axure RP</w:t>
            </w:r>
          </w:p>
        </w:tc>
        <w:tc>
          <w:tcPr>
            <w:tcW w:w="1579" w:type="dxa"/>
            <w:tcBorders>
              <w:top w:val="single" w:sz="4" w:space="0" w:color="000000"/>
              <w:left w:val="single" w:sz="4" w:space="0" w:color="000000"/>
              <w:bottom w:val="single" w:sz="4" w:space="0" w:color="000000"/>
              <w:right w:val="single" w:sz="4" w:space="0" w:color="000000"/>
            </w:tcBorders>
            <w:hideMark/>
          </w:tcPr>
          <w:p w14:paraId="68C41B41"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46567776"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7E31C474" w14:textId="77777777" w:rsidR="00750619" w:rsidRDefault="00750619" w:rsidP="00364D55">
            <w:r>
              <w:rPr>
                <w:rFonts w:hint="eastAsia"/>
              </w:rPr>
              <w:t>仅为学习使用</w:t>
            </w:r>
          </w:p>
        </w:tc>
      </w:tr>
      <w:tr w:rsidR="00750619" w14:paraId="258AB678"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042EF9E6" w14:textId="77777777" w:rsidR="00750619" w:rsidRDefault="00750619" w:rsidP="00364D55">
            <w:r>
              <w:rPr>
                <w:rFonts w:hint="eastAsia"/>
              </w:rPr>
              <w:t>UML</w:t>
            </w:r>
            <w:r>
              <w:rPr>
                <w:rFonts w:hint="eastAsia"/>
              </w:rPr>
              <w:t>相关工具</w:t>
            </w:r>
          </w:p>
        </w:tc>
        <w:tc>
          <w:tcPr>
            <w:tcW w:w="1579" w:type="dxa"/>
            <w:tcBorders>
              <w:top w:val="single" w:sz="4" w:space="0" w:color="000000"/>
              <w:left w:val="single" w:sz="4" w:space="0" w:color="000000"/>
              <w:bottom w:val="single" w:sz="4" w:space="0" w:color="000000"/>
              <w:right w:val="single" w:sz="4" w:space="0" w:color="000000"/>
            </w:tcBorders>
            <w:hideMark/>
          </w:tcPr>
          <w:p w14:paraId="1935982A"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381B5228"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0B2BACA4" w14:textId="77777777" w:rsidR="00750619" w:rsidRDefault="00750619" w:rsidP="00364D55">
            <w:r>
              <w:rPr>
                <w:rFonts w:hint="eastAsia"/>
              </w:rPr>
              <w:t>仅为学习使用</w:t>
            </w:r>
          </w:p>
        </w:tc>
      </w:tr>
      <w:tr w:rsidR="00750619" w14:paraId="2478E8B0"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5586D77C" w14:textId="77777777" w:rsidR="00750619" w:rsidRDefault="00750619" w:rsidP="00364D55">
            <w:r>
              <w:rPr>
                <w:rFonts w:hint="eastAsia"/>
              </w:rPr>
              <w:t>个人电脑</w:t>
            </w:r>
          </w:p>
        </w:tc>
        <w:tc>
          <w:tcPr>
            <w:tcW w:w="1579" w:type="dxa"/>
            <w:tcBorders>
              <w:top w:val="single" w:sz="4" w:space="0" w:color="000000"/>
              <w:left w:val="single" w:sz="4" w:space="0" w:color="000000"/>
              <w:bottom w:val="single" w:sz="4" w:space="0" w:color="000000"/>
              <w:right w:val="single" w:sz="4" w:space="0" w:color="000000"/>
            </w:tcBorders>
            <w:hideMark/>
          </w:tcPr>
          <w:p w14:paraId="31058B3C"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3CBB58CF"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7A4AD922" w14:textId="77777777" w:rsidR="00750619" w:rsidRDefault="00750619" w:rsidP="00364D55">
            <w:r>
              <w:rPr>
                <w:rFonts w:hint="eastAsia"/>
              </w:rPr>
              <w:t>组员自备</w:t>
            </w:r>
          </w:p>
        </w:tc>
      </w:tr>
      <w:tr w:rsidR="00750619" w14:paraId="765A0A79"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5FF36545" w14:textId="77777777" w:rsidR="00750619" w:rsidRDefault="00750619" w:rsidP="00364D55">
            <w:r>
              <w:rPr>
                <w:rFonts w:hint="eastAsia"/>
              </w:rPr>
              <w:t>宽带费用</w:t>
            </w:r>
          </w:p>
        </w:tc>
        <w:tc>
          <w:tcPr>
            <w:tcW w:w="1579" w:type="dxa"/>
            <w:tcBorders>
              <w:top w:val="single" w:sz="4" w:space="0" w:color="000000"/>
              <w:left w:val="single" w:sz="4" w:space="0" w:color="000000"/>
              <w:bottom w:val="single" w:sz="4" w:space="0" w:color="000000"/>
              <w:right w:val="single" w:sz="4" w:space="0" w:color="000000"/>
            </w:tcBorders>
            <w:hideMark/>
          </w:tcPr>
          <w:p w14:paraId="1780FB89" w14:textId="77777777" w:rsidR="00750619" w:rsidRDefault="00750619" w:rsidP="00364D55">
            <w:r>
              <w:rPr>
                <w:rFonts w:hint="eastAsia"/>
              </w:rPr>
              <w:t>195</w:t>
            </w:r>
          </w:p>
        </w:tc>
        <w:tc>
          <w:tcPr>
            <w:tcW w:w="1559" w:type="dxa"/>
            <w:tcBorders>
              <w:top w:val="single" w:sz="4" w:space="0" w:color="000000"/>
              <w:left w:val="single" w:sz="4" w:space="0" w:color="000000"/>
              <w:bottom w:val="single" w:sz="4" w:space="0" w:color="000000"/>
              <w:right w:val="single" w:sz="4" w:space="0" w:color="000000"/>
            </w:tcBorders>
            <w:hideMark/>
          </w:tcPr>
          <w:p w14:paraId="4A3E66B9" w14:textId="77777777" w:rsidR="00750619" w:rsidRDefault="00750619" w:rsidP="00364D55">
            <w:r>
              <w:rPr>
                <w:rFonts w:hint="eastAsia"/>
              </w:rPr>
              <w:t>975</w:t>
            </w:r>
          </w:p>
        </w:tc>
        <w:tc>
          <w:tcPr>
            <w:tcW w:w="3084" w:type="dxa"/>
            <w:tcBorders>
              <w:top w:val="single" w:sz="4" w:space="0" w:color="000000"/>
              <w:left w:val="single" w:sz="4" w:space="0" w:color="000000"/>
              <w:bottom w:val="single" w:sz="4" w:space="0" w:color="000000"/>
              <w:right w:val="single" w:sz="4" w:space="0" w:color="000000"/>
            </w:tcBorders>
            <w:hideMark/>
          </w:tcPr>
          <w:p w14:paraId="56F7AAA3" w14:textId="77777777" w:rsidR="00750619" w:rsidRDefault="00750619" w:rsidP="00364D55">
            <w:r>
              <w:rPr>
                <w:rFonts w:hint="eastAsia"/>
              </w:rPr>
              <w:t>自费</w:t>
            </w:r>
          </w:p>
        </w:tc>
      </w:tr>
      <w:tr w:rsidR="00750619" w14:paraId="140D3028" w14:textId="77777777" w:rsidTr="002210A6">
        <w:trPr>
          <w:trHeight w:val="311"/>
        </w:trPr>
        <w:tc>
          <w:tcPr>
            <w:tcW w:w="2073" w:type="dxa"/>
            <w:tcBorders>
              <w:top w:val="single" w:sz="4" w:space="0" w:color="000000"/>
              <w:left w:val="single" w:sz="4" w:space="0" w:color="000000"/>
              <w:bottom w:val="single" w:sz="4" w:space="0" w:color="000000"/>
              <w:right w:val="single" w:sz="4" w:space="0" w:color="000000"/>
            </w:tcBorders>
            <w:hideMark/>
          </w:tcPr>
          <w:p w14:paraId="7750CD4C" w14:textId="77777777" w:rsidR="00750619" w:rsidRDefault="00750619" w:rsidP="00364D55">
            <w:r>
              <w:rPr>
                <w:rFonts w:hint="eastAsia"/>
              </w:rPr>
              <w:t>域名</w:t>
            </w:r>
          </w:p>
        </w:tc>
        <w:tc>
          <w:tcPr>
            <w:tcW w:w="1579" w:type="dxa"/>
            <w:tcBorders>
              <w:top w:val="single" w:sz="4" w:space="0" w:color="000000"/>
              <w:left w:val="single" w:sz="4" w:space="0" w:color="000000"/>
              <w:bottom w:val="single" w:sz="4" w:space="0" w:color="000000"/>
              <w:right w:val="single" w:sz="4" w:space="0" w:color="000000"/>
            </w:tcBorders>
            <w:hideMark/>
          </w:tcPr>
          <w:p w14:paraId="71E0DADC" w14:textId="77777777" w:rsidR="00750619" w:rsidRDefault="00750619" w:rsidP="00364D55">
            <w:r>
              <w:rPr>
                <w:rFonts w:hint="eastAsia"/>
              </w:rPr>
              <w:t>/</w:t>
            </w:r>
          </w:p>
        </w:tc>
        <w:tc>
          <w:tcPr>
            <w:tcW w:w="1559" w:type="dxa"/>
            <w:tcBorders>
              <w:top w:val="single" w:sz="4" w:space="0" w:color="000000"/>
              <w:left w:val="single" w:sz="4" w:space="0" w:color="000000"/>
              <w:bottom w:val="single" w:sz="4" w:space="0" w:color="000000"/>
              <w:right w:val="single" w:sz="4" w:space="0" w:color="000000"/>
            </w:tcBorders>
            <w:hideMark/>
          </w:tcPr>
          <w:p w14:paraId="5A392CAC" w14:textId="127E857B" w:rsidR="00750619" w:rsidRDefault="00E748D1" w:rsidP="00364D55">
            <w:r>
              <w:rPr>
                <w:rFonts w:hint="eastAsia"/>
              </w:rPr>
              <w:t>55</w:t>
            </w:r>
          </w:p>
        </w:tc>
        <w:tc>
          <w:tcPr>
            <w:tcW w:w="3084" w:type="dxa"/>
            <w:tcBorders>
              <w:top w:val="single" w:sz="4" w:space="0" w:color="000000"/>
              <w:left w:val="single" w:sz="4" w:space="0" w:color="000000"/>
              <w:bottom w:val="single" w:sz="4" w:space="0" w:color="000000"/>
              <w:right w:val="single" w:sz="4" w:space="0" w:color="000000"/>
            </w:tcBorders>
          </w:tcPr>
          <w:p w14:paraId="5E739AF9" w14:textId="0612B1C0" w:rsidR="00750619" w:rsidRDefault="00E748D1" w:rsidP="00364D55">
            <w:r>
              <w:rPr>
                <w:rFonts w:hint="eastAsia"/>
              </w:rPr>
              <w:t>阿里云域名</w:t>
            </w:r>
          </w:p>
        </w:tc>
      </w:tr>
      <w:tr w:rsidR="00750619" w14:paraId="07CA450A"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58FD1F02" w14:textId="77777777" w:rsidR="00750619" w:rsidRDefault="00750619" w:rsidP="00364D55">
            <w:r>
              <w:rPr>
                <w:rFonts w:hint="eastAsia"/>
              </w:rPr>
              <w:t>服务器</w:t>
            </w:r>
          </w:p>
        </w:tc>
        <w:tc>
          <w:tcPr>
            <w:tcW w:w="1579" w:type="dxa"/>
            <w:tcBorders>
              <w:top w:val="single" w:sz="4" w:space="0" w:color="000000"/>
              <w:left w:val="single" w:sz="4" w:space="0" w:color="000000"/>
              <w:bottom w:val="single" w:sz="4" w:space="0" w:color="000000"/>
              <w:right w:val="single" w:sz="4" w:space="0" w:color="000000"/>
            </w:tcBorders>
            <w:hideMark/>
          </w:tcPr>
          <w:p w14:paraId="019B7D93" w14:textId="77777777" w:rsidR="00750619" w:rsidRDefault="00750619" w:rsidP="00364D55">
            <w:r>
              <w:rPr>
                <w:rFonts w:hint="eastAsia"/>
              </w:rPr>
              <w:t>/</w:t>
            </w:r>
          </w:p>
        </w:tc>
        <w:tc>
          <w:tcPr>
            <w:tcW w:w="1559" w:type="dxa"/>
            <w:tcBorders>
              <w:top w:val="single" w:sz="4" w:space="0" w:color="000000"/>
              <w:left w:val="single" w:sz="4" w:space="0" w:color="000000"/>
              <w:bottom w:val="single" w:sz="4" w:space="0" w:color="000000"/>
              <w:right w:val="single" w:sz="4" w:space="0" w:color="000000"/>
            </w:tcBorders>
            <w:hideMark/>
          </w:tcPr>
          <w:p w14:paraId="452D2ED1" w14:textId="7A4040A1" w:rsidR="00750619" w:rsidRDefault="00E748D1" w:rsidP="00364D55">
            <w:r>
              <w:rPr>
                <w:rFonts w:hint="eastAsia"/>
              </w:rPr>
              <w:t>128</w:t>
            </w:r>
          </w:p>
        </w:tc>
        <w:tc>
          <w:tcPr>
            <w:tcW w:w="3084" w:type="dxa"/>
            <w:tcBorders>
              <w:top w:val="single" w:sz="4" w:space="0" w:color="000000"/>
              <w:left w:val="single" w:sz="4" w:space="0" w:color="000000"/>
              <w:bottom w:val="single" w:sz="4" w:space="0" w:color="000000"/>
              <w:right w:val="single" w:sz="4" w:space="0" w:color="000000"/>
            </w:tcBorders>
          </w:tcPr>
          <w:p w14:paraId="7169ED87" w14:textId="299B2BF2" w:rsidR="00750619" w:rsidRDefault="00E748D1" w:rsidP="00364D55">
            <w:r>
              <w:rPr>
                <w:rFonts w:hint="eastAsia"/>
              </w:rPr>
              <w:t>阿里云服务器</w:t>
            </w:r>
          </w:p>
        </w:tc>
      </w:tr>
      <w:tr w:rsidR="00750619" w14:paraId="5ED4DCF9"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75C740CF" w14:textId="77777777" w:rsidR="00750619" w:rsidRDefault="00750619" w:rsidP="00364D55">
            <w:r>
              <w:rPr>
                <w:rFonts w:hint="eastAsia"/>
              </w:rPr>
              <w:t>交通费</w:t>
            </w:r>
          </w:p>
        </w:tc>
        <w:tc>
          <w:tcPr>
            <w:tcW w:w="1579" w:type="dxa"/>
            <w:tcBorders>
              <w:top w:val="single" w:sz="4" w:space="0" w:color="000000"/>
              <w:left w:val="single" w:sz="4" w:space="0" w:color="000000"/>
              <w:bottom w:val="single" w:sz="4" w:space="0" w:color="000000"/>
              <w:right w:val="single" w:sz="4" w:space="0" w:color="000000"/>
            </w:tcBorders>
            <w:hideMark/>
          </w:tcPr>
          <w:p w14:paraId="780E3D88" w14:textId="77777777" w:rsidR="00750619" w:rsidRDefault="00750619" w:rsidP="00364D55">
            <w:r>
              <w:rPr>
                <w:rFonts w:hint="eastAsia"/>
              </w:rPr>
              <w:t>200</w:t>
            </w:r>
          </w:p>
        </w:tc>
        <w:tc>
          <w:tcPr>
            <w:tcW w:w="1559" w:type="dxa"/>
            <w:tcBorders>
              <w:top w:val="single" w:sz="4" w:space="0" w:color="000000"/>
              <w:left w:val="single" w:sz="4" w:space="0" w:color="000000"/>
              <w:bottom w:val="single" w:sz="4" w:space="0" w:color="000000"/>
              <w:right w:val="single" w:sz="4" w:space="0" w:color="000000"/>
            </w:tcBorders>
            <w:hideMark/>
          </w:tcPr>
          <w:p w14:paraId="555B7FD1" w14:textId="77777777" w:rsidR="00750619" w:rsidRDefault="00750619" w:rsidP="00364D55">
            <w:r>
              <w:rPr>
                <w:rFonts w:hint="eastAsia"/>
              </w:rPr>
              <w:t>800</w:t>
            </w:r>
          </w:p>
        </w:tc>
        <w:tc>
          <w:tcPr>
            <w:tcW w:w="3084" w:type="dxa"/>
            <w:tcBorders>
              <w:top w:val="single" w:sz="4" w:space="0" w:color="000000"/>
              <w:left w:val="single" w:sz="4" w:space="0" w:color="000000"/>
              <w:bottom w:val="single" w:sz="4" w:space="0" w:color="000000"/>
              <w:right w:val="single" w:sz="4" w:space="0" w:color="000000"/>
            </w:tcBorders>
          </w:tcPr>
          <w:p w14:paraId="3243670B" w14:textId="77777777" w:rsidR="00750619" w:rsidRDefault="00750619" w:rsidP="00364D55"/>
        </w:tc>
      </w:tr>
      <w:tr w:rsidR="00750619" w14:paraId="267C2B6F"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272E1D57" w14:textId="77777777" w:rsidR="00750619" w:rsidRDefault="00750619" w:rsidP="00364D55">
            <w:r>
              <w:rPr>
                <w:rFonts w:hint="eastAsia"/>
              </w:rPr>
              <w:t>团建伙食费</w:t>
            </w:r>
          </w:p>
        </w:tc>
        <w:tc>
          <w:tcPr>
            <w:tcW w:w="1579" w:type="dxa"/>
            <w:tcBorders>
              <w:top w:val="single" w:sz="4" w:space="0" w:color="000000"/>
              <w:left w:val="single" w:sz="4" w:space="0" w:color="000000"/>
              <w:bottom w:val="single" w:sz="4" w:space="0" w:color="000000"/>
              <w:right w:val="single" w:sz="4" w:space="0" w:color="000000"/>
            </w:tcBorders>
            <w:hideMark/>
          </w:tcPr>
          <w:p w14:paraId="2F286720" w14:textId="77777777" w:rsidR="00750619" w:rsidRDefault="00750619" w:rsidP="00364D55">
            <w:r>
              <w:rPr>
                <w:rFonts w:hint="eastAsia"/>
              </w:rPr>
              <w:t>200</w:t>
            </w:r>
          </w:p>
        </w:tc>
        <w:tc>
          <w:tcPr>
            <w:tcW w:w="1559" w:type="dxa"/>
            <w:tcBorders>
              <w:top w:val="single" w:sz="4" w:space="0" w:color="000000"/>
              <w:left w:val="single" w:sz="4" w:space="0" w:color="000000"/>
              <w:bottom w:val="single" w:sz="4" w:space="0" w:color="000000"/>
              <w:right w:val="single" w:sz="4" w:space="0" w:color="000000"/>
            </w:tcBorders>
            <w:hideMark/>
          </w:tcPr>
          <w:p w14:paraId="3C090C45" w14:textId="77777777" w:rsidR="00750619" w:rsidRDefault="00750619" w:rsidP="00364D55">
            <w:r>
              <w:rPr>
                <w:rFonts w:hint="eastAsia"/>
              </w:rPr>
              <w:t>800</w:t>
            </w:r>
          </w:p>
        </w:tc>
        <w:tc>
          <w:tcPr>
            <w:tcW w:w="3084" w:type="dxa"/>
            <w:tcBorders>
              <w:top w:val="single" w:sz="4" w:space="0" w:color="000000"/>
              <w:left w:val="single" w:sz="4" w:space="0" w:color="000000"/>
              <w:bottom w:val="single" w:sz="4" w:space="0" w:color="000000"/>
              <w:right w:val="single" w:sz="4" w:space="0" w:color="000000"/>
            </w:tcBorders>
          </w:tcPr>
          <w:p w14:paraId="42287E25" w14:textId="77777777" w:rsidR="00750619" w:rsidRDefault="00750619" w:rsidP="00364D55"/>
        </w:tc>
      </w:tr>
      <w:tr w:rsidR="00750619" w14:paraId="71D56C79"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049AFA93" w14:textId="77777777" w:rsidR="00750619" w:rsidRDefault="00750619" w:rsidP="00364D55">
            <w:r>
              <w:rPr>
                <w:rFonts w:hint="eastAsia"/>
                <w:szCs w:val="21"/>
              </w:rPr>
              <w:t>人力支出</w:t>
            </w:r>
          </w:p>
        </w:tc>
        <w:tc>
          <w:tcPr>
            <w:tcW w:w="1579" w:type="dxa"/>
            <w:tcBorders>
              <w:top w:val="single" w:sz="4" w:space="0" w:color="000000"/>
              <w:left w:val="single" w:sz="4" w:space="0" w:color="000000"/>
              <w:bottom w:val="single" w:sz="4" w:space="0" w:color="000000"/>
              <w:right w:val="single" w:sz="4" w:space="0" w:color="000000"/>
            </w:tcBorders>
            <w:hideMark/>
          </w:tcPr>
          <w:p w14:paraId="488B8430" w14:textId="77777777" w:rsidR="00750619" w:rsidRDefault="00750619" w:rsidP="00364D55">
            <w:r>
              <w:rPr>
                <w:rFonts w:hint="eastAsia"/>
                <w:szCs w:val="21"/>
              </w:rPr>
              <w:t>10410</w:t>
            </w:r>
          </w:p>
        </w:tc>
        <w:tc>
          <w:tcPr>
            <w:tcW w:w="1559" w:type="dxa"/>
            <w:tcBorders>
              <w:top w:val="single" w:sz="4" w:space="0" w:color="000000"/>
              <w:left w:val="single" w:sz="4" w:space="0" w:color="000000"/>
              <w:bottom w:val="single" w:sz="4" w:space="0" w:color="000000"/>
              <w:right w:val="single" w:sz="4" w:space="0" w:color="000000"/>
            </w:tcBorders>
            <w:hideMark/>
          </w:tcPr>
          <w:p w14:paraId="2B5AF46A" w14:textId="36B02093" w:rsidR="00750619" w:rsidRDefault="007B223A" w:rsidP="00364D55">
            <w:r>
              <w:rPr>
                <w:rFonts w:hint="eastAsia"/>
              </w:rPr>
              <w:t>41604</w:t>
            </w:r>
          </w:p>
        </w:tc>
        <w:tc>
          <w:tcPr>
            <w:tcW w:w="3084" w:type="dxa"/>
            <w:tcBorders>
              <w:top w:val="single" w:sz="4" w:space="0" w:color="000000"/>
              <w:left w:val="single" w:sz="4" w:space="0" w:color="000000"/>
              <w:bottom w:val="single" w:sz="4" w:space="0" w:color="000000"/>
              <w:right w:val="single" w:sz="4" w:space="0" w:color="000000"/>
            </w:tcBorders>
            <w:hideMark/>
          </w:tcPr>
          <w:p w14:paraId="5B5F4B37" w14:textId="113878EE" w:rsidR="00750619" w:rsidRDefault="00750619" w:rsidP="00364D55">
            <w:r>
              <w:rPr>
                <w:rFonts w:hint="eastAsia"/>
              </w:rPr>
              <w:t>69.34*5*30</w:t>
            </w:r>
            <w:r>
              <w:rPr>
                <w:rFonts w:hint="eastAsia"/>
              </w:rPr>
              <w:t>得到</w:t>
            </w:r>
            <w:proofErr w:type="gramStart"/>
            <w:r>
              <w:rPr>
                <w:rFonts w:hint="eastAsia"/>
              </w:rPr>
              <w:t>月投入</w:t>
            </w:r>
            <w:proofErr w:type="gramEnd"/>
          </w:p>
        </w:tc>
      </w:tr>
      <w:tr w:rsidR="00750619" w14:paraId="7F196594"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23AF4296" w14:textId="77777777" w:rsidR="00750619" w:rsidRDefault="00750619" w:rsidP="00364D55">
            <w:pPr>
              <w:rPr>
                <w:szCs w:val="21"/>
              </w:rPr>
            </w:pPr>
            <w:r>
              <w:rPr>
                <w:rFonts w:hint="eastAsia"/>
                <w:szCs w:val="21"/>
              </w:rPr>
              <w:t>共计</w:t>
            </w:r>
          </w:p>
        </w:tc>
        <w:tc>
          <w:tcPr>
            <w:tcW w:w="1579" w:type="dxa"/>
            <w:tcBorders>
              <w:top w:val="single" w:sz="4" w:space="0" w:color="000000"/>
              <w:left w:val="single" w:sz="4" w:space="0" w:color="000000"/>
              <w:bottom w:val="single" w:sz="4" w:space="0" w:color="000000"/>
              <w:right w:val="single" w:sz="4" w:space="0" w:color="000000"/>
            </w:tcBorders>
            <w:hideMark/>
          </w:tcPr>
          <w:p w14:paraId="159A4C3C" w14:textId="77777777" w:rsidR="00750619" w:rsidRDefault="00750619" w:rsidP="00364D55">
            <w:pPr>
              <w:rPr>
                <w:szCs w:val="21"/>
              </w:rPr>
            </w:pPr>
            <w:r>
              <w:rPr>
                <w:rFonts w:hint="eastAsia"/>
                <w:szCs w:val="21"/>
              </w:rPr>
              <w:t>11155</w:t>
            </w:r>
          </w:p>
        </w:tc>
        <w:tc>
          <w:tcPr>
            <w:tcW w:w="1559" w:type="dxa"/>
            <w:tcBorders>
              <w:top w:val="single" w:sz="4" w:space="0" w:color="000000"/>
              <w:left w:val="single" w:sz="4" w:space="0" w:color="000000"/>
              <w:bottom w:val="single" w:sz="4" w:space="0" w:color="000000"/>
              <w:right w:val="single" w:sz="4" w:space="0" w:color="000000"/>
            </w:tcBorders>
            <w:hideMark/>
          </w:tcPr>
          <w:p w14:paraId="5B6B682C" w14:textId="7655E0E9" w:rsidR="00750619" w:rsidRDefault="007B223A" w:rsidP="00364D55">
            <w:pPr>
              <w:rPr>
                <w:szCs w:val="21"/>
              </w:rPr>
            </w:pPr>
            <w:r>
              <w:rPr>
                <w:rFonts w:hint="eastAsia"/>
                <w:szCs w:val="21"/>
              </w:rPr>
              <w:t>44442</w:t>
            </w:r>
          </w:p>
        </w:tc>
        <w:tc>
          <w:tcPr>
            <w:tcW w:w="3084" w:type="dxa"/>
            <w:tcBorders>
              <w:top w:val="single" w:sz="4" w:space="0" w:color="000000"/>
              <w:left w:val="single" w:sz="4" w:space="0" w:color="000000"/>
              <w:bottom w:val="single" w:sz="4" w:space="0" w:color="000000"/>
              <w:right w:val="single" w:sz="4" w:space="0" w:color="000000"/>
            </w:tcBorders>
          </w:tcPr>
          <w:p w14:paraId="428839AC" w14:textId="77777777" w:rsidR="00750619" w:rsidRDefault="00750619" w:rsidP="00364D55">
            <w:pPr>
              <w:rPr>
                <w:szCs w:val="21"/>
              </w:rPr>
            </w:pPr>
          </w:p>
        </w:tc>
      </w:tr>
    </w:tbl>
    <w:p w14:paraId="7ACBF767" w14:textId="47BBD875" w:rsidR="00574C23" w:rsidRDefault="00947F56">
      <w:pPr>
        <w:pStyle w:val="1"/>
      </w:pPr>
      <w:bookmarkStart w:id="161" w:name="_Toc525938490"/>
      <w:bookmarkStart w:id="162" w:name="_Toc531879242"/>
      <w:r>
        <w:rPr>
          <w:rFonts w:hint="eastAsia"/>
        </w:rPr>
        <w:t>12</w:t>
      </w:r>
      <w:r>
        <w:t xml:space="preserve"> </w:t>
      </w:r>
      <w:r>
        <w:rPr>
          <w:rFonts w:hint="eastAsia"/>
        </w:rPr>
        <w:t>采购</w:t>
      </w:r>
      <w:r>
        <w:t>管理</w:t>
      </w:r>
      <w:r>
        <w:rPr>
          <w:rFonts w:hint="eastAsia"/>
        </w:rPr>
        <w:t>计划</w:t>
      </w:r>
      <w:bookmarkEnd w:id="161"/>
      <w:bookmarkEnd w:id="162"/>
    </w:p>
    <w:p w14:paraId="0C6BDC5F" w14:textId="647B606C" w:rsidR="00025031" w:rsidRDefault="00025031" w:rsidP="003F1F9C">
      <w:pPr>
        <w:pStyle w:val="2"/>
      </w:pPr>
      <w:bookmarkStart w:id="163" w:name="_Toc531879243"/>
      <w:r w:rsidRPr="00025031">
        <w:rPr>
          <w:rFonts w:hint="eastAsia"/>
        </w:rPr>
        <w:t>12.1</w:t>
      </w:r>
      <w:r>
        <w:t xml:space="preserve"> </w:t>
      </w:r>
      <w:r>
        <w:rPr>
          <w:rFonts w:hint="eastAsia"/>
        </w:rPr>
        <w:t>采购策略</w:t>
      </w:r>
      <w:bookmarkEnd w:id="163"/>
    </w:p>
    <w:p w14:paraId="6F85AFD2" w14:textId="77777777" w:rsidR="00025031" w:rsidRDefault="00025031" w:rsidP="00025031">
      <w:r>
        <w:rPr>
          <w:rFonts w:hint="eastAsia"/>
        </w:rPr>
        <w:t>由于经费有限，且本项目的所有采购项目均用于学习使用，因此所有采购项目以免费、低价优先。</w:t>
      </w:r>
    </w:p>
    <w:p w14:paraId="7CF188E6" w14:textId="45FC269A" w:rsidR="00025031" w:rsidRDefault="00025031" w:rsidP="003F1F9C">
      <w:pPr>
        <w:pStyle w:val="2"/>
      </w:pPr>
      <w:bookmarkStart w:id="164" w:name="_Toc531879244"/>
      <w:r w:rsidRPr="00025031">
        <w:rPr>
          <w:rFonts w:hint="eastAsia"/>
        </w:rPr>
        <w:t>12.2</w:t>
      </w:r>
      <w:r>
        <w:t xml:space="preserve"> </w:t>
      </w:r>
      <w:r>
        <w:rPr>
          <w:rFonts w:hint="eastAsia"/>
        </w:rPr>
        <w:t>采购内容</w:t>
      </w:r>
      <w:bookmarkEnd w:id="1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3"/>
        <w:gridCol w:w="2064"/>
        <w:gridCol w:w="2127"/>
        <w:gridCol w:w="2013"/>
      </w:tblGrid>
      <w:tr w:rsidR="00025031" w14:paraId="48E799D9" w14:textId="77777777" w:rsidTr="002210A6">
        <w:trPr>
          <w:trHeight w:val="419"/>
        </w:trPr>
        <w:tc>
          <w:tcPr>
            <w:tcW w:w="2013" w:type="dxa"/>
          </w:tcPr>
          <w:p w14:paraId="61DEE5BE" w14:textId="77777777" w:rsidR="00025031" w:rsidRPr="00961610" w:rsidRDefault="00025031" w:rsidP="00025031">
            <w:pPr>
              <w:jc w:val="center"/>
              <w:rPr>
                <w:rFonts w:ascii="宋体" w:eastAsia="宋体" w:hAnsi="宋体"/>
                <w:b/>
              </w:rPr>
            </w:pPr>
            <w:r w:rsidRPr="00961610">
              <w:rPr>
                <w:rFonts w:ascii="宋体" w:eastAsia="宋体" w:hAnsi="宋体" w:hint="eastAsia"/>
                <w:b/>
              </w:rPr>
              <w:t>采购项目</w:t>
            </w:r>
          </w:p>
        </w:tc>
        <w:tc>
          <w:tcPr>
            <w:tcW w:w="2064" w:type="dxa"/>
          </w:tcPr>
          <w:p w14:paraId="3F20A282" w14:textId="77777777" w:rsidR="00025031" w:rsidRPr="00961610" w:rsidRDefault="00025031" w:rsidP="00025031">
            <w:pPr>
              <w:jc w:val="center"/>
              <w:rPr>
                <w:rFonts w:ascii="宋体" w:eastAsia="宋体" w:hAnsi="宋体"/>
                <w:b/>
              </w:rPr>
            </w:pPr>
            <w:r w:rsidRPr="00961610">
              <w:rPr>
                <w:rFonts w:ascii="宋体" w:eastAsia="宋体" w:hAnsi="宋体" w:hint="eastAsia"/>
                <w:b/>
              </w:rPr>
              <w:t>平均月投入（元/月）</w:t>
            </w:r>
          </w:p>
        </w:tc>
        <w:tc>
          <w:tcPr>
            <w:tcW w:w="2127" w:type="dxa"/>
          </w:tcPr>
          <w:p w14:paraId="62073210" w14:textId="77777777" w:rsidR="00025031" w:rsidRPr="00961610" w:rsidRDefault="00025031" w:rsidP="00025031">
            <w:pPr>
              <w:jc w:val="center"/>
              <w:rPr>
                <w:rFonts w:ascii="宋体" w:eastAsia="宋体" w:hAnsi="宋体"/>
                <w:b/>
              </w:rPr>
            </w:pPr>
            <w:r w:rsidRPr="00961610">
              <w:rPr>
                <w:rFonts w:ascii="宋体" w:eastAsia="宋体" w:hAnsi="宋体" w:hint="eastAsia"/>
                <w:b/>
              </w:rPr>
              <w:t>平均年投入（元/年）</w:t>
            </w:r>
          </w:p>
        </w:tc>
        <w:tc>
          <w:tcPr>
            <w:tcW w:w="2013" w:type="dxa"/>
          </w:tcPr>
          <w:p w14:paraId="49186BAD" w14:textId="77777777" w:rsidR="00025031" w:rsidRPr="00961610" w:rsidRDefault="00025031" w:rsidP="00025031">
            <w:pPr>
              <w:jc w:val="center"/>
              <w:rPr>
                <w:rFonts w:ascii="宋体" w:eastAsia="宋体" w:hAnsi="宋体"/>
                <w:b/>
              </w:rPr>
            </w:pPr>
            <w:r w:rsidRPr="00961610">
              <w:rPr>
                <w:rFonts w:ascii="宋体" w:eastAsia="宋体" w:hAnsi="宋体" w:hint="eastAsia"/>
                <w:b/>
              </w:rPr>
              <w:t>备注</w:t>
            </w:r>
          </w:p>
        </w:tc>
      </w:tr>
      <w:tr w:rsidR="00025031" w14:paraId="0646B79F" w14:textId="77777777" w:rsidTr="002210A6">
        <w:trPr>
          <w:trHeight w:val="419"/>
        </w:trPr>
        <w:tc>
          <w:tcPr>
            <w:tcW w:w="2013" w:type="dxa"/>
          </w:tcPr>
          <w:p w14:paraId="7805F70A" w14:textId="77777777" w:rsidR="00025031" w:rsidRPr="00961610" w:rsidRDefault="00025031" w:rsidP="00025031">
            <w:pPr>
              <w:rPr>
                <w:rFonts w:ascii="宋体" w:eastAsia="宋体" w:hAnsi="宋体"/>
              </w:rPr>
            </w:pPr>
            <w:proofErr w:type="gramStart"/>
            <w:r w:rsidRPr="00961610">
              <w:rPr>
                <w:rFonts w:ascii="宋体" w:eastAsia="宋体" w:hAnsi="宋体" w:hint="eastAsia"/>
                <w:szCs w:val="21"/>
              </w:rPr>
              <w:t>网盘</w:t>
            </w:r>
            <w:r w:rsidRPr="00961610">
              <w:rPr>
                <w:rFonts w:ascii="宋体" w:eastAsia="宋体" w:hAnsi="宋体"/>
                <w:szCs w:val="21"/>
              </w:rPr>
              <w:t>会员</w:t>
            </w:r>
            <w:proofErr w:type="gramEnd"/>
          </w:p>
        </w:tc>
        <w:tc>
          <w:tcPr>
            <w:tcW w:w="2064" w:type="dxa"/>
          </w:tcPr>
          <w:p w14:paraId="17E33957" w14:textId="77777777" w:rsidR="00025031" w:rsidRPr="00961610" w:rsidRDefault="00025031" w:rsidP="00025031">
            <w:pPr>
              <w:rPr>
                <w:rFonts w:ascii="宋体" w:eastAsia="宋体" w:hAnsi="宋体"/>
              </w:rPr>
            </w:pPr>
            <w:r w:rsidRPr="00961610">
              <w:rPr>
                <w:rFonts w:ascii="宋体" w:eastAsia="宋体" w:hAnsi="宋体" w:hint="eastAsia"/>
                <w:szCs w:val="21"/>
              </w:rPr>
              <w:t>20</w:t>
            </w:r>
          </w:p>
        </w:tc>
        <w:tc>
          <w:tcPr>
            <w:tcW w:w="2127" w:type="dxa"/>
          </w:tcPr>
          <w:p w14:paraId="031B7814" w14:textId="77777777" w:rsidR="00025031" w:rsidRPr="00961610" w:rsidRDefault="00025031" w:rsidP="00025031">
            <w:pPr>
              <w:rPr>
                <w:rFonts w:ascii="宋体" w:eastAsia="宋体" w:hAnsi="宋体"/>
              </w:rPr>
            </w:pPr>
            <w:r w:rsidRPr="00961610">
              <w:rPr>
                <w:rFonts w:ascii="宋体" w:eastAsia="宋体" w:hAnsi="宋体" w:hint="eastAsia"/>
                <w:szCs w:val="21"/>
              </w:rPr>
              <w:t>80</w:t>
            </w:r>
          </w:p>
        </w:tc>
        <w:tc>
          <w:tcPr>
            <w:tcW w:w="2013" w:type="dxa"/>
          </w:tcPr>
          <w:p w14:paraId="4FDA56F4" w14:textId="77777777" w:rsidR="00025031" w:rsidRPr="00961610" w:rsidRDefault="00025031" w:rsidP="00025031">
            <w:pPr>
              <w:rPr>
                <w:rFonts w:ascii="宋体" w:eastAsia="宋体" w:hAnsi="宋体"/>
              </w:rPr>
            </w:pPr>
          </w:p>
        </w:tc>
      </w:tr>
      <w:tr w:rsidR="00025031" w14:paraId="62AD5442" w14:textId="77777777" w:rsidTr="002210A6">
        <w:trPr>
          <w:trHeight w:val="828"/>
        </w:trPr>
        <w:tc>
          <w:tcPr>
            <w:tcW w:w="2013" w:type="dxa"/>
          </w:tcPr>
          <w:p w14:paraId="61FF053C" w14:textId="77777777" w:rsidR="00025031" w:rsidRPr="00961610" w:rsidRDefault="00025031" w:rsidP="00025031">
            <w:pPr>
              <w:rPr>
                <w:rFonts w:ascii="宋体" w:eastAsia="宋体" w:hAnsi="宋体"/>
              </w:rPr>
            </w:pPr>
            <w:r w:rsidRPr="00961610">
              <w:rPr>
                <w:rFonts w:ascii="宋体" w:eastAsia="宋体" w:hAnsi="宋体" w:hint="eastAsia"/>
                <w:szCs w:val="21"/>
              </w:rPr>
              <w:lastRenderedPageBreak/>
              <w:t>相关电子</w:t>
            </w:r>
            <w:r w:rsidRPr="00961610">
              <w:rPr>
                <w:rFonts w:ascii="宋体" w:eastAsia="宋体" w:hAnsi="宋体"/>
                <w:szCs w:val="21"/>
              </w:rPr>
              <w:t>文档</w:t>
            </w:r>
          </w:p>
        </w:tc>
        <w:tc>
          <w:tcPr>
            <w:tcW w:w="2064" w:type="dxa"/>
          </w:tcPr>
          <w:p w14:paraId="0F78AAAA"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2337E366"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321B76E7"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66AD977A" w14:textId="77777777" w:rsidTr="002210A6">
        <w:trPr>
          <w:trHeight w:val="838"/>
        </w:trPr>
        <w:tc>
          <w:tcPr>
            <w:tcW w:w="2013" w:type="dxa"/>
          </w:tcPr>
          <w:p w14:paraId="2E8647BC" w14:textId="77777777" w:rsidR="00025031" w:rsidRPr="00961610" w:rsidRDefault="00025031" w:rsidP="00025031">
            <w:pPr>
              <w:rPr>
                <w:rFonts w:ascii="宋体" w:eastAsia="宋体" w:hAnsi="宋体"/>
              </w:rPr>
            </w:pPr>
            <w:r w:rsidRPr="00961610">
              <w:rPr>
                <w:rFonts w:ascii="宋体" w:eastAsia="宋体" w:hAnsi="宋体" w:hint="eastAsia"/>
                <w:szCs w:val="21"/>
              </w:rPr>
              <w:t>Office</w:t>
            </w:r>
            <w:r w:rsidRPr="00961610">
              <w:rPr>
                <w:rFonts w:ascii="宋体" w:eastAsia="宋体" w:hAnsi="宋体"/>
                <w:szCs w:val="21"/>
              </w:rPr>
              <w:t>工具</w:t>
            </w:r>
          </w:p>
        </w:tc>
        <w:tc>
          <w:tcPr>
            <w:tcW w:w="2064" w:type="dxa"/>
          </w:tcPr>
          <w:p w14:paraId="707AD661"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337F3456"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32078CB4"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674FA948" w14:textId="77777777" w:rsidTr="002210A6">
        <w:trPr>
          <w:trHeight w:val="828"/>
        </w:trPr>
        <w:tc>
          <w:tcPr>
            <w:tcW w:w="2013" w:type="dxa"/>
          </w:tcPr>
          <w:p w14:paraId="2C99051A" w14:textId="77777777" w:rsidR="00025031" w:rsidRPr="00961610" w:rsidRDefault="00025031" w:rsidP="00025031">
            <w:pPr>
              <w:rPr>
                <w:rFonts w:ascii="宋体" w:eastAsia="宋体" w:hAnsi="宋体"/>
              </w:rPr>
            </w:pPr>
            <w:r w:rsidRPr="00961610">
              <w:rPr>
                <w:rFonts w:ascii="宋体" w:eastAsia="宋体" w:hAnsi="宋体" w:hint="eastAsia"/>
                <w:szCs w:val="21"/>
              </w:rPr>
              <w:t>Project</w:t>
            </w:r>
            <w:r w:rsidRPr="00961610">
              <w:rPr>
                <w:rFonts w:ascii="宋体" w:eastAsia="宋体" w:hAnsi="宋体"/>
                <w:szCs w:val="21"/>
              </w:rPr>
              <w:t>工具</w:t>
            </w:r>
          </w:p>
        </w:tc>
        <w:tc>
          <w:tcPr>
            <w:tcW w:w="2064" w:type="dxa"/>
          </w:tcPr>
          <w:p w14:paraId="056591DD"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24996F7A"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2D566AE5"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72F13DEC" w14:textId="77777777" w:rsidTr="002210A6">
        <w:trPr>
          <w:trHeight w:val="838"/>
        </w:trPr>
        <w:tc>
          <w:tcPr>
            <w:tcW w:w="2013" w:type="dxa"/>
          </w:tcPr>
          <w:p w14:paraId="761E240B" w14:textId="77777777" w:rsidR="00025031" w:rsidRPr="00961610" w:rsidRDefault="00025031" w:rsidP="00025031">
            <w:pPr>
              <w:rPr>
                <w:rFonts w:ascii="宋体" w:eastAsia="宋体" w:hAnsi="宋体"/>
              </w:rPr>
            </w:pPr>
            <w:r w:rsidRPr="00961610">
              <w:rPr>
                <w:rFonts w:ascii="宋体" w:eastAsia="宋体" w:hAnsi="宋体" w:hint="eastAsia"/>
                <w:szCs w:val="21"/>
              </w:rPr>
              <w:t>VMWARE</w:t>
            </w:r>
            <w:r w:rsidRPr="00961610">
              <w:rPr>
                <w:rFonts w:ascii="宋体" w:eastAsia="宋体" w:hAnsi="宋体"/>
                <w:szCs w:val="21"/>
              </w:rPr>
              <w:t>虚拟机工具</w:t>
            </w:r>
          </w:p>
        </w:tc>
        <w:tc>
          <w:tcPr>
            <w:tcW w:w="2064" w:type="dxa"/>
          </w:tcPr>
          <w:p w14:paraId="7D59A19E"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729A32B1"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209799BA"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3F6BC933" w14:textId="77777777" w:rsidTr="002210A6">
        <w:trPr>
          <w:trHeight w:val="838"/>
        </w:trPr>
        <w:tc>
          <w:tcPr>
            <w:tcW w:w="2013" w:type="dxa"/>
          </w:tcPr>
          <w:p w14:paraId="2BE18045" w14:textId="77777777" w:rsidR="00025031" w:rsidRPr="00961610" w:rsidRDefault="00025031" w:rsidP="00025031">
            <w:pPr>
              <w:rPr>
                <w:rFonts w:ascii="宋体" w:eastAsia="宋体" w:hAnsi="宋体"/>
              </w:rPr>
            </w:pPr>
            <w:r w:rsidRPr="00961610">
              <w:rPr>
                <w:rFonts w:ascii="宋体" w:eastAsia="宋体" w:hAnsi="宋体" w:hint="eastAsia"/>
              </w:rPr>
              <w:t>Axu</w:t>
            </w:r>
            <w:r w:rsidRPr="00961610">
              <w:rPr>
                <w:rFonts w:ascii="宋体" w:eastAsia="宋体" w:hAnsi="宋体"/>
              </w:rPr>
              <w:t>re RP8</w:t>
            </w:r>
          </w:p>
        </w:tc>
        <w:tc>
          <w:tcPr>
            <w:tcW w:w="2064" w:type="dxa"/>
          </w:tcPr>
          <w:p w14:paraId="0502A286"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51219EC8"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11D55007"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2CFB6D26" w14:textId="77777777" w:rsidTr="002210A6">
        <w:trPr>
          <w:trHeight w:val="828"/>
        </w:trPr>
        <w:tc>
          <w:tcPr>
            <w:tcW w:w="2013" w:type="dxa"/>
          </w:tcPr>
          <w:p w14:paraId="25128D42" w14:textId="77777777" w:rsidR="00025031" w:rsidRPr="00961610" w:rsidRDefault="00025031" w:rsidP="00025031">
            <w:pPr>
              <w:rPr>
                <w:rFonts w:ascii="宋体" w:eastAsia="宋体" w:hAnsi="宋体"/>
              </w:rPr>
            </w:pPr>
            <w:r w:rsidRPr="00961610">
              <w:rPr>
                <w:rFonts w:ascii="宋体" w:eastAsia="宋体" w:hAnsi="宋体"/>
                <w:szCs w:val="21"/>
              </w:rPr>
              <w:t>S</w:t>
            </w:r>
            <w:r w:rsidRPr="00961610">
              <w:rPr>
                <w:rFonts w:ascii="宋体" w:eastAsia="宋体" w:hAnsi="宋体" w:hint="eastAsia"/>
                <w:szCs w:val="21"/>
              </w:rPr>
              <w:t>tarUML</w:t>
            </w:r>
            <w:r w:rsidRPr="00961610">
              <w:rPr>
                <w:rFonts w:ascii="宋体" w:eastAsia="宋体" w:hAnsi="宋体" w:hint="eastAsia"/>
              </w:rPr>
              <w:t xml:space="preserve"> </w:t>
            </w:r>
          </w:p>
        </w:tc>
        <w:tc>
          <w:tcPr>
            <w:tcW w:w="2064" w:type="dxa"/>
          </w:tcPr>
          <w:p w14:paraId="53C1EDC0"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51CAB13F"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67FE9733"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5D07B854" w14:textId="77777777" w:rsidTr="002210A6">
        <w:trPr>
          <w:trHeight w:val="828"/>
        </w:trPr>
        <w:tc>
          <w:tcPr>
            <w:tcW w:w="2013" w:type="dxa"/>
          </w:tcPr>
          <w:p w14:paraId="44971AAE"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个人</w:t>
            </w:r>
            <w:r w:rsidRPr="00961610">
              <w:rPr>
                <w:rFonts w:ascii="宋体" w:eastAsia="宋体" w:hAnsi="宋体"/>
                <w:szCs w:val="21"/>
              </w:rPr>
              <w:t>电脑</w:t>
            </w:r>
          </w:p>
        </w:tc>
        <w:tc>
          <w:tcPr>
            <w:tcW w:w="2064" w:type="dxa"/>
          </w:tcPr>
          <w:p w14:paraId="73E750D0"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127" w:type="dxa"/>
          </w:tcPr>
          <w:p w14:paraId="0C141FF8"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013" w:type="dxa"/>
          </w:tcPr>
          <w:p w14:paraId="7B1B2FDA"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组员自备</w:t>
            </w:r>
          </w:p>
        </w:tc>
      </w:tr>
      <w:tr w:rsidR="00025031" w14:paraId="2194A4C1" w14:textId="77777777" w:rsidTr="002210A6">
        <w:trPr>
          <w:trHeight w:val="828"/>
        </w:trPr>
        <w:tc>
          <w:tcPr>
            <w:tcW w:w="2013" w:type="dxa"/>
          </w:tcPr>
          <w:p w14:paraId="0C374B5B"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域名</w:t>
            </w:r>
          </w:p>
        </w:tc>
        <w:tc>
          <w:tcPr>
            <w:tcW w:w="2064" w:type="dxa"/>
          </w:tcPr>
          <w:p w14:paraId="4052978F"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127" w:type="dxa"/>
          </w:tcPr>
          <w:p w14:paraId="3B8D16F3" w14:textId="695B8F49" w:rsidR="00025031" w:rsidRPr="00961610" w:rsidRDefault="00705C7E" w:rsidP="00025031">
            <w:pPr>
              <w:rPr>
                <w:rFonts w:ascii="宋体" w:eastAsia="宋体" w:hAnsi="宋体"/>
                <w:szCs w:val="21"/>
              </w:rPr>
            </w:pPr>
            <w:r>
              <w:rPr>
                <w:rFonts w:ascii="宋体" w:eastAsia="宋体" w:hAnsi="宋体" w:hint="eastAsia"/>
                <w:szCs w:val="21"/>
              </w:rPr>
              <w:t>55</w:t>
            </w:r>
          </w:p>
        </w:tc>
        <w:tc>
          <w:tcPr>
            <w:tcW w:w="2013" w:type="dxa"/>
          </w:tcPr>
          <w:p w14:paraId="2EB6457D" w14:textId="746E7A5C" w:rsidR="00025031" w:rsidRPr="00961610" w:rsidRDefault="00705C7E" w:rsidP="00025031">
            <w:pPr>
              <w:rPr>
                <w:rFonts w:ascii="宋体" w:eastAsia="宋体" w:hAnsi="宋体"/>
                <w:szCs w:val="21"/>
              </w:rPr>
            </w:pPr>
            <w:r>
              <w:rPr>
                <w:rFonts w:ascii="宋体" w:eastAsia="宋体" w:hAnsi="宋体" w:hint="eastAsia"/>
                <w:szCs w:val="21"/>
              </w:rPr>
              <w:t>阿里云域名</w:t>
            </w:r>
          </w:p>
        </w:tc>
      </w:tr>
      <w:tr w:rsidR="00025031" w14:paraId="3593A420" w14:textId="77777777" w:rsidTr="002210A6">
        <w:trPr>
          <w:trHeight w:val="828"/>
        </w:trPr>
        <w:tc>
          <w:tcPr>
            <w:tcW w:w="2013" w:type="dxa"/>
          </w:tcPr>
          <w:p w14:paraId="5E813982"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服务器</w:t>
            </w:r>
          </w:p>
        </w:tc>
        <w:tc>
          <w:tcPr>
            <w:tcW w:w="2064" w:type="dxa"/>
          </w:tcPr>
          <w:p w14:paraId="1E880F50"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127" w:type="dxa"/>
          </w:tcPr>
          <w:p w14:paraId="64C036CB"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128</w:t>
            </w:r>
          </w:p>
        </w:tc>
        <w:tc>
          <w:tcPr>
            <w:tcW w:w="2013" w:type="dxa"/>
          </w:tcPr>
          <w:p w14:paraId="3D02F592"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阿里云服务器</w:t>
            </w:r>
          </w:p>
        </w:tc>
      </w:tr>
      <w:tr w:rsidR="00025031" w14:paraId="226A26D6" w14:textId="77777777" w:rsidTr="002210A6">
        <w:trPr>
          <w:trHeight w:val="828"/>
        </w:trPr>
        <w:tc>
          <w:tcPr>
            <w:tcW w:w="2013" w:type="dxa"/>
          </w:tcPr>
          <w:p w14:paraId="7C0C4167"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年度总计</w:t>
            </w:r>
          </w:p>
        </w:tc>
        <w:tc>
          <w:tcPr>
            <w:tcW w:w="2064" w:type="dxa"/>
          </w:tcPr>
          <w:p w14:paraId="7D360E31"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127" w:type="dxa"/>
          </w:tcPr>
          <w:p w14:paraId="1DCB5EB8" w14:textId="28DF5974" w:rsidR="00025031" w:rsidRPr="00961610" w:rsidRDefault="007B223A" w:rsidP="00025031">
            <w:pPr>
              <w:rPr>
                <w:rFonts w:ascii="宋体" w:eastAsia="宋体" w:hAnsi="宋体"/>
                <w:szCs w:val="21"/>
              </w:rPr>
            </w:pPr>
            <w:r>
              <w:rPr>
                <w:rFonts w:ascii="宋体" w:eastAsia="宋体" w:hAnsi="宋体" w:hint="eastAsia"/>
                <w:szCs w:val="21"/>
              </w:rPr>
              <w:t>263</w:t>
            </w:r>
          </w:p>
        </w:tc>
        <w:tc>
          <w:tcPr>
            <w:tcW w:w="2013" w:type="dxa"/>
          </w:tcPr>
          <w:p w14:paraId="1DFD887F" w14:textId="77777777" w:rsidR="00025031" w:rsidRPr="00961610" w:rsidRDefault="00025031" w:rsidP="00025031">
            <w:pPr>
              <w:rPr>
                <w:rFonts w:ascii="宋体" w:eastAsia="宋体" w:hAnsi="宋体"/>
                <w:szCs w:val="21"/>
              </w:rPr>
            </w:pPr>
          </w:p>
        </w:tc>
      </w:tr>
    </w:tbl>
    <w:p w14:paraId="7291FCF0" w14:textId="0473B9BF" w:rsidR="00025031" w:rsidRDefault="00025031" w:rsidP="003F1F9C">
      <w:pPr>
        <w:pStyle w:val="2"/>
      </w:pPr>
      <w:bookmarkStart w:id="165" w:name="_Toc531879245"/>
      <w:r w:rsidRPr="00025031">
        <w:rPr>
          <w:rFonts w:hint="eastAsia"/>
        </w:rPr>
        <w:t>12.3</w:t>
      </w:r>
      <w:r>
        <w:t xml:space="preserve"> </w:t>
      </w:r>
      <w:r>
        <w:rPr>
          <w:rFonts w:hint="eastAsia"/>
        </w:rPr>
        <w:t>采购人员</w:t>
      </w:r>
      <w:bookmarkEnd w:id="165"/>
    </w:p>
    <w:p w14:paraId="66A97654" w14:textId="1DAB9BC5" w:rsidR="00025031" w:rsidRPr="00025031" w:rsidRDefault="00025031" w:rsidP="00025031">
      <w:r>
        <w:rPr>
          <w:rFonts w:hint="eastAsia"/>
        </w:rPr>
        <w:t>采购</w:t>
      </w:r>
      <w:r w:rsidR="006B01FA">
        <w:rPr>
          <w:rFonts w:hint="eastAsia"/>
        </w:rPr>
        <w:t>计划的实施由</w:t>
      </w:r>
      <w:r>
        <w:rPr>
          <w:rFonts w:hint="eastAsia"/>
        </w:rPr>
        <w:t>采购</w:t>
      </w:r>
      <w:r w:rsidR="006B01FA">
        <w:rPr>
          <w:rFonts w:hint="eastAsia"/>
        </w:rPr>
        <w:t>管理员骆佳俊负责。</w:t>
      </w:r>
    </w:p>
    <w:p w14:paraId="4674C652" w14:textId="77777777" w:rsidR="006B01FA" w:rsidRDefault="00025031" w:rsidP="003F1F9C">
      <w:pPr>
        <w:pStyle w:val="2"/>
      </w:pPr>
      <w:bookmarkStart w:id="166" w:name="_Toc531879246"/>
      <w:r w:rsidRPr="00025031">
        <w:rPr>
          <w:rFonts w:hint="eastAsia"/>
        </w:rPr>
        <w:t>12.4</w:t>
      </w:r>
      <w:r>
        <w:t xml:space="preserve"> </w:t>
      </w:r>
      <w:r>
        <w:rPr>
          <w:rFonts w:hint="eastAsia"/>
        </w:rPr>
        <w:t>采购流程</w:t>
      </w:r>
      <w:bookmarkEnd w:id="166"/>
    </w:p>
    <w:p w14:paraId="34D15729" w14:textId="58B8D94A" w:rsidR="006B01FA" w:rsidRPr="006B01FA" w:rsidRDefault="004839FE" w:rsidP="00BC4203">
      <w:pPr>
        <w:pStyle w:val="af8"/>
        <w:rPr>
          <w:rFonts w:ascii="宋体" w:eastAsia="宋体" w:hAnsi="宋体"/>
        </w:rPr>
      </w:pPr>
      <w:r>
        <w:rPr>
          <w:noProof/>
        </w:rPr>
        <w:pict w14:anchorId="1EBF0E02">
          <v:shapetype id="_x0000_t32" coordsize="21600,21600" o:spt="32" o:oned="t" path="m,l21600,21600e" filled="f">
            <v:path arrowok="t" fillok="f" o:connecttype="none"/>
            <o:lock v:ext="edit" shapetype="t"/>
          </v:shapetype>
          <v:shape id="直接箭头连接符 7" o:spid="_x0000_s1032" type="#_x0000_t32" style="position:absolute;margin-left:220.5pt;margin-top:52.9pt;width:27.75pt;height:.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" strokecolor="#5b9bd5 [3204]" strokeweight=".5pt">
            <v:stroke endarrow="block" joinstyle="miter"/>
          </v:shape>
        </w:pict>
      </w:r>
      <w:r>
        <w:rPr>
          <w:noProof/>
        </w:rPr>
        <w:pict w14:anchorId="24EF4742">
          <v:shape id="直接箭头连接符 5" o:spid="_x0000_s1031" type="#_x0000_t32" style="position:absolute;margin-left:337.5pt;margin-top:55.5pt;width:36pt;height:.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" strokecolor="#5b9bd5 [3204]" strokeweight=".5pt">
            <v:stroke endarrow="block" joinstyle="miter"/>
          </v:shape>
        </w:pict>
      </w:r>
      <w:r>
        <w:rPr>
          <w:noProof/>
        </w:rPr>
        <w:pict w14:anchorId="78153C03">
          <v:shape id="直接箭头连接符 6" o:spid="_x0000_s1030" type="#_x0000_t32" style="position:absolute;margin-left:100.15pt;margin-top:52.9pt;width:31.1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" strokecolor="#5b9bd5 [3204]" strokeweight=".5pt">
            <v:stroke endarrow="block" joinstyle="miter"/>
          </v:shape>
        </w:pict>
      </w:r>
      <w:r>
        <w:rPr>
          <w:noProof/>
        </w:rPr>
        <w:pict w14:anchorId="410F8791">
          <v:shapetype id="_x0000_t109" coordsize="21600,21600" o:spt="109" path="m,l,21600r21600,l21600,xe">
            <v:stroke joinstyle="miter"/>
            <v:path gradientshapeok="t" o:connecttype="rect"/>
          </v:shapetype>
          <v:shape id="流程图: 过程 10" o:spid="_x0000_s1029" type="#_x0000_t109" style="position:absolute;margin-left:133.05pt;margin-top:19.1pt;width:84.75pt;height:71.6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" fillcolor="white [3201]" strokecolor="black [3213]" strokeweight="1pt">
            <v:textbox style="mso-next-textbox:#流程图: 过程 10">
              <w:txbxContent>
                <w:p w14:paraId="6A63CEB1" w14:textId="77777777" w:rsidR="004839FE" w:rsidRDefault="004839FE" w:rsidP="006B01FA">
                  <w:pPr>
                    <w:jc w:val="center"/>
                  </w:pPr>
                  <w:r>
                    <w:rPr>
                      <w:rFonts w:hint="eastAsia"/>
                    </w:rPr>
                    <w:t>小组讨论产生采购方案</w:t>
                  </w:r>
                </w:p>
              </w:txbxContent>
            </v:textbox>
          </v:shape>
        </w:pict>
      </w:r>
      <w:r>
        <w:rPr>
          <w:noProof/>
        </w:rPr>
        <w:pict w14:anchorId="164FB1D8">
          <v:shape id="流程图: 过程 11" o:spid="_x0000_s1028" type="#_x0000_t109" style="position:absolute;margin-left:248.95pt;margin-top:19.1pt;width:88.15pt;height:71.6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" fillcolor="white [3201]" strokecolor="black [3213]" strokeweight="1pt">
            <v:textbox style="mso-next-textbox:#流程图: 过程 11">
              <w:txbxContent>
                <w:p w14:paraId="3CB6565C" w14:textId="77777777" w:rsidR="004839FE" w:rsidRDefault="004839FE" w:rsidP="006B01FA">
                  <w:pPr>
                    <w:jc w:val="center"/>
                  </w:pPr>
                  <w:r>
                    <w:rPr>
                      <w:rFonts w:hint="eastAsia"/>
                    </w:rPr>
                    <w:t>配置管理员选定采购方案</w:t>
                  </w:r>
                </w:p>
              </w:txbxContent>
            </v:textbox>
          </v:shape>
        </w:pict>
      </w:r>
      <w:r>
        <w:rPr>
          <w:noProof/>
        </w:rPr>
        <w:pict w14:anchorId="4C1AC6C6">
          <v:shape id="流程图: 过程 12" o:spid="_x0000_s1027" type="#_x0000_t109" style="position:absolute;margin-left:374.25pt;margin-top:18.35pt;width:71.25pt;height:71.6pt;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" fillcolor="white [3201]" strokecolor="black [3213]" strokeweight="1pt">
            <v:textbox style="mso-next-textbox:#流程图: 过程 12">
              <w:txbxContent>
                <w:p w14:paraId="592509F4" w14:textId="77777777" w:rsidR="004839FE" w:rsidRDefault="004839FE" w:rsidP="006B01FA">
                  <w:pPr>
                    <w:jc w:val="center"/>
                  </w:pPr>
                  <w:r>
                    <w:rPr>
                      <w:rFonts w:hint="eastAsia"/>
                    </w:rPr>
                    <w:t>采购负责人进行采购</w:t>
                  </w:r>
                </w:p>
              </w:txbxContent>
            </v:textbox>
            <w10:wrap anchorx="margin"/>
          </v:shape>
        </w:pict>
      </w:r>
      <w:r>
        <w:rPr>
          <w:noProof/>
        </w:rPr>
        <w:pict w14:anchorId="57CA00F5">
          <v:shape id="流程图: 过程 13" o:spid="_x0000_s1026" type="#_x0000_t109" style="position:absolute;margin-left:-1.5pt;margin-top:19.15pt;width:100.9pt;height:71.6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" fillcolor="white [3201]" strokecolor="black [3213]" strokeweight="1pt">
            <v:textbox style="mso-next-textbox:#流程图: 过程 13">
              <w:txbxContent>
                <w:p w14:paraId="5EE0EF58" w14:textId="77777777" w:rsidR="004839FE" w:rsidRDefault="004839FE" w:rsidP="006B01FA">
                  <w:pPr>
                    <w:jc w:val="center"/>
                  </w:pPr>
                  <w:r>
                    <w:rPr>
                      <w:rFonts w:hint="eastAsia"/>
                    </w:rPr>
                    <w:t>小组成员在开发准备阶段及过程中发现需要采购项目</w:t>
                  </w:r>
                </w:p>
              </w:txbxContent>
            </v:textbox>
          </v:shape>
        </w:pict>
      </w:r>
    </w:p>
    <w:p w14:paraId="164649EA" w14:textId="5B2DED96" w:rsidR="006B01FA" w:rsidRDefault="006B01FA" w:rsidP="006B01FA"/>
    <w:p w14:paraId="0C008191" w14:textId="7B255D01" w:rsidR="002210A6" w:rsidRDefault="002210A6" w:rsidP="006B01FA"/>
    <w:p w14:paraId="636DE9B8" w14:textId="58052B82" w:rsidR="002210A6" w:rsidRDefault="002210A6" w:rsidP="006B01FA"/>
    <w:p w14:paraId="5962EC7F" w14:textId="77777777" w:rsidR="002210A6" w:rsidRDefault="002210A6" w:rsidP="006B01FA"/>
    <w:p w14:paraId="77BBF53B" w14:textId="4DAD415B" w:rsidR="00C846A5" w:rsidRDefault="005026BF" w:rsidP="005026BF">
      <w:pPr>
        <w:pStyle w:val="2"/>
      </w:pPr>
      <w:bookmarkStart w:id="167" w:name="_Toc531879247"/>
      <w:r>
        <w:rPr>
          <w:rFonts w:hint="eastAsia"/>
        </w:rPr>
        <w:lastRenderedPageBreak/>
        <w:t>12.5</w:t>
      </w:r>
      <w:r>
        <w:t xml:space="preserve"> </w:t>
      </w:r>
      <w:r>
        <w:rPr>
          <w:rFonts w:hint="eastAsia"/>
        </w:rPr>
        <w:t>采购风险</w:t>
      </w:r>
      <w:bookmarkEnd w:id="167"/>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3940"/>
        <w:gridCol w:w="1985"/>
      </w:tblGrid>
      <w:tr w:rsidR="005026BF" w14:paraId="4520FAE0" w14:textId="77777777" w:rsidTr="005026BF">
        <w:trPr>
          <w:trHeight w:val="765"/>
        </w:trPr>
        <w:tc>
          <w:tcPr>
            <w:tcW w:w="2405" w:type="dxa"/>
            <w:vAlign w:val="center"/>
          </w:tcPr>
          <w:p w14:paraId="0351ED23" w14:textId="2C6CE21E" w:rsidR="005026BF" w:rsidRPr="002210A6" w:rsidRDefault="005026BF" w:rsidP="005026BF">
            <w:pPr>
              <w:spacing w:line="360" w:lineRule="auto"/>
              <w:jc w:val="center"/>
              <w:rPr>
                <w:b/>
                <w:sz w:val="24"/>
                <w:szCs w:val="24"/>
              </w:rPr>
            </w:pPr>
            <w:r w:rsidRPr="002210A6">
              <w:rPr>
                <w:rFonts w:hint="eastAsia"/>
                <w:b/>
                <w:sz w:val="24"/>
                <w:szCs w:val="24"/>
              </w:rPr>
              <w:t>风险项目</w:t>
            </w:r>
          </w:p>
        </w:tc>
        <w:tc>
          <w:tcPr>
            <w:tcW w:w="3940" w:type="dxa"/>
            <w:shd w:val="clear" w:color="auto" w:fill="auto"/>
            <w:vAlign w:val="center"/>
          </w:tcPr>
          <w:p w14:paraId="79031CA5" w14:textId="08AB6796" w:rsidR="005026BF" w:rsidRPr="002210A6" w:rsidRDefault="005026BF" w:rsidP="005026BF">
            <w:pPr>
              <w:spacing w:line="360" w:lineRule="auto"/>
              <w:jc w:val="center"/>
              <w:rPr>
                <w:b/>
                <w:sz w:val="24"/>
                <w:szCs w:val="24"/>
              </w:rPr>
            </w:pPr>
            <w:r w:rsidRPr="002210A6">
              <w:rPr>
                <w:rFonts w:hint="eastAsia"/>
                <w:b/>
                <w:sz w:val="24"/>
                <w:szCs w:val="24"/>
              </w:rPr>
              <w:t>解决方案</w:t>
            </w:r>
          </w:p>
        </w:tc>
        <w:tc>
          <w:tcPr>
            <w:tcW w:w="1985" w:type="dxa"/>
            <w:vAlign w:val="center"/>
          </w:tcPr>
          <w:p w14:paraId="076EEA59" w14:textId="3994E23E" w:rsidR="005026BF" w:rsidRPr="002210A6" w:rsidRDefault="005026BF" w:rsidP="005026BF">
            <w:pPr>
              <w:spacing w:line="360" w:lineRule="auto"/>
              <w:jc w:val="center"/>
              <w:rPr>
                <w:b/>
                <w:sz w:val="24"/>
                <w:szCs w:val="24"/>
              </w:rPr>
            </w:pPr>
            <w:r w:rsidRPr="002210A6">
              <w:rPr>
                <w:rFonts w:hint="eastAsia"/>
                <w:b/>
                <w:sz w:val="24"/>
                <w:szCs w:val="24"/>
              </w:rPr>
              <w:t>负责人</w:t>
            </w:r>
          </w:p>
        </w:tc>
      </w:tr>
      <w:tr w:rsidR="005026BF" w14:paraId="7EBE48AF" w14:textId="77777777" w:rsidTr="00476133">
        <w:trPr>
          <w:trHeight w:val="765"/>
        </w:trPr>
        <w:tc>
          <w:tcPr>
            <w:tcW w:w="2405" w:type="dxa"/>
          </w:tcPr>
          <w:p w14:paraId="34A10AF7" w14:textId="77777777" w:rsidR="005026BF" w:rsidRDefault="005026BF" w:rsidP="00476133">
            <w:pPr>
              <w:spacing w:line="360" w:lineRule="auto"/>
              <w:rPr>
                <w:szCs w:val="21"/>
              </w:rPr>
            </w:pPr>
            <w:r>
              <w:rPr>
                <w:rFonts w:hint="eastAsia"/>
                <w:szCs w:val="21"/>
              </w:rPr>
              <w:t>所需</w:t>
            </w:r>
            <w:r>
              <w:rPr>
                <w:szCs w:val="21"/>
              </w:rPr>
              <w:t>采购</w:t>
            </w:r>
            <w:r>
              <w:rPr>
                <w:rFonts w:hint="eastAsia"/>
                <w:szCs w:val="21"/>
              </w:rPr>
              <w:t>资金</w:t>
            </w:r>
            <w:r>
              <w:rPr>
                <w:szCs w:val="21"/>
              </w:rPr>
              <w:t>超出组内</w:t>
            </w:r>
            <w:r>
              <w:rPr>
                <w:rFonts w:hint="eastAsia"/>
                <w:szCs w:val="21"/>
              </w:rPr>
              <w:t>预算</w:t>
            </w:r>
          </w:p>
        </w:tc>
        <w:tc>
          <w:tcPr>
            <w:tcW w:w="3940" w:type="dxa"/>
            <w:shd w:val="clear" w:color="auto" w:fill="auto"/>
            <w:vAlign w:val="center"/>
          </w:tcPr>
          <w:p w14:paraId="212E747B" w14:textId="77777777" w:rsidR="005026BF" w:rsidRDefault="005026BF" w:rsidP="00476133">
            <w:pPr>
              <w:spacing w:line="360" w:lineRule="auto"/>
              <w:rPr>
                <w:szCs w:val="21"/>
              </w:rPr>
            </w:pPr>
            <w:r w:rsidRPr="00036A4A">
              <w:rPr>
                <w:rFonts w:hint="eastAsia"/>
                <w:szCs w:val="21"/>
              </w:rPr>
              <w:t>财务管理员立即进行小组会议，追加拨款，资金由组员平摊</w:t>
            </w:r>
          </w:p>
        </w:tc>
        <w:tc>
          <w:tcPr>
            <w:tcW w:w="1985" w:type="dxa"/>
          </w:tcPr>
          <w:p w14:paraId="0E3768DB" w14:textId="77777777" w:rsidR="005026BF" w:rsidRDefault="005026BF" w:rsidP="00476133">
            <w:pPr>
              <w:spacing w:line="360" w:lineRule="auto"/>
              <w:jc w:val="center"/>
              <w:rPr>
                <w:szCs w:val="21"/>
              </w:rPr>
            </w:pPr>
            <w:r w:rsidRPr="00036A4A">
              <w:rPr>
                <w:rFonts w:hint="eastAsia"/>
                <w:szCs w:val="21"/>
              </w:rPr>
              <w:t>财务管理员</w:t>
            </w:r>
          </w:p>
        </w:tc>
      </w:tr>
      <w:tr w:rsidR="005026BF" w14:paraId="27DF06A6" w14:textId="77777777" w:rsidTr="00476133">
        <w:trPr>
          <w:trHeight w:val="765"/>
        </w:trPr>
        <w:tc>
          <w:tcPr>
            <w:tcW w:w="2405" w:type="dxa"/>
          </w:tcPr>
          <w:p w14:paraId="64F76B71" w14:textId="77777777" w:rsidR="005026BF" w:rsidRPr="00FB388B" w:rsidRDefault="005026BF" w:rsidP="00476133">
            <w:pPr>
              <w:spacing w:line="360" w:lineRule="auto"/>
              <w:rPr>
                <w:szCs w:val="21"/>
              </w:rPr>
            </w:pPr>
            <w:r>
              <w:rPr>
                <w:rFonts w:hint="eastAsia"/>
                <w:szCs w:val="21"/>
              </w:rPr>
              <w:t>找不到预期使用资源</w:t>
            </w:r>
          </w:p>
        </w:tc>
        <w:tc>
          <w:tcPr>
            <w:tcW w:w="3940" w:type="dxa"/>
            <w:shd w:val="clear" w:color="auto" w:fill="auto"/>
            <w:vAlign w:val="center"/>
          </w:tcPr>
          <w:p w14:paraId="02E1B049" w14:textId="77777777" w:rsidR="005026BF" w:rsidRDefault="005026BF" w:rsidP="00476133">
            <w:pPr>
              <w:spacing w:line="360" w:lineRule="auto"/>
              <w:rPr>
                <w:szCs w:val="21"/>
              </w:rPr>
            </w:pPr>
            <w:r>
              <w:rPr>
                <w:rFonts w:hint="eastAsia"/>
                <w:szCs w:val="21"/>
              </w:rPr>
              <w:t>由配置管理</w:t>
            </w:r>
            <w:proofErr w:type="gramStart"/>
            <w:r>
              <w:rPr>
                <w:rFonts w:hint="eastAsia"/>
                <w:szCs w:val="21"/>
              </w:rPr>
              <w:t>员寻找</w:t>
            </w:r>
            <w:proofErr w:type="gramEnd"/>
            <w:r>
              <w:rPr>
                <w:rFonts w:hint="eastAsia"/>
                <w:szCs w:val="21"/>
              </w:rPr>
              <w:t>可替代资源，并通知所有成员</w:t>
            </w:r>
          </w:p>
        </w:tc>
        <w:tc>
          <w:tcPr>
            <w:tcW w:w="1985" w:type="dxa"/>
          </w:tcPr>
          <w:p w14:paraId="27349904" w14:textId="77777777" w:rsidR="005026BF" w:rsidRDefault="005026BF" w:rsidP="00476133">
            <w:pPr>
              <w:spacing w:line="360" w:lineRule="auto"/>
              <w:jc w:val="center"/>
              <w:rPr>
                <w:szCs w:val="21"/>
              </w:rPr>
            </w:pPr>
            <w:r w:rsidRPr="00036A4A">
              <w:rPr>
                <w:rFonts w:hint="eastAsia"/>
                <w:szCs w:val="21"/>
              </w:rPr>
              <w:t>配置管理员</w:t>
            </w:r>
          </w:p>
        </w:tc>
      </w:tr>
    </w:tbl>
    <w:p w14:paraId="49D0DA42" w14:textId="641FD734" w:rsidR="00C846A5" w:rsidRDefault="00C846A5" w:rsidP="003F1F9C">
      <w:pPr>
        <w:pStyle w:val="1"/>
      </w:pPr>
      <w:bookmarkStart w:id="168" w:name="_Toc531879248"/>
      <w:r w:rsidRPr="00C846A5">
        <w:rPr>
          <w:rFonts w:hint="eastAsia"/>
        </w:rPr>
        <w:t>13</w:t>
      </w:r>
      <w:r w:rsidRPr="00C846A5">
        <w:t xml:space="preserve"> </w:t>
      </w:r>
      <w:r w:rsidRPr="00C846A5">
        <w:rPr>
          <w:rFonts w:hint="eastAsia"/>
        </w:rPr>
        <w:t>配置管理计划</w:t>
      </w:r>
      <w:bookmarkEnd w:id="168"/>
    </w:p>
    <w:p w14:paraId="443145EE" w14:textId="4B8489A5" w:rsidR="00C846A5" w:rsidRPr="00C846A5" w:rsidRDefault="00C846A5" w:rsidP="003F1F9C">
      <w:pPr>
        <w:pStyle w:val="2"/>
      </w:pPr>
      <w:bookmarkStart w:id="169" w:name="_Toc529646969"/>
      <w:bookmarkStart w:id="170" w:name="_Toc531879249"/>
      <w:r w:rsidRPr="00C846A5">
        <w:rPr>
          <w:rFonts w:hint="eastAsia"/>
        </w:rPr>
        <w:t>13.1配置管理</w:t>
      </w:r>
      <w:bookmarkEnd w:id="169"/>
      <w:bookmarkEnd w:id="170"/>
    </w:p>
    <w:p w14:paraId="3154A70F" w14:textId="1E21EB2F" w:rsidR="00C846A5" w:rsidRPr="00C846A5" w:rsidRDefault="00C846A5" w:rsidP="003F1F9C">
      <w:pPr>
        <w:pStyle w:val="3"/>
      </w:pPr>
      <w:bookmarkStart w:id="171" w:name="_Toc529483156"/>
      <w:bookmarkStart w:id="172" w:name="_Toc529646970"/>
      <w:bookmarkStart w:id="173" w:name="_Toc531879250"/>
      <w:r w:rsidRPr="00C846A5">
        <w:rPr>
          <w:rFonts w:hint="eastAsia"/>
        </w:rPr>
        <w:t>13.1.1</w:t>
      </w:r>
      <w:r w:rsidRPr="00C846A5">
        <w:rPr>
          <w:rFonts w:hint="eastAsia"/>
        </w:rPr>
        <w:t>配置项</w:t>
      </w:r>
      <w:bookmarkEnd w:id="171"/>
      <w:bookmarkEnd w:id="172"/>
      <w:bookmarkEnd w:id="173"/>
    </w:p>
    <w:p w14:paraId="1799BDFF" w14:textId="77777777" w:rsidR="00C846A5" w:rsidRPr="00C846A5" w:rsidRDefault="00C846A5" w:rsidP="00C846A5">
      <w:pPr>
        <w:spacing w:line="360" w:lineRule="auto"/>
        <w:rPr>
          <w:rFonts w:ascii="等线" w:eastAsia="等线" w:hAnsi="等线" w:cs="Times New Roman"/>
        </w:rPr>
      </w:pPr>
      <w:r w:rsidRPr="00C846A5">
        <w:rPr>
          <w:rFonts w:ascii="等线" w:eastAsia="等线" w:hAnsi="等线" w:cs="Times New Roman" w:hint="eastAsia"/>
        </w:rPr>
        <w:t>包括项目可行性报告、项目总体计划、需求工程计划、软件需求规格说明计划、软件需求变更计划、系统设计与实现计划、软件概要设计说明、测试与运维计划、会议纪要等输出文档与过程文档。</w:t>
      </w:r>
    </w:p>
    <w:p w14:paraId="001AA76C" w14:textId="6120836E" w:rsidR="00C846A5" w:rsidRPr="00C846A5" w:rsidRDefault="00C846A5" w:rsidP="003F1F9C">
      <w:pPr>
        <w:pStyle w:val="3"/>
      </w:pPr>
      <w:bookmarkStart w:id="174" w:name="_Toc529483157"/>
      <w:bookmarkStart w:id="175" w:name="_Toc529646971"/>
      <w:bookmarkStart w:id="176" w:name="_Toc531879251"/>
      <w:r w:rsidRPr="00C846A5">
        <w:rPr>
          <w:rFonts w:hint="eastAsia"/>
        </w:rPr>
        <w:t>13.1.2</w:t>
      </w:r>
      <w:r w:rsidRPr="00C846A5">
        <w:rPr>
          <w:rFonts w:hint="eastAsia"/>
        </w:rPr>
        <w:t>配置命名</w:t>
      </w:r>
      <w:bookmarkEnd w:id="174"/>
      <w:bookmarkEnd w:id="175"/>
      <w:bookmarkEnd w:id="176"/>
    </w:p>
    <w:p w14:paraId="19958E2A" w14:textId="77777777" w:rsidR="00C846A5" w:rsidRPr="00C846A5" w:rsidRDefault="00C846A5" w:rsidP="00C846A5">
      <w:pPr>
        <w:spacing w:line="360" w:lineRule="auto"/>
        <w:rPr>
          <w:rFonts w:ascii="宋体" w:eastAsia="宋体" w:hAnsi="宋体" w:cs="Times New Roman"/>
        </w:rPr>
      </w:pPr>
      <w:r w:rsidRPr="00C846A5">
        <w:rPr>
          <w:rFonts w:ascii="宋体" w:eastAsia="宋体" w:hAnsi="宋体" w:cs="Times New Roman" w:hint="eastAsia"/>
        </w:rPr>
        <w:t>组内文件命名规范为 PRD2018-G03-文件名</w:t>
      </w:r>
    </w:p>
    <w:p w14:paraId="197B9004" w14:textId="77777777" w:rsidR="00C846A5" w:rsidRPr="00C846A5" w:rsidRDefault="00C846A5" w:rsidP="00C846A5">
      <w:pPr>
        <w:spacing w:line="360" w:lineRule="auto"/>
        <w:rPr>
          <w:rFonts w:ascii="宋体" w:eastAsia="宋体" w:hAnsi="宋体" w:cs="Times New Roman"/>
        </w:rPr>
      </w:pPr>
      <w:r w:rsidRPr="00C846A5">
        <w:rPr>
          <w:rFonts w:ascii="宋体" w:eastAsia="宋体" w:hAnsi="宋体" w:cs="Times New Roman" w:hint="eastAsia"/>
        </w:rPr>
        <w:t>如果是会议纪要，则需在文件名后加上日期，如 PRD2018-G03-会议纪要-10.2</w:t>
      </w:r>
    </w:p>
    <w:p w14:paraId="3450B87C" w14:textId="2FE66B34" w:rsidR="00C846A5" w:rsidRPr="00C846A5" w:rsidRDefault="00C846A5" w:rsidP="003F1F9C">
      <w:pPr>
        <w:pStyle w:val="3"/>
      </w:pPr>
      <w:bookmarkStart w:id="177" w:name="_Toc529483158"/>
      <w:bookmarkStart w:id="178" w:name="_Toc529646972"/>
      <w:bookmarkStart w:id="179" w:name="_Toc531879252"/>
      <w:r w:rsidRPr="00C846A5">
        <w:t>13.</w:t>
      </w:r>
      <w:r w:rsidRPr="00C846A5">
        <w:rPr>
          <w:rFonts w:hint="eastAsia"/>
        </w:rPr>
        <w:t>1.3</w:t>
      </w:r>
      <w:r w:rsidRPr="00C846A5">
        <w:rPr>
          <w:rFonts w:hint="eastAsia"/>
        </w:rPr>
        <w:t>标识代号</w:t>
      </w:r>
      <w:bookmarkEnd w:id="177"/>
      <w:bookmarkEnd w:id="178"/>
      <w:bookmarkEnd w:id="179"/>
    </w:p>
    <w:p w14:paraId="17C24093" w14:textId="5AB30047" w:rsidR="00C846A5" w:rsidRDefault="00C846A5" w:rsidP="00C846A5">
      <w:pPr>
        <w:spacing w:line="360" w:lineRule="auto"/>
        <w:rPr>
          <w:rFonts w:ascii="等线" w:eastAsia="等线" w:hAnsi="等线" w:cs="Times New Roman"/>
        </w:rPr>
      </w:pPr>
      <w:r w:rsidRPr="00C846A5">
        <w:rPr>
          <w:rFonts w:ascii="等线" w:eastAsia="等线" w:hAnsi="等线" w:cs="Times New Roman" w:hint="eastAsia"/>
        </w:rPr>
        <w:t>文档</w:t>
      </w:r>
      <w:r w:rsidRPr="00C846A5">
        <w:rPr>
          <w:rFonts w:ascii="等线" w:eastAsia="等线" w:hAnsi="等线" w:cs="Times New Roman"/>
        </w:rPr>
        <w:t>的命名简写，</w:t>
      </w:r>
      <w:r w:rsidRPr="00C846A5">
        <w:rPr>
          <w:rFonts w:ascii="等线" w:eastAsia="等线" w:hAnsi="等线" w:cs="Times New Roman" w:hint="eastAsia"/>
        </w:rPr>
        <w:t>组内每个配置的文件都应该有一个唯一的标识（除会议纪要），命名规则为PRD2018-G03-其英文名的开头简写的大写，如有重复，则加上数字。如可行性分析报告的英文名为“Feasibility study report”，其文件标识为：PRD2018-G03-FSR。</w:t>
      </w:r>
    </w:p>
    <w:p w14:paraId="201E8474" w14:textId="1E9C2FA8" w:rsidR="00503A86" w:rsidRDefault="00503A86" w:rsidP="00492306">
      <w:pPr>
        <w:pStyle w:val="3"/>
      </w:pPr>
      <w:bookmarkStart w:id="180" w:name="_Toc531879253"/>
      <w:r>
        <w:rPr>
          <w:rFonts w:hint="eastAsia"/>
        </w:rPr>
        <w:lastRenderedPageBreak/>
        <w:t>13.1.4</w:t>
      </w:r>
      <w:r>
        <w:t xml:space="preserve"> </w:t>
      </w:r>
      <w:r>
        <w:rPr>
          <w:rFonts w:hint="eastAsia"/>
        </w:rPr>
        <w:t>配置人员</w:t>
      </w:r>
      <w:bookmarkEnd w:id="180"/>
    </w:p>
    <w:p w14:paraId="68DD0ACF" w14:textId="36E7BC3A" w:rsidR="00503A86" w:rsidRPr="00503A86" w:rsidRDefault="00503A86" w:rsidP="00503A86">
      <w:r>
        <w:rPr>
          <w:rFonts w:hint="eastAsia"/>
        </w:rPr>
        <w:t>配置管理员由叶柏成担任，负责对版本的控制管理</w:t>
      </w:r>
      <w:r w:rsidR="00051371">
        <w:rPr>
          <w:rFonts w:hint="eastAsia"/>
        </w:rPr>
        <w:t>，以及在项目准备阶段对组员进行</w:t>
      </w:r>
      <w:r w:rsidR="00051371">
        <w:rPr>
          <w:rFonts w:hint="eastAsia"/>
        </w:rPr>
        <w:t>git</w:t>
      </w:r>
      <w:r w:rsidR="00051371">
        <w:t>hub</w:t>
      </w:r>
      <w:r w:rsidR="00051371">
        <w:rPr>
          <w:rFonts w:hint="eastAsia"/>
        </w:rPr>
        <w:t>的使用培训</w:t>
      </w:r>
    </w:p>
    <w:p w14:paraId="1234170E" w14:textId="14D9F6B6" w:rsidR="00C846A5" w:rsidRPr="00C846A5" w:rsidRDefault="00C846A5" w:rsidP="003F1F9C">
      <w:pPr>
        <w:pStyle w:val="2"/>
      </w:pPr>
      <w:bookmarkStart w:id="181" w:name="_Toc529483159"/>
      <w:bookmarkStart w:id="182" w:name="_Toc529646973"/>
      <w:bookmarkStart w:id="183" w:name="_Toc531879254"/>
      <w:r w:rsidRPr="00C846A5">
        <w:t>13.</w:t>
      </w:r>
      <w:r w:rsidRPr="00C846A5">
        <w:rPr>
          <w:rFonts w:hint="eastAsia"/>
        </w:rPr>
        <w:t>2</w:t>
      </w:r>
      <w:r w:rsidRPr="00C846A5">
        <w:t xml:space="preserve"> </w:t>
      </w:r>
      <w:r w:rsidRPr="00C846A5">
        <w:rPr>
          <w:rFonts w:hint="eastAsia"/>
        </w:rPr>
        <w:t>版本管理</w:t>
      </w:r>
      <w:bookmarkEnd w:id="181"/>
      <w:bookmarkEnd w:id="182"/>
      <w:bookmarkEnd w:id="183"/>
    </w:p>
    <w:p w14:paraId="73652AC8" w14:textId="3D06456E" w:rsidR="00C846A5" w:rsidRPr="00C846A5" w:rsidRDefault="00C846A5" w:rsidP="003F1F9C">
      <w:pPr>
        <w:pStyle w:val="3"/>
      </w:pPr>
      <w:bookmarkStart w:id="184" w:name="_Toc529483160"/>
      <w:bookmarkStart w:id="185" w:name="_Toc529646974"/>
      <w:bookmarkStart w:id="186" w:name="_Toc531879255"/>
      <w:r w:rsidRPr="00C846A5">
        <w:t>13.</w:t>
      </w:r>
      <w:r w:rsidRPr="00C846A5">
        <w:rPr>
          <w:rFonts w:hint="eastAsia"/>
        </w:rPr>
        <w:t>2.1</w:t>
      </w:r>
      <w:r w:rsidRPr="00C846A5">
        <w:t xml:space="preserve"> </w:t>
      </w:r>
      <w:r w:rsidRPr="00C846A5">
        <w:rPr>
          <w:rFonts w:hint="eastAsia"/>
        </w:rPr>
        <w:t>版本格式</w:t>
      </w:r>
      <w:bookmarkEnd w:id="184"/>
      <w:bookmarkEnd w:id="185"/>
      <w:bookmarkEnd w:id="186"/>
    </w:p>
    <w:p w14:paraId="0B272B6D" w14:textId="77777777" w:rsidR="00C846A5" w:rsidRPr="00C846A5" w:rsidRDefault="00C846A5" w:rsidP="00C846A5">
      <w:pPr>
        <w:pStyle w:val="af4"/>
        <w:numPr>
          <w:ilvl w:val="0"/>
          <w:numId w:val="5"/>
        </w:numPr>
        <w:spacing w:line="360" w:lineRule="auto"/>
        <w:ind w:firstLineChars="0"/>
        <w:rPr>
          <w:rFonts w:ascii="等线" w:eastAsia="等线" w:hAnsi="等线" w:cs="Times New Roman"/>
        </w:rPr>
      </w:pPr>
      <w:r w:rsidRPr="00C846A5">
        <w:rPr>
          <w:rFonts w:ascii="等线" w:eastAsia="等线" w:hAnsi="等线" w:cs="Times New Roman" w:hint="eastAsia"/>
        </w:rPr>
        <w:t>每一个文档的版本格式为[主版本号.子版本号.修正版本号]。</w:t>
      </w:r>
    </w:p>
    <w:p w14:paraId="78B9B64E" w14:textId="77777777" w:rsidR="00C846A5" w:rsidRPr="00C846A5" w:rsidRDefault="00C846A5" w:rsidP="00C846A5">
      <w:pPr>
        <w:pStyle w:val="af4"/>
        <w:numPr>
          <w:ilvl w:val="0"/>
          <w:numId w:val="5"/>
        </w:numPr>
        <w:spacing w:line="360" w:lineRule="auto"/>
        <w:ind w:firstLineChars="0"/>
        <w:rPr>
          <w:rFonts w:ascii="等线" w:eastAsia="等线" w:hAnsi="等线" w:cs="Times New Roman"/>
        </w:rPr>
      </w:pPr>
      <w:r w:rsidRPr="00C846A5">
        <w:rPr>
          <w:rFonts w:ascii="等线" w:eastAsia="等线" w:hAnsi="等线" w:cs="Times New Roman" w:hint="eastAsia"/>
        </w:rPr>
        <w:t>示例：0.1.1</w:t>
      </w:r>
    </w:p>
    <w:p w14:paraId="0793DA02" w14:textId="77777777" w:rsidR="00C846A5" w:rsidRPr="00C846A5" w:rsidRDefault="00C846A5" w:rsidP="00C846A5">
      <w:pPr>
        <w:pStyle w:val="af4"/>
        <w:numPr>
          <w:ilvl w:val="0"/>
          <w:numId w:val="5"/>
        </w:numPr>
        <w:spacing w:line="360" w:lineRule="auto"/>
        <w:ind w:firstLineChars="0"/>
        <w:rPr>
          <w:rFonts w:ascii="等线" w:eastAsia="等线" w:hAnsi="等线" w:cs="Times New Roman"/>
        </w:rPr>
      </w:pPr>
      <w:r w:rsidRPr="00C846A5">
        <w:rPr>
          <w:rFonts w:ascii="等线" w:eastAsia="等线" w:hAnsi="等线" w:cs="Times New Roman" w:hint="eastAsia"/>
        </w:rPr>
        <w:t>文档的初始版本为0.1.0。</w:t>
      </w:r>
    </w:p>
    <w:p w14:paraId="4E1F2204" w14:textId="3292809C" w:rsidR="00C846A5" w:rsidRPr="00C846A5" w:rsidRDefault="00C846A5" w:rsidP="003F1F9C">
      <w:pPr>
        <w:pStyle w:val="3"/>
      </w:pPr>
      <w:bookmarkStart w:id="187" w:name="_Toc529483161"/>
      <w:bookmarkStart w:id="188" w:name="_Toc529646975"/>
      <w:bookmarkStart w:id="189" w:name="_Toc531879256"/>
      <w:r w:rsidRPr="00C846A5">
        <w:t>13.</w:t>
      </w:r>
      <w:r w:rsidRPr="00C846A5">
        <w:rPr>
          <w:rFonts w:hint="eastAsia"/>
        </w:rPr>
        <w:t>2.2</w:t>
      </w:r>
      <w:r w:rsidRPr="00C846A5">
        <w:t xml:space="preserve"> </w:t>
      </w:r>
      <w:r w:rsidRPr="00C846A5">
        <w:rPr>
          <w:rFonts w:hint="eastAsia"/>
        </w:rPr>
        <w:t>版本更新</w:t>
      </w:r>
      <w:bookmarkEnd w:id="187"/>
      <w:bookmarkEnd w:id="188"/>
      <w:bookmarkEnd w:id="189"/>
    </w:p>
    <w:p w14:paraId="1B68E280" w14:textId="77777777" w:rsidR="00C846A5" w:rsidRPr="00C846A5" w:rsidRDefault="00C846A5" w:rsidP="00C846A5">
      <w:pPr>
        <w:pStyle w:val="af4"/>
        <w:numPr>
          <w:ilvl w:val="0"/>
          <w:numId w:val="6"/>
        </w:numPr>
        <w:spacing w:line="360" w:lineRule="auto"/>
        <w:ind w:firstLineChars="0"/>
        <w:rPr>
          <w:rFonts w:ascii="等线" w:eastAsia="等线" w:hAnsi="等线" w:cs="Times New Roman"/>
        </w:rPr>
      </w:pPr>
      <w:r w:rsidRPr="00C846A5">
        <w:rPr>
          <w:rFonts w:ascii="等线" w:eastAsia="等线" w:hAnsi="等线" w:cs="Times New Roman" w:hint="eastAsia"/>
        </w:rPr>
        <w:t>当文件内容有了重大的变化或改进，主版本号加1。</w:t>
      </w:r>
    </w:p>
    <w:p w14:paraId="21C60352" w14:textId="77777777" w:rsidR="00C846A5" w:rsidRPr="00C846A5" w:rsidRDefault="00C846A5" w:rsidP="00C846A5">
      <w:pPr>
        <w:pStyle w:val="af4"/>
        <w:numPr>
          <w:ilvl w:val="0"/>
          <w:numId w:val="6"/>
        </w:numPr>
        <w:spacing w:line="360" w:lineRule="auto"/>
        <w:ind w:firstLineChars="0"/>
        <w:rPr>
          <w:rFonts w:ascii="等线" w:eastAsia="等线" w:hAnsi="等线" w:cs="Times New Roman"/>
        </w:rPr>
      </w:pPr>
      <w:r w:rsidRPr="00C846A5">
        <w:rPr>
          <w:rFonts w:ascii="等线" w:eastAsia="等线" w:hAnsi="等线" w:cs="Times New Roman" w:hint="eastAsia"/>
        </w:rPr>
        <w:t>当文档的内容有了模块的增加、补充等，子版本号加1。</w:t>
      </w:r>
    </w:p>
    <w:p w14:paraId="447A2AD1" w14:textId="77777777" w:rsidR="00C846A5" w:rsidRPr="00C846A5" w:rsidRDefault="00C846A5" w:rsidP="00C846A5">
      <w:pPr>
        <w:pStyle w:val="af4"/>
        <w:numPr>
          <w:ilvl w:val="0"/>
          <w:numId w:val="6"/>
        </w:numPr>
        <w:spacing w:line="360" w:lineRule="auto"/>
        <w:ind w:firstLineChars="0"/>
        <w:rPr>
          <w:rFonts w:ascii="等线" w:eastAsia="等线" w:hAnsi="等线" w:cs="Times New Roman"/>
        </w:rPr>
      </w:pPr>
      <w:r w:rsidRPr="00C846A5">
        <w:rPr>
          <w:rFonts w:ascii="等线" w:eastAsia="等线" w:hAnsi="等线" w:cs="Times New Roman" w:hint="eastAsia"/>
        </w:rPr>
        <w:t>当文档的内容有了小修改，如修正了纰漏等，修正版本号加1。</w:t>
      </w:r>
    </w:p>
    <w:p w14:paraId="1DC97F73" w14:textId="1C27EC36" w:rsidR="00C846A5" w:rsidRDefault="00C846A5" w:rsidP="003F1F9C">
      <w:pPr>
        <w:pStyle w:val="2"/>
      </w:pPr>
      <w:bookmarkStart w:id="190" w:name="_Toc529483162"/>
      <w:bookmarkStart w:id="191" w:name="_Toc529646976"/>
      <w:bookmarkStart w:id="192" w:name="_Toc531879257"/>
      <w:r w:rsidRPr="00C846A5">
        <w:t>13.</w:t>
      </w:r>
      <w:r w:rsidRPr="00C846A5">
        <w:rPr>
          <w:rFonts w:hint="eastAsia"/>
        </w:rPr>
        <w:t>3</w:t>
      </w:r>
      <w:r w:rsidRPr="00C846A5">
        <w:t xml:space="preserve"> </w:t>
      </w:r>
      <w:r w:rsidRPr="00C846A5">
        <w:rPr>
          <w:rFonts w:hint="eastAsia"/>
        </w:rPr>
        <w:t>Git使用策略</w:t>
      </w:r>
      <w:bookmarkEnd w:id="190"/>
      <w:bookmarkEnd w:id="191"/>
      <w:bookmarkEnd w:id="192"/>
    </w:p>
    <w:p w14:paraId="429D9930" w14:textId="5A64B550" w:rsidR="00D27F94" w:rsidRDefault="00D27F94" w:rsidP="00D27F94">
      <w:pPr>
        <w:pStyle w:val="3"/>
      </w:pPr>
      <w:bookmarkStart w:id="193" w:name="_Toc531879258"/>
      <w:r>
        <w:rPr>
          <w:rFonts w:hint="eastAsia"/>
        </w:rPr>
        <w:t>13.3.1</w:t>
      </w:r>
      <w:r>
        <w:t xml:space="preserve"> G</w:t>
      </w:r>
      <w:r>
        <w:rPr>
          <w:rFonts w:hint="eastAsia"/>
        </w:rPr>
        <w:t>it</w:t>
      </w:r>
      <w:r>
        <w:rPr>
          <w:rFonts w:hint="eastAsia"/>
        </w:rPr>
        <w:t>账号</w:t>
      </w:r>
      <w:bookmarkEnd w:id="193"/>
    </w:p>
    <w:tbl>
      <w:tblPr>
        <w:tblStyle w:val="af3"/>
        <w:tblW w:w="0" w:type="auto"/>
        <w:tblLook w:val="04A0" w:firstRow="1" w:lastRow="0" w:firstColumn="1" w:lastColumn="0" w:noHBand="0" w:noVBand="1"/>
      </w:tblPr>
      <w:tblGrid>
        <w:gridCol w:w="2874"/>
        <w:gridCol w:w="2773"/>
        <w:gridCol w:w="2875"/>
      </w:tblGrid>
      <w:tr w:rsidR="00D27F94" w14:paraId="0344AC00" w14:textId="77777777" w:rsidTr="00D27F94">
        <w:tc>
          <w:tcPr>
            <w:tcW w:w="2874" w:type="dxa"/>
          </w:tcPr>
          <w:p w14:paraId="4C1B7510" w14:textId="7879F728" w:rsidR="00D27F94" w:rsidRPr="00AE3AF5" w:rsidRDefault="00D27F94" w:rsidP="00D27F94">
            <w:pPr>
              <w:jc w:val="center"/>
              <w:rPr>
                <w:b/>
                <w:sz w:val="24"/>
                <w:szCs w:val="24"/>
              </w:rPr>
            </w:pPr>
            <w:r w:rsidRPr="00AE3AF5">
              <w:rPr>
                <w:rFonts w:hint="eastAsia"/>
                <w:b/>
                <w:sz w:val="24"/>
                <w:szCs w:val="24"/>
              </w:rPr>
              <w:t>姓名</w:t>
            </w:r>
          </w:p>
        </w:tc>
        <w:tc>
          <w:tcPr>
            <w:tcW w:w="2773" w:type="dxa"/>
          </w:tcPr>
          <w:p w14:paraId="09E54DB4" w14:textId="182AB14B" w:rsidR="00D27F94" w:rsidRPr="00AE3AF5" w:rsidRDefault="00D27F94" w:rsidP="00D27F94">
            <w:pPr>
              <w:jc w:val="center"/>
              <w:rPr>
                <w:b/>
                <w:sz w:val="24"/>
                <w:szCs w:val="24"/>
              </w:rPr>
            </w:pPr>
            <w:r w:rsidRPr="00AE3AF5">
              <w:rPr>
                <w:rFonts w:hint="eastAsia"/>
                <w:b/>
                <w:sz w:val="24"/>
                <w:szCs w:val="24"/>
              </w:rPr>
              <w:t>职位</w:t>
            </w:r>
          </w:p>
        </w:tc>
        <w:tc>
          <w:tcPr>
            <w:tcW w:w="2875" w:type="dxa"/>
          </w:tcPr>
          <w:p w14:paraId="5466B543" w14:textId="5D25B032" w:rsidR="00D27F94" w:rsidRPr="00AE3AF5" w:rsidRDefault="00D27F94" w:rsidP="00D27F94">
            <w:pPr>
              <w:jc w:val="center"/>
              <w:rPr>
                <w:b/>
                <w:sz w:val="24"/>
                <w:szCs w:val="24"/>
              </w:rPr>
            </w:pPr>
            <w:r w:rsidRPr="00AE3AF5">
              <w:rPr>
                <w:rFonts w:hint="eastAsia"/>
                <w:b/>
                <w:sz w:val="24"/>
                <w:szCs w:val="24"/>
              </w:rPr>
              <w:t>账号</w:t>
            </w:r>
          </w:p>
        </w:tc>
      </w:tr>
      <w:tr w:rsidR="00D27F94" w14:paraId="009AFF08" w14:textId="77777777" w:rsidTr="00D27F94">
        <w:tc>
          <w:tcPr>
            <w:tcW w:w="2874" w:type="dxa"/>
          </w:tcPr>
          <w:p w14:paraId="7C873B9C" w14:textId="506ADD70" w:rsidR="00D27F94" w:rsidRDefault="00D27F94" w:rsidP="00D27F94">
            <w:r>
              <w:rPr>
                <w:rFonts w:hint="eastAsia"/>
              </w:rPr>
              <w:t>沈启航</w:t>
            </w:r>
          </w:p>
        </w:tc>
        <w:tc>
          <w:tcPr>
            <w:tcW w:w="2773" w:type="dxa"/>
          </w:tcPr>
          <w:p w14:paraId="5F1BBAA5" w14:textId="15209FAB" w:rsidR="00D27F94" w:rsidRDefault="00D27F94" w:rsidP="00D27F94">
            <w:r>
              <w:rPr>
                <w:rFonts w:hint="eastAsia"/>
              </w:rPr>
              <w:t>组长</w:t>
            </w:r>
          </w:p>
        </w:tc>
        <w:tc>
          <w:tcPr>
            <w:tcW w:w="2875" w:type="dxa"/>
          </w:tcPr>
          <w:p w14:paraId="6B06D80B" w14:textId="34BAC401" w:rsidR="00D27F94" w:rsidRDefault="00D27F94" w:rsidP="00D27F94">
            <w:r>
              <w:rPr>
                <w:rFonts w:hint="eastAsia"/>
              </w:rPr>
              <w:t>L</w:t>
            </w:r>
            <w:r>
              <w:t>ittlePinkRabbit</w:t>
            </w:r>
          </w:p>
        </w:tc>
      </w:tr>
      <w:tr w:rsidR="00D27F94" w14:paraId="6319CB99" w14:textId="77777777" w:rsidTr="00D27F94">
        <w:tc>
          <w:tcPr>
            <w:tcW w:w="2874" w:type="dxa"/>
          </w:tcPr>
          <w:p w14:paraId="55369213" w14:textId="7E628CE8" w:rsidR="00D27F94" w:rsidRDefault="00D27F94" w:rsidP="00D27F94">
            <w:r>
              <w:rPr>
                <w:rFonts w:hint="eastAsia"/>
              </w:rPr>
              <w:t>叶柏成</w:t>
            </w:r>
          </w:p>
        </w:tc>
        <w:tc>
          <w:tcPr>
            <w:tcW w:w="2773" w:type="dxa"/>
          </w:tcPr>
          <w:p w14:paraId="79609CCE" w14:textId="501C9F64" w:rsidR="00D27F94" w:rsidRDefault="00D27F94" w:rsidP="00D27F94">
            <w:r>
              <w:rPr>
                <w:rFonts w:hint="eastAsia"/>
              </w:rPr>
              <w:t>组员</w:t>
            </w:r>
          </w:p>
        </w:tc>
        <w:tc>
          <w:tcPr>
            <w:tcW w:w="2875" w:type="dxa"/>
          </w:tcPr>
          <w:p w14:paraId="298EB746" w14:textId="61765060" w:rsidR="00D27F94" w:rsidRDefault="00D27F94" w:rsidP="00D27F94">
            <w:r w:rsidRPr="00D27F94">
              <w:t>BeingMan</w:t>
            </w:r>
          </w:p>
        </w:tc>
      </w:tr>
      <w:tr w:rsidR="00D27F94" w14:paraId="574B5CE7" w14:textId="77777777" w:rsidTr="00D27F94">
        <w:tc>
          <w:tcPr>
            <w:tcW w:w="2874" w:type="dxa"/>
          </w:tcPr>
          <w:p w14:paraId="6FA49E3F" w14:textId="3133317C" w:rsidR="00D27F94" w:rsidRDefault="00D27F94" w:rsidP="00D27F94">
            <w:r>
              <w:rPr>
                <w:rFonts w:hint="eastAsia"/>
              </w:rPr>
              <w:t>杨以恒</w:t>
            </w:r>
          </w:p>
        </w:tc>
        <w:tc>
          <w:tcPr>
            <w:tcW w:w="2773" w:type="dxa"/>
          </w:tcPr>
          <w:p w14:paraId="7F08286E" w14:textId="6DE85F03" w:rsidR="00D27F94" w:rsidRDefault="00D27F94" w:rsidP="00D27F94">
            <w:r>
              <w:rPr>
                <w:rFonts w:hint="eastAsia"/>
              </w:rPr>
              <w:t>组员</w:t>
            </w:r>
          </w:p>
        </w:tc>
        <w:tc>
          <w:tcPr>
            <w:tcW w:w="2875" w:type="dxa"/>
          </w:tcPr>
          <w:p w14:paraId="1957C5C9" w14:textId="292BA1F9" w:rsidR="00D27F94" w:rsidRDefault="00D27F94" w:rsidP="00D27F94">
            <w:r>
              <w:rPr>
                <w:rFonts w:hint="eastAsia"/>
              </w:rPr>
              <w:t>B</w:t>
            </w:r>
            <w:r>
              <w:t>unchesOvO</w:t>
            </w:r>
          </w:p>
        </w:tc>
      </w:tr>
      <w:tr w:rsidR="00D27F94" w14:paraId="43D2D33D" w14:textId="77777777" w:rsidTr="00D27F94">
        <w:tc>
          <w:tcPr>
            <w:tcW w:w="2874" w:type="dxa"/>
          </w:tcPr>
          <w:p w14:paraId="0137DC32" w14:textId="1A9B9DDE" w:rsidR="00D27F94" w:rsidRDefault="00D27F94" w:rsidP="00D27F94">
            <w:r>
              <w:rPr>
                <w:rFonts w:hint="eastAsia"/>
              </w:rPr>
              <w:t>徐哲远</w:t>
            </w:r>
          </w:p>
        </w:tc>
        <w:tc>
          <w:tcPr>
            <w:tcW w:w="2773" w:type="dxa"/>
          </w:tcPr>
          <w:p w14:paraId="70FDE6F8" w14:textId="633E2A45" w:rsidR="00D27F94" w:rsidRDefault="00D27F94" w:rsidP="00D27F94">
            <w:r>
              <w:rPr>
                <w:rFonts w:hint="eastAsia"/>
              </w:rPr>
              <w:t>组员</w:t>
            </w:r>
          </w:p>
        </w:tc>
        <w:tc>
          <w:tcPr>
            <w:tcW w:w="2875" w:type="dxa"/>
          </w:tcPr>
          <w:p w14:paraId="57070836" w14:textId="4530552A" w:rsidR="00D27F94" w:rsidRDefault="00D27F94" w:rsidP="00D27F94">
            <w:r>
              <w:rPr>
                <w:rFonts w:hint="eastAsia"/>
              </w:rPr>
              <w:t>3</w:t>
            </w:r>
            <w:r>
              <w:t>1601409xzy</w:t>
            </w:r>
          </w:p>
        </w:tc>
      </w:tr>
      <w:tr w:rsidR="00D27F94" w14:paraId="70F52B53" w14:textId="77777777" w:rsidTr="00D27F94">
        <w:tc>
          <w:tcPr>
            <w:tcW w:w="2874" w:type="dxa"/>
          </w:tcPr>
          <w:p w14:paraId="09FEA561" w14:textId="1388368A" w:rsidR="00D27F94" w:rsidRDefault="00D27F94" w:rsidP="00D27F94">
            <w:r>
              <w:rPr>
                <w:rFonts w:hint="eastAsia"/>
              </w:rPr>
              <w:t>骆佳俊</w:t>
            </w:r>
          </w:p>
        </w:tc>
        <w:tc>
          <w:tcPr>
            <w:tcW w:w="2773" w:type="dxa"/>
          </w:tcPr>
          <w:p w14:paraId="31171FFB" w14:textId="546F072A" w:rsidR="00D27F94" w:rsidRDefault="00D27F94" w:rsidP="00D27F94">
            <w:r>
              <w:rPr>
                <w:rFonts w:hint="eastAsia"/>
              </w:rPr>
              <w:t>组员</w:t>
            </w:r>
          </w:p>
        </w:tc>
        <w:tc>
          <w:tcPr>
            <w:tcW w:w="2875" w:type="dxa"/>
          </w:tcPr>
          <w:p w14:paraId="091B2207" w14:textId="0E41A975" w:rsidR="00D27F94" w:rsidRDefault="00D27F94" w:rsidP="00D27F94">
            <w:r>
              <w:rPr>
                <w:rFonts w:hint="eastAsia"/>
              </w:rPr>
              <w:t>Zucc</w:t>
            </w:r>
            <w:r>
              <w:t>Roger</w:t>
            </w:r>
          </w:p>
        </w:tc>
      </w:tr>
    </w:tbl>
    <w:p w14:paraId="562B2B5A" w14:textId="2F0D6FD7" w:rsidR="00C846A5" w:rsidRDefault="00C846A5" w:rsidP="003F1F9C">
      <w:pPr>
        <w:pStyle w:val="3"/>
      </w:pPr>
      <w:bookmarkStart w:id="194" w:name="_Toc529646977"/>
      <w:bookmarkStart w:id="195" w:name="_Toc531879259"/>
      <w:r w:rsidRPr="00C846A5">
        <w:t>13.</w:t>
      </w:r>
      <w:r w:rsidRPr="00C846A5">
        <w:rPr>
          <w:rFonts w:hint="eastAsia"/>
        </w:rPr>
        <w:t>3.</w:t>
      </w:r>
      <w:r w:rsidR="00D27F94">
        <w:rPr>
          <w:rFonts w:hint="eastAsia"/>
        </w:rPr>
        <w:t>2</w:t>
      </w:r>
      <w:r w:rsidR="00D27F94">
        <w:t xml:space="preserve"> </w:t>
      </w:r>
      <w:r w:rsidRPr="00C846A5">
        <w:rPr>
          <w:rFonts w:hint="eastAsia"/>
        </w:rPr>
        <w:t>仓库的结构</w:t>
      </w:r>
      <w:bookmarkEnd w:id="194"/>
      <w:bookmarkEnd w:id="195"/>
    </w:p>
    <w:p w14:paraId="318845B3" w14:textId="3584E0EA" w:rsidR="00F17AAD" w:rsidRPr="00F17AAD" w:rsidRDefault="00F17AAD" w:rsidP="00051371">
      <w:pPr>
        <w:pStyle w:val="af4"/>
        <w:numPr>
          <w:ilvl w:val="0"/>
          <w:numId w:val="13"/>
        </w:numPr>
        <w:ind w:firstLineChars="0"/>
      </w:pPr>
      <w:r>
        <w:rPr>
          <w:rFonts w:hint="eastAsia"/>
        </w:rPr>
        <w:t>本项目的配置管理包含一个主分支</w:t>
      </w:r>
      <w:r>
        <w:rPr>
          <w:rFonts w:hint="eastAsia"/>
        </w:rPr>
        <w:t>master</w:t>
      </w:r>
      <w:r>
        <w:rPr>
          <w:rFonts w:hint="eastAsia"/>
        </w:rPr>
        <w:t>及五个个人分支</w:t>
      </w:r>
    </w:p>
    <w:p w14:paraId="68C43043" w14:textId="6E2D43F7" w:rsidR="00BF097E" w:rsidRPr="00BF097E" w:rsidRDefault="00F17AAD" w:rsidP="00BF097E">
      <w:r>
        <w:rPr>
          <w:noProof/>
        </w:rPr>
        <w:lastRenderedPageBreak/>
        <w:drawing>
          <wp:inline distT="0" distB="0" distL="0" distR="0" wp14:anchorId="59955F6D" wp14:editId="1B575622">
            <wp:extent cx="2543175" cy="31718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888" t="35357" r="63132" b="27262"/>
                    <a:stretch/>
                  </pic:blipFill>
                  <pic:spPr bwMode="auto">
                    <a:xfrm>
                      <a:off x="0" y="0"/>
                      <a:ext cx="2548758" cy="3178788"/>
                    </a:xfrm>
                    <a:prstGeom prst="rect">
                      <a:avLst/>
                    </a:prstGeom>
                    <a:ln>
                      <a:noFill/>
                    </a:ln>
                    <a:extLst>
                      <a:ext uri="{53640926-AAD7-44D8-BBD7-CCE9431645EC}">
                        <a14:shadowObscured xmlns:a14="http://schemas.microsoft.com/office/drawing/2010/main"/>
                      </a:ext>
                    </a:extLst>
                  </pic:spPr>
                </pic:pic>
              </a:graphicData>
            </a:graphic>
          </wp:inline>
        </w:drawing>
      </w:r>
    </w:p>
    <w:p w14:paraId="7AF03173" w14:textId="7004E4F6" w:rsidR="00C846A5" w:rsidRPr="00051371" w:rsidRDefault="00F17AAD" w:rsidP="00051371">
      <w:pPr>
        <w:pStyle w:val="af4"/>
        <w:numPr>
          <w:ilvl w:val="0"/>
          <w:numId w:val="13"/>
        </w:numPr>
        <w:ind w:firstLineChars="0"/>
        <w:rPr>
          <w:rFonts w:ascii="等线" w:eastAsia="等线" w:hAnsi="等线" w:cs="Times New Roman"/>
        </w:rPr>
      </w:pPr>
      <w:r w:rsidRPr="00051371">
        <w:rPr>
          <w:rFonts w:ascii="等线" w:eastAsia="等线" w:hAnsi="等线" w:cs="Times New Roman" w:hint="eastAsia"/>
        </w:rPr>
        <w:t>在master分支中包含了非受控文档及受控文档</w:t>
      </w:r>
      <w:r w:rsidR="00051371" w:rsidRPr="00051371">
        <w:rPr>
          <w:rFonts w:ascii="等线" w:eastAsia="等线" w:hAnsi="等线" w:cs="Times New Roman" w:hint="eastAsia"/>
        </w:rPr>
        <w:t>。其中受控文档包含了本项目所有需要提交的交付物及产品，非受控文档包含了项目相关而不必提交的资源</w:t>
      </w:r>
    </w:p>
    <w:p w14:paraId="02D2FA10" w14:textId="4E167AC3" w:rsidR="00F17AAD" w:rsidRDefault="00F17AAD" w:rsidP="00C846A5">
      <w:pPr>
        <w:rPr>
          <w:rFonts w:ascii="等线" w:eastAsia="等线" w:hAnsi="等线" w:cs="Times New Roman"/>
        </w:rPr>
      </w:pPr>
      <w:r>
        <w:rPr>
          <w:noProof/>
        </w:rPr>
        <w:drawing>
          <wp:inline distT="0" distB="0" distL="0" distR="0" wp14:anchorId="46857A4F" wp14:editId="1B5E5E96">
            <wp:extent cx="1314450" cy="69223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522" t="57852" r="74265" b="35660"/>
                    <a:stretch/>
                  </pic:blipFill>
                  <pic:spPr bwMode="auto">
                    <a:xfrm>
                      <a:off x="0" y="0"/>
                      <a:ext cx="1327140" cy="698915"/>
                    </a:xfrm>
                    <a:prstGeom prst="rect">
                      <a:avLst/>
                    </a:prstGeom>
                    <a:ln>
                      <a:noFill/>
                    </a:ln>
                    <a:extLst>
                      <a:ext uri="{53640926-AAD7-44D8-BBD7-CCE9431645EC}">
                        <a14:shadowObscured xmlns:a14="http://schemas.microsoft.com/office/drawing/2010/main"/>
                      </a:ext>
                    </a:extLst>
                  </pic:spPr>
                </pic:pic>
              </a:graphicData>
            </a:graphic>
          </wp:inline>
        </w:drawing>
      </w:r>
    </w:p>
    <w:p w14:paraId="4F7064D4" w14:textId="1FA1E474" w:rsidR="00051371" w:rsidRPr="00051371" w:rsidRDefault="00051371" w:rsidP="00051371">
      <w:pPr>
        <w:pStyle w:val="af4"/>
        <w:numPr>
          <w:ilvl w:val="0"/>
          <w:numId w:val="13"/>
        </w:numPr>
        <w:ind w:firstLineChars="0"/>
        <w:rPr>
          <w:rFonts w:ascii="等线" w:eastAsia="等线" w:hAnsi="等线" w:cs="Times New Roman"/>
        </w:rPr>
      </w:pPr>
      <w:r>
        <w:rPr>
          <w:rFonts w:ascii="等线" w:eastAsia="等线" w:hAnsi="等线" w:cs="Times New Roman" w:hint="eastAsia"/>
        </w:rPr>
        <w:t>在个人分支中放置每个人在项目进行过程中产生的文档及各种资源</w:t>
      </w:r>
    </w:p>
    <w:p w14:paraId="5B62935B" w14:textId="484E2425" w:rsidR="00476133" w:rsidRPr="00C846A5" w:rsidRDefault="00476133" w:rsidP="00C846A5">
      <w:pPr>
        <w:rPr>
          <w:rFonts w:ascii="等线" w:eastAsia="等线" w:hAnsi="等线" w:cs="Times New Roman"/>
        </w:rPr>
      </w:pPr>
    </w:p>
    <w:p w14:paraId="18C88BC4" w14:textId="7C4D494E" w:rsidR="00C846A5" w:rsidRPr="00C846A5" w:rsidRDefault="00C846A5" w:rsidP="003F1F9C">
      <w:pPr>
        <w:pStyle w:val="3"/>
      </w:pPr>
      <w:bookmarkStart w:id="196" w:name="_Toc529646980"/>
      <w:bookmarkStart w:id="197" w:name="_Toc531879260"/>
      <w:r w:rsidRPr="00C846A5">
        <w:t>13.</w:t>
      </w:r>
      <w:r w:rsidRPr="00C846A5">
        <w:rPr>
          <w:rFonts w:hint="eastAsia"/>
        </w:rPr>
        <w:t>3.</w:t>
      </w:r>
      <w:r w:rsidR="00051371">
        <w:rPr>
          <w:rFonts w:hint="eastAsia"/>
        </w:rPr>
        <w:t>3</w:t>
      </w:r>
      <w:r w:rsidR="00D27F94">
        <w:t xml:space="preserve"> </w:t>
      </w:r>
      <w:r w:rsidRPr="00C846A5">
        <w:rPr>
          <w:rFonts w:hint="eastAsia"/>
        </w:rPr>
        <w:t>操作权限</w:t>
      </w:r>
      <w:bookmarkEnd w:id="196"/>
      <w:bookmarkEnd w:id="197"/>
      <w:r w:rsidR="00476133">
        <w:tab/>
      </w:r>
      <w:r w:rsidR="00476133">
        <w:tab/>
      </w:r>
    </w:p>
    <w:tbl>
      <w:tblPr>
        <w:tblStyle w:val="14"/>
        <w:tblW w:w="0" w:type="auto"/>
        <w:tblLook w:val="04A0" w:firstRow="1" w:lastRow="0" w:firstColumn="1" w:lastColumn="0" w:noHBand="0" w:noVBand="1"/>
      </w:tblPr>
      <w:tblGrid>
        <w:gridCol w:w="4148"/>
        <w:gridCol w:w="4148"/>
      </w:tblGrid>
      <w:tr w:rsidR="00C846A5" w:rsidRPr="00C846A5" w14:paraId="4B2182C5" w14:textId="77777777" w:rsidTr="00BC4203">
        <w:tc>
          <w:tcPr>
            <w:tcW w:w="4148" w:type="dxa"/>
          </w:tcPr>
          <w:p w14:paraId="60A68AA2" w14:textId="77777777" w:rsidR="00C846A5" w:rsidRPr="00C846A5" w:rsidRDefault="00C846A5" w:rsidP="00C846A5">
            <w:pPr>
              <w:jc w:val="center"/>
              <w:rPr>
                <w:rFonts w:ascii="等线" w:eastAsia="等线" w:hAnsi="等线" w:cs="Times New Roman"/>
                <w:b/>
              </w:rPr>
            </w:pPr>
            <w:r w:rsidRPr="00C846A5">
              <w:rPr>
                <w:rFonts w:ascii="等线" w:eastAsia="等线" w:hAnsi="等线" w:cs="Times New Roman" w:hint="eastAsia"/>
                <w:b/>
              </w:rPr>
              <w:t>文件夹</w:t>
            </w:r>
          </w:p>
        </w:tc>
        <w:tc>
          <w:tcPr>
            <w:tcW w:w="4148" w:type="dxa"/>
          </w:tcPr>
          <w:p w14:paraId="70215E09" w14:textId="77777777" w:rsidR="00C846A5" w:rsidRPr="00C846A5" w:rsidRDefault="00C846A5" w:rsidP="00C846A5">
            <w:pPr>
              <w:jc w:val="center"/>
              <w:rPr>
                <w:rFonts w:ascii="等线" w:eastAsia="等线" w:hAnsi="等线" w:cs="Times New Roman"/>
                <w:b/>
              </w:rPr>
            </w:pPr>
            <w:r w:rsidRPr="00C846A5">
              <w:rPr>
                <w:rFonts w:ascii="等线" w:eastAsia="等线" w:hAnsi="等线" w:cs="Times New Roman" w:hint="eastAsia"/>
                <w:b/>
              </w:rPr>
              <w:t>权限</w:t>
            </w:r>
          </w:p>
        </w:tc>
      </w:tr>
      <w:tr w:rsidR="00C846A5" w:rsidRPr="00C846A5" w14:paraId="358A73C7" w14:textId="77777777" w:rsidTr="00BC4203">
        <w:tc>
          <w:tcPr>
            <w:tcW w:w="4148" w:type="dxa"/>
          </w:tcPr>
          <w:p w14:paraId="5FA29103" w14:textId="0C2B43A8" w:rsidR="00C846A5" w:rsidRPr="00C846A5" w:rsidRDefault="00051371" w:rsidP="00C846A5">
            <w:pPr>
              <w:rPr>
                <w:rFonts w:ascii="等线" w:eastAsia="等线" w:hAnsi="等线" w:cs="Times New Roman"/>
              </w:rPr>
            </w:pPr>
            <w:r>
              <w:rPr>
                <w:rFonts w:ascii="等线" w:eastAsia="等线" w:hAnsi="等线" w:cs="Times New Roman" w:hint="eastAsia"/>
              </w:rPr>
              <w:t>master分支中的</w:t>
            </w:r>
            <w:r w:rsidR="00C846A5" w:rsidRPr="00C846A5">
              <w:rPr>
                <w:rFonts w:ascii="等线" w:eastAsia="等线" w:hAnsi="等线" w:cs="Times New Roman" w:hint="eastAsia"/>
              </w:rPr>
              <w:t>受控文档</w:t>
            </w:r>
          </w:p>
        </w:tc>
        <w:tc>
          <w:tcPr>
            <w:tcW w:w="4148" w:type="dxa"/>
          </w:tcPr>
          <w:p w14:paraId="7AA20AEF" w14:textId="763809EE" w:rsidR="00051371" w:rsidRPr="00C846A5" w:rsidRDefault="00051371" w:rsidP="00C846A5">
            <w:pPr>
              <w:rPr>
                <w:rFonts w:ascii="等线" w:eastAsia="等线" w:hAnsi="等线" w:cs="Times New Roman"/>
              </w:rPr>
            </w:pPr>
            <w:r>
              <w:rPr>
                <w:rFonts w:ascii="等线" w:eastAsia="等线" w:hAnsi="等线" w:cs="Times New Roman" w:hint="eastAsia"/>
              </w:rPr>
              <w:t>仅允许</w:t>
            </w:r>
            <w:r w:rsidR="00C846A5" w:rsidRPr="00C846A5">
              <w:rPr>
                <w:rFonts w:ascii="等线" w:eastAsia="等线" w:hAnsi="等线" w:cs="Times New Roman" w:hint="eastAsia"/>
              </w:rPr>
              <w:t>组长</w:t>
            </w:r>
            <w:r w:rsidR="00145520">
              <w:rPr>
                <w:rFonts w:ascii="等线" w:eastAsia="等线" w:hAnsi="等线" w:cs="Times New Roman" w:hint="eastAsia"/>
              </w:rPr>
              <w:t>、配置管理员</w:t>
            </w:r>
            <w:r>
              <w:rPr>
                <w:rFonts w:ascii="等线" w:eastAsia="等线" w:hAnsi="等线" w:cs="Times New Roman" w:hint="eastAsia"/>
              </w:rPr>
              <w:t>进行操作</w:t>
            </w:r>
          </w:p>
        </w:tc>
      </w:tr>
      <w:tr w:rsidR="00051371" w:rsidRPr="00C846A5" w14:paraId="3C727172" w14:textId="77777777" w:rsidTr="00BC4203">
        <w:tc>
          <w:tcPr>
            <w:tcW w:w="4148" w:type="dxa"/>
          </w:tcPr>
          <w:p w14:paraId="4B8EB34A" w14:textId="18ED9B9E" w:rsidR="00051371" w:rsidRDefault="00051371" w:rsidP="00051371">
            <w:pPr>
              <w:rPr>
                <w:rFonts w:ascii="等线" w:eastAsia="等线" w:hAnsi="等线" w:cs="Times New Roman"/>
              </w:rPr>
            </w:pPr>
            <w:r>
              <w:rPr>
                <w:rFonts w:ascii="等线" w:eastAsia="等线" w:hAnsi="等线" w:cs="Times New Roman"/>
              </w:rPr>
              <w:t>m</w:t>
            </w:r>
            <w:r>
              <w:rPr>
                <w:rFonts w:ascii="等线" w:eastAsia="等线" w:hAnsi="等线" w:cs="Times New Roman" w:hint="eastAsia"/>
              </w:rPr>
              <w:t>aster分支中的非</w:t>
            </w:r>
            <w:r w:rsidRPr="00C846A5">
              <w:rPr>
                <w:rFonts w:ascii="等线" w:eastAsia="等线" w:hAnsi="等线" w:cs="Times New Roman" w:hint="eastAsia"/>
              </w:rPr>
              <w:t>受控文档</w:t>
            </w:r>
          </w:p>
        </w:tc>
        <w:tc>
          <w:tcPr>
            <w:tcW w:w="4148" w:type="dxa"/>
          </w:tcPr>
          <w:p w14:paraId="3C810390" w14:textId="1C91B9D3" w:rsidR="00051371" w:rsidRDefault="00051371" w:rsidP="00051371">
            <w:pPr>
              <w:rPr>
                <w:rFonts w:ascii="等线" w:eastAsia="等线" w:hAnsi="等线" w:cs="Times New Roman"/>
              </w:rPr>
            </w:pPr>
            <w:r w:rsidRPr="00051371">
              <w:rPr>
                <w:rFonts w:ascii="等线" w:eastAsia="等线" w:hAnsi="等线" w:cs="Times New Roman" w:hint="eastAsia"/>
              </w:rPr>
              <w:t>仅允许组长、配置管理员进行</w:t>
            </w:r>
            <w:r>
              <w:rPr>
                <w:rFonts w:ascii="等线" w:eastAsia="等线" w:hAnsi="等线" w:cs="Times New Roman" w:hint="eastAsia"/>
              </w:rPr>
              <w:t>修改操作，</w:t>
            </w:r>
            <w:r w:rsidR="00B712FA">
              <w:rPr>
                <w:rFonts w:ascii="等线" w:eastAsia="等线" w:hAnsi="等线" w:cs="Times New Roman" w:hint="eastAsia"/>
              </w:rPr>
              <w:t>会议记录员可上</w:t>
            </w:r>
            <w:proofErr w:type="gramStart"/>
            <w:r w:rsidR="00B712FA">
              <w:rPr>
                <w:rFonts w:ascii="等线" w:eastAsia="等线" w:hAnsi="等线" w:cs="Times New Roman" w:hint="eastAsia"/>
              </w:rPr>
              <w:t>传会议</w:t>
            </w:r>
            <w:proofErr w:type="gramEnd"/>
            <w:r w:rsidR="00B712FA">
              <w:rPr>
                <w:rFonts w:ascii="等线" w:eastAsia="等线" w:hAnsi="等线" w:cs="Times New Roman" w:hint="eastAsia"/>
              </w:rPr>
              <w:t>纪要，</w:t>
            </w:r>
            <w:r>
              <w:rPr>
                <w:rFonts w:ascii="等线" w:eastAsia="等线" w:hAnsi="等线" w:cs="Times New Roman" w:hint="eastAsia"/>
              </w:rPr>
              <w:t>其余成员仅可查看下载</w:t>
            </w:r>
          </w:p>
        </w:tc>
      </w:tr>
      <w:tr w:rsidR="00051371" w:rsidRPr="00C846A5" w14:paraId="3DC57EA8" w14:textId="77777777" w:rsidTr="00BC4203">
        <w:tc>
          <w:tcPr>
            <w:tcW w:w="4148" w:type="dxa"/>
          </w:tcPr>
          <w:p w14:paraId="1B886400" w14:textId="58DF9C0C" w:rsidR="00051371" w:rsidRPr="00C846A5" w:rsidRDefault="00051371" w:rsidP="00051371">
            <w:pPr>
              <w:rPr>
                <w:rFonts w:ascii="等线" w:eastAsia="等线" w:hAnsi="等线" w:cs="Times New Roman"/>
              </w:rPr>
            </w:pPr>
            <w:r>
              <w:rPr>
                <w:rFonts w:ascii="等线" w:eastAsia="等线" w:hAnsi="等线" w:cs="Times New Roman" w:hint="eastAsia"/>
              </w:rPr>
              <w:t>个人分支</w:t>
            </w:r>
          </w:p>
        </w:tc>
        <w:tc>
          <w:tcPr>
            <w:tcW w:w="4148" w:type="dxa"/>
          </w:tcPr>
          <w:p w14:paraId="5A710B25" w14:textId="7A635387" w:rsidR="00051371" w:rsidRPr="00C846A5" w:rsidRDefault="00051371" w:rsidP="00051371">
            <w:pPr>
              <w:rPr>
                <w:rFonts w:ascii="等线" w:eastAsia="等线" w:hAnsi="等线" w:cs="Times New Roman"/>
              </w:rPr>
            </w:pPr>
            <w:r w:rsidRPr="00C846A5">
              <w:rPr>
                <w:rFonts w:ascii="等线" w:eastAsia="等线" w:hAnsi="等线" w:cs="Times New Roman" w:hint="eastAsia"/>
              </w:rPr>
              <w:t>成员可</w:t>
            </w:r>
            <w:r>
              <w:rPr>
                <w:rFonts w:ascii="等线" w:eastAsia="等线" w:hAnsi="等线" w:cs="Times New Roman" w:hint="eastAsia"/>
              </w:rPr>
              <w:t>修改自己的分支</w:t>
            </w:r>
          </w:p>
        </w:tc>
      </w:tr>
    </w:tbl>
    <w:p w14:paraId="38B331BA" w14:textId="38DBA2C4" w:rsidR="00AE3AF5" w:rsidRDefault="00AE3AF5" w:rsidP="00AE3AF5">
      <w:pPr>
        <w:pStyle w:val="3"/>
      </w:pPr>
      <w:bookmarkStart w:id="198" w:name="_Toc531879261"/>
      <w:r>
        <w:rPr>
          <w:rFonts w:hint="eastAsia"/>
        </w:rPr>
        <w:t>13.3.</w:t>
      </w:r>
      <w:r w:rsidR="00051371">
        <w:rPr>
          <w:rFonts w:hint="eastAsia"/>
        </w:rPr>
        <w:t>4</w:t>
      </w:r>
      <w:r>
        <w:t xml:space="preserve"> </w:t>
      </w:r>
      <w:r>
        <w:rPr>
          <w:rFonts w:hint="eastAsia"/>
        </w:rPr>
        <w:t>应用场景</w:t>
      </w:r>
      <w:bookmarkEnd w:id="198"/>
    </w:p>
    <w:tbl>
      <w:tblPr>
        <w:tblStyle w:val="af3"/>
        <w:tblW w:w="8046" w:type="dxa"/>
        <w:tblLook w:val="04A0" w:firstRow="1" w:lastRow="0" w:firstColumn="1" w:lastColumn="0" w:noHBand="0" w:noVBand="1"/>
      </w:tblPr>
      <w:tblGrid>
        <w:gridCol w:w="1526"/>
        <w:gridCol w:w="850"/>
        <w:gridCol w:w="1276"/>
        <w:gridCol w:w="1701"/>
        <w:gridCol w:w="2693"/>
      </w:tblGrid>
      <w:tr w:rsidR="006138B0" w:rsidRPr="00AE3AF5" w14:paraId="1069615B" w14:textId="77777777" w:rsidTr="00B53852">
        <w:tc>
          <w:tcPr>
            <w:tcW w:w="1526" w:type="dxa"/>
            <w:shd w:val="clear" w:color="auto" w:fill="auto"/>
          </w:tcPr>
          <w:p w14:paraId="11F85190" w14:textId="77777777" w:rsidR="006138B0" w:rsidRPr="00AE3AF5" w:rsidRDefault="006138B0" w:rsidP="00AE3AF5">
            <w:pPr>
              <w:jc w:val="center"/>
              <w:rPr>
                <w:b/>
                <w:sz w:val="24"/>
                <w:szCs w:val="24"/>
              </w:rPr>
            </w:pPr>
            <w:r w:rsidRPr="00AE3AF5">
              <w:rPr>
                <w:rFonts w:hint="eastAsia"/>
                <w:b/>
                <w:sz w:val="24"/>
                <w:szCs w:val="24"/>
              </w:rPr>
              <w:t>场景</w:t>
            </w:r>
          </w:p>
        </w:tc>
        <w:tc>
          <w:tcPr>
            <w:tcW w:w="850" w:type="dxa"/>
            <w:shd w:val="clear" w:color="auto" w:fill="auto"/>
          </w:tcPr>
          <w:p w14:paraId="7E5DBA08" w14:textId="77777777" w:rsidR="006138B0" w:rsidRPr="00AE3AF5" w:rsidRDefault="006138B0" w:rsidP="00AE3AF5">
            <w:pPr>
              <w:jc w:val="center"/>
              <w:rPr>
                <w:b/>
                <w:sz w:val="24"/>
                <w:szCs w:val="24"/>
              </w:rPr>
            </w:pPr>
            <w:r w:rsidRPr="00AE3AF5">
              <w:rPr>
                <w:rFonts w:hint="eastAsia"/>
                <w:b/>
                <w:sz w:val="24"/>
                <w:szCs w:val="24"/>
              </w:rPr>
              <w:t>权限</w:t>
            </w:r>
          </w:p>
        </w:tc>
        <w:tc>
          <w:tcPr>
            <w:tcW w:w="1276" w:type="dxa"/>
            <w:shd w:val="clear" w:color="auto" w:fill="auto"/>
          </w:tcPr>
          <w:p w14:paraId="6CB6B200" w14:textId="123A8E60" w:rsidR="006138B0" w:rsidRPr="00AE3AF5" w:rsidRDefault="006138B0" w:rsidP="00AE3AF5">
            <w:pPr>
              <w:jc w:val="center"/>
              <w:rPr>
                <w:b/>
                <w:sz w:val="24"/>
                <w:szCs w:val="24"/>
              </w:rPr>
            </w:pPr>
            <w:r w:rsidRPr="00AE3AF5">
              <w:rPr>
                <w:rFonts w:hint="eastAsia"/>
                <w:b/>
                <w:sz w:val="24"/>
                <w:szCs w:val="24"/>
              </w:rPr>
              <w:t>操作分支</w:t>
            </w:r>
            <w:r>
              <w:rPr>
                <w:rFonts w:hint="eastAsia"/>
                <w:b/>
                <w:sz w:val="24"/>
                <w:szCs w:val="24"/>
              </w:rPr>
              <w:t>及目录</w:t>
            </w:r>
          </w:p>
        </w:tc>
        <w:tc>
          <w:tcPr>
            <w:tcW w:w="1701" w:type="dxa"/>
            <w:shd w:val="clear" w:color="auto" w:fill="auto"/>
          </w:tcPr>
          <w:p w14:paraId="649B81D0" w14:textId="77777777" w:rsidR="006138B0" w:rsidRPr="00AE3AF5" w:rsidRDefault="006138B0" w:rsidP="00AE3AF5">
            <w:pPr>
              <w:jc w:val="center"/>
              <w:rPr>
                <w:b/>
                <w:sz w:val="24"/>
                <w:szCs w:val="24"/>
              </w:rPr>
            </w:pPr>
            <w:r w:rsidRPr="00AE3AF5">
              <w:rPr>
                <w:rFonts w:hint="eastAsia"/>
                <w:b/>
                <w:sz w:val="24"/>
                <w:szCs w:val="24"/>
              </w:rPr>
              <w:t>上传注释示例</w:t>
            </w:r>
          </w:p>
        </w:tc>
        <w:tc>
          <w:tcPr>
            <w:tcW w:w="2693" w:type="dxa"/>
            <w:shd w:val="clear" w:color="auto" w:fill="auto"/>
          </w:tcPr>
          <w:p w14:paraId="3CCFF150" w14:textId="2E01682F" w:rsidR="006138B0" w:rsidRPr="00AE3AF5" w:rsidRDefault="00B53852" w:rsidP="00AE3AF5">
            <w:pPr>
              <w:jc w:val="center"/>
              <w:rPr>
                <w:b/>
                <w:sz w:val="24"/>
                <w:szCs w:val="24"/>
              </w:rPr>
            </w:pPr>
            <w:r>
              <w:rPr>
                <w:rFonts w:hint="eastAsia"/>
                <w:b/>
                <w:sz w:val="24"/>
                <w:szCs w:val="24"/>
              </w:rPr>
              <w:t>操作流程</w:t>
            </w:r>
          </w:p>
        </w:tc>
      </w:tr>
      <w:tr w:rsidR="006138B0" w:rsidRPr="00AE3AF5" w14:paraId="396D5160" w14:textId="77777777" w:rsidTr="00B53852">
        <w:tc>
          <w:tcPr>
            <w:tcW w:w="1526" w:type="dxa"/>
            <w:shd w:val="clear" w:color="auto" w:fill="auto"/>
          </w:tcPr>
          <w:p w14:paraId="35C8AAFD" w14:textId="77777777" w:rsidR="006138B0" w:rsidRPr="00AE3AF5" w:rsidRDefault="006138B0" w:rsidP="00AE3AF5">
            <w:r w:rsidRPr="00AE3AF5">
              <w:rPr>
                <w:rFonts w:hint="eastAsia"/>
              </w:rPr>
              <w:t>提交个人作业</w:t>
            </w:r>
          </w:p>
        </w:tc>
        <w:tc>
          <w:tcPr>
            <w:tcW w:w="850" w:type="dxa"/>
            <w:shd w:val="clear" w:color="auto" w:fill="auto"/>
          </w:tcPr>
          <w:p w14:paraId="6E5477F6" w14:textId="77777777" w:rsidR="006138B0" w:rsidRPr="00AE3AF5" w:rsidRDefault="006138B0" w:rsidP="00AE3AF5">
            <w:r w:rsidRPr="00AE3AF5">
              <w:rPr>
                <w:rFonts w:hint="eastAsia"/>
              </w:rPr>
              <w:t>项目组所有成员</w:t>
            </w:r>
          </w:p>
        </w:tc>
        <w:tc>
          <w:tcPr>
            <w:tcW w:w="1276" w:type="dxa"/>
            <w:shd w:val="clear" w:color="auto" w:fill="auto"/>
          </w:tcPr>
          <w:p w14:paraId="398B0038" w14:textId="593B17AD" w:rsidR="006138B0" w:rsidRPr="00AE3AF5" w:rsidRDefault="006138B0" w:rsidP="00AE3AF5">
            <w:r>
              <w:rPr>
                <w:rFonts w:hint="eastAsia"/>
              </w:rPr>
              <w:t>个人分支</w:t>
            </w:r>
          </w:p>
        </w:tc>
        <w:tc>
          <w:tcPr>
            <w:tcW w:w="1701" w:type="dxa"/>
            <w:shd w:val="clear" w:color="auto" w:fill="auto"/>
          </w:tcPr>
          <w:p w14:paraId="64BDF2C8" w14:textId="32F6F31A" w:rsidR="006138B0" w:rsidRPr="00AE3AF5" w:rsidRDefault="006138B0" w:rsidP="00AE3AF5">
            <w:r w:rsidRPr="00AE3AF5">
              <w:rPr>
                <w:rFonts w:hint="eastAsia"/>
              </w:rPr>
              <w:t>提交个人作业《人月神话》读后感</w:t>
            </w:r>
          </w:p>
        </w:tc>
        <w:tc>
          <w:tcPr>
            <w:tcW w:w="2693" w:type="dxa"/>
            <w:shd w:val="clear" w:color="auto" w:fill="auto"/>
          </w:tcPr>
          <w:p w14:paraId="6617C855" w14:textId="4F59F3B0" w:rsidR="006138B0" w:rsidRPr="00AE3AF5" w:rsidRDefault="006138B0" w:rsidP="00AE3AF5">
            <w:r w:rsidRPr="00AE3AF5">
              <w:rPr>
                <w:rFonts w:hint="eastAsia"/>
              </w:rPr>
              <w:t>在提交前拉取远端的最新</w:t>
            </w:r>
            <w:r w:rsidRPr="00CD7060">
              <w:rPr>
                <w:rFonts w:hint="eastAsia"/>
              </w:rPr>
              <w:t>分支</w:t>
            </w:r>
            <w:r w:rsidRPr="00AE3AF5">
              <w:rPr>
                <w:rFonts w:hint="eastAsia"/>
              </w:rPr>
              <w:t>，并以此为基础再提交。</w:t>
            </w:r>
          </w:p>
        </w:tc>
      </w:tr>
      <w:tr w:rsidR="006138B0" w:rsidRPr="00AE3AF5" w14:paraId="1C804C5B" w14:textId="77777777" w:rsidTr="00B53852">
        <w:tc>
          <w:tcPr>
            <w:tcW w:w="1526" w:type="dxa"/>
            <w:shd w:val="clear" w:color="auto" w:fill="auto"/>
          </w:tcPr>
          <w:p w14:paraId="31D7AA51" w14:textId="77777777" w:rsidR="006138B0" w:rsidRPr="00AE3AF5" w:rsidRDefault="006138B0" w:rsidP="00AE3AF5">
            <w:r w:rsidRPr="00AE3AF5">
              <w:rPr>
                <w:rFonts w:hint="eastAsia"/>
              </w:rPr>
              <w:t>协同编写某文</w:t>
            </w:r>
            <w:r w:rsidRPr="00AE3AF5">
              <w:rPr>
                <w:rFonts w:hint="eastAsia"/>
              </w:rPr>
              <w:lastRenderedPageBreak/>
              <w:t>档的</w:t>
            </w:r>
            <w:r w:rsidRPr="00AE3AF5">
              <w:rPr>
                <w:rFonts w:hint="eastAsia"/>
              </w:rPr>
              <w:t>0.1.0</w:t>
            </w:r>
            <w:r w:rsidRPr="00AE3AF5">
              <w:rPr>
                <w:rFonts w:hint="eastAsia"/>
              </w:rPr>
              <w:t>版本，提交个人所负责的工作成果</w:t>
            </w:r>
          </w:p>
        </w:tc>
        <w:tc>
          <w:tcPr>
            <w:tcW w:w="850" w:type="dxa"/>
            <w:shd w:val="clear" w:color="auto" w:fill="auto"/>
          </w:tcPr>
          <w:p w14:paraId="39ADA21E" w14:textId="77777777" w:rsidR="006138B0" w:rsidRPr="00AE3AF5" w:rsidRDefault="006138B0" w:rsidP="00AE3AF5">
            <w:r w:rsidRPr="00AE3AF5">
              <w:rPr>
                <w:rFonts w:hint="eastAsia"/>
              </w:rPr>
              <w:lastRenderedPageBreak/>
              <w:t>项目组</w:t>
            </w:r>
            <w:r w:rsidRPr="00AE3AF5">
              <w:rPr>
                <w:rFonts w:hint="eastAsia"/>
              </w:rPr>
              <w:lastRenderedPageBreak/>
              <w:t>所有成员</w:t>
            </w:r>
          </w:p>
        </w:tc>
        <w:tc>
          <w:tcPr>
            <w:tcW w:w="1276" w:type="dxa"/>
            <w:shd w:val="clear" w:color="auto" w:fill="auto"/>
          </w:tcPr>
          <w:p w14:paraId="553137AF" w14:textId="6D3C832F" w:rsidR="006138B0" w:rsidRPr="00AE3AF5" w:rsidRDefault="006138B0" w:rsidP="00AE3AF5">
            <w:r w:rsidRPr="006138B0">
              <w:rPr>
                <w:rFonts w:hint="eastAsia"/>
              </w:rPr>
              <w:lastRenderedPageBreak/>
              <w:t>个人分支</w:t>
            </w:r>
          </w:p>
        </w:tc>
        <w:tc>
          <w:tcPr>
            <w:tcW w:w="1701" w:type="dxa"/>
            <w:shd w:val="clear" w:color="auto" w:fill="auto"/>
          </w:tcPr>
          <w:p w14:paraId="0615390E" w14:textId="46D8FD25" w:rsidR="006138B0" w:rsidRPr="00AE3AF5" w:rsidRDefault="006138B0" w:rsidP="00AE3AF5">
            <w:r w:rsidRPr="00AE3AF5">
              <w:rPr>
                <w:rFonts w:hint="eastAsia"/>
              </w:rPr>
              <w:t>提交《项目总体</w:t>
            </w:r>
            <w:r w:rsidRPr="00AE3AF5">
              <w:rPr>
                <w:rFonts w:hint="eastAsia"/>
              </w:rPr>
              <w:lastRenderedPageBreak/>
              <w:t>计划》</w:t>
            </w:r>
            <w:r w:rsidRPr="00AE3AF5">
              <w:rPr>
                <w:rFonts w:hint="eastAsia"/>
              </w:rPr>
              <w:t>[v0.1.0</w:t>
            </w:r>
            <w:r w:rsidRPr="00AE3AF5">
              <w:t>]</w:t>
            </w:r>
            <w:r w:rsidRPr="00AE3AF5">
              <w:rPr>
                <w:rFonts w:hint="eastAsia"/>
              </w:rPr>
              <w:t>版本的</w:t>
            </w:r>
            <w:r w:rsidRPr="00AE3AF5">
              <w:rPr>
                <w:rFonts w:hint="eastAsia"/>
              </w:rPr>
              <w:t>1</w:t>
            </w:r>
            <w:r w:rsidRPr="00AE3AF5">
              <w:rPr>
                <w:rFonts w:hint="eastAsia"/>
              </w:rPr>
              <w:t>、引言部分</w:t>
            </w:r>
          </w:p>
        </w:tc>
        <w:tc>
          <w:tcPr>
            <w:tcW w:w="2693" w:type="dxa"/>
            <w:shd w:val="clear" w:color="auto" w:fill="auto"/>
          </w:tcPr>
          <w:p w14:paraId="773A8EAC" w14:textId="40BAD11D" w:rsidR="006138B0" w:rsidRPr="00AE3AF5" w:rsidRDefault="006138B0" w:rsidP="00AE3AF5">
            <w:r w:rsidRPr="00AE3AF5">
              <w:rPr>
                <w:rFonts w:hint="eastAsia"/>
              </w:rPr>
              <w:lastRenderedPageBreak/>
              <w:t>在提交前拉取远端的最新</w:t>
            </w:r>
            <w:r w:rsidRPr="00AE3AF5">
              <w:rPr>
                <w:rFonts w:hint="eastAsia"/>
              </w:rPr>
              <w:lastRenderedPageBreak/>
              <w:t>分支，并以此为基础再提交如“</w:t>
            </w:r>
            <w:r w:rsidRPr="00AE3AF5">
              <w:rPr>
                <w:rFonts w:hint="eastAsia"/>
              </w:rPr>
              <w:t>PRD201</w:t>
            </w:r>
            <w:r>
              <w:rPr>
                <w:rFonts w:hint="eastAsia"/>
              </w:rPr>
              <w:t>8</w:t>
            </w:r>
            <w:r w:rsidRPr="00AE3AF5">
              <w:rPr>
                <w:rFonts w:hint="eastAsia"/>
              </w:rPr>
              <w:t>-G</w:t>
            </w:r>
            <w:r w:rsidRPr="00AE3AF5">
              <w:t>0</w:t>
            </w:r>
            <w:r>
              <w:rPr>
                <w:rFonts w:hint="eastAsia"/>
              </w:rPr>
              <w:t>3-</w:t>
            </w:r>
            <w:r w:rsidRPr="00AE3AF5">
              <w:rPr>
                <w:rFonts w:hint="eastAsia"/>
              </w:rPr>
              <w:t>《</w:t>
            </w:r>
            <w:r>
              <w:rPr>
                <w:rFonts w:hint="eastAsia"/>
              </w:rPr>
              <w:t>需求工程项目计划</w:t>
            </w:r>
            <w:r w:rsidRPr="00AE3AF5">
              <w:rPr>
                <w:rFonts w:hint="eastAsia"/>
              </w:rPr>
              <w:t>》”。</w:t>
            </w:r>
          </w:p>
        </w:tc>
      </w:tr>
      <w:tr w:rsidR="006138B0" w:rsidRPr="00AE3AF5" w14:paraId="5632E2D5" w14:textId="77777777" w:rsidTr="00B53852">
        <w:tc>
          <w:tcPr>
            <w:tcW w:w="1526" w:type="dxa"/>
            <w:shd w:val="clear" w:color="auto" w:fill="auto"/>
          </w:tcPr>
          <w:p w14:paraId="00FDF9E2" w14:textId="77777777" w:rsidR="006138B0" w:rsidRPr="00AE3AF5" w:rsidRDefault="006138B0" w:rsidP="00CD7060">
            <w:r w:rsidRPr="00AE3AF5">
              <w:rPr>
                <w:rFonts w:hint="eastAsia"/>
              </w:rPr>
              <w:t>提交由一个人负责的文件</w:t>
            </w:r>
          </w:p>
        </w:tc>
        <w:tc>
          <w:tcPr>
            <w:tcW w:w="850" w:type="dxa"/>
            <w:shd w:val="clear" w:color="auto" w:fill="auto"/>
          </w:tcPr>
          <w:p w14:paraId="2A67F6C5" w14:textId="77777777" w:rsidR="006138B0" w:rsidRPr="00AE3AF5" w:rsidRDefault="006138B0" w:rsidP="00CD7060">
            <w:r w:rsidRPr="00AE3AF5">
              <w:rPr>
                <w:rFonts w:hint="eastAsia"/>
              </w:rPr>
              <w:t>项目组所有成员</w:t>
            </w:r>
          </w:p>
        </w:tc>
        <w:tc>
          <w:tcPr>
            <w:tcW w:w="1276" w:type="dxa"/>
            <w:shd w:val="clear" w:color="auto" w:fill="auto"/>
          </w:tcPr>
          <w:p w14:paraId="7172A8B9" w14:textId="4009573E" w:rsidR="006138B0" w:rsidRPr="00AE3AF5" w:rsidRDefault="006138B0" w:rsidP="00CD7060">
            <w:r w:rsidRPr="006138B0">
              <w:rPr>
                <w:rFonts w:hint="eastAsia"/>
              </w:rPr>
              <w:t>个人分支</w:t>
            </w:r>
          </w:p>
        </w:tc>
        <w:tc>
          <w:tcPr>
            <w:tcW w:w="1701" w:type="dxa"/>
            <w:shd w:val="clear" w:color="auto" w:fill="auto"/>
          </w:tcPr>
          <w:p w14:paraId="15281DE5" w14:textId="0D743FF9" w:rsidR="006138B0" w:rsidRPr="00AE3AF5" w:rsidRDefault="006138B0" w:rsidP="00CD7060">
            <w:r w:rsidRPr="00AE3AF5">
              <w:rPr>
                <w:rFonts w:hint="eastAsia"/>
              </w:rPr>
              <w:t>提交</w:t>
            </w:r>
            <w:r w:rsidRPr="00AE3AF5">
              <w:rPr>
                <w:rFonts w:hint="eastAsia"/>
              </w:rPr>
              <w:t>OBS</w:t>
            </w:r>
            <w:r w:rsidRPr="00AE3AF5">
              <w:rPr>
                <w:rFonts w:hint="eastAsia"/>
              </w:rPr>
              <w:t>图</w:t>
            </w:r>
            <w:r w:rsidRPr="00AE3AF5">
              <w:rPr>
                <w:rFonts w:hint="eastAsia"/>
              </w:rPr>
              <w:t>[</w:t>
            </w:r>
            <w:r w:rsidRPr="00AE3AF5">
              <w:t>v0.1.0</w:t>
            </w:r>
            <w:r w:rsidRPr="00AE3AF5">
              <w:rPr>
                <w:rFonts w:hint="eastAsia"/>
              </w:rPr>
              <w:t>]</w:t>
            </w:r>
          </w:p>
        </w:tc>
        <w:tc>
          <w:tcPr>
            <w:tcW w:w="2693" w:type="dxa"/>
            <w:shd w:val="clear" w:color="auto" w:fill="auto"/>
          </w:tcPr>
          <w:p w14:paraId="3F0FA4D2" w14:textId="4FC21985" w:rsidR="006138B0" w:rsidRPr="00AE3AF5" w:rsidRDefault="006138B0" w:rsidP="00CD7060">
            <w:r w:rsidRPr="00AE3AF5">
              <w:rPr>
                <w:rFonts w:hint="eastAsia"/>
              </w:rPr>
              <w:t>在提交前拉取远端的最新</w:t>
            </w:r>
            <w:r>
              <w:rPr>
                <w:rFonts w:hint="eastAsia"/>
              </w:rPr>
              <w:t>本周分支</w:t>
            </w:r>
            <w:r w:rsidRPr="00AE3AF5">
              <w:rPr>
                <w:rFonts w:hint="eastAsia"/>
              </w:rPr>
              <w:t>，并以此为基础再提交。</w:t>
            </w:r>
          </w:p>
        </w:tc>
      </w:tr>
      <w:tr w:rsidR="006138B0" w:rsidRPr="00AE3AF5" w14:paraId="0C2315F6" w14:textId="77777777" w:rsidTr="00B53852">
        <w:tc>
          <w:tcPr>
            <w:tcW w:w="1526" w:type="dxa"/>
            <w:shd w:val="clear" w:color="auto" w:fill="auto"/>
          </w:tcPr>
          <w:p w14:paraId="7934D759" w14:textId="77777777" w:rsidR="006138B0" w:rsidRPr="00AE3AF5" w:rsidRDefault="006138B0" w:rsidP="00CD7060">
            <w:r w:rsidRPr="00AE3AF5">
              <w:rPr>
                <w:rFonts w:hint="eastAsia"/>
              </w:rPr>
              <w:t>更新现有文件</w:t>
            </w:r>
          </w:p>
        </w:tc>
        <w:tc>
          <w:tcPr>
            <w:tcW w:w="850" w:type="dxa"/>
            <w:shd w:val="clear" w:color="auto" w:fill="auto"/>
          </w:tcPr>
          <w:p w14:paraId="7B366697" w14:textId="3CBDF34B" w:rsidR="006138B0" w:rsidRPr="00AE3AF5" w:rsidRDefault="006138B0" w:rsidP="00CD7060">
            <w:r>
              <w:rPr>
                <w:rFonts w:hint="eastAsia"/>
              </w:rPr>
              <w:t>配置管理员</w:t>
            </w:r>
          </w:p>
        </w:tc>
        <w:tc>
          <w:tcPr>
            <w:tcW w:w="1276" w:type="dxa"/>
            <w:shd w:val="clear" w:color="auto" w:fill="auto"/>
          </w:tcPr>
          <w:p w14:paraId="710AB965" w14:textId="16CD13F0" w:rsidR="006138B0" w:rsidRPr="00AE3AF5" w:rsidRDefault="006138B0" w:rsidP="00CD7060">
            <w:r>
              <w:t>ma</w:t>
            </w:r>
            <w:r>
              <w:rPr>
                <w:rFonts w:hint="eastAsia"/>
              </w:rPr>
              <w:t>ster</w:t>
            </w:r>
          </w:p>
        </w:tc>
        <w:tc>
          <w:tcPr>
            <w:tcW w:w="1701" w:type="dxa"/>
            <w:shd w:val="clear" w:color="auto" w:fill="auto"/>
          </w:tcPr>
          <w:p w14:paraId="539F0782" w14:textId="7DAC8DB7" w:rsidR="006138B0" w:rsidRPr="00AE3AF5" w:rsidRDefault="006138B0" w:rsidP="00CD7060">
            <w:r w:rsidRPr="00AE3AF5">
              <w:rPr>
                <w:rFonts w:hint="eastAsia"/>
              </w:rPr>
              <w:t>更新《可行性分析》</w:t>
            </w:r>
            <w:r w:rsidRPr="00AE3AF5">
              <w:rPr>
                <w:rFonts w:hint="eastAsia"/>
              </w:rPr>
              <w:t>[</w:t>
            </w:r>
            <w:r w:rsidRPr="00AE3AF5">
              <w:t>v0.1.0</w:t>
            </w:r>
            <w:r w:rsidRPr="00AE3AF5">
              <w:rPr>
                <w:rFonts w:hint="eastAsia"/>
              </w:rPr>
              <w:t>]</w:t>
            </w:r>
            <w:r w:rsidRPr="00AE3AF5">
              <w:rPr>
                <w:rFonts w:hint="eastAsia"/>
              </w:rPr>
              <w:t>为</w:t>
            </w:r>
            <w:r w:rsidRPr="00AE3AF5">
              <w:rPr>
                <w:rFonts w:hint="eastAsia"/>
              </w:rPr>
              <w:t>[</w:t>
            </w:r>
            <w:r w:rsidRPr="00AE3AF5">
              <w:t>v0.2.0</w:t>
            </w:r>
            <w:r w:rsidRPr="00AE3AF5">
              <w:rPr>
                <w:rFonts w:hint="eastAsia"/>
              </w:rPr>
              <w:t>]</w:t>
            </w:r>
          </w:p>
        </w:tc>
        <w:tc>
          <w:tcPr>
            <w:tcW w:w="2693" w:type="dxa"/>
            <w:shd w:val="clear" w:color="auto" w:fill="auto"/>
          </w:tcPr>
          <w:p w14:paraId="16EFE4A4" w14:textId="0009F9B4" w:rsidR="006138B0" w:rsidRPr="00AE3AF5" w:rsidRDefault="006138B0" w:rsidP="00CD7060">
            <w:r w:rsidRPr="00AE3AF5">
              <w:rPr>
                <w:rFonts w:hint="eastAsia"/>
              </w:rPr>
              <w:t>在提交前拉取远端的最新</w:t>
            </w:r>
            <w:r>
              <w:rPr>
                <w:rFonts w:hint="eastAsia"/>
              </w:rPr>
              <w:t>m</w:t>
            </w:r>
            <w:r w:rsidRPr="00CD7060">
              <w:t>aster</w:t>
            </w:r>
            <w:r w:rsidRPr="00AE3AF5">
              <w:rPr>
                <w:rFonts w:hint="eastAsia"/>
              </w:rPr>
              <w:t>，并以此为基础再提交</w:t>
            </w:r>
          </w:p>
        </w:tc>
      </w:tr>
      <w:tr w:rsidR="006138B0" w:rsidRPr="00AE3AF5" w14:paraId="0300C8CA" w14:textId="77777777" w:rsidTr="00B53852">
        <w:tc>
          <w:tcPr>
            <w:tcW w:w="1526" w:type="dxa"/>
            <w:shd w:val="clear" w:color="auto" w:fill="auto"/>
          </w:tcPr>
          <w:p w14:paraId="390E428D" w14:textId="77777777" w:rsidR="006138B0" w:rsidRPr="00AE3AF5" w:rsidRDefault="006138B0" w:rsidP="00CD7060">
            <w:r w:rsidRPr="00AE3AF5">
              <w:rPr>
                <w:rFonts w:hint="eastAsia"/>
              </w:rPr>
              <w:t>提交整合完的</w:t>
            </w:r>
            <w:r w:rsidRPr="00AE3AF5">
              <w:t>[v0.1.0]</w:t>
            </w:r>
            <w:r w:rsidRPr="00AE3AF5">
              <w:rPr>
                <w:rFonts w:hint="eastAsia"/>
              </w:rPr>
              <w:t>文档</w:t>
            </w:r>
          </w:p>
        </w:tc>
        <w:tc>
          <w:tcPr>
            <w:tcW w:w="850" w:type="dxa"/>
            <w:shd w:val="clear" w:color="auto" w:fill="auto"/>
          </w:tcPr>
          <w:p w14:paraId="731C004C" w14:textId="77777777" w:rsidR="006138B0" w:rsidRPr="00AE3AF5" w:rsidRDefault="006138B0" w:rsidP="00CD7060">
            <w:r w:rsidRPr="00AE3AF5">
              <w:rPr>
                <w:rFonts w:hint="eastAsia"/>
              </w:rPr>
              <w:t>配置管理员</w:t>
            </w:r>
          </w:p>
        </w:tc>
        <w:tc>
          <w:tcPr>
            <w:tcW w:w="1276" w:type="dxa"/>
            <w:shd w:val="clear" w:color="auto" w:fill="auto"/>
          </w:tcPr>
          <w:p w14:paraId="14446517" w14:textId="5674D64A" w:rsidR="006138B0" w:rsidRPr="00AE3AF5" w:rsidRDefault="006138B0" w:rsidP="00CD7060">
            <w:r>
              <w:t>m</w:t>
            </w:r>
            <w:r w:rsidRPr="00CD7060">
              <w:t>aster</w:t>
            </w:r>
            <w:r>
              <w:t>/</w:t>
            </w:r>
            <w:r>
              <w:rPr>
                <w:rFonts w:hint="eastAsia"/>
              </w:rPr>
              <w:t>受控文档</w:t>
            </w:r>
          </w:p>
        </w:tc>
        <w:tc>
          <w:tcPr>
            <w:tcW w:w="1701" w:type="dxa"/>
            <w:shd w:val="clear" w:color="auto" w:fill="auto"/>
          </w:tcPr>
          <w:p w14:paraId="18148355" w14:textId="61230C75" w:rsidR="006138B0" w:rsidRPr="00AE3AF5" w:rsidRDefault="006138B0" w:rsidP="00CD7060">
            <w:r>
              <w:rPr>
                <w:rFonts w:hint="eastAsia"/>
              </w:rPr>
              <w:t>提交</w:t>
            </w:r>
            <w:r w:rsidRPr="00CD7060">
              <w:rPr>
                <w:rFonts w:hint="eastAsia"/>
              </w:rPr>
              <w:t>《可行性分析》</w:t>
            </w:r>
            <w:r w:rsidRPr="00CD7060">
              <w:rPr>
                <w:rFonts w:hint="eastAsia"/>
              </w:rPr>
              <w:t>[v0.1.0]</w:t>
            </w:r>
            <w:r w:rsidRPr="00CD7060">
              <w:rPr>
                <w:rFonts w:hint="eastAsia"/>
              </w:rPr>
              <w:t>为</w:t>
            </w:r>
            <w:r w:rsidRPr="00CD7060">
              <w:rPr>
                <w:rFonts w:hint="eastAsia"/>
              </w:rPr>
              <w:t>[v0.2.0]</w:t>
            </w:r>
          </w:p>
        </w:tc>
        <w:tc>
          <w:tcPr>
            <w:tcW w:w="2693" w:type="dxa"/>
            <w:shd w:val="clear" w:color="auto" w:fill="auto"/>
          </w:tcPr>
          <w:p w14:paraId="65FF021C" w14:textId="313FD2D9" w:rsidR="006138B0" w:rsidRPr="00AE3AF5" w:rsidRDefault="006138B0" w:rsidP="00CD7060">
            <w:r w:rsidRPr="00AE3AF5">
              <w:rPr>
                <w:rFonts w:hint="eastAsia"/>
              </w:rPr>
              <w:t>在提交前拉取远端的最新</w:t>
            </w:r>
            <w:r w:rsidRPr="00CD7060">
              <w:t>master</w:t>
            </w:r>
            <w:r w:rsidRPr="00AE3AF5">
              <w:rPr>
                <w:rFonts w:hint="eastAsia"/>
              </w:rPr>
              <w:t>，并以此为基础再提交</w:t>
            </w:r>
          </w:p>
        </w:tc>
      </w:tr>
      <w:tr w:rsidR="006138B0" w:rsidRPr="00AE3AF5" w14:paraId="1EC19D17" w14:textId="77777777" w:rsidTr="00B53852">
        <w:tc>
          <w:tcPr>
            <w:tcW w:w="1526" w:type="dxa"/>
            <w:shd w:val="clear" w:color="auto" w:fill="auto"/>
          </w:tcPr>
          <w:p w14:paraId="50238DFA" w14:textId="77777777" w:rsidR="006138B0" w:rsidRPr="00AE3AF5" w:rsidRDefault="006138B0" w:rsidP="00CD7060">
            <w:r w:rsidRPr="00AE3AF5">
              <w:rPr>
                <w:rFonts w:hint="eastAsia"/>
              </w:rPr>
              <w:t>对配置管理系统中的文件命名进行整改</w:t>
            </w:r>
          </w:p>
        </w:tc>
        <w:tc>
          <w:tcPr>
            <w:tcW w:w="850" w:type="dxa"/>
            <w:shd w:val="clear" w:color="auto" w:fill="auto"/>
          </w:tcPr>
          <w:p w14:paraId="7F0A8A2F" w14:textId="77777777" w:rsidR="006138B0" w:rsidRPr="00AE3AF5" w:rsidRDefault="006138B0" w:rsidP="00CD7060">
            <w:r w:rsidRPr="00AE3AF5">
              <w:rPr>
                <w:rFonts w:hint="eastAsia"/>
              </w:rPr>
              <w:t>配置管理员</w:t>
            </w:r>
          </w:p>
        </w:tc>
        <w:tc>
          <w:tcPr>
            <w:tcW w:w="1276" w:type="dxa"/>
            <w:shd w:val="clear" w:color="auto" w:fill="auto"/>
          </w:tcPr>
          <w:p w14:paraId="5264202A" w14:textId="04D20B57" w:rsidR="006138B0" w:rsidRPr="00AE3AF5" w:rsidRDefault="006138B0" w:rsidP="00CD7060">
            <w:r w:rsidRPr="006138B0">
              <w:t>master</w:t>
            </w:r>
          </w:p>
        </w:tc>
        <w:tc>
          <w:tcPr>
            <w:tcW w:w="1701" w:type="dxa"/>
            <w:shd w:val="clear" w:color="auto" w:fill="auto"/>
          </w:tcPr>
          <w:p w14:paraId="44C021C1" w14:textId="18A1DE31" w:rsidR="006138B0" w:rsidRPr="00AE3AF5" w:rsidRDefault="006138B0" w:rsidP="00CD7060">
            <w:r w:rsidRPr="00AE3AF5">
              <w:rPr>
                <w:rFonts w:hint="eastAsia"/>
              </w:rPr>
              <w:t>整改文件命名</w:t>
            </w:r>
          </w:p>
        </w:tc>
        <w:tc>
          <w:tcPr>
            <w:tcW w:w="2693" w:type="dxa"/>
            <w:shd w:val="clear" w:color="auto" w:fill="auto"/>
          </w:tcPr>
          <w:p w14:paraId="19DBC281" w14:textId="5378AF68" w:rsidR="006138B0" w:rsidRPr="00AE3AF5" w:rsidRDefault="006138B0" w:rsidP="00CD7060">
            <w:r w:rsidRPr="00AE3AF5">
              <w:rPr>
                <w:rFonts w:hint="eastAsia"/>
              </w:rPr>
              <w:t>在提交前拉取远端的最新</w:t>
            </w:r>
            <w:r w:rsidRPr="00CD7060">
              <w:rPr>
                <w:rFonts w:hint="eastAsia"/>
              </w:rPr>
              <w:t>本周分支</w:t>
            </w:r>
            <w:r w:rsidRPr="00AE3AF5">
              <w:rPr>
                <w:rFonts w:hint="eastAsia"/>
              </w:rPr>
              <w:t>，并以此为基础再提交</w:t>
            </w:r>
          </w:p>
        </w:tc>
      </w:tr>
      <w:tr w:rsidR="006138B0" w:rsidRPr="00AE3AF5" w14:paraId="5E67BCF6" w14:textId="77777777" w:rsidTr="00B53852">
        <w:tc>
          <w:tcPr>
            <w:tcW w:w="1526" w:type="dxa"/>
            <w:shd w:val="clear" w:color="auto" w:fill="auto"/>
          </w:tcPr>
          <w:p w14:paraId="04B4471D" w14:textId="77777777" w:rsidR="006138B0" w:rsidRPr="00AE3AF5" w:rsidRDefault="006138B0" w:rsidP="00CD7060">
            <w:r w:rsidRPr="00AE3AF5">
              <w:rPr>
                <w:rFonts w:hint="eastAsia"/>
              </w:rPr>
              <w:t>提交会议记录</w:t>
            </w:r>
          </w:p>
        </w:tc>
        <w:tc>
          <w:tcPr>
            <w:tcW w:w="850" w:type="dxa"/>
            <w:shd w:val="clear" w:color="auto" w:fill="auto"/>
          </w:tcPr>
          <w:p w14:paraId="1318C927" w14:textId="77777777" w:rsidR="006138B0" w:rsidRPr="00AE3AF5" w:rsidRDefault="006138B0" w:rsidP="00CD7060">
            <w:r w:rsidRPr="00AE3AF5">
              <w:rPr>
                <w:rFonts w:hint="eastAsia"/>
              </w:rPr>
              <w:t>会议记录员</w:t>
            </w:r>
          </w:p>
        </w:tc>
        <w:tc>
          <w:tcPr>
            <w:tcW w:w="1276" w:type="dxa"/>
            <w:shd w:val="clear" w:color="auto" w:fill="auto"/>
          </w:tcPr>
          <w:p w14:paraId="38E997B0" w14:textId="1902D44C" w:rsidR="006138B0" w:rsidRPr="00AE3AF5" w:rsidRDefault="006138B0" w:rsidP="00CD7060">
            <w:r>
              <w:rPr>
                <w:rFonts w:hint="eastAsia"/>
              </w:rPr>
              <w:t>master/</w:t>
            </w:r>
            <w:r>
              <w:rPr>
                <w:rFonts w:hint="eastAsia"/>
              </w:rPr>
              <w:t>非受控文档</w:t>
            </w:r>
            <w:r>
              <w:rPr>
                <w:rFonts w:hint="eastAsia"/>
              </w:rPr>
              <w:t>/</w:t>
            </w:r>
            <w:r>
              <w:rPr>
                <w:rFonts w:hint="eastAsia"/>
              </w:rPr>
              <w:t>会议纪要</w:t>
            </w:r>
          </w:p>
        </w:tc>
        <w:tc>
          <w:tcPr>
            <w:tcW w:w="1701" w:type="dxa"/>
            <w:shd w:val="clear" w:color="auto" w:fill="auto"/>
          </w:tcPr>
          <w:p w14:paraId="16F6D126" w14:textId="3FC6EA88" w:rsidR="006138B0" w:rsidRPr="00AE3AF5" w:rsidRDefault="006138B0" w:rsidP="00CD7060">
            <w:r w:rsidRPr="00AE3AF5">
              <w:rPr>
                <w:rFonts w:hint="eastAsia"/>
              </w:rPr>
              <w:t>提交《会议纪要</w:t>
            </w:r>
            <w:r w:rsidRPr="00AE3AF5">
              <w:rPr>
                <w:rFonts w:hint="eastAsia"/>
              </w:rPr>
              <w:t>-10.31</w:t>
            </w:r>
            <w:r w:rsidRPr="00AE3AF5">
              <w:rPr>
                <w:rFonts w:hint="eastAsia"/>
              </w:rPr>
              <w:t>》</w:t>
            </w:r>
          </w:p>
        </w:tc>
        <w:tc>
          <w:tcPr>
            <w:tcW w:w="2693" w:type="dxa"/>
            <w:shd w:val="clear" w:color="auto" w:fill="auto"/>
          </w:tcPr>
          <w:p w14:paraId="15C269F6" w14:textId="4E1521E5" w:rsidR="006138B0" w:rsidRPr="00AE3AF5" w:rsidRDefault="006138B0" w:rsidP="00CD7060">
            <w:r w:rsidRPr="00AE3AF5">
              <w:rPr>
                <w:rFonts w:hint="eastAsia"/>
              </w:rPr>
              <w:t>在提交前拉取远端的最新</w:t>
            </w:r>
            <w:r w:rsidRPr="00CD7060">
              <w:rPr>
                <w:rFonts w:hint="eastAsia"/>
              </w:rPr>
              <w:t>分支</w:t>
            </w:r>
            <w:r w:rsidRPr="00AE3AF5">
              <w:rPr>
                <w:rFonts w:hint="eastAsia"/>
              </w:rPr>
              <w:t>，并以此为基础再提交。每次提交</w:t>
            </w:r>
            <w:r w:rsidRPr="00AE3AF5">
              <w:rPr>
                <w:rFonts w:hint="eastAsia"/>
              </w:rPr>
              <w:t>(</w:t>
            </w:r>
            <w:r w:rsidRPr="00AE3AF5">
              <w:t>commit)</w:t>
            </w:r>
            <w:r w:rsidRPr="00AE3AF5">
              <w:rPr>
                <w:rFonts w:hint="eastAsia"/>
              </w:rPr>
              <w:t>不仅包括会议记录的会议文档，还必须更新《</w:t>
            </w:r>
            <w:r w:rsidRPr="00AE3AF5">
              <w:t>PRD201</w:t>
            </w:r>
            <w:r>
              <w:rPr>
                <w:rFonts w:hint="eastAsia"/>
              </w:rPr>
              <w:t>8</w:t>
            </w:r>
            <w:r w:rsidRPr="00AE3AF5">
              <w:t>-G0</w:t>
            </w:r>
            <w:r>
              <w:rPr>
                <w:rFonts w:hint="eastAsia"/>
              </w:rPr>
              <w:t>3</w:t>
            </w:r>
            <w:r w:rsidRPr="00AE3AF5">
              <w:t>-</w:t>
            </w:r>
            <w:r w:rsidRPr="00AE3AF5">
              <w:t>会议记录录音链接</w:t>
            </w:r>
            <w:r w:rsidRPr="00AE3AF5">
              <w:rPr>
                <w:rFonts w:hint="eastAsia"/>
              </w:rPr>
              <w:t>》</w:t>
            </w:r>
          </w:p>
        </w:tc>
      </w:tr>
    </w:tbl>
    <w:p w14:paraId="1FBDF9A8" w14:textId="3158AE0C" w:rsidR="00051371" w:rsidRPr="00051371" w:rsidRDefault="00051371" w:rsidP="00051371">
      <w:pPr>
        <w:pStyle w:val="af4"/>
        <w:ind w:firstLineChars="0" w:firstLine="0"/>
        <w:rPr>
          <w:b/>
        </w:rPr>
      </w:pPr>
      <w:r w:rsidRPr="00051371">
        <w:rPr>
          <w:rFonts w:hint="eastAsia"/>
          <w:b/>
        </w:rPr>
        <w:t>注意点：</w:t>
      </w:r>
    </w:p>
    <w:p w14:paraId="268F48BF" w14:textId="02C22F2D" w:rsidR="00AE3AF5" w:rsidRDefault="00051371" w:rsidP="00051371">
      <w:pPr>
        <w:pStyle w:val="af4"/>
        <w:numPr>
          <w:ilvl w:val="0"/>
          <w:numId w:val="13"/>
        </w:numPr>
        <w:ind w:firstLineChars="0"/>
      </w:pPr>
      <w:r w:rsidRPr="00051371">
        <w:rPr>
          <w:rFonts w:hint="eastAsia"/>
        </w:rPr>
        <w:t>将修改的文件</w:t>
      </w:r>
      <w:r w:rsidRPr="00051371">
        <w:rPr>
          <w:rFonts w:hint="eastAsia"/>
        </w:rPr>
        <w:t>push</w:t>
      </w:r>
      <w:r w:rsidRPr="00051371">
        <w:rPr>
          <w:rFonts w:hint="eastAsia"/>
        </w:rPr>
        <w:t>到远程仓库（对于</w:t>
      </w:r>
      <w:r w:rsidRPr="00051371">
        <w:rPr>
          <w:rFonts w:hint="eastAsia"/>
        </w:rPr>
        <w:t>push</w:t>
      </w:r>
      <w:r w:rsidRPr="00051371">
        <w:rPr>
          <w:rFonts w:hint="eastAsia"/>
        </w:rPr>
        <w:t>时，备注应该详细，比如对哪些文件的哪些部分做了何种修改，而不要笼统的</w:t>
      </w:r>
      <w:proofErr w:type="gramStart"/>
      <w:r w:rsidRPr="00051371">
        <w:rPr>
          <w:rFonts w:hint="eastAsia"/>
        </w:rPr>
        <w:t>说修改</w:t>
      </w:r>
      <w:proofErr w:type="gramEnd"/>
      <w:r w:rsidRPr="00051371">
        <w:rPr>
          <w:rFonts w:hint="eastAsia"/>
        </w:rPr>
        <w:t>了某个文件）</w:t>
      </w:r>
    </w:p>
    <w:p w14:paraId="6E9870D1" w14:textId="20AA821C" w:rsidR="00051371" w:rsidRPr="00AE3AF5" w:rsidRDefault="00051371" w:rsidP="00051371">
      <w:pPr>
        <w:pStyle w:val="af4"/>
        <w:numPr>
          <w:ilvl w:val="0"/>
          <w:numId w:val="13"/>
        </w:numPr>
        <w:ind w:firstLineChars="0"/>
      </w:pPr>
      <w:r>
        <w:rPr>
          <w:rFonts w:hint="eastAsia"/>
        </w:rPr>
        <w:t>每次打开</w:t>
      </w:r>
      <w:r>
        <w:rPr>
          <w:rFonts w:hint="eastAsia"/>
        </w:rPr>
        <w:t>git</w:t>
      </w:r>
      <w:r>
        <w:rPr>
          <w:rFonts w:hint="eastAsia"/>
        </w:rPr>
        <w:t>上传文件前，先使用</w:t>
      </w:r>
      <w:r w:rsidRPr="00051371">
        <w:rPr>
          <w:rFonts w:hint="eastAsia"/>
        </w:rPr>
        <w:t>fetch</w:t>
      </w:r>
      <w:r w:rsidRPr="00051371">
        <w:rPr>
          <w:rFonts w:hint="eastAsia"/>
        </w:rPr>
        <w:t>，获取远程仓库最新版本</w:t>
      </w:r>
    </w:p>
    <w:sectPr w:rsidR="00051371" w:rsidRPr="00AE3AF5" w:rsidSect="00574C23">
      <w:headerReference w:type="default" r:id="rId27"/>
      <w:footerReference w:type="default" r:id="rId28"/>
      <w:pgSz w:w="11906" w:h="16838"/>
      <w:pgMar w:top="1440" w:right="1800" w:bottom="1440" w:left="1800" w:header="851" w:footer="992" w:gutter="0"/>
      <w:cols w:space="425"/>
      <w:titlePg/>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7" w:author="沈启航" w:date="2018-10-20T22:20:00Z" w:initials="沈启航">
    <w:p w14:paraId="604AFBFB" w14:textId="77777777" w:rsidR="004839FE" w:rsidRDefault="004839FE">
      <w:pPr>
        <w:pStyle w:val="a4"/>
      </w:pPr>
      <w:r>
        <w:rPr>
          <w:rFonts w:hint="eastAsia"/>
        </w:rPr>
        <w:t>详见</w:t>
      </w:r>
      <w:r>
        <w:t>PRD2018-G03-</w:t>
      </w:r>
      <w:proofErr w:type="gramStart"/>
      <w:r>
        <w:rPr>
          <w:rFonts w:hint="eastAsia"/>
        </w:rPr>
        <w:t>甘特图</w:t>
      </w:r>
      <w:proofErr w:type="gramEnd"/>
      <w:r>
        <w:rPr>
          <w:rFonts w:hint="eastAsia"/>
        </w:rPr>
        <w:t>.mpp</w:t>
      </w:r>
    </w:p>
    <w:p w14:paraId="37B1B89B" w14:textId="77777777" w:rsidR="004839FE" w:rsidRDefault="004839FE">
      <w:pPr>
        <w:pStyle w:val="a4"/>
      </w:pPr>
      <w:r>
        <w:rPr>
          <w:rFonts w:hint="eastAsia"/>
        </w:rPr>
        <w:t>需要补充</w:t>
      </w:r>
    </w:p>
  </w:comment>
  <w:comment w:id="87" w:author="柏成 叶" w:date="2018-11-12T22:29:00Z" w:initials="叶">
    <w:p w14:paraId="642D017A" w14:textId="77777777" w:rsidR="004839FE" w:rsidRDefault="004839FE" w:rsidP="00410D10">
      <w:pPr>
        <w:ind w:left="420"/>
        <w:rPr>
          <w:noProof/>
        </w:rPr>
      </w:pPr>
      <w:r>
        <w:rPr>
          <w:rStyle w:val="af2"/>
        </w:rPr>
        <w:annotationRef/>
      </w:r>
      <w:r w:rsidRPr="008254D7">
        <w:rPr>
          <w:rFonts w:hint="eastAsia"/>
        </w:rPr>
        <w:t>规划质量管理是识别项目及其可交付成果的质量要求和（或）标准，并书面描述项目将如何证明</w:t>
      </w:r>
      <w:r w:rsidRPr="008254D7">
        <w:t xml:space="preserve"> </w:t>
      </w:r>
      <w:r w:rsidRPr="008254D7">
        <w:t>符合质量要求和（或）标准的过程。本过程的主要作用是，为在整个项目期间如何管理和核实质量</w:t>
      </w:r>
      <w:r w:rsidRPr="008254D7">
        <w:t xml:space="preserve"> </w:t>
      </w:r>
      <w:r w:rsidRPr="008254D7">
        <w:t>提供指南和方向。本过程仅开展一次或仅在项目的预定义点开展。</w:t>
      </w:r>
    </w:p>
    <w:p w14:paraId="5CC444BA" w14:textId="708D7F2A" w:rsidR="004839FE" w:rsidRPr="00410D10" w:rsidRDefault="004839FE">
      <w:pPr>
        <w:pStyle w:val="a4"/>
      </w:pPr>
    </w:p>
  </w:comment>
  <w:comment w:id="97" w:author="柏成 叶" w:date="2018-11-12T22:31:00Z" w:initials="叶">
    <w:p w14:paraId="7C69DDA1" w14:textId="7B8524B2" w:rsidR="004839FE" w:rsidRDefault="004839FE" w:rsidP="00410D10">
      <w:pPr>
        <w:pStyle w:val="af8"/>
        <w:outlineLvl w:val="1"/>
      </w:pPr>
      <w:r>
        <w:rPr>
          <w:rStyle w:val="af2"/>
        </w:rPr>
        <w:annotationRef/>
      </w:r>
    </w:p>
    <w:p w14:paraId="046853D1" w14:textId="77777777" w:rsidR="004839FE" w:rsidRDefault="004839FE" w:rsidP="00410D10">
      <w:r w:rsidRPr="00664C9E">
        <w:rPr>
          <w:rFonts w:hint="eastAsia"/>
        </w:rPr>
        <w:t>控制质量是为了评估绩效，确保项目输出完整、正确且满足客户期望，而监督和记录质量管理活</w:t>
      </w:r>
      <w:r w:rsidRPr="00664C9E">
        <w:t xml:space="preserve"> </w:t>
      </w:r>
      <w:r w:rsidRPr="00664C9E">
        <w:t>动执行结果的过程。本过程的主要作用是，核实项目可交付成果和工作已经达到主要相关方的质量</w:t>
      </w:r>
      <w:r w:rsidRPr="00664C9E">
        <w:t xml:space="preserve"> </w:t>
      </w:r>
      <w:r w:rsidRPr="00664C9E">
        <w:t>要求，可供最终验收。控制质量过程确定项目输出是否达到预期目的，这些输出需要满足所有适用</w:t>
      </w:r>
      <w:r w:rsidRPr="00664C9E">
        <w:t xml:space="preserve"> </w:t>
      </w:r>
      <w:r w:rsidRPr="00664C9E">
        <w:t>标准、要求、法规和规范。本过程需要在整个项目期间开展。</w:t>
      </w:r>
      <w:r w:rsidRPr="00664C9E">
        <w:t xml:space="preserve"> </w:t>
      </w:r>
    </w:p>
    <w:p w14:paraId="316422D0" w14:textId="77777777" w:rsidR="004839FE" w:rsidRDefault="004839FE" w:rsidP="00410D10">
      <w:pPr>
        <w:ind w:firstLine="420"/>
      </w:pPr>
      <w:r w:rsidRPr="00664C9E">
        <w:rPr>
          <w:rFonts w:hint="eastAsia"/>
        </w:rPr>
        <w:t>控制质量过程的目的是在用户验收和最终交付之前测量产品或服务的完整性、合规性和适用性。</w:t>
      </w:r>
    </w:p>
    <w:p w14:paraId="69984DA4" w14:textId="77777777" w:rsidR="004839FE" w:rsidRDefault="004839FE" w:rsidP="00410D10">
      <w:pPr>
        <w:ind w:firstLine="420"/>
      </w:pPr>
      <w:r w:rsidRPr="00664C9E">
        <w:t>本过程通过测量所有步骤、属性和变量，来核实与规划阶段所描述规范的一致性和合规性。</w:t>
      </w:r>
      <w:r w:rsidRPr="00664C9E">
        <w:t xml:space="preserve"> </w:t>
      </w:r>
    </w:p>
    <w:p w14:paraId="12E782BE" w14:textId="77777777" w:rsidR="004839FE" w:rsidRDefault="004839FE" w:rsidP="00410D10">
      <w:pPr>
        <w:ind w:firstLine="420"/>
      </w:pPr>
      <w:r w:rsidRPr="00664C9E">
        <w:t>在整个项目期间应执行质量控制，用可靠的数据来证明项目已经达到发起人和</w:t>
      </w:r>
      <w:r w:rsidRPr="00664C9E">
        <w:t>/</w:t>
      </w:r>
      <w:r w:rsidRPr="00664C9E">
        <w:t>或客户的验收标准。</w:t>
      </w:r>
    </w:p>
    <w:p w14:paraId="57734F6B" w14:textId="7DBAA571" w:rsidR="004839FE" w:rsidRPr="00410D10" w:rsidRDefault="004839FE">
      <w:pPr>
        <w:pStyle w:val="a4"/>
      </w:pPr>
    </w:p>
  </w:comment>
  <w:comment w:id="146" w:author="柏成 叶" w:date="2018-11-13T22:41:00Z" w:initials="叶">
    <w:p w14:paraId="46EFDC0F" w14:textId="77777777" w:rsidR="004839FE" w:rsidRDefault="004839FE" w:rsidP="00CC2E9B">
      <w:pPr>
        <w:pStyle w:val="a4"/>
      </w:pPr>
      <w:r>
        <w:rPr>
          <w:rStyle w:val="af2"/>
        </w:rPr>
        <w:annotationRef/>
      </w:r>
      <w:r>
        <w:rPr>
          <w:rFonts w:hint="eastAsia"/>
        </w:rPr>
        <w:t>范围变更控制是指对有关项目范围的变更实施控制。主要的过程输出是范围变更、纠正行动与教训总结。</w:t>
      </w:r>
    </w:p>
    <w:p w14:paraId="36E5AF26" w14:textId="7ADA16AB" w:rsidR="004839FE" w:rsidRDefault="004839FE" w:rsidP="00CC2E9B">
      <w:pPr>
        <w:pStyle w:val="a4"/>
      </w:pPr>
      <w:r>
        <w:rPr>
          <w:rFonts w:hint="eastAsia"/>
        </w:rPr>
        <w:t>再好的计划也不可能做到一成不变，因此变更是不要避免的，关键问题是如何对变更如何进行有效的控制。控制好变更必须有一套规范的变更管理过程，在发生变更时遵循规范的变更程序来管理变更。通常对发生的变更，需要识别是否在既定的项目范围之内。如果是在项目范围之内，那么就需要评估变更所造成的影响，以及如何应对的措施，受影响的各方都应该清楚明了自己所受的影响；如果变更是在项目范围之外，那么就需要商务人员与用户方进行谈判，看是否增加费用，还是放弃变更。</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7B1B89B" w15:done="0"/>
  <w15:commentEx w15:paraId="5CC444BA" w15:done="0"/>
  <w15:commentEx w15:paraId="57734F6B" w15:done="0"/>
  <w15:commentEx w15:paraId="36E5AF2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7B1B89B" w16cid:durableId="1F930EB6"/>
  <w16cid:commentId w16cid:paraId="5CC444BA" w16cid:durableId="1F947D67"/>
  <w16cid:commentId w16cid:paraId="57734F6B" w16cid:durableId="1F947DC2"/>
  <w16cid:commentId w16cid:paraId="36E5AF26" w16cid:durableId="1F95D1A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9CF499" w14:textId="77777777" w:rsidR="00AA5046" w:rsidRDefault="00AA5046" w:rsidP="00574C23">
      <w:r>
        <w:separator/>
      </w:r>
    </w:p>
  </w:endnote>
  <w:endnote w:type="continuationSeparator" w:id="0">
    <w:p w14:paraId="6D709224" w14:textId="77777777" w:rsidR="00AA5046" w:rsidRDefault="00AA5046" w:rsidP="00574C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F77714" w14:textId="77777777" w:rsidR="004839FE" w:rsidRDefault="004839FE">
    <w:pPr>
      <w:pStyle w:val="ab"/>
      <w:jc w:val="center"/>
    </w:pPr>
    <w:sdt>
      <w:sdtPr>
        <w:id w:val="125209428"/>
      </w:sdtPr>
      <w:sdtContent>
        <w:sdt>
          <w:sdtPr>
            <w:id w:val="1728636285"/>
          </w:sdtPr>
          <w:sdtContent>
            <w:r>
              <w:rPr>
                <w:lang w:val="zh-CN"/>
              </w:rPr>
              <w:t xml:space="preserve"> </w:t>
            </w:r>
            <w:r>
              <w:rPr>
                <w:b/>
                <w:bCs/>
                <w:sz w:val="24"/>
                <w:szCs w:val="24"/>
              </w:rPr>
              <w:fldChar w:fldCharType="begin"/>
            </w:r>
            <w:r>
              <w:rPr>
                <w:b/>
                <w:bCs/>
              </w:rPr>
              <w:instrText>PAGE</w:instrText>
            </w:r>
            <w:r>
              <w:rPr>
                <w:b/>
                <w:bCs/>
                <w:sz w:val="24"/>
                <w:szCs w:val="24"/>
              </w:rPr>
              <w:fldChar w:fldCharType="separate"/>
            </w:r>
            <w:r>
              <w:rPr>
                <w:b/>
                <w:bCs/>
                <w:noProof/>
              </w:rPr>
              <w:t>44</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noProof/>
              </w:rPr>
              <w:t>44</w:t>
            </w:r>
            <w:r>
              <w:rPr>
                <w:b/>
                <w:bCs/>
                <w:sz w:val="24"/>
                <w:szCs w:val="24"/>
              </w:rPr>
              <w:fldChar w:fldCharType="end"/>
            </w:r>
          </w:sdtContent>
        </w:sdt>
      </w:sdtContent>
    </w:sdt>
  </w:p>
  <w:p w14:paraId="5BA0111B" w14:textId="77777777" w:rsidR="004839FE" w:rsidRDefault="004839FE">
    <w:pPr>
      <w:pStyle w:val="ab"/>
      <w:ind w:left="112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3FAF1D" w14:textId="77777777" w:rsidR="00AA5046" w:rsidRDefault="00AA5046" w:rsidP="00574C23">
      <w:r>
        <w:separator/>
      </w:r>
    </w:p>
  </w:footnote>
  <w:footnote w:type="continuationSeparator" w:id="0">
    <w:p w14:paraId="73695DF8" w14:textId="77777777" w:rsidR="00AA5046" w:rsidRDefault="00AA5046" w:rsidP="00574C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692EB1" w14:textId="7B0729D5" w:rsidR="004839FE" w:rsidRDefault="004839FE">
    <w:pPr>
      <w:pStyle w:val="ad"/>
    </w:pPr>
    <w:r>
      <w:t>PRD2018-G03-</w:t>
    </w:r>
    <w:r>
      <w:rPr>
        <w:rFonts w:hint="eastAsia"/>
      </w:rPr>
      <w:t>需求工程项目计划</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00E39"/>
    <w:multiLevelType w:val="hybridMultilevel"/>
    <w:tmpl w:val="B8A05C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9761713"/>
    <w:multiLevelType w:val="hybridMultilevel"/>
    <w:tmpl w:val="831083E6"/>
    <w:lvl w:ilvl="0" w:tplc="561CE2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4BD5475"/>
    <w:multiLevelType w:val="hybridMultilevel"/>
    <w:tmpl w:val="0ABC1C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F5457C6"/>
    <w:multiLevelType w:val="hybridMultilevel"/>
    <w:tmpl w:val="10FAB9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D5B1253"/>
    <w:multiLevelType w:val="hybridMultilevel"/>
    <w:tmpl w:val="544EAC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DA77D37"/>
    <w:multiLevelType w:val="hybridMultilevel"/>
    <w:tmpl w:val="F364F9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407E700C"/>
    <w:multiLevelType w:val="hybridMultilevel"/>
    <w:tmpl w:val="B0705F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41470B1D"/>
    <w:multiLevelType w:val="hybridMultilevel"/>
    <w:tmpl w:val="061E12B8"/>
    <w:lvl w:ilvl="0" w:tplc="7C9CE2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C785339"/>
    <w:multiLevelType w:val="hybridMultilevel"/>
    <w:tmpl w:val="CB60D9FC"/>
    <w:lvl w:ilvl="0" w:tplc="133C30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4E64099"/>
    <w:multiLevelType w:val="multilevel"/>
    <w:tmpl w:val="EF08B6E4"/>
    <w:lvl w:ilvl="0">
      <w:start w:val="1"/>
      <w:numFmt w:val="decimal"/>
      <w:lvlText w:val="%1"/>
      <w:lvlJc w:val="left"/>
      <w:pPr>
        <w:ind w:left="425" w:hanging="425"/>
      </w:pPr>
      <w:rPr>
        <w:rFonts w:hint="eastAsia"/>
      </w:rPr>
    </w:lvl>
    <w:lvl w:ilvl="1">
      <w:start w:val="1"/>
      <w:numFmt w:val="decimal"/>
      <w:lvlText w:val="%1.%2"/>
      <w:lvlJc w:val="left"/>
      <w:pPr>
        <w:ind w:left="709" w:hanging="709"/>
      </w:pPr>
      <w:rPr>
        <w:rFonts w:hint="eastAsia"/>
      </w:rPr>
    </w:lvl>
    <w:lvl w:ilvl="2">
      <w:start w:val="1"/>
      <w:numFmt w:val="decimal"/>
      <w:lvlText w:val="%1.%2.%3"/>
      <w:lvlJc w:val="left"/>
      <w:pPr>
        <w:ind w:left="1276" w:hanging="992"/>
      </w:pPr>
      <w:rPr>
        <w:rFonts w:hint="eastAsia"/>
      </w:rPr>
    </w:lvl>
    <w:lvl w:ilvl="3">
      <w:start w:val="1"/>
      <w:numFmt w:val="decimal"/>
      <w:lvlText w:val="%1.%2.%3.%4"/>
      <w:lvlJc w:val="left"/>
      <w:pPr>
        <w:ind w:left="1276" w:hanging="1276"/>
      </w:pPr>
      <w:rPr>
        <w:rFonts w:hint="eastAsia"/>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10" w15:restartNumberingAfterBreak="0">
    <w:nsid w:val="597530DF"/>
    <w:multiLevelType w:val="hybridMultilevel"/>
    <w:tmpl w:val="8766EC56"/>
    <w:lvl w:ilvl="0" w:tplc="BAC8FD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DC228AC"/>
    <w:multiLevelType w:val="hybridMultilevel"/>
    <w:tmpl w:val="3B826EF6"/>
    <w:lvl w:ilvl="0" w:tplc="19706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4A37B7D"/>
    <w:multiLevelType w:val="hybridMultilevel"/>
    <w:tmpl w:val="8FF4F2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10"/>
  </w:num>
  <w:num w:numId="3">
    <w:abstractNumId w:val="4"/>
  </w:num>
  <w:num w:numId="4">
    <w:abstractNumId w:val="1"/>
  </w:num>
  <w:num w:numId="5">
    <w:abstractNumId w:val="3"/>
  </w:num>
  <w:num w:numId="6">
    <w:abstractNumId w:val="12"/>
  </w:num>
  <w:num w:numId="7">
    <w:abstractNumId w:val="9"/>
  </w:num>
  <w:num w:numId="8">
    <w:abstractNumId w:val="5"/>
  </w:num>
  <w:num w:numId="9">
    <w:abstractNumId w:val="11"/>
  </w:num>
  <w:num w:numId="10">
    <w:abstractNumId w:val="7"/>
  </w:num>
  <w:num w:numId="11">
    <w:abstractNumId w:val="8"/>
  </w:num>
  <w:num w:numId="12">
    <w:abstractNumId w:val="2"/>
  </w:num>
  <w:num w:numId="1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dministrator">
    <w15:presenceInfo w15:providerId="None" w15:userId="Administrator"/>
  </w15:person>
  <w15:person w15:author="沈启航">
    <w15:presenceInfo w15:providerId="None" w15:userId="沈启航"/>
  </w15:person>
  <w15:person w15:author="柏成 叶">
    <w15:presenceInfo w15:providerId="Windows Live" w15:userId="dcf20fb2c93dfbe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7F4A3B"/>
    <w:rsid w:val="000046AD"/>
    <w:rsid w:val="00004989"/>
    <w:rsid w:val="0000795C"/>
    <w:rsid w:val="00010584"/>
    <w:rsid w:val="00011C31"/>
    <w:rsid w:val="00025031"/>
    <w:rsid w:val="000403B9"/>
    <w:rsid w:val="00041139"/>
    <w:rsid w:val="000432C9"/>
    <w:rsid w:val="00051371"/>
    <w:rsid w:val="000514CB"/>
    <w:rsid w:val="00060255"/>
    <w:rsid w:val="0006690B"/>
    <w:rsid w:val="000679F6"/>
    <w:rsid w:val="00070F65"/>
    <w:rsid w:val="0007762C"/>
    <w:rsid w:val="00080DE4"/>
    <w:rsid w:val="0008213B"/>
    <w:rsid w:val="000821D5"/>
    <w:rsid w:val="000A43F9"/>
    <w:rsid w:val="000B15E7"/>
    <w:rsid w:val="000B4564"/>
    <w:rsid w:val="000C052F"/>
    <w:rsid w:val="000D0278"/>
    <w:rsid w:val="000F46BF"/>
    <w:rsid w:val="00114057"/>
    <w:rsid w:val="00130E8A"/>
    <w:rsid w:val="00142942"/>
    <w:rsid w:val="00145520"/>
    <w:rsid w:val="0016094E"/>
    <w:rsid w:val="0016295B"/>
    <w:rsid w:val="00166A8F"/>
    <w:rsid w:val="001739A5"/>
    <w:rsid w:val="001741FB"/>
    <w:rsid w:val="00181624"/>
    <w:rsid w:val="0018195B"/>
    <w:rsid w:val="00187DA0"/>
    <w:rsid w:val="00193B00"/>
    <w:rsid w:val="001A521C"/>
    <w:rsid w:val="001B2470"/>
    <w:rsid w:val="001B5886"/>
    <w:rsid w:val="001B6740"/>
    <w:rsid w:val="001C6BB1"/>
    <w:rsid w:val="001D01ED"/>
    <w:rsid w:val="001D38C2"/>
    <w:rsid w:val="001E5811"/>
    <w:rsid w:val="001F00C0"/>
    <w:rsid w:val="001F4C9B"/>
    <w:rsid w:val="001F61C2"/>
    <w:rsid w:val="00205E31"/>
    <w:rsid w:val="00210251"/>
    <w:rsid w:val="00211256"/>
    <w:rsid w:val="002203D3"/>
    <w:rsid w:val="002210A6"/>
    <w:rsid w:val="00262F07"/>
    <w:rsid w:val="0026441A"/>
    <w:rsid w:val="00267EB2"/>
    <w:rsid w:val="002721CA"/>
    <w:rsid w:val="00283755"/>
    <w:rsid w:val="002A1300"/>
    <w:rsid w:val="002B131A"/>
    <w:rsid w:val="002B1B1C"/>
    <w:rsid w:val="002B5042"/>
    <w:rsid w:val="002B6F1B"/>
    <w:rsid w:val="002C1922"/>
    <w:rsid w:val="002D60A8"/>
    <w:rsid w:val="002D6BF7"/>
    <w:rsid w:val="002F3CDD"/>
    <w:rsid w:val="00302D82"/>
    <w:rsid w:val="00317AF9"/>
    <w:rsid w:val="00335C6C"/>
    <w:rsid w:val="00337512"/>
    <w:rsid w:val="00343EF3"/>
    <w:rsid w:val="003619F7"/>
    <w:rsid w:val="00364D55"/>
    <w:rsid w:val="00370893"/>
    <w:rsid w:val="00371C9A"/>
    <w:rsid w:val="003938FD"/>
    <w:rsid w:val="003941F2"/>
    <w:rsid w:val="003946F9"/>
    <w:rsid w:val="003A3949"/>
    <w:rsid w:val="003B2899"/>
    <w:rsid w:val="003B65F6"/>
    <w:rsid w:val="003C16E4"/>
    <w:rsid w:val="003C4A5A"/>
    <w:rsid w:val="003F1F9C"/>
    <w:rsid w:val="003F79DA"/>
    <w:rsid w:val="00410D10"/>
    <w:rsid w:val="00445C07"/>
    <w:rsid w:val="00450797"/>
    <w:rsid w:val="00453BA2"/>
    <w:rsid w:val="00474335"/>
    <w:rsid w:val="00476133"/>
    <w:rsid w:val="004839FE"/>
    <w:rsid w:val="00492306"/>
    <w:rsid w:val="004934F2"/>
    <w:rsid w:val="0049670E"/>
    <w:rsid w:val="004A025C"/>
    <w:rsid w:val="005026BF"/>
    <w:rsid w:val="00503A86"/>
    <w:rsid w:val="0050710E"/>
    <w:rsid w:val="00521230"/>
    <w:rsid w:val="0052504E"/>
    <w:rsid w:val="0052662B"/>
    <w:rsid w:val="005305E3"/>
    <w:rsid w:val="00531633"/>
    <w:rsid w:val="0054647E"/>
    <w:rsid w:val="00553EB0"/>
    <w:rsid w:val="0055660F"/>
    <w:rsid w:val="00574C23"/>
    <w:rsid w:val="0057601C"/>
    <w:rsid w:val="0058056E"/>
    <w:rsid w:val="005D0492"/>
    <w:rsid w:val="005D2E79"/>
    <w:rsid w:val="005E6D6A"/>
    <w:rsid w:val="00600820"/>
    <w:rsid w:val="006138B0"/>
    <w:rsid w:val="00623C1A"/>
    <w:rsid w:val="006438A5"/>
    <w:rsid w:val="00647FCA"/>
    <w:rsid w:val="00674957"/>
    <w:rsid w:val="00681B14"/>
    <w:rsid w:val="00683D16"/>
    <w:rsid w:val="006A3AC3"/>
    <w:rsid w:val="006A4EE7"/>
    <w:rsid w:val="006A7A80"/>
    <w:rsid w:val="006B01FA"/>
    <w:rsid w:val="006B2303"/>
    <w:rsid w:val="006C1C7B"/>
    <w:rsid w:val="006C7C67"/>
    <w:rsid w:val="006E06B9"/>
    <w:rsid w:val="006E4BDB"/>
    <w:rsid w:val="006F334C"/>
    <w:rsid w:val="006F3CE9"/>
    <w:rsid w:val="006F4B41"/>
    <w:rsid w:val="00705C7E"/>
    <w:rsid w:val="00744AD0"/>
    <w:rsid w:val="00745F5C"/>
    <w:rsid w:val="00746432"/>
    <w:rsid w:val="00750619"/>
    <w:rsid w:val="00751E38"/>
    <w:rsid w:val="00760FC1"/>
    <w:rsid w:val="00772A22"/>
    <w:rsid w:val="00787F91"/>
    <w:rsid w:val="007A2052"/>
    <w:rsid w:val="007B0E9A"/>
    <w:rsid w:val="007B223A"/>
    <w:rsid w:val="007C6709"/>
    <w:rsid w:val="007D626D"/>
    <w:rsid w:val="007E4699"/>
    <w:rsid w:val="007E6D7B"/>
    <w:rsid w:val="007F1BF4"/>
    <w:rsid w:val="007F4A3B"/>
    <w:rsid w:val="007F5BE5"/>
    <w:rsid w:val="008032DF"/>
    <w:rsid w:val="00825A1D"/>
    <w:rsid w:val="008447ED"/>
    <w:rsid w:val="00847D4B"/>
    <w:rsid w:val="00850ACA"/>
    <w:rsid w:val="0087530C"/>
    <w:rsid w:val="008766FE"/>
    <w:rsid w:val="00880F47"/>
    <w:rsid w:val="00881E67"/>
    <w:rsid w:val="00896658"/>
    <w:rsid w:val="008A1E33"/>
    <w:rsid w:val="008E5682"/>
    <w:rsid w:val="008E7C49"/>
    <w:rsid w:val="008F06CB"/>
    <w:rsid w:val="008F6B60"/>
    <w:rsid w:val="008F7DDC"/>
    <w:rsid w:val="009130EA"/>
    <w:rsid w:val="009146D5"/>
    <w:rsid w:val="00920911"/>
    <w:rsid w:val="00933BC9"/>
    <w:rsid w:val="00947F56"/>
    <w:rsid w:val="009618AB"/>
    <w:rsid w:val="00970B47"/>
    <w:rsid w:val="0097361C"/>
    <w:rsid w:val="00981015"/>
    <w:rsid w:val="00981CD0"/>
    <w:rsid w:val="009A58D9"/>
    <w:rsid w:val="009B1BD8"/>
    <w:rsid w:val="009B45FD"/>
    <w:rsid w:val="009B5602"/>
    <w:rsid w:val="009D785D"/>
    <w:rsid w:val="009E2C13"/>
    <w:rsid w:val="009E3052"/>
    <w:rsid w:val="00A26076"/>
    <w:rsid w:val="00A31198"/>
    <w:rsid w:val="00A36AD6"/>
    <w:rsid w:val="00A50C49"/>
    <w:rsid w:val="00A66FB6"/>
    <w:rsid w:val="00A757D1"/>
    <w:rsid w:val="00A767E4"/>
    <w:rsid w:val="00A8004E"/>
    <w:rsid w:val="00A81F5E"/>
    <w:rsid w:val="00A93AC6"/>
    <w:rsid w:val="00AA5046"/>
    <w:rsid w:val="00AA7E51"/>
    <w:rsid w:val="00AC06C8"/>
    <w:rsid w:val="00AC692B"/>
    <w:rsid w:val="00AD20F2"/>
    <w:rsid w:val="00AD2B0F"/>
    <w:rsid w:val="00AD48A9"/>
    <w:rsid w:val="00AE3AF5"/>
    <w:rsid w:val="00AF4865"/>
    <w:rsid w:val="00AF669C"/>
    <w:rsid w:val="00AF6952"/>
    <w:rsid w:val="00B0009D"/>
    <w:rsid w:val="00B10F3C"/>
    <w:rsid w:val="00B14709"/>
    <w:rsid w:val="00B2062E"/>
    <w:rsid w:val="00B22397"/>
    <w:rsid w:val="00B3014B"/>
    <w:rsid w:val="00B417E1"/>
    <w:rsid w:val="00B503F0"/>
    <w:rsid w:val="00B52906"/>
    <w:rsid w:val="00B53852"/>
    <w:rsid w:val="00B62864"/>
    <w:rsid w:val="00B63DCF"/>
    <w:rsid w:val="00B64297"/>
    <w:rsid w:val="00B712FA"/>
    <w:rsid w:val="00B72E95"/>
    <w:rsid w:val="00B77C4A"/>
    <w:rsid w:val="00B83EF5"/>
    <w:rsid w:val="00B85B06"/>
    <w:rsid w:val="00B92974"/>
    <w:rsid w:val="00B93518"/>
    <w:rsid w:val="00BA26B5"/>
    <w:rsid w:val="00BA7B8B"/>
    <w:rsid w:val="00BC1DCB"/>
    <w:rsid w:val="00BC4203"/>
    <w:rsid w:val="00BC446E"/>
    <w:rsid w:val="00BE10F3"/>
    <w:rsid w:val="00BE275E"/>
    <w:rsid w:val="00BE4762"/>
    <w:rsid w:val="00BF097E"/>
    <w:rsid w:val="00BF0AA3"/>
    <w:rsid w:val="00C02982"/>
    <w:rsid w:val="00C07D11"/>
    <w:rsid w:val="00C12983"/>
    <w:rsid w:val="00C14995"/>
    <w:rsid w:val="00C259E6"/>
    <w:rsid w:val="00C315CB"/>
    <w:rsid w:val="00C4227A"/>
    <w:rsid w:val="00C634DA"/>
    <w:rsid w:val="00C75685"/>
    <w:rsid w:val="00C846A5"/>
    <w:rsid w:val="00CA61BB"/>
    <w:rsid w:val="00CA6C5A"/>
    <w:rsid w:val="00CA79CE"/>
    <w:rsid w:val="00CC031C"/>
    <w:rsid w:val="00CC2E9B"/>
    <w:rsid w:val="00CC5AE8"/>
    <w:rsid w:val="00CD7060"/>
    <w:rsid w:val="00CD7304"/>
    <w:rsid w:val="00CE0E1F"/>
    <w:rsid w:val="00CE2959"/>
    <w:rsid w:val="00CF765A"/>
    <w:rsid w:val="00CF7F85"/>
    <w:rsid w:val="00D12A75"/>
    <w:rsid w:val="00D168B3"/>
    <w:rsid w:val="00D25B7E"/>
    <w:rsid w:val="00D27F94"/>
    <w:rsid w:val="00D3475D"/>
    <w:rsid w:val="00D47B6F"/>
    <w:rsid w:val="00D544AB"/>
    <w:rsid w:val="00D553BF"/>
    <w:rsid w:val="00D5767E"/>
    <w:rsid w:val="00D6082A"/>
    <w:rsid w:val="00D7708D"/>
    <w:rsid w:val="00D8532F"/>
    <w:rsid w:val="00D95AE1"/>
    <w:rsid w:val="00DB5F6A"/>
    <w:rsid w:val="00DC3272"/>
    <w:rsid w:val="00DC38DA"/>
    <w:rsid w:val="00DC3BA3"/>
    <w:rsid w:val="00DC463E"/>
    <w:rsid w:val="00DD4B6B"/>
    <w:rsid w:val="00DE50E9"/>
    <w:rsid w:val="00E106D8"/>
    <w:rsid w:val="00E1536F"/>
    <w:rsid w:val="00E1706A"/>
    <w:rsid w:val="00E27C08"/>
    <w:rsid w:val="00E36D14"/>
    <w:rsid w:val="00E53FE3"/>
    <w:rsid w:val="00E628A1"/>
    <w:rsid w:val="00E7026E"/>
    <w:rsid w:val="00E748D1"/>
    <w:rsid w:val="00E81318"/>
    <w:rsid w:val="00E9740C"/>
    <w:rsid w:val="00EB15D9"/>
    <w:rsid w:val="00EB51AB"/>
    <w:rsid w:val="00EB6FF3"/>
    <w:rsid w:val="00EB75C4"/>
    <w:rsid w:val="00EC3B95"/>
    <w:rsid w:val="00ED3E83"/>
    <w:rsid w:val="00EE1AAA"/>
    <w:rsid w:val="00EE4062"/>
    <w:rsid w:val="00F030D1"/>
    <w:rsid w:val="00F158A6"/>
    <w:rsid w:val="00F17AAD"/>
    <w:rsid w:val="00F477F6"/>
    <w:rsid w:val="00F47911"/>
    <w:rsid w:val="00F57E69"/>
    <w:rsid w:val="00F61F77"/>
    <w:rsid w:val="00F66D2E"/>
    <w:rsid w:val="00F67C31"/>
    <w:rsid w:val="00F7418E"/>
    <w:rsid w:val="00F815B2"/>
    <w:rsid w:val="00F836A5"/>
    <w:rsid w:val="00F840CA"/>
    <w:rsid w:val="00F851AB"/>
    <w:rsid w:val="00F85F84"/>
    <w:rsid w:val="00F9296D"/>
    <w:rsid w:val="00FB6D90"/>
    <w:rsid w:val="00FC06D1"/>
    <w:rsid w:val="00FC08A1"/>
    <w:rsid w:val="00FC3160"/>
    <w:rsid w:val="00FD2712"/>
    <w:rsid w:val="00FE5460"/>
    <w:rsid w:val="00FE6F70"/>
    <w:rsid w:val="00FF02C4"/>
    <w:rsid w:val="15CE4D84"/>
    <w:rsid w:val="1E747C44"/>
    <w:rsid w:val="20F21EA9"/>
    <w:rsid w:val="28DF794E"/>
    <w:rsid w:val="2BF34C44"/>
    <w:rsid w:val="33CE747A"/>
    <w:rsid w:val="342644B6"/>
    <w:rsid w:val="4F411A18"/>
    <w:rsid w:val="51AD7297"/>
    <w:rsid w:val="59867C3B"/>
    <w:rsid w:val="68FB1D6A"/>
    <w:rsid w:val="6A313C2F"/>
    <w:rsid w:val="6E247D27"/>
    <w:rsid w:val="71166AA7"/>
    <w:rsid w:val="757354B4"/>
    <w:rsid w:val="7DBF286E"/>
    <w:rsid w:val="7F4E31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直接箭头连接符 6"/>
        <o:r id="V:Rule2" type="connector" idref="#直接箭头连接符 5"/>
        <o:r id="V:Rule3" type="connector" idref="#直接箭头连接符 7"/>
      </o:rules>
    </o:shapelayout>
  </w:shapeDefaults>
  <w:decimalSymbol w:val="."/>
  <w:listSeparator w:val=","/>
  <w14:docId w14:val="65D9EEFB"/>
  <w15:docId w15:val="{6B8C758D-F403-4FDA-BF4A-66F4774B32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026BF"/>
    <w:pPr>
      <w:widowControl w:val="0"/>
      <w:jc w:val="both"/>
    </w:pPr>
    <w:rPr>
      <w:kern w:val="2"/>
      <w:sz w:val="21"/>
      <w:szCs w:val="22"/>
    </w:rPr>
  </w:style>
  <w:style w:type="paragraph" w:styleId="1">
    <w:name w:val="heading 1"/>
    <w:next w:val="a"/>
    <w:link w:val="10"/>
    <w:uiPriority w:val="9"/>
    <w:qFormat/>
    <w:rsid w:val="00574C23"/>
    <w:pPr>
      <w:keepNext/>
      <w:keepLines/>
      <w:spacing w:before="340" w:after="330" w:line="578" w:lineRule="auto"/>
      <w:outlineLvl w:val="0"/>
    </w:pPr>
    <w:rPr>
      <w:rFonts w:asciiTheme="majorHAnsi" w:eastAsiaTheme="majorEastAsia" w:hAnsiTheme="majorHAnsi"/>
      <w:b/>
      <w:bCs/>
      <w:kern w:val="2"/>
      <w:sz w:val="44"/>
      <w:szCs w:val="22"/>
    </w:rPr>
  </w:style>
  <w:style w:type="paragraph" w:styleId="2">
    <w:name w:val="heading 2"/>
    <w:next w:val="a"/>
    <w:link w:val="20"/>
    <w:uiPriority w:val="9"/>
    <w:unhideWhenUsed/>
    <w:qFormat/>
    <w:rsid w:val="00574C23"/>
    <w:pPr>
      <w:keepNext/>
      <w:keepLines/>
      <w:spacing w:before="260" w:after="260" w:line="415" w:lineRule="auto"/>
      <w:jc w:val="both"/>
      <w:outlineLvl w:val="1"/>
    </w:pPr>
    <w:rPr>
      <w:rFonts w:asciiTheme="majorEastAsia" w:eastAsiaTheme="majorEastAsia" w:hAnsiTheme="majorEastAsia" w:cstheme="majorBidi"/>
      <w:b/>
      <w:bCs/>
      <w:kern w:val="2"/>
      <w:sz w:val="32"/>
      <w:szCs w:val="32"/>
    </w:rPr>
  </w:style>
  <w:style w:type="paragraph" w:styleId="3">
    <w:name w:val="heading 3"/>
    <w:next w:val="a"/>
    <w:link w:val="30"/>
    <w:uiPriority w:val="9"/>
    <w:unhideWhenUsed/>
    <w:qFormat/>
    <w:rsid w:val="00574C23"/>
    <w:pPr>
      <w:keepNext/>
      <w:keepLines/>
      <w:spacing w:before="260" w:after="260" w:line="415" w:lineRule="auto"/>
      <w:outlineLvl w:val="2"/>
    </w:pPr>
    <w:rPr>
      <w:rFonts w:asciiTheme="majorHAnsi" w:eastAsiaTheme="majorEastAsia" w:hAnsiTheme="majorHAnsi"/>
      <w:b/>
      <w:bCs/>
      <w:kern w:val="2"/>
      <w:sz w:val="30"/>
      <w:szCs w:val="32"/>
    </w:rPr>
  </w:style>
  <w:style w:type="paragraph" w:styleId="4">
    <w:name w:val="heading 4"/>
    <w:basedOn w:val="a"/>
    <w:next w:val="a"/>
    <w:link w:val="40"/>
    <w:uiPriority w:val="9"/>
    <w:unhideWhenUsed/>
    <w:qFormat/>
    <w:rsid w:val="00574C2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74C23"/>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qFormat/>
    <w:rsid w:val="00574C23"/>
    <w:rPr>
      <w:rFonts w:asciiTheme="majorHAnsi" w:eastAsiaTheme="majorEastAsia" w:hAnsiTheme="majorHAnsi"/>
      <w:b/>
      <w:bCs/>
      <w:sz w:val="44"/>
    </w:rPr>
  </w:style>
  <w:style w:type="character" w:customStyle="1" w:styleId="20">
    <w:name w:val="标题 2 字符"/>
    <w:basedOn w:val="a0"/>
    <w:link w:val="2"/>
    <w:uiPriority w:val="9"/>
    <w:qFormat/>
    <w:rsid w:val="00574C23"/>
    <w:rPr>
      <w:rFonts w:asciiTheme="majorEastAsia" w:eastAsiaTheme="majorEastAsia" w:hAnsiTheme="majorEastAsia" w:cstheme="majorBidi"/>
      <w:b/>
      <w:bCs/>
      <w:sz w:val="32"/>
      <w:szCs w:val="32"/>
    </w:rPr>
  </w:style>
  <w:style w:type="character" w:customStyle="1" w:styleId="30">
    <w:name w:val="标题 3 字符"/>
    <w:basedOn w:val="a0"/>
    <w:link w:val="3"/>
    <w:uiPriority w:val="9"/>
    <w:qFormat/>
    <w:rsid w:val="00574C23"/>
    <w:rPr>
      <w:rFonts w:asciiTheme="majorHAnsi" w:eastAsiaTheme="majorEastAsia" w:hAnsiTheme="majorHAnsi"/>
      <w:b/>
      <w:bCs/>
      <w:sz w:val="30"/>
      <w:szCs w:val="32"/>
    </w:rPr>
  </w:style>
  <w:style w:type="character" w:customStyle="1" w:styleId="40">
    <w:name w:val="标题 4 字符"/>
    <w:basedOn w:val="a0"/>
    <w:link w:val="4"/>
    <w:uiPriority w:val="9"/>
    <w:qFormat/>
    <w:rsid w:val="00574C23"/>
    <w:rPr>
      <w:rFonts w:asciiTheme="majorHAnsi" w:eastAsiaTheme="majorEastAsia" w:hAnsiTheme="majorHAnsi" w:cstheme="majorBidi"/>
      <w:b/>
      <w:bCs/>
      <w:sz w:val="28"/>
      <w:szCs w:val="28"/>
    </w:rPr>
  </w:style>
  <w:style w:type="character" w:customStyle="1" w:styleId="50">
    <w:name w:val="标题 5 字符"/>
    <w:basedOn w:val="a0"/>
    <w:link w:val="5"/>
    <w:uiPriority w:val="9"/>
    <w:qFormat/>
    <w:rsid w:val="00574C23"/>
    <w:rPr>
      <w:b/>
      <w:bCs/>
      <w:sz w:val="28"/>
      <w:szCs w:val="28"/>
    </w:rPr>
  </w:style>
  <w:style w:type="paragraph" w:styleId="a3">
    <w:name w:val="annotation subject"/>
    <w:basedOn w:val="a4"/>
    <w:next w:val="a4"/>
    <w:link w:val="a5"/>
    <w:uiPriority w:val="99"/>
    <w:semiHidden/>
    <w:unhideWhenUsed/>
    <w:rsid w:val="00574C23"/>
    <w:rPr>
      <w:b/>
      <w:bCs/>
    </w:rPr>
  </w:style>
  <w:style w:type="paragraph" w:styleId="a4">
    <w:name w:val="annotation text"/>
    <w:basedOn w:val="a"/>
    <w:link w:val="a6"/>
    <w:uiPriority w:val="99"/>
    <w:semiHidden/>
    <w:unhideWhenUsed/>
    <w:rsid w:val="00574C23"/>
    <w:pPr>
      <w:jc w:val="left"/>
    </w:pPr>
  </w:style>
  <w:style w:type="character" w:customStyle="1" w:styleId="a6">
    <w:name w:val="批注文字 字符"/>
    <w:basedOn w:val="a0"/>
    <w:link w:val="a4"/>
    <w:uiPriority w:val="99"/>
    <w:semiHidden/>
    <w:qFormat/>
    <w:rsid w:val="00574C23"/>
  </w:style>
  <w:style w:type="character" w:customStyle="1" w:styleId="a5">
    <w:name w:val="批注主题 字符"/>
    <w:basedOn w:val="a6"/>
    <w:link w:val="a3"/>
    <w:uiPriority w:val="99"/>
    <w:semiHidden/>
    <w:qFormat/>
    <w:rsid w:val="00574C23"/>
    <w:rPr>
      <w:b/>
      <w:bCs/>
    </w:rPr>
  </w:style>
  <w:style w:type="paragraph" w:styleId="TOC7">
    <w:name w:val="toc 7"/>
    <w:basedOn w:val="a"/>
    <w:next w:val="a"/>
    <w:uiPriority w:val="39"/>
    <w:unhideWhenUsed/>
    <w:qFormat/>
    <w:rsid w:val="00574C23"/>
    <w:pPr>
      <w:ind w:leftChars="1200" w:left="2520"/>
    </w:pPr>
  </w:style>
  <w:style w:type="paragraph" w:styleId="TOC5">
    <w:name w:val="toc 5"/>
    <w:basedOn w:val="a"/>
    <w:next w:val="a"/>
    <w:uiPriority w:val="39"/>
    <w:unhideWhenUsed/>
    <w:qFormat/>
    <w:rsid w:val="00574C23"/>
    <w:pPr>
      <w:ind w:leftChars="800" w:left="1680"/>
    </w:pPr>
  </w:style>
  <w:style w:type="paragraph" w:styleId="TOC3">
    <w:name w:val="toc 3"/>
    <w:basedOn w:val="a"/>
    <w:next w:val="a"/>
    <w:uiPriority w:val="39"/>
    <w:unhideWhenUsed/>
    <w:qFormat/>
    <w:rsid w:val="00574C23"/>
    <w:pPr>
      <w:widowControl/>
      <w:spacing w:after="100" w:line="259" w:lineRule="auto"/>
      <w:ind w:left="440"/>
      <w:jc w:val="left"/>
    </w:pPr>
    <w:rPr>
      <w:rFonts w:cs="Times New Roman"/>
      <w:kern w:val="0"/>
      <w:sz w:val="22"/>
    </w:rPr>
  </w:style>
  <w:style w:type="paragraph" w:styleId="TOC8">
    <w:name w:val="toc 8"/>
    <w:basedOn w:val="a"/>
    <w:next w:val="a"/>
    <w:uiPriority w:val="39"/>
    <w:unhideWhenUsed/>
    <w:qFormat/>
    <w:rsid w:val="00574C23"/>
    <w:pPr>
      <w:ind w:leftChars="1400" w:left="2940"/>
    </w:pPr>
  </w:style>
  <w:style w:type="paragraph" w:styleId="a7">
    <w:name w:val="Date"/>
    <w:basedOn w:val="a"/>
    <w:next w:val="a"/>
    <w:link w:val="a8"/>
    <w:uiPriority w:val="99"/>
    <w:semiHidden/>
    <w:unhideWhenUsed/>
    <w:qFormat/>
    <w:rsid w:val="00574C23"/>
    <w:pPr>
      <w:ind w:leftChars="2500" w:left="100"/>
    </w:pPr>
  </w:style>
  <w:style w:type="character" w:customStyle="1" w:styleId="a8">
    <w:name w:val="日期 字符"/>
    <w:basedOn w:val="a0"/>
    <w:link w:val="a7"/>
    <w:uiPriority w:val="99"/>
    <w:semiHidden/>
    <w:qFormat/>
    <w:rsid w:val="00574C23"/>
  </w:style>
  <w:style w:type="paragraph" w:styleId="a9">
    <w:name w:val="Balloon Text"/>
    <w:basedOn w:val="a"/>
    <w:link w:val="aa"/>
    <w:uiPriority w:val="99"/>
    <w:semiHidden/>
    <w:unhideWhenUsed/>
    <w:qFormat/>
    <w:rsid w:val="00574C23"/>
    <w:rPr>
      <w:sz w:val="18"/>
      <w:szCs w:val="18"/>
    </w:rPr>
  </w:style>
  <w:style w:type="character" w:customStyle="1" w:styleId="aa">
    <w:name w:val="批注框文本 字符"/>
    <w:basedOn w:val="a0"/>
    <w:link w:val="a9"/>
    <w:uiPriority w:val="99"/>
    <w:semiHidden/>
    <w:qFormat/>
    <w:rsid w:val="00574C23"/>
    <w:rPr>
      <w:sz w:val="18"/>
      <w:szCs w:val="18"/>
    </w:rPr>
  </w:style>
  <w:style w:type="paragraph" w:styleId="ab">
    <w:name w:val="footer"/>
    <w:basedOn w:val="a"/>
    <w:link w:val="ac"/>
    <w:uiPriority w:val="99"/>
    <w:unhideWhenUsed/>
    <w:qFormat/>
    <w:rsid w:val="00574C23"/>
    <w:pPr>
      <w:tabs>
        <w:tab w:val="center" w:pos="4153"/>
        <w:tab w:val="right" w:pos="8306"/>
      </w:tabs>
      <w:snapToGrid w:val="0"/>
      <w:jc w:val="left"/>
    </w:pPr>
    <w:rPr>
      <w:sz w:val="18"/>
      <w:szCs w:val="18"/>
    </w:rPr>
  </w:style>
  <w:style w:type="character" w:customStyle="1" w:styleId="ac">
    <w:name w:val="页脚 字符"/>
    <w:basedOn w:val="a0"/>
    <w:link w:val="ab"/>
    <w:uiPriority w:val="99"/>
    <w:qFormat/>
    <w:rsid w:val="00574C23"/>
    <w:rPr>
      <w:sz w:val="18"/>
      <w:szCs w:val="18"/>
    </w:rPr>
  </w:style>
  <w:style w:type="paragraph" w:styleId="ad">
    <w:name w:val="header"/>
    <w:basedOn w:val="a"/>
    <w:link w:val="ae"/>
    <w:uiPriority w:val="99"/>
    <w:unhideWhenUsed/>
    <w:qFormat/>
    <w:rsid w:val="00574C23"/>
    <w:pPr>
      <w:pBdr>
        <w:bottom w:val="single" w:sz="6" w:space="1" w:color="auto"/>
      </w:pBdr>
      <w:tabs>
        <w:tab w:val="center" w:pos="4153"/>
        <w:tab w:val="right" w:pos="8306"/>
      </w:tabs>
      <w:snapToGrid w:val="0"/>
      <w:jc w:val="center"/>
    </w:pPr>
    <w:rPr>
      <w:sz w:val="18"/>
      <w:szCs w:val="18"/>
    </w:rPr>
  </w:style>
  <w:style w:type="character" w:customStyle="1" w:styleId="ae">
    <w:name w:val="页眉 字符"/>
    <w:basedOn w:val="a0"/>
    <w:link w:val="ad"/>
    <w:uiPriority w:val="99"/>
    <w:qFormat/>
    <w:rsid w:val="00574C23"/>
    <w:rPr>
      <w:sz w:val="18"/>
      <w:szCs w:val="18"/>
    </w:rPr>
  </w:style>
  <w:style w:type="paragraph" w:styleId="TOC1">
    <w:name w:val="toc 1"/>
    <w:basedOn w:val="a"/>
    <w:next w:val="a"/>
    <w:uiPriority w:val="39"/>
    <w:unhideWhenUsed/>
    <w:qFormat/>
    <w:rsid w:val="00574C23"/>
  </w:style>
  <w:style w:type="paragraph" w:styleId="TOC4">
    <w:name w:val="toc 4"/>
    <w:basedOn w:val="a"/>
    <w:next w:val="a"/>
    <w:uiPriority w:val="39"/>
    <w:unhideWhenUsed/>
    <w:qFormat/>
    <w:rsid w:val="00574C23"/>
    <w:pPr>
      <w:ind w:leftChars="600" w:left="1260"/>
    </w:pPr>
  </w:style>
  <w:style w:type="paragraph" w:styleId="af">
    <w:name w:val="Subtitle"/>
    <w:basedOn w:val="a"/>
    <w:next w:val="a"/>
    <w:link w:val="af0"/>
    <w:uiPriority w:val="11"/>
    <w:qFormat/>
    <w:rsid w:val="00574C23"/>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f0">
    <w:name w:val="副标题 字符"/>
    <w:basedOn w:val="a0"/>
    <w:link w:val="af"/>
    <w:uiPriority w:val="11"/>
    <w:qFormat/>
    <w:rsid w:val="00574C23"/>
    <w:rPr>
      <w:rFonts w:asciiTheme="majorHAnsi" w:eastAsia="宋体" w:hAnsiTheme="majorHAnsi" w:cstheme="majorBidi"/>
      <w:b/>
      <w:bCs/>
      <w:kern w:val="28"/>
      <w:sz w:val="32"/>
      <w:szCs w:val="32"/>
    </w:rPr>
  </w:style>
  <w:style w:type="paragraph" w:styleId="TOC6">
    <w:name w:val="toc 6"/>
    <w:basedOn w:val="a"/>
    <w:next w:val="a"/>
    <w:uiPriority w:val="39"/>
    <w:unhideWhenUsed/>
    <w:qFormat/>
    <w:rsid w:val="00574C23"/>
    <w:pPr>
      <w:ind w:leftChars="1000" w:left="2100"/>
    </w:pPr>
  </w:style>
  <w:style w:type="paragraph" w:styleId="TOC2">
    <w:name w:val="toc 2"/>
    <w:basedOn w:val="a"/>
    <w:next w:val="a"/>
    <w:uiPriority w:val="39"/>
    <w:unhideWhenUsed/>
    <w:qFormat/>
    <w:rsid w:val="00574C23"/>
    <w:pPr>
      <w:widowControl/>
      <w:spacing w:after="100" w:line="259" w:lineRule="auto"/>
      <w:ind w:left="220"/>
      <w:jc w:val="left"/>
    </w:pPr>
    <w:rPr>
      <w:rFonts w:cs="Times New Roman"/>
      <w:kern w:val="0"/>
      <w:sz w:val="22"/>
    </w:rPr>
  </w:style>
  <w:style w:type="paragraph" w:styleId="TOC9">
    <w:name w:val="toc 9"/>
    <w:basedOn w:val="a"/>
    <w:next w:val="a"/>
    <w:uiPriority w:val="39"/>
    <w:unhideWhenUsed/>
    <w:qFormat/>
    <w:rsid w:val="00574C23"/>
    <w:pPr>
      <w:ind w:leftChars="1600" w:left="3360"/>
    </w:pPr>
  </w:style>
  <w:style w:type="character" w:styleId="af1">
    <w:name w:val="Hyperlink"/>
    <w:basedOn w:val="a0"/>
    <w:uiPriority w:val="99"/>
    <w:unhideWhenUsed/>
    <w:qFormat/>
    <w:rsid w:val="00574C23"/>
    <w:rPr>
      <w:color w:val="0563C1" w:themeColor="hyperlink"/>
      <w:u w:val="single"/>
    </w:rPr>
  </w:style>
  <w:style w:type="character" w:styleId="af2">
    <w:name w:val="annotation reference"/>
    <w:basedOn w:val="a0"/>
    <w:uiPriority w:val="99"/>
    <w:semiHidden/>
    <w:unhideWhenUsed/>
    <w:qFormat/>
    <w:rsid w:val="00574C23"/>
    <w:rPr>
      <w:sz w:val="21"/>
      <w:szCs w:val="21"/>
    </w:rPr>
  </w:style>
  <w:style w:type="table" w:styleId="af3">
    <w:name w:val="Table Grid"/>
    <w:basedOn w:val="a1"/>
    <w:qFormat/>
    <w:rsid w:val="00574C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List Paragraph"/>
    <w:basedOn w:val="a"/>
    <w:link w:val="af5"/>
    <w:uiPriority w:val="34"/>
    <w:qFormat/>
    <w:rsid w:val="00574C23"/>
    <w:pPr>
      <w:ind w:firstLineChars="200" w:firstLine="420"/>
    </w:pPr>
  </w:style>
  <w:style w:type="character" w:customStyle="1" w:styleId="af5">
    <w:name w:val="列表段落 字符"/>
    <w:basedOn w:val="a0"/>
    <w:link w:val="af4"/>
    <w:uiPriority w:val="34"/>
    <w:qFormat/>
    <w:rsid w:val="00574C23"/>
  </w:style>
  <w:style w:type="paragraph" w:customStyle="1" w:styleId="TOC10">
    <w:name w:val="TOC 标题1"/>
    <w:basedOn w:val="1"/>
    <w:next w:val="a"/>
    <w:uiPriority w:val="39"/>
    <w:unhideWhenUsed/>
    <w:qFormat/>
    <w:rsid w:val="00574C23"/>
    <w:pPr>
      <w:spacing w:before="240" w:after="0" w:line="259" w:lineRule="auto"/>
      <w:outlineLvl w:val="9"/>
    </w:pPr>
    <w:rPr>
      <w:rFonts w:cstheme="majorBidi"/>
      <w:b w:val="0"/>
      <w:bCs w:val="0"/>
      <w:color w:val="2E74B5" w:themeColor="accent1" w:themeShade="BF"/>
      <w:kern w:val="0"/>
      <w:sz w:val="32"/>
      <w:szCs w:val="32"/>
    </w:rPr>
  </w:style>
  <w:style w:type="paragraph" w:customStyle="1" w:styleId="11">
    <w:name w:val="样式1"/>
    <w:basedOn w:val="a"/>
    <w:next w:val="a"/>
    <w:link w:val="12"/>
    <w:qFormat/>
    <w:rsid w:val="00574C23"/>
    <w:rPr>
      <w:sz w:val="28"/>
      <w:szCs w:val="28"/>
    </w:rPr>
  </w:style>
  <w:style w:type="character" w:customStyle="1" w:styleId="12">
    <w:name w:val="样式1 字符"/>
    <w:basedOn w:val="af5"/>
    <w:link w:val="11"/>
    <w:qFormat/>
    <w:rsid w:val="00574C23"/>
    <w:rPr>
      <w:sz w:val="28"/>
      <w:szCs w:val="28"/>
    </w:rPr>
  </w:style>
  <w:style w:type="paragraph" w:customStyle="1" w:styleId="af6">
    <w:name w:val="一级标题"/>
    <w:next w:val="a"/>
    <w:link w:val="af7"/>
    <w:qFormat/>
    <w:rsid w:val="00574C23"/>
    <w:rPr>
      <w:b/>
      <w:bCs/>
      <w:kern w:val="44"/>
      <w:sz w:val="32"/>
      <w:szCs w:val="44"/>
    </w:rPr>
  </w:style>
  <w:style w:type="character" w:customStyle="1" w:styleId="af7">
    <w:name w:val="一级标题 字符"/>
    <w:basedOn w:val="a0"/>
    <w:link w:val="af6"/>
    <w:qFormat/>
    <w:rsid w:val="00574C23"/>
    <w:rPr>
      <w:b/>
      <w:bCs/>
      <w:kern w:val="44"/>
      <w:sz w:val="32"/>
      <w:szCs w:val="44"/>
    </w:rPr>
  </w:style>
  <w:style w:type="paragraph" w:customStyle="1" w:styleId="af8">
    <w:name w:val="二级标题"/>
    <w:basedOn w:val="af6"/>
    <w:next w:val="a"/>
    <w:link w:val="af9"/>
    <w:autoRedefine/>
    <w:qFormat/>
    <w:rsid w:val="00BC4203"/>
    <w:rPr>
      <w:rFonts w:asciiTheme="majorEastAsia" w:eastAsiaTheme="majorEastAsia" w:hAnsiTheme="majorEastAsia"/>
      <w:szCs w:val="32"/>
    </w:rPr>
  </w:style>
  <w:style w:type="character" w:customStyle="1" w:styleId="af9">
    <w:name w:val="二级标题 字符"/>
    <w:basedOn w:val="af7"/>
    <w:link w:val="af8"/>
    <w:qFormat/>
    <w:rsid w:val="00BC4203"/>
    <w:rPr>
      <w:rFonts w:asciiTheme="majorEastAsia" w:eastAsiaTheme="majorEastAsia" w:hAnsiTheme="majorEastAsia"/>
      <w:b/>
      <w:bCs/>
      <w:kern w:val="44"/>
      <w:sz w:val="32"/>
      <w:szCs w:val="32"/>
    </w:rPr>
  </w:style>
  <w:style w:type="paragraph" w:customStyle="1" w:styleId="afa">
    <w:name w:val="三级标题"/>
    <w:basedOn w:val="af8"/>
    <w:next w:val="a"/>
    <w:link w:val="afb"/>
    <w:qFormat/>
    <w:rsid w:val="00C846A5"/>
    <w:rPr>
      <w:rFonts w:eastAsia="宋体"/>
      <w:sz w:val="30"/>
    </w:rPr>
  </w:style>
  <w:style w:type="character" w:customStyle="1" w:styleId="afb">
    <w:name w:val="三级标题 字符"/>
    <w:basedOn w:val="af9"/>
    <w:link w:val="afa"/>
    <w:qFormat/>
    <w:rsid w:val="00C846A5"/>
    <w:rPr>
      <w:rFonts w:asciiTheme="majorEastAsia" w:eastAsia="宋体" w:hAnsiTheme="majorEastAsia"/>
      <w:b/>
      <w:bCs/>
      <w:kern w:val="44"/>
      <w:sz w:val="30"/>
      <w:szCs w:val="32"/>
    </w:rPr>
  </w:style>
  <w:style w:type="paragraph" w:customStyle="1" w:styleId="afc">
    <w:name w:val="四级标题"/>
    <w:basedOn w:val="afa"/>
    <w:next w:val="a"/>
    <w:link w:val="afd"/>
    <w:qFormat/>
    <w:rsid w:val="00574C23"/>
    <w:rPr>
      <w:sz w:val="24"/>
    </w:rPr>
  </w:style>
  <w:style w:type="character" w:customStyle="1" w:styleId="afd">
    <w:name w:val="四级标题 字符"/>
    <w:basedOn w:val="afb"/>
    <w:link w:val="afc"/>
    <w:qFormat/>
    <w:rsid w:val="00574C23"/>
    <w:rPr>
      <w:rFonts w:asciiTheme="majorEastAsia" w:eastAsia="宋体" w:hAnsiTheme="majorEastAsia"/>
      <w:b/>
      <w:bCs/>
      <w:kern w:val="44"/>
      <w:sz w:val="24"/>
      <w:szCs w:val="44"/>
    </w:rPr>
  </w:style>
  <w:style w:type="character" w:customStyle="1" w:styleId="13">
    <w:name w:val="未处理的提及1"/>
    <w:basedOn w:val="a0"/>
    <w:uiPriority w:val="99"/>
    <w:semiHidden/>
    <w:unhideWhenUsed/>
    <w:qFormat/>
    <w:rsid w:val="00574C23"/>
    <w:rPr>
      <w:color w:val="605E5C"/>
      <w:shd w:val="clear" w:color="auto" w:fill="E1DFDD"/>
    </w:rPr>
  </w:style>
  <w:style w:type="paragraph" w:styleId="afe">
    <w:name w:val="No Spacing"/>
    <w:uiPriority w:val="1"/>
    <w:qFormat/>
    <w:rsid w:val="00574C23"/>
    <w:pPr>
      <w:widowControl w:val="0"/>
      <w:jc w:val="both"/>
    </w:pPr>
    <w:rPr>
      <w:kern w:val="2"/>
      <w:sz w:val="21"/>
      <w:szCs w:val="22"/>
    </w:rPr>
  </w:style>
  <w:style w:type="table" w:customStyle="1" w:styleId="14">
    <w:name w:val="网格型1"/>
    <w:basedOn w:val="a1"/>
    <w:next w:val="af3"/>
    <w:uiPriority w:val="39"/>
    <w:rsid w:val="00C846A5"/>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1">
    <w:name w:val="未处理的提及2"/>
    <w:basedOn w:val="a0"/>
    <w:uiPriority w:val="99"/>
    <w:semiHidden/>
    <w:unhideWhenUsed/>
    <w:rsid w:val="009B45FD"/>
    <w:rPr>
      <w:color w:val="605E5C"/>
      <w:shd w:val="clear" w:color="auto" w:fill="E1DFDD"/>
    </w:rPr>
  </w:style>
  <w:style w:type="character" w:styleId="aff">
    <w:name w:val="Unresolved Mention"/>
    <w:basedOn w:val="a0"/>
    <w:uiPriority w:val="99"/>
    <w:semiHidden/>
    <w:unhideWhenUsed/>
    <w:rsid w:val="00751E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3084554">
      <w:bodyDiv w:val="1"/>
      <w:marLeft w:val="0"/>
      <w:marRight w:val="0"/>
      <w:marTop w:val="0"/>
      <w:marBottom w:val="0"/>
      <w:divBdr>
        <w:top w:val="none" w:sz="0" w:space="0" w:color="auto"/>
        <w:left w:val="none" w:sz="0" w:space="0" w:color="auto"/>
        <w:bottom w:val="none" w:sz="0" w:space="0" w:color="auto"/>
        <w:right w:val="none" w:sz="0" w:space="0" w:color="auto"/>
      </w:divBdr>
    </w:div>
    <w:div w:id="813329434">
      <w:bodyDiv w:val="1"/>
      <w:marLeft w:val="0"/>
      <w:marRight w:val="0"/>
      <w:marTop w:val="0"/>
      <w:marBottom w:val="0"/>
      <w:divBdr>
        <w:top w:val="none" w:sz="0" w:space="0" w:color="auto"/>
        <w:left w:val="none" w:sz="0" w:space="0" w:color="auto"/>
        <w:bottom w:val="none" w:sz="0" w:space="0" w:color="auto"/>
        <w:right w:val="none" w:sz="0" w:space="0" w:color="auto"/>
      </w:divBdr>
      <w:divsChild>
        <w:div w:id="1959024696">
          <w:marLeft w:val="0"/>
          <w:marRight w:val="0"/>
          <w:marTop w:val="0"/>
          <w:marBottom w:val="225"/>
          <w:divBdr>
            <w:top w:val="none" w:sz="0" w:space="0" w:color="auto"/>
            <w:left w:val="none" w:sz="0" w:space="0" w:color="auto"/>
            <w:bottom w:val="none" w:sz="0" w:space="0" w:color="auto"/>
            <w:right w:val="none" w:sz="0" w:space="0" w:color="auto"/>
          </w:divBdr>
        </w:div>
        <w:div w:id="24795127">
          <w:marLeft w:val="0"/>
          <w:marRight w:val="0"/>
          <w:marTop w:val="0"/>
          <w:marBottom w:val="225"/>
          <w:divBdr>
            <w:top w:val="none" w:sz="0" w:space="0" w:color="auto"/>
            <w:left w:val="none" w:sz="0" w:space="0" w:color="auto"/>
            <w:bottom w:val="none" w:sz="0" w:space="0" w:color="auto"/>
            <w:right w:val="none" w:sz="0" w:space="0" w:color="auto"/>
          </w:divBdr>
        </w:div>
      </w:divsChild>
    </w:div>
    <w:div w:id="1315719952">
      <w:bodyDiv w:val="1"/>
      <w:marLeft w:val="0"/>
      <w:marRight w:val="0"/>
      <w:marTop w:val="0"/>
      <w:marBottom w:val="0"/>
      <w:divBdr>
        <w:top w:val="none" w:sz="0" w:space="0" w:color="auto"/>
        <w:left w:val="none" w:sz="0" w:space="0" w:color="auto"/>
        <w:bottom w:val="none" w:sz="0" w:space="0" w:color="auto"/>
        <w:right w:val="none" w:sz="0" w:space="0" w:color="auto"/>
      </w:divBdr>
    </w:div>
    <w:div w:id="14958757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houhl@zucc.edu.cn" TargetMode="Externa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numbering" Target="numbering.xml"/><Relationship Id="rId21" Type="http://schemas.openxmlformats.org/officeDocument/2006/relationships/image" Target="media/image6.jpeg"/><Relationship Id="rId7" Type="http://schemas.openxmlformats.org/officeDocument/2006/relationships/footnotes" Target="footnotes.xml"/><Relationship Id="rId12" Type="http://schemas.openxmlformats.org/officeDocument/2006/relationships/hyperlink" Target="mailto:yangc@zucc.edu.cn" TargetMode="External"/><Relationship Id="rId17" Type="http://schemas.openxmlformats.org/officeDocument/2006/relationships/image" Target="media/image2.png"/><Relationship Id="rId25" Type="http://schemas.openxmlformats.org/officeDocument/2006/relationships/image" Target="media/image10.png"/><Relationship Id="rId2" Type="http://schemas.openxmlformats.org/officeDocument/2006/relationships/customXml" Target="../customXml/item2.xml"/><Relationship Id="rId16" Type="http://schemas.microsoft.com/office/2016/09/relationships/commentsIds" Target="commentsIds.xml"/><Relationship Id="rId20" Type="http://schemas.openxmlformats.org/officeDocument/2006/relationships/image" Target="media/image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houhl@zucc.edu.cn" TargetMode="External"/><Relationship Id="rId24" Type="http://schemas.openxmlformats.org/officeDocument/2006/relationships/image" Target="media/image9.png"/><Relationship Id="rId5" Type="http://schemas.openxmlformats.org/officeDocument/2006/relationships/settings" Target="setting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footer" Target="footer1.xml"/><Relationship Id="rId10" Type="http://schemas.openxmlformats.org/officeDocument/2006/relationships/hyperlink" Target="mailto:yangc@zucc.edu.cn" TargetMode="External"/><Relationship Id="rId19" Type="http://schemas.openxmlformats.org/officeDocument/2006/relationships/image" Target="media/image4.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header" Target="header1.xml"/><Relationship Id="rId30" Type="http://schemas.microsoft.com/office/2011/relationships/people" Target="peop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CDE78BB-2CA4-4239-AF0F-FF0994B40A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TotalTime>
  <Pages>48</Pages>
  <Words>4104</Words>
  <Characters>23393</Characters>
  <Application>Microsoft Office Word</Application>
  <DocSecurity>0</DocSecurity>
  <Lines>194</Lines>
  <Paragraphs>54</Paragraphs>
  <ScaleCrop>false</ScaleCrop>
  <Company>HP</Company>
  <LinksUpToDate>false</LinksUpToDate>
  <CharactersWithSpaces>27443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Administrator;S QH</dc:creator>
  <cp:lastModifiedBy>柏成 叶</cp:lastModifiedBy>
  <cp:revision>194</cp:revision>
  <dcterms:created xsi:type="dcterms:W3CDTF">2018-09-28T12:16:00Z</dcterms:created>
  <dcterms:modified xsi:type="dcterms:W3CDTF">2018-12-07T06:33:00Z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2052-11.1.0.7932</vt:lpwstr>
  </property>
</Properties>
</file>